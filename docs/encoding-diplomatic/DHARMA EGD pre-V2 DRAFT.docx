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r>
        <w:rPr>
          <w:noProof/>
        </w:rPr>
        <w:drawing>
          <wp:anchor distT="0" distB="0" distL="114300" distR="114300" simplePos="0" relativeHeight="251687936" behindDoc="0" locked="0" layoutInCell="1" allowOverlap="1">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t>Encoding Guide</w:t>
      </w:r>
      <w:r>
        <w:br/>
      </w:r>
      <w:r>
        <w:rPr>
          <w:sz w:val="72"/>
          <w:szCs w:val="72"/>
        </w:rPr>
        <w:t>for Diplomatic Editions</w:t>
      </w:r>
    </w:p>
    <w:p>
      <w:pPr>
        <w:pStyle w:val="Frontmatter"/>
      </w:pPr>
      <w:bookmarkStart w:id="0" w:name="_nlm3dlptfwlj" w:colFirst="0" w:colLast="0"/>
      <w:bookmarkStart w:id="1" w:name="_Hlk19355849"/>
      <w:bookmarkEnd w:id="0"/>
      <w:bookmarkEnd w:id="1"/>
      <w:r>
        <w:t>Dániel Balogh &amp; Arlo Griffiths</w:t>
      </w:r>
    </w:p>
    <w:p>
      <w:pPr>
        <w:pStyle w:val="Frontmatter"/>
      </w:pPr>
    </w:p>
    <w:p>
      <w:pPr>
        <w:pStyle w:val="Frontmatter"/>
      </w:pPr>
      <w:bookmarkStart w:id="2" w:name="_6uvsaj3wvd38" w:colFirst="0" w:colLast="0"/>
      <w:bookmarkStart w:id="3" w:name="_4s3elmevh075" w:colFirst="0" w:colLast="0"/>
      <w:bookmarkEnd w:id="2"/>
      <w:bookmarkEnd w:id="3"/>
      <w:r>
        <w:t xml:space="preserve"> Version 2 </w:t>
      </w:r>
      <w:r>
        <w:rPr>
          <w:highlight w:val="yellow"/>
        </w:rPr>
        <w:t>FIRST DRAFT</w:t>
      </w:r>
    </w:p>
    <w:p>
      <w:pPr>
        <w:pStyle w:val="Frontmatter"/>
        <w:spacing w:before="200"/>
      </w:pPr>
      <w:r>
        <w:rPr>
          <w:noProof/>
        </w:rPr>
        <w:drawing>
          <wp:anchor distT="0" distB="0" distL="114300" distR="114300" simplePos="0" relativeHeight="251686912" behindDoc="1" locked="0" layoutInCell="1" allowOverlap="1">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bookmarkStart w:id="4" w:name="_Hlk44316166"/>
      <w:r>
        <w:t>This project has received funding from the European Research Council (ERC)</w:t>
      </w:r>
      <w:r>
        <w:br/>
        <w:t>under the European Union’s Horizon 2020 research and innovation programme</w:t>
      </w:r>
      <w:r>
        <w:br/>
        <w:t>(grant agreement No 809994).</w:t>
      </w:r>
    </w:p>
    <w:p>
      <w:pPr>
        <w:pStyle w:val="Cm"/>
      </w:pPr>
      <w:bookmarkStart w:id="5" w:name="_62ze56ka8a10" w:colFirst="0" w:colLast="0"/>
      <w:bookmarkEnd w:id="4"/>
      <w:bookmarkEnd w:id="5"/>
      <w:r>
        <w:lastRenderedPageBreak/>
        <w:t>Contents</w:t>
      </w:r>
    </w:p>
    <w:p>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Pr>
            <w:rStyle w:val="Hiperhivatkozs"/>
            <w:noProof/>
            <w:lang w:bidi="ar-SA"/>
          </w:rPr>
          <w:t>1. Introduction</w:t>
        </w:r>
        <w:r>
          <w:rPr>
            <w:noProof/>
            <w:webHidden/>
          </w:rPr>
          <w:tab/>
        </w:r>
        <w:r>
          <w:rPr>
            <w:noProof/>
            <w:webHidden/>
          </w:rPr>
          <w:fldChar w:fldCharType="begin"/>
        </w:r>
        <w:r>
          <w:rPr>
            <w:noProof/>
            <w:webHidden/>
          </w:rPr>
          <w:instrText xml:space="preserve"> PAGEREF _Toc183083672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7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4" w:history="1">
        <w:r>
          <w:rPr>
            <w:rStyle w:val="Hiperhivatkozs"/>
            <w:noProof/>
            <w:lang w:bidi="ar-SA"/>
          </w:rPr>
          <w:t>1.1.1.</w:t>
        </w:r>
        <w:r>
          <w:rPr>
            <w:rFonts w:asciiTheme="minorHAnsi" w:hAnsiTheme="minorHAnsi" w:cstheme="minorBidi"/>
            <w:noProof/>
            <w:kern w:val="0"/>
            <w:sz w:val="22"/>
            <w:szCs w:val="20"/>
            <w14:ligatures w14:val="none"/>
          </w:rPr>
          <w:tab/>
        </w:r>
        <w:r>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5" w:history="1">
        <w:r>
          <w:rPr>
            <w:rStyle w:val="Hiperhivatkozs"/>
            <w:noProof/>
            <w:lang w:bidi="ar-SA"/>
          </w:rPr>
          <w:t>1.1.2.</w:t>
        </w:r>
        <w:r>
          <w:rPr>
            <w:rFonts w:asciiTheme="minorHAnsi" w:hAnsiTheme="minorHAnsi" w:cstheme="minorBidi"/>
            <w:noProof/>
            <w:kern w:val="0"/>
            <w:sz w:val="22"/>
            <w:szCs w:val="20"/>
            <w14:ligatures w14:val="none"/>
          </w:rPr>
          <w:tab/>
        </w:r>
        <w:r>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76" w:history="1">
        <w:r>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7" w:history="1">
        <w:r>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8" w:history="1">
        <w:r>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9" w:history="1">
        <w:r>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0" w:history="1">
        <w:r>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1" w:history="1">
        <w:r>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82" w:history="1">
        <w:r>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3" w:history="1">
        <w:r>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4" w:history="1">
        <w:r>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5" w:history="1">
        <w:r>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6" w:history="1">
        <w:r>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87" w:history="1">
        <w:r>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8" w:history="1">
        <w:r>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9" w:history="1">
        <w:r>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0" w:history="1">
        <w:r>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691" w:history="1">
        <w:r>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2" w:history="1">
        <w:r>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3" w:history="1">
        <w:r>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4" w:history="1">
        <w:r>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5" w:history="1">
        <w:r>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6" w:history="1">
        <w:r>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7" w:history="1">
        <w:r>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8" w:history="1">
        <w:r>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9" w:history="1">
        <w:r>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00" w:history="1">
        <w:r>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1" w:history="1">
        <w:r>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2" w:history="1">
        <w:r>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3" w:history="1">
        <w:r>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4" w:history="1">
        <w:r>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5" w:history="1">
        <w:r>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6" w:history="1">
        <w:r>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7" w:history="1">
        <w:r>
          <w:rPr>
            <w:rStyle w:val="Hiperhivatkozs"/>
            <w:noProof/>
            <w:lang w:bidi="ar-SA"/>
          </w:rPr>
          <w:t xml:space="preserve">2.5.4.1. Encoding an abstract prosodic template with </w:t>
        </w:r>
        <w:r>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8" w:history="1">
        <w:r>
          <w:rPr>
            <w:rStyle w:val="Hiperhivatkozs"/>
            <w:noProof/>
            <w:lang w:bidi="ar-SA"/>
          </w:rPr>
          <w:t xml:space="preserve">2.5.4.2. Encoding an actual prosodic realisation with </w:t>
        </w:r>
        <w:r>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9" w:history="1">
        <w:r>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0" w:history="1">
        <w:r>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1" w:history="1">
        <w:r>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12" w:history="1">
        <w:r>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13" w:history="1">
        <w:r>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4" w:history="1">
        <w:r>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5" w:history="1">
        <w:r>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6" w:history="1">
        <w:r>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7" w:history="1">
        <w:r>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18" w:history="1">
        <w:r>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719" w:history="1">
        <w:r>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0" w:history="1">
        <w:r>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1" w:history="1">
        <w:r>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2" w:history="1">
        <w:r>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3" w:history="1">
        <w:r>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4" w:history="1">
        <w:r>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5" w:history="1">
        <w:r>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6" w:history="1">
        <w:r>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7" w:history="1">
        <w:r>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8" w:history="1">
        <w:r>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9" w:history="1">
        <w:r>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0" w:history="1">
        <w:r>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1" w:history="1">
        <w:r>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2" w:history="1">
        <w:r>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33" w:history="1">
        <w:r>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4" w:history="1">
        <w:r>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35" w:history="1">
        <w:r>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6" w:history="1">
        <w:r>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7" w:history="1">
        <w:r>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38" w:history="1">
        <w:r>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9" w:history="1">
        <w:r>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0" w:history="1">
        <w:r>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1" w:history="1">
        <w:r>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2" w:history="1">
        <w:r>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3" w:history="1">
        <w:r>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4" w:history="1">
        <w:r>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45" w:history="1">
        <w:r>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6" w:history="1">
        <w:r>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7" w:history="1">
        <w:r>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8" w:history="1">
        <w:r>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9" w:history="1">
        <w:r>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0" w:history="1">
        <w:r>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51" w:history="1">
        <w:r>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2" w:history="1">
        <w:r>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3" w:history="1">
        <w:r>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4" w:history="1">
        <w:r>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55" w:history="1">
        <w:r>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6" w:history="1">
        <w:r>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57" w:history="1">
        <w:r>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8" w:history="1">
        <w:r>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9" w:history="1">
        <w:r>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0" w:history="1">
        <w:r>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1" w:history="1">
        <w:r>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2" w:history="1">
        <w:r>
          <w:rPr>
            <w:rStyle w:val="Hiperhivatkozs"/>
            <w:noProof/>
            <w:lang w:bidi="ar-SA"/>
          </w:rPr>
          <w:t xml:space="preserve">3.7.5. Features splitting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63" w:history="1">
        <w:r>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4" w:history="1">
        <w:r>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5" w:history="1">
        <w:r>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6" w:history="1">
        <w:r>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7" w:history="1">
        <w:r>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768" w:history="1">
        <w:r>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69" w:history="1">
        <w:r>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0" w:history="1">
        <w:r>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1" w:history="1">
        <w:r>
          <w:rPr>
            <w:rStyle w:val="Hiperhivatkozs"/>
            <w:noProof/>
            <w:lang w:bidi="ar-SA"/>
          </w:rPr>
          <w:t xml:space="preserve">4.1.2. Tagging transliterated characters as one </w:t>
        </w:r>
        <w:r>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2" w:history="1">
        <w:r>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3" w:history="1">
        <w:r>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4" w:history="1">
        <w:r>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75" w:history="1">
        <w:r>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6" w:history="1">
        <w:r>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7" w:history="1">
        <w:r>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8" w:history="1">
        <w:r>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9" w:history="1">
        <w:r>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0" w:history="1">
        <w:r>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1" w:history="1">
        <w:r>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2" w:history="1">
        <w:r>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3" w:history="1">
        <w:r>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4" w:history="1">
        <w:r>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85" w:history="1">
        <w:r>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6" w:history="1">
        <w:r>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7" w:history="1">
        <w:r>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8" w:history="1">
        <w:r>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9" w:history="1">
        <w:r>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0" w:history="1">
        <w:r>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1" w:history="1">
        <w:r>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2" w:history="1">
        <w:r>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3" w:history="1">
        <w:r>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4" w:history="1">
        <w:r>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95" w:history="1">
        <w:r>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6" w:history="1">
        <w:r>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7" w:history="1">
        <w:r>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8" w:history="1">
        <w:r>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9" w:history="1">
        <w:r>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0" w:history="1">
        <w:r>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01" w:history="1">
        <w:r>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2" w:history="1">
        <w:r>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3" w:history="1">
        <w:r>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4" w:history="1">
        <w:r>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5" w:history="1">
        <w:r>
          <w:rPr>
            <w:rStyle w:val="Hiperhivatkozs"/>
            <w:noProof/>
            <w:lang w:bidi="ar-SA"/>
          </w:rPr>
          <w:t xml:space="preserve">5.3.1. The EpiDoc element </w:t>
        </w:r>
        <w:r>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6" w:history="1">
        <w:r>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7" w:history="1">
        <w:r>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8" w:history="1">
        <w:r>
          <w:rPr>
            <w:rStyle w:val="Hiperhivatkozs"/>
            <w:noProof/>
            <w:lang w:bidi="ar-SA"/>
          </w:rPr>
          <w:t xml:space="preserve">5.3.4. Reading difficulties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9" w:history="1">
        <w:r>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0" w:history="1">
        <w:r>
          <w:rPr>
            <w:rStyle w:val="Hiperhivatkozs"/>
            <w:noProof/>
            <w:lang w:bidi="ar-SA"/>
          </w:rPr>
          <w:t xml:space="preserve">5.4.1. The EpiDoc element </w:t>
        </w:r>
        <w:r>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1" w:history="1">
        <w:r>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2" w:history="1">
        <w:r>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3" w:history="1">
        <w:r>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4" w:history="1">
        <w:r>
          <w:rPr>
            <w:rStyle w:val="Hiperhivatkozs"/>
            <w:noProof/>
            <w:lang w:bidi="ar-SA"/>
          </w:rPr>
          <w:t xml:space="preserve">5.4.5. Lacunae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5" w:history="1">
        <w:r>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6" w:history="1">
        <w:r>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7" w:history="1">
        <w:r>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18" w:history="1">
        <w:r>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19" w:history="1">
        <w:r>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20" w:history="1">
        <w:r>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1" w:history="1">
        <w:r>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22" w:history="1">
        <w:r>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3" w:history="1">
        <w:r>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4" w:history="1">
        <w:r>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25" w:history="1">
        <w:r>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26" w:history="1">
        <w:r>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7" w:history="1">
        <w:r>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8" w:history="1">
        <w:r>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9" w:history="1">
        <w:r>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0" w:history="1">
        <w:r>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1" w:history="1">
        <w:r>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2" w:history="1">
        <w:r>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3" w:history="1">
        <w:r>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34" w:history="1">
        <w:r>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5" w:history="1">
        <w:r>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6" w:history="1">
        <w:r>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7" w:history="1">
        <w:r>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8" w:history="1">
        <w:r>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9" w:history="1">
        <w:r>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0" w:history="1">
        <w:r>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41" w:history="1">
        <w:r>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2" w:history="1">
        <w:r>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3" w:history="1">
        <w:r>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4" w:history="1">
        <w:r>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5" w:history="1">
        <w:r>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6" w:history="1">
        <w:r>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7" w:history="1">
        <w:r>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8" w:history="1">
        <w:r>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49" w:history="1">
        <w:r>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50" w:history="1">
        <w:r>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1" w:history="1">
        <w:r>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2" w:history="1">
        <w:r>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3" w:history="1">
        <w:r>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4" w:history="1">
        <w:r>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5" w:history="1">
        <w:r>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6" w:history="1">
        <w:r>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7" w:history="1">
        <w:r>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8" w:history="1">
        <w:r>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9" w:history="1">
        <w:r>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0" w:history="1">
        <w:r>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61" w:history="1">
        <w:r>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2" w:history="1">
        <w:r>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3" w:history="1">
        <w:r>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4" w:history="1">
        <w:r>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5" w:history="1">
        <w:r>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6" w:history="1">
        <w:r>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67" w:history="1">
        <w:r>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8" w:history="1">
        <w:r>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9" w:history="1">
        <w:r>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0" w:history="1">
        <w:r>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1" w:history="1">
        <w:r>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2" w:history="1">
        <w:r>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3" w:history="1">
        <w:r>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74" w:history="1">
        <w:r>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75" w:history="1">
        <w:r>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76" w:history="1">
        <w:r>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7" w:history="1">
        <w:r>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8" w:history="1">
        <w:r>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9" w:history="1">
        <w:r>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0" w:history="1">
        <w:r>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1" w:history="1">
        <w:r>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2" w:history="1">
        <w:r>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3" w:history="1">
        <w:r>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4" w:history="1">
        <w:r>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5" w:history="1">
        <w:r>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6" w:history="1">
        <w:r>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87" w:history="1">
        <w:r>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8" w:history="1">
        <w:r>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9" w:history="1">
        <w:r>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0" w:history="1">
        <w:r>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1" w:history="1">
        <w:r>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2" w:history="1">
        <w:r>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3" w:history="1">
        <w:r>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4" w:history="1">
        <w:r>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5" w:history="1">
        <w:r>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6" w:history="1">
        <w:r>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97" w:history="1">
        <w:r>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8" w:history="1">
        <w:r>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9" w:history="1">
        <w:r>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0" w:history="1">
        <w:r>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1" w:history="1">
        <w:r>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2" w:history="1">
        <w:r>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3" w:history="1">
        <w:r>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4" w:history="1">
        <w:r>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5" w:history="1">
        <w:r>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6" w:history="1">
        <w:r>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7" w:history="1">
        <w:r>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8" w:history="1">
        <w:r>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9" w:history="1">
        <w:r>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0" w:history="1">
        <w:r>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1" w:history="1">
        <w:r>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12" w:history="1">
        <w:r>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3" w:history="1">
        <w:r>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4" w:history="1">
        <w:r>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15" w:history="1">
        <w:r>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6" w:history="1">
        <w:r>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7" w:history="1">
        <w:r>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8" w:history="1">
        <w:r>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9" w:history="1">
        <w:r>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0" w:history="1">
        <w:r>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21" w:history="1">
        <w:r>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2" w:history="1">
        <w:r>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3" w:history="1">
        <w:r>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4" w:history="1">
        <w:r>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5" w:history="1">
        <w:r>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6" w:history="1">
        <w:r>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7" w:history="1">
        <w:r>
          <w:rPr>
            <w:rStyle w:val="Hiperhivatkozs"/>
            <w:noProof/>
            <w:lang w:bidi="ar-SA"/>
          </w:rPr>
          <w:t xml:space="preserve">10.3.1. Tagging language with </w:t>
        </w:r>
        <w:r>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8" w:history="1">
        <w:r>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9" w:history="1">
        <w:r>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30" w:history="1">
        <w:r>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1" w:history="1">
        <w:r>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2" w:history="1">
        <w:r>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3" w:history="1">
        <w:r>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4" w:history="1">
        <w:r>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5" w:history="1">
        <w:r>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6" w:history="1">
        <w:r>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7" w:history="1">
        <w:r>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38" w:history="1">
        <w:r>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9" w:history="1">
        <w:r>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0" w:history="1">
        <w:r>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1" w:history="1">
        <w:r>
          <w:rPr>
            <w:rStyle w:val="Hiperhivatkozs"/>
            <w:noProof/>
            <w:lang w:bidi="ar-SA"/>
          </w:rPr>
          <w:t xml:space="preserve">10.6.1. Encoding authorship with </w:t>
        </w:r>
        <w:r>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2" w:history="1">
        <w:r>
          <w:rPr>
            <w:rStyle w:val="Hiperhivatkozs"/>
            <w:noProof/>
            <w:lang w:bidi="ar-SA"/>
          </w:rPr>
          <w:t xml:space="preserve">10.6.2. Crediting publications with </w:t>
        </w:r>
        <w:r>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3" w:history="1">
        <w:r>
          <w:rPr>
            <w:rStyle w:val="Hiperhivatkozs"/>
            <w:noProof/>
            <w:lang w:bidi="ar-SA"/>
          </w:rPr>
          <w:t xml:space="preserve">10.6.3. Identifying persons and places with </w:t>
        </w:r>
        <w:r>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4" w:history="1">
        <w:r>
          <w:rPr>
            <w:rStyle w:val="Hiperhivatkozs"/>
            <w:noProof/>
            <w:lang w:bidi="ar-SA"/>
          </w:rPr>
          <w:t xml:space="preserve">10.6.4. Identifying elements with </w:t>
        </w:r>
        <w:r>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5" w:history="1">
        <w:r>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46" w:history="1">
        <w:r>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7" w:history="1">
        <w:r>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8" w:history="1">
        <w:r>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9" w:history="1">
        <w:r>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50" w:history="1">
        <w:r>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1" w:history="1">
        <w:r>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52" w:history="1">
        <w:r>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3" w:history="1">
        <w:r>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54" w:history="1">
        <w:r>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55" w:history="1">
        <w:r>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6" w:history="1">
        <w:r>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7" w:history="1">
        <w:r>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8" w:history="1">
        <w:r>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9" w:history="1">
        <w:r>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0" w:history="1">
        <w:r>
          <w:rPr>
            <w:rStyle w:val="Hiperhivatkozs"/>
            <w:noProof/>
            <w:lang w:bidi="ar-SA"/>
          </w:rPr>
          <w:t>Appendix B.4.1. Syllabic metres (</w:t>
        </w:r>
        <w:r>
          <w:rPr>
            <w:rStyle w:val="Hiperhivatkozs"/>
            <w:i/>
            <w:iCs/>
            <w:noProof/>
            <w:lang w:bidi="ar-SA"/>
          </w:rPr>
          <w:t>varṇavr̥tta</w:t>
        </w:r>
        <w:r>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1" w:history="1">
        <w:r>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2" w:history="1">
        <w:r>
          <w:rPr>
            <w:rStyle w:val="Hiperhivatkozs"/>
            <w:noProof/>
            <w:lang w:bidi="ar-SA"/>
          </w:rPr>
          <w:t>Appendix B.4.3.</w:t>
        </w:r>
        <w:r>
          <w:rPr>
            <w:rStyle w:val="Hiperhivatkozs"/>
            <w:i/>
            <w:iCs/>
            <w:noProof/>
            <w:lang w:bidi="ar-SA"/>
          </w:rPr>
          <w:t xml:space="preserve"> Anuṣṭubh</w:t>
        </w:r>
        <w:r>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3" w:history="1">
        <w:r>
          <w:rPr>
            <w:rStyle w:val="Hiperhivatkozs"/>
            <w:noProof/>
            <w:lang w:bidi="ar-SA"/>
          </w:rPr>
          <w:t xml:space="preserve">Appendix B.4.4. The </w:t>
        </w:r>
        <w:r>
          <w:rPr>
            <w:rStyle w:val="Hiperhivatkozs"/>
            <w:i/>
            <w:iCs/>
            <w:noProof/>
            <w:lang w:bidi="ar-SA"/>
          </w:rPr>
          <w:t>upajāti</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4" w:history="1">
        <w:r>
          <w:rPr>
            <w:rStyle w:val="Hiperhivatkozs"/>
            <w:noProof/>
            <w:lang w:bidi="ar-SA"/>
          </w:rPr>
          <w:t xml:space="preserve">Appendix B.4.5. The </w:t>
        </w:r>
        <w:r>
          <w:rPr>
            <w:rStyle w:val="Hiperhivatkozs"/>
            <w:i/>
            <w:iCs/>
            <w:noProof/>
            <w:lang w:bidi="ar-SA"/>
          </w:rPr>
          <w:t>vaitālīya</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5" w:history="1">
        <w:r>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6" w:history="1">
        <w:r>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67" w:history="1">
        <w:r>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68" w:history="1">
        <w:r>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69" w:history="1">
        <w:r>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0" w:history="1">
        <w:r>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1" w:history="1">
        <w:r>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2" w:history="1">
        <w:r>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3" w:history="1">
        <w:r>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4" w:history="1">
        <w:r>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5" w:history="1">
        <w:r>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6" w:history="1">
        <w:r>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7" w:history="1">
        <w:r>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8" w:history="1">
        <w:r>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r>
        <w:rPr>
          <w:rFonts w:ascii="Calibri" w:hAnsi="Calibri"/>
          <w:b/>
        </w:rPr>
        <w:fldChar w:fldCharType="end"/>
      </w:r>
    </w:p>
    <w:p>
      <w:pPr>
        <w:pStyle w:val="Cmsor1"/>
      </w:pPr>
      <w:bookmarkStart w:id="6" w:name="_Toc183083672"/>
      <w:r>
        <w:lastRenderedPageBreak/>
        <w:t>Introduction</w:t>
      </w:r>
      <w:bookmarkEnd w:id="6"/>
    </w:p>
    <w:p>
      <w:pPr>
        <w:pStyle w:val="Cmsor2"/>
      </w:pPr>
      <w:bookmarkStart w:id="7" w:name="_ta3bzfnw5348" w:colFirst="0" w:colLast="0"/>
      <w:bookmarkStart w:id="8" w:name="_Toc183083673"/>
      <w:bookmarkEnd w:id="7"/>
      <w:r>
        <w:t>Version 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trPr>
          <w:trHeight w:val="480"/>
        </w:trPr>
        <w:tc>
          <w:tcPr>
            <w:tcW w:w="799" w:type="pct"/>
            <w:shd w:val="clear" w:color="auto" w:fill="EAF1DD"/>
            <w:tcMar>
              <w:top w:w="100" w:type="dxa"/>
              <w:left w:w="100" w:type="dxa"/>
              <w:bottom w:w="100" w:type="dxa"/>
              <w:right w:w="100" w:type="dxa"/>
            </w:tcMar>
          </w:tcPr>
          <w:p>
            <w:pPr>
              <w:pStyle w:val="Tabletext"/>
            </w:pPr>
            <w:r>
              <w:t>Version</w:t>
            </w:r>
          </w:p>
        </w:tc>
        <w:tc>
          <w:tcPr>
            <w:tcW w:w="2602" w:type="pct"/>
            <w:shd w:val="clear" w:color="auto" w:fill="EAF1DD"/>
            <w:tcMar>
              <w:top w:w="100" w:type="dxa"/>
              <w:left w:w="100" w:type="dxa"/>
              <w:bottom w:w="100" w:type="dxa"/>
              <w:right w:w="100" w:type="dxa"/>
            </w:tcMar>
          </w:tcPr>
          <w:p>
            <w:pPr>
              <w:pStyle w:val="Tabletext"/>
            </w:pPr>
            <w:r>
              <w:t>Changes</w:t>
            </w:r>
          </w:p>
        </w:tc>
        <w:tc>
          <w:tcPr>
            <w:tcW w:w="1599" w:type="pct"/>
            <w:shd w:val="clear" w:color="auto" w:fill="EAF1DD"/>
            <w:tcMar>
              <w:top w:w="100" w:type="dxa"/>
              <w:left w:w="100" w:type="dxa"/>
              <w:bottom w:w="100" w:type="dxa"/>
              <w:right w:w="100" w:type="dxa"/>
            </w:tcMar>
          </w:tcPr>
          <w:p>
            <w:pPr>
              <w:pStyle w:val="Tabletext"/>
            </w:pPr>
            <w:r>
              <w:t>Date</w:t>
            </w:r>
          </w:p>
        </w:tc>
      </w:tr>
      <w:tr>
        <w:tc>
          <w:tcPr>
            <w:tcW w:w="799" w:type="pct"/>
            <w:shd w:val="clear" w:color="auto" w:fill="auto"/>
            <w:tcMar>
              <w:top w:w="100" w:type="dxa"/>
              <w:left w:w="100" w:type="dxa"/>
              <w:bottom w:w="100" w:type="dxa"/>
              <w:right w:w="100" w:type="dxa"/>
            </w:tcMar>
          </w:tcPr>
          <w:p>
            <w:pPr>
              <w:pStyle w:val="Tabletext"/>
            </w:pPr>
            <w:r>
              <w:t>0.1</w:t>
            </w:r>
          </w:p>
        </w:tc>
        <w:tc>
          <w:tcPr>
            <w:tcW w:w="2602" w:type="pct"/>
            <w:shd w:val="clear" w:color="auto" w:fill="auto"/>
            <w:tcMar>
              <w:top w:w="100" w:type="dxa"/>
              <w:left w:w="100" w:type="dxa"/>
              <w:bottom w:w="100" w:type="dxa"/>
              <w:right w:w="100" w:type="dxa"/>
            </w:tcMar>
          </w:tcPr>
          <w:p>
            <w:pPr>
              <w:pStyle w:val="Tabletext"/>
            </w:pPr>
            <w:r>
              <w:t>Redaction of the first draft</w:t>
            </w:r>
          </w:p>
        </w:tc>
        <w:tc>
          <w:tcPr>
            <w:tcW w:w="1599" w:type="pct"/>
            <w:shd w:val="clear" w:color="auto" w:fill="auto"/>
            <w:tcMar>
              <w:top w:w="100" w:type="dxa"/>
              <w:left w:w="100" w:type="dxa"/>
              <w:bottom w:w="100" w:type="dxa"/>
              <w:right w:w="100" w:type="dxa"/>
            </w:tcMar>
          </w:tcPr>
          <w:p>
            <w:pPr>
              <w:pStyle w:val="Tabletext"/>
            </w:pPr>
            <w:r>
              <w:t>2019-07</w:t>
            </w:r>
          </w:p>
        </w:tc>
      </w:tr>
      <w:tr>
        <w:tc>
          <w:tcPr>
            <w:tcW w:w="799" w:type="pct"/>
            <w:shd w:val="clear" w:color="auto" w:fill="auto"/>
            <w:tcMar>
              <w:top w:w="100" w:type="dxa"/>
              <w:left w:w="100" w:type="dxa"/>
              <w:bottom w:w="100" w:type="dxa"/>
              <w:right w:w="100" w:type="dxa"/>
            </w:tcMar>
          </w:tcPr>
          <w:p>
            <w:pPr>
              <w:pStyle w:val="Tabletext"/>
            </w:pPr>
            <w:r>
              <w:t>0.8</w:t>
            </w:r>
          </w:p>
        </w:tc>
        <w:tc>
          <w:tcPr>
            <w:tcW w:w="2602" w:type="pct"/>
            <w:shd w:val="clear" w:color="auto" w:fill="auto"/>
            <w:tcMar>
              <w:top w:w="100" w:type="dxa"/>
              <w:left w:w="100" w:type="dxa"/>
              <w:bottom w:w="100" w:type="dxa"/>
              <w:right w:w="100" w:type="dxa"/>
            </w:tcMar>
          </w:tcPr>
          <w:p>
            <w:pPr>
              <w:pStyle w:val="Tabletext"/>
            </w:pPr>
            <w:r>
              <w:t>Expansion and revision for release</w:t>
            </w:r>
          </w:p>
        </w:tc>
        <w:tc>
          <w:tcPr>
            <w:tcW w:w="1599" w:type="pct"/>
            <w:shd w:val="clear" w:color="auto" w:fill="auto"/>
            <w:tcMar>
              <w:top w:w="100" w:type="dxa"/>
              <w:left w:w="100" w:type="dxa"/>
              <w:bottom w:w="100" w:type="dxa"/>
              <w:right w:w="100" w:type="dxa"/>
            </w:tcMar>
          </w:tcPr>
          <w:p>
            <w:pPr>
              <w:pStyle w:val="Tabletext"/>
            </w:pPr>
            <w:r>
              <w:t>to 2019-12</w:t>
            </w:r>
          </w:p>
        </w:tc>
      </w:tr>
      <w:tr>
        <w:tc>
          <w:tcPr>
            <w:tcW w:w="799" w:type="pct"/>
            <w:shd w:val="clear" w:color="auto" w:fill="auto"/>
            <w:tcMar>
              <w:top w:w="100" w:type="dxa"/>
              <w:left w:w="100" w:type="dxa"/>
              <w:bottom w:w="100" w:type="dxa"/>
              <w:right w:w="100" w:type="dxa"/>
            </w:tcMar>
          </w:tcPr>
          <w:p>
            <w:pPr>
              <w:pStyle w:val="Tabletext"/>
            </w:pPr>
            <w:r>
              <w:t>0.9</w:t>
            </w:r>
          </w:p>
        </w:tc>
        <w:tc>
          <w:tcPr>
            <w:tcW w:w="2602" w:type="pct"/>
            <w:shd w:val="clear" w:color="auto" w:fill="auto"/>
            <w:tcMar>
              <w:top w:w="100" w:type="dxa"/>
              <w:left w:w="100" w:type="dxa"/>
              <w:bottom w:w="100" w:type="dxa"/>
              <w:right w:w="100" w:type="dxa"/>
            </w:tcMar>
          </w:tcPr>
          <w:p>
            <w:pPr>
              <w:pStyle w:val="Tabletext"/>
            </w:pPr>
            <w:r>
              <w:t>Redaction for release</w:t>
            </w:r>
          </w:p>
        </w:tc>
        <w:tc>
          <w:tcPr>
            <w:tcW w:w="1599" w:type="pct"/>
            <w:shd w:val="clear" w:color="auto" w:fill="auto"/>
            <w:tcMar>
              <w:top w:w="100" w:type="dxa"/>
              <w:left w:w="100" w:type="dxa"/>
              <w:bottom w:w="100" w:type="dxa"/>
              <w:right w:w="100" w:type="dxa"/>
            </w:tcMar>
          </w:tcPr>
          <w:p>
            <w:pPr>
              <w:pStyle w:val="Tabletext"/>
            </w:pPr>
            <w:r>
              <w:t>to 2020-03-17</w:t>
            </w:r>
          </w:p>
        </w:tc>
      </w:tr>
      <w:tr>
        <w:tc>
          <w:tcPr>
            <w:tcW w:w="799" w:type="pct"/>
            <w:shd w:val="clear" w:color="auto" w:fill="auto"/>
            <w:tcMar>
              <w:top w:w="100" w:type="dxa"/>
              <w:left w:w="100" w:type="dxa"/>
              <w:bottom w:w="100" w:type="dxa"/>
              <w:right w:w="100" w:type="dxa"/>
            </w:tcMar>
          </w:tcPr>
          <w:p>
            <w:pPr>
              <w:pStyle w:val="Tabletext"/>
            </w:pPr>
            <w:r>
              <w:t>1.0</w:t>
            </w:r>
          </w:p>
        </w:tc>
        <w:tc>
          <w:tcPr>
            <w:tcW w:w="2602" w:type="pct"/>
            <w:shd w:val="clear" w:color="auto" w:fill="auto"/>
            <w:tcMar>
              <w:top w:w="100" w:type="dxa"/>
              <w:left w:w="100" w:type="dxa"/>
              <w:bottom w:w="100" w:type="dxa"/>
              <w:right w:w="100" w:type="dxa"/>
            </w:tcMar>
          </w:tcPr>
          <w:p>
            <w:pPr>
              <w:pStyle w:val="Tabletext"/>
            </w:pPr>
            <w:r>
              <w:t>Revision after feedback and discussion</w:t>
            </w:r>
          </w:p>
        </w:tc>
        <w:tc>
          <w:tcPr>
            <w:tcW w:w="1599" w:type="pct"/>
            <w:shd w:val="clear" w:color="auto" w:fill="auto"/>
            <w:tcMar>
              <w:top w:w="100" w:type="dxa"/>
              <w:left w:w="100" w:type="dxa"/>
              <w:bottom w:w="100" w:type="dxa"/>
              <w:right w:w="100" w:type="dxa"/>
            </w:tcMar>
          </w:tcPr>
          <w:p>
            <w:pPr>
              <w:pStyle w:val="Tabletext"/>
            </w:pPr>
            <w:r>
              <w:t>2020-07-05</w:t>
            </w:r>
          </w:p>
        </w:tc>
      </w:tr>
      <w:tr>
        <w:tc>
          <w:tcPr>
            <w:tcW w:w="799" w:type="pct"/>
            <w:shd w:val="clear" w:color="auto" w:fill="auto"/>
            <w:tcMar>
              <w:top w:w="100" w:type="dxa"/>
              <w:left w:w="100" w:type="dxa"/>
              <w:bottom w:w="100" w:type="dxa"/>
              <w:right w:w="100" w:type="dxa"/>
            </w:tcMar>
          </w:tcPr>
          <w:p>
            <w:pPr>
              <w:pStyle w:val="Tabletext"/>
            </w:pPr>
            <w:r>
              <w:t>(no release)</w:t>
            </w:r>
          </w:p>
        </w:tc>
        <w:tc>
          <w:tcPr>
            <w:tcW w:w="2602" w:type="pct"/>
            <w:shd w:val="clear" w:color="auto" w:fill="auto"/>
            <w:tcMar>
              <w:top w:w="100" w:type="dxa"/>
              <w:left w:w="100" w:type="dxa"/>
              <w:bottom w:w="100" w:type="dxa"/>
              <w:right w:w="100" w:type="dxa"/>
            </w:tcMar>
          </w:tcPr>
          <w:p>
            <w:pPr>
              <w:pStyle w:val="Tabletext"/>
            </w:pPr>
            <w:r>
              <w:t>ongoing revision of online copy</w:t>
            </w:r>
          </w:p>
        </w:tc>
        <w:tc>
          <w:tcPr>
            <w:tcW w:w="1599" w:type="pct"/>
            <w:shd w:val="clear" w:color="auto" w:fill="auto"/>
            <w:tcMar>
              <w:top w:w="100" w:type="dxa"/>
              <w:left w:w="100" w:type="dxa"/>
              <w:bottom w:w="100" w:type="dxa"/>
              <w:right w:w="100" w:type="dxa"/>
            </w:tcMar>
          </w:tcPr>
          <w:p>
            <w:pPr>
              <w:pStyle w:val="Tabletext"/>
            </w:pPr>
            <w:r>
              <w:t>to 2024-07</w:t>
            </w:r>
          </w:p>
        </w:tc>
      </w:tr>
      <w:tr>
        <w:tc>
          <w:tcPr>
            <w:tcW w:w="799" w:type="pct"/>
            <w:shd w:val="clear" w:color="auto" w:fill="auto"/>
            <w:tcMar>
              <w:top w:w="100" w:type="dxa"/>
              <w:left w:w="100" w:type="dxa"/>
              <w:bottom w:w="100" w:type="dxa"/>
              <w:right w:w="100" w:type="dxa"/>
            </w:tcMar>
          </w:tcPr>
          <w:p>
            <w:pPr>
              <w:pStyle w:val="Tabletext"/>
            </w:pPr>
            <w:r>
              <w:t>2.0</w:t>
            </w:r>
          </w:p>
        </w:tc>
        <w:tc>
          <w:tcPr>
            <w:tcW w:w="2602" w:type="pct"/>
            <w:shd w:val="clear" w:color="auto" w:fill="auto"/>
            <w:tcMar>
              <w:top w:w="100" w:type="dxa"/>
              <w:left w:w="100" w:type="dxa"/>
              <w:bottom w:w="100" w:type="dxa"/>
              <w:right w:w="100" w:type="dxa"/>
            </w:tcMar>
          </w:tcPr>
          <w:p>
            <w:pPr>
              <w:pStyle w:val="Tabletext"/>
            </w:pPr>
            <w:r>
              <w:t>major overhaul and finalisation</w:t>
            </w:r>
          </w:p>
        </w:tc>
        <w:tc>
          <w:tcPr>
            <w:tcW w:w="1599" w:type="pct"/>
            <w:shd w:val="clear" w:color="auto" w:fill="auto"/>
            <w:tcMar>
              <w:top w:w="100" w:type="dxa"/>
              <w:left w:w="100" w:type="dxa"/>
              <w:bottom w:w="100" w:type="dxa"/>
              <w:right w:w="100" w:type="dxa"/>
            </w:tcMar>
          </w:tcPr>
          <w:p>
            <w:pPr>
              <w:pStyle w:val="Tabletext"/>
            </w:pPr>
            <w:r>
              <w:t>###</w:t>
            </w:r>
          </w:p>
        </w:tc>
      </w:tr>
    </w:tbl>
    <w:p>
      <w:pPr>
        <w:pStyle w:val="Cmsor3"/>
        <w:numPr>
          <w:ilvl w:val="2"/>
          <w:numId w:val="3"/>
        </w:numPr>
      </w:pPr>
      <w:bookmarkStart w:id="9" w:name="_ss0fr01ijjvr" w:colFirst="0" w:colLast="0"/>
      <w:bookmarkStart w:id="10" w:name="_Ref149662927"/>
      <w:bookmarkStart w:id="11" w:name="_Toc183083674"/>
      <w:bookmarkEnd w:id="9"/>
      <w:r>
        <w:t>About this version and how it relates to other versions</w:t>
      </w:r>
      <w:bookmarkEnd w:id="10"/>
      <w:bookmarkEnd w:id="11"/>
    </w:p>
    <w:p>
      <w:r>
        <w:t xml:space="preserve">This is the </w:t>
      </w:r>
      <w:r>
        <w:rPr>
          <w:b/>
          <w:bCs/>
        </w:rPr>
        <w:t>second definitive public release</w:t>
      </w:r>
      <w:r>
        <w:t xml:space="preserve"> version of this Guide, which supersedes the first release version (Balogh and Griffiths 2020b).</w:t>
      </w:r>
    </w:p>
    <w:p>
      <w:r>
        <w:t>Practical experience since the first release has shown that project members primarily consult the online soft copy of the Guide.</w:t>
      </w:r>
      <w:r>
        <w:rPr>
          <w:rStyle w:val="Lbjegyzet-hivatkozs"/>
        </w:rPr>
        <w:footnoteReference w:id="1"/>
      </w:r>
      <w:r>
        <w:t xml:space="preserve"> This is perfectly fine, and ongoing revisions will be introduced first in that copy, so in time the online version will remain up-to-date while the release version may gradually lose currency. However, the clarity and consistency of details and cross-references in the online copy cannot be guaranteed. When citing the Guide in a publication, please refer only to the release version. In case of conflict with the online version or any other doubt, please consult the authors.</w:t>
      </w:r>
    </w:p>
    <w:p>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pPr>
        <w:pStyle w:val="Cmsor3"/>
        <w:numPr>
          <w:ilvl w:val="2"/>
          <w:numId w:val="3"/>
        </w:numPr>
      </w:pPr>
      <w:bookmarkStart w:id="12" w:name="_7wlxzerj2b6e" w:colFirst="0" w:colLast="0"/>
      <w:bookmarkStart w:id="13" w:name="_Toc183083675"/>
      <w:bookmarkEnd w:id="12"/>
      <w:r>
        <w:t>Specific changes since version 1</w:t>
      </w:r>
      <w:bookmarkEnd w:id="13"/>
    </w:p>
    <w:p>
      <w:r>
        <w:t>Here follows a summary of the major changes in encoding strategy since the release of version 1.</w:t>
      </w:r>
    </w:p>
    <w:p>
      <w:pPr>
        <w:pStyle w:val="Lista"/>
      </w:pPr>
      <w:r>
        <w:t xml:space="preserve">the section on </w:t>
      </w:r>
      <w:r>
        <w:rPr>
          <w:b/>
          <w:bCs/>
        </w:rPr>
        <w:t>verse markup</w:t>
      </w:r>
      <w:r>
        <w:t xml:space="preserve"> (§</w:t>
      </w:r>
      <w:r>
        <w:fldChar w:fldCharType="begin"/>
      </w:r>
      <w:r>
        <w:instrText xml:space="preserve"> REF _Ref43978871 \r \h </w:instrText>
      </w:r>
      <w:r>
        <w:fldChar w:fldCharType="separate"/>
      </w:r>
      <w:r>
        <w:t>2.5</w:t>
      </w:r>
      <w:r>
        <w:fldChar w:fldCharType="end"/>
      </w:r>
      <w:r>
        <w:t>) has been rearranged and made clearer, with no substantive changes aside from the following</w:t>
      </w:r>
    </w:p>
    <w:p>
      <w:pPr>
        <w:pStyle w:val="Lista2"/>
      </w:pPr>
      <w:r>
        <w:t xml:space="preserve">guidelines for </w:t>
      </w:r>
      <w:r>
        <w:rPr>
          <w:b/>
          <w:bCs/>
        </w:rPr>
        <w:t>verse line boundaries</w:t>
      </w:r>
      <w:r>
        <w:t xml:space="preserve"> in conflict with word boundaries (§</w:t>
      </w:r>
      <w:r>
        <w:fldChar w:fldCharType="begin"/>
      </w:r>
      <w:r>
        <w:instrText xml:space="preserve"> REF _Ref181705758 \r \h </w:instrText>
      </w:r>
      <w:r>
        <w:fldChar w:fldCharType="separate"/>
      </w:r>
      <w:r>
        <w:t>2.5.5</w:t>
      </w:r>
      <w:r>
        <w:fldChar w:fldCharType="end"/>
      </w:r>
      <w:r>
        <w:t>) have been elaborated and clarified</w:t>
      </w:r>
    </w:p>
    <w:p>
      <w:pPr>
        <w:pStyle w:val="Lista2"/>
      </w:pPr>
      <w:r>
        <w:t xml:space="preserve">the use of </w:t>
      </w:r>
      <w:r>
        <w:rPr>
          <w:rStyle w:val="Codeattribute"/>
        </w:rPr>
        <w:t>@part</w:t>
      </w:r>
      <w:r>
        <w:t xml:space="preserve"> (now introduced in §</w:t>
      </w:r>
      <w:r>
        <w:fldChar w:fldCharType="begin"/>
      </w:r>
      <w:r>
        <w:instrText xml:space="preserve"> REF _Ref54602074 \r \h </w:instrText>
      </w:r>
      <w:r>
        <w:fldChar w:fldCharType="separate"/>
      </w:r>
      <w:r>
        <w:t>2.3</w:t>
      </w:r>
      <w:r>
        <w:fldChar w:fldCharType="end"/>
      </w:r>
      <w:r>
        <w:t xml:space="preserve">) for incomplete text containers has been extended to include </w:t>
      </w:r>
      <w:r>
        <w:rPr>
          <w:b/>
          <w:bCs/>
        </w:rPr>
        <w:t>interrupted verse</w:t>
      </w:r>
      <w:r>
        <w:t xml:space="preserve"> (§</w:t>
      </w:r>
      <w:r>
        <w:fldChar w:fldCharType="begin"/>
      </w:r>
      <w:r>
        <w:instrText xml:space="preserve"> REF _Ref181705826 \r \h </w:instrText>
      </w:r>
      <w:r>
        <w:fldChar w:fldCharType="separate"/>
      </w:r>
      <w:r>
        <w:t>2.5.6.4</w:t>
      </w:r>
      <w:r>
        <w:fldChar w:fldCharType="end"/>
      </w:r>
      <w:r>
        <w:t>)</w:t>
      </w:r>
    </w:p>
    <w:p>
      <w:pPr>
        <w:pStyle w:val="Lista"/>
      </w:pPr>
      <w:r>
        <w:t>the chapter on extrinsic structure (§</w:t>
      </w:r>
      <w:r>
        <w:fldChar w:fldCharType="begin"/>
      </w:r>
      <w:r>
        <w:instrText xml:space="preserve"> REF _Ref182580581 \r \h </w:instrText>
      </w:r>
      <w:r>
        <w:fldChar w:fldCharType="separate"/>
      </w:r>
      <w:r>
        <w:t>3</w:t>
      </w:r>
      <w:r>
        <w:fldChar w:fldCharType="end"/>
      </w:r>
      <w:r>
        <w:t>) has been expanded and rearranged for increased clarity and detail, with the following modifications</w:t>
      </w:r>
    </w:p>
    <w:p>
      <w:pPr>
        <w:pStyle w:val="Lista2"/>
      </w:pPr>
      <w:r>
        <w:t>a new section has been created to introduce structural milestones in general (§</w:t>
      </w:r>
      <w:r>
        <w:fldChar w:fldCharType="begin"/>
      </w:r>
      <w:r>
        <w:instrText xml:space="preserve"> REF _Ref182923700 \r \h </w:instrText>
      </w:r>
      <w:r>
        <w:fldChar w:fldCharType="separate"/>
      </w:r>
      <w:r>
        <w:t>3.3</w:t>
      </w:r>
      <w:r>
        <w:fldChar w:fldCharType="end"/>
      </w:r>
      <w:r>
        <w:t>), replacing instructions that were redundantly given for various kinds of milestone separately</w:t>
      </w:r>
    </w:p>
    <w:p>
      <w:pPr>
        <w:pStyle w:val="Lista2"/>
      </w:pPr>
      <w:r>
        <w:t>changes to the combination of textparts (§</w:t>
      </w:r>
      <w:r>
        <w:fldChar w:fldCharType="begin"/>
      </w:r>
      <w:r>
        <w:instrText xml:space="preserve"> REF _Ref43978987 \r \h </w:instrText>
      </w:r>
      <w:r>
        <w:fldChar w:fldCharType="separate"/>
      </w:r>
      <w:r>
        <w:t>3.2</w:t>
      </w:r>
      <w:r>
        <w:fldChar w:fldCharType="end"/>
      </w:r>
      <w:r>
        <w:t>), pagelike partitions (§</w:t>
      </w:r>
      <w:r>
        <w:fldChar w:fldCharType="begin"/>
      </w:r>
      <w:r>
        <w:instrText xml:space="preserve"> REF _Ref43979481 \r \h </w:instrText>
      </w:r>
      <w:r>
        <w:fldChar w:fldCharType="separate"/>
      </w:r>
      <w:r>
        <w:t>3.4</w:t>
      </w:r>
      <w:r>
        <w:fldChar w:fldCharType="end"/>
      </w:r>
      <w:r>
        <w:t>) and gridlike partitions (§</w:t>
      </w:r>
      <w:r>
        <w:fldChar w:fldCharType="begin"/>
      </w:r>
      <w:r>
        <w:instrText xml:space="preserve"> REF _Ref43984651 \r \h </w:instrText>
      </w:r>
      <w:r>
        <w:fldChar w:fldCharType="separate"/>
      </w:r>
      <w:r>
        <w:t>3.6</w:t>
      </w:r>
      <w:r>
        <w:fldChar w:fldCharType="end"/>
      </w:r>
      <w:r>
        <w:t>)</w:t>
      </w:r>
    </w:p>
    <w:p>
      <w:pPr>
        <w:pStyle w:val="Lista3"/>
      </w:pPr>
      <w:r>
        <w:t>no more than one kind of pagelike partition is now permitted within each textpart (or within the edition division, if textparts are not present)</w:t>
      </w:r>
    </w:p>
    <w:p>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pPr>
        <w:pStyle w:val="Lista2"/>
      </w:pPr>
      <w:r>
        <w:lastRenderedPageBreak/>
        <w:t xml:space="preserve">changes to the permitted values of textpart </w:t>
      </w:r>
      <w:r>
        <w:rPr>
          <w:rStyle w:val="Codeattribute"/>
        </w:rPr>
        <w:t>@subtype</w:t>
      </w:r>
      <w:r>
        <w:t xml:space="preserve"> (§</w:t>
      </w:r>
      <w:r>
        <w:fldChar w:fldCharType="begin"/>
      </w:r>
      <w:r>
        <w:instrText xml:space="preserve"> REF _Ref182236825 \r \h </w:instrText>
      </w:r>
      <w:r>
        <w:fldChar w:fldCharType="separate"/>
      </w:r>
      <w:r>
        <w:t>3.2.3.2</w:t>
      </w:r>
      <w:r>
        <w:fldChar w:fldCharType="end"/>
      </w:r>
      <w:r>
        <w:t xml:space="preserve">) and milestone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pPr>
        <w:pStyle w:val="Lista3"/>
      </w:pPr>
      <w:r>
        <w:rPr>
          <w:rStyle w:val="Codevalue"/>
        </w:rPr>
        <w:t>"facet"</w:t>
      </w:r>
      <w:r>
        <w:t xml:space="preserve"> is deprecated in all of these partitions, subsumed into </w:t>
      </w:r>
      <w:r>
        <w:rPr>
          <w:rStyle w:val="Codevalue"/>
        </w:rPr>
        <w:t>"face"</w:t>
      </w:r>
    </w:p>
    <w:p>
      <w:pPr>
        <w:pStyle w:val="Lista3"/>
      </w:pPr>
      <w:r>
        <w:rPr>
          <w:rStyle w:val="Codevalue"/>
        </w:rPr>
        <w:t>"trial"</w:t>
      </w:r>
      <w:r>
        <w:t xml:space="preserve"> is now suggested for textparts that are </w:t>
      </w:r>
      <w:r>
        <w:rPr>
          <w:b/>
          <w:bCs/>
        </w:rPr>
        <w:t>trial engravings</w:t>
      </w:r>
    </w:p>
    <w:p>
      <w:pPr>
        <w:pStyle w:val="Lista3"/>
      </w:pPr>
      <w:r>
        <w:rPr>
          <w:rStyle w:val="Codevalue"/>
        </w:rPr>
        <w:t>"zone"</w:t>
      </w:r>
      <w:r>
        <w:t xml:space="preserve"> is now suggested for partitions as a fallback option</w:t>
      </w:r>
    </w:p>
    <w:p>
      <w:pPr>
        <w:pStyle w:val="Lista3"/>
      </w:pPr>
      <w:r>
        <w:t>the units for pagelike and gridlike partitions are no longer different</w:t>
      </w:r>
    </w:p>
    <w:p>
      <w:pPr>
        <w:pStyle w:val="Lista2"/>
      </w:pPr>
      <w:r>
        <w:t>a new section on using partitions for fragmented inscriptions (§</w:t>
      </w:r>
      <w:r>
        <w:fldChar w:fldCharType="begin"/>
      </w:r>
      <w:r>
        <w:instrText xml:space="preserve"> REF _Ref182815850 \r \h </w:instrText>
      </w:r>
      <w:r>
        <w:fldChar w:fldCharType="separate"/>
      </w:r>
      <w:r>
        <w:t>3.7</w:t>
      </w:r>
      <w:r>
        <w:fldChar w:fldCharType="end"/>
      </w:r>
      <w:r>
        <w:t xml:space="preserve">) has been added </w:t>
      </w:r>
    </w:p>
    <w:p>
      <w:pPr>
        <w:pStyle w:val="Lista"/>
      </w:pPr>
      <w:r>
        <w:t>instructions provided for vacat with scribal marks (§</w:t>
      </w:r>
      <w:r>
        <w:fldChar w:fldCharType="begin"/>
      </w:r>
      <w:r>
        <w:instrText xml:space="preserve"> REF _Ref156807827 \r \h </w:instrText>
      </w:r>
      <w:r>
        <w:fldChar w:fldCharType="separate"/>
      </w:r>
      <w:r>
        <w:t>4.3.2.2</w:t>
      </w:r>
      <w:r>
        <w:fldChar w:fldCharType="end"/>
      </w:r>
      <w:r>
        <w:t>)</w:t>
      </w:r>
    </w:p>
    <w:p>
      <w:pPr>
        <w:pStyle w:val="Lista"/>
      </w:pPr>
      <w:r>
        <w:t xml:space="preserve">the encoding of </w:t>
      </w:r>
      <w:r>
        <w:rPr>
          <w:b/>
          <w:bCs/>
        </w:rPr>
        <w:t>spaces imposed by physical necessity</w:t>
      </w:r>
      <w:r>
        <w:t xml:space="preserve"> (§</w:t>
      </w:r>
      <w:r>
        <w:fldChar w:fldCharType="begin"/>
      </w:r>
      <w:r>
        <w:instrText xml:space="preserve"> REF _Ref43985107 \r \h </w:instrText>
      </w:r>
      <w:r>
        <w:fldChar w:fldCharType="separate"/>
      </w:r>
      <w:r>
        <w:t>4.3.2.3</w:t>
      </w:r>
      <w:r>
        <w:fldChar w:fldCharType="end"/>
      </w:r>
      <w:r>
        <w:t>) has been revised and simplified</w:t>
      </w:r>
    </w:p>
    <w:p>
      <w:pPr>
        <w:pStyle w:val="Lista"/>
      </w:pPr>
      <w:r>
        <w:t>instructions for the encoding of spaces have been clarified and slightly expanded</w:t>
      </w:r>
    </w:p>
    <w:p>
      <w:pPr>
        <w:pStyle w:val="Lista2"/>
      </w:pPr>
      <w:bookmarkStart w:id="14" w:name="_Ref43978406"/>
      <w:r>
        <w:t>the former section 4.3.5 (Space for visual layout</w:t>
      </w:r>
      <w:bookmarkEnd w:id="14"/>
      <w:r>
        <w:t>) has been subsumed into the new §</w:t>
      </w:r>
      <w:r>
        <w:fldChar w:fldCharType="begin"/>
      </w:r>
      <w:r>
        <w:instrText xml:space="preserve"> REF _Ref134027392 \r \h </w:instrText>
      </w:r>
      <w:r>
        <w:fldChar w:fldCharType="separate"/>
      </w:r>
      <w:r>
        <w:t>4.3.3</w:t>
      </w:r>
      <w:r>
        <w:fldChar w:fldCharType="end"/>
      </w:r>
    </w:p>
    <w:p>
      <w:pPr>
        <w:pStyle w:val="Lista2"/>
      </w:pPr>
      <w:r>
        <w:t>a new subsection has been added to cover the encoding of spaces that do not fit into existing categories (§</w:t>
      </w:r>
      <w:r>
        <w:fldChar w:fldCharType="begin"/>
      </w:r>
      <w:r>
        <w:instrText xml:space="preserve"> REF _Ref63674539 \r \h </w:instrText>
      </w:r>
      <w:r>
        <w:fldChar w:fldCharType="separate"/>
      </w:r>
      <w:r>
        <w:t>4.3.2.4</w:t>
      </w:r>
      <w:r>
        <w:fldChar w:fldCharType="end"/>
      </w:r>
      <w:r>
        <w:t>)</w:t>
      </w:r>
    </w:p>
    <w:p>
      <w:pPr>
        <w:pStyle w:val="Lista"/>
      </w:pPr>
      <w:r>
        <w:t xml:space="preserve">the section on </w:t>
      </w:r>
      <w:r>
        <w:rPr>
          <w:b/>
          <w:bCs/>
        </w:rPr>
        <w:t>scribal hands</w:t>
      </w:r>
      <w:r>
        <w:t xml:space="preserve"> (formerly §4.4) has been relocated to §</w:t>
      </w:r>
      <w:r>
        <w:fldChar w:fldCharType="begin"/>
      </w:r>
      <w:r>
        <w:instrText xml:space="preserve"> REF _Ref43989139 \r \h </w:instrText>
      </w:r>
      <w:r>
        <w:fldChar w:fldCharType="separate"/>
      </w:r>
      <w:r>
        <w:t>7.5.1</w:t>
      </w:r>
      <w:r>
        <w:fldChar w:fldCharType="end"/>
      </w:r>
      <w:r>
        <w:t>, resulting in a renumbering of the sections from §4.4 onward and the subsections from §7.5.1 onward</w:t>
      </w:r>
    </w:p>
    <w:p>
      <w:pPr>
        <w:pStyle w:val="Lista"/>
      </w:pPr>
      <w:r>
        <w:t xml:space="preserve">introduced </w:t>
      </w:r>
      <w:r>
        <w:rPr>
          <w:rStyle w:val="Codevalue"/>
        </w:rPr>
        <w:t>"unspecified"</w:t>
      </w:r>
      <w:r>
        <w:t xml:space="preserve"> as a possible </w:t>
      </w:r>
      <w:r>
        <w:rPr>
          <w:rStyle w:val="Codeattribute"/>
        </w:rPr>
        <w:t>@place</w:t>
      </w:r>
      <w:r>
        <w:t xml:space="preserve"> of a premodern addition (§</w:t>
      </w:r>
      <w:r>
        <w:fldChar w:fldCharType="begin"/>
      </w:r>
      <w:r>
        <w:instrText xml:space="preserve"> REF _Ref43978471 \r \h </w:instrText>
      </w:r>
      <w:r>
        <w:fldChar w:fldCharType="separate"/>
      </w:r>
      <w:r>
        <w:t>4.4.3</w:t>
      </w:r>
      <w:r>
        <w:fldChar w:fldCharType="end"/>
      </w:r>
      <w:r>
        <w:t>)</w:t>
      </w:r>
    </w:p>
    <w:p>
      <w:pPr>
        <w:pStyle w:val="Lista"/>
      </w:pPr>
      <w:r>
        <w:t xml:space="preserve">the section on </w:t>
      </w:r>
      <w:r>
        <w:rPr>
          <w:b/>
          <w:bCs/>
        </w:rPr>
        <w:t>restoring lacunae</w:t>
      </w:r>
      <w:r>
        <w:t xml:space="preserve"> (formerly §6.4) has been relocated to §</w:t>
      </w:r>
      <w:r>
        <w:fldChar w:fldCharType="begin"/>
      </w:r>
      <w:r>
        <w:instrText xml:space="preserve"> REF _Ref43984912 \r \h </w:instrText>
      </w:r>
      <w:r>
        <w:fldChar w:fldCharType="separate"/>
      </w:r>
      <w:r>
        <w:t>5.5</w:t>
      </w:r>
      <w:r>
        <w:fldChar w:fldCharType="end"/>
      </w:r>
    </w:p>
    <w:p>
      <w:pPr>
        <w:pStyle w:val="Lista"/>
      </w:pPr>
      <w:r>
        <w:t xml:space="preserve">guidelines for </w:t>
      </w:r>
      <w:r>
        <w:rPr>
          <w:b/>
          <w:bCs/>
        </w:rPr>
        <w:t>correction and normalisation in verse</w:t>
      </w:r>
      <w:r>
        <w:t xml:space="preserve"> (§</w:t>
      </w:r>
      <w:r>
        <w:fldChar w:fldCharType="begin"/>
      </w:r>
      <w:r>
        <w:instrText xml:space="preserve"> REF _Ref43981233 \r \h </w:instrText>
      </w:r>
      <w:r>
        <w:fldChar w:fldCharType="separate"/>
      </w:r>
      <w:r>
        <w:t>6.1.4</w:t>
      </w:r>
      <w:r>
        <w:fldChar w:fldCharType="end"/>
      </w:r>
      <w:r>
        <w:t>) have been revised for clarity and slightly expanded</w:t>
      </w:r>
    </w:p>
    <w:p>
      <w:pPr>
        <w:pStyle w:val="Lista"/>
      </w:pPr>
      <w:r>
        <w:t>a new section §</w:t>
      </w:r>
      <w:r>
        <w:fldChar w:fldCharType="begin"/>
      </w:r>
      <w:r>
        <w:instrText xml:space="preserve"> REF _Ref63674857 \r \h </w:instrText>
      </w:r>
      <w:r>
        <w:fldChar w:fldCharType="separate"/>
      </w:r>
      <w:r>
        <w:t>6.4</w:t>
      </w:r>
      <w:r>
        <w:fldChar w:fldCharType="end"/>
      </w:r>
      <w:r>
        <w:t xml:space="preserve"> has been added to cater for </w:t>
      </w:r>
      <w:r>
        <w:rPr>
          <w:b/>
          <w:bCs/>
        </w:rPr>
        <w:t>scribal omissions that cannot be restored</w:t>
      </w:r>
    </w:p>
    <w:p>
      <w:pPr>
        <w:pStyle w:val="Lista"/>
      </w:pPr>
      <w:r>
        <w:t>tagging for numeral values is now permitted on words in addition to numerals (§</w:t>
      </w:r>
      <w:r>
        <w:fldChar w:fldCharType="begin"/>
      </w:r>
      <w:r>
        <w:instrText xml:space="preserve"> REF _Ref72139759 \r \h </w:instrText>
      </w:r>
      <w:r>
        <w:fldChar w:fldCharType="separate"/>
      </w:r>
      <w:r>
        <w:t>7.1.4</w:t>
      </w:r>
      <w:r>
        <w:fldChar w:fldCharType="end"/>
      </w:r>
      <w:r>
        <w:t>)</w:t>
      </w:r>
    </w:p>
    <w:p>
      <w:pPr>
        <w:pStyle w:val="Lista"/>
      </w:pPr>
      <w:r>
        <w:t xml:space="preserve">strategies have been added for </w:t>
      </w:r>
      <w:r>
        <w:rPr>
          <w:b/>
          <w:bCs/>
        </w:rPr>
        <w:t>expanding abbreviations</w:t>
      </w:r>
      <w:r>
        <w:t xml:space="preserve"> (§</w:t>
      </w:r>
      <w:r>
        <w:fldChar w:fldCharType="begin"/>
      </w:r>
      <w:r>
        <w:instrText xml:space="preserve"> REF _Ref122445893 \r \h </w:instrText>
      </w:r>
      <w:r>
        <w:fldChar w:fldCharType="separate"/>
      </w:r>
      <w:r>
        <w:t>7.3.1</w:t>
      </w:r>
      <w:r>
        <w:fldChar w:fldCharType="end"/>
      </w:r>
      <w:r>
        <w:t>)</w:t>
      </w:r>
    </w:p>
    <w:p>
      <w:pPr>
        <w:pStyle w:val="Lista"/>
      </w:pPr>
      <w:r>
        <w:t xml:space="preserve">a method has been devised and described for encoding the </w:t>
      </w:r>
      <w:r>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pPr>
        <w:pStyle w:val="Lista"/>
      </w:pPr>
      <w:r>
        <w:t xml:space="preserve">it is now possible to </w:t>
      </w:r>
      <w:r>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pPr>
        <w:pStyle w:val="Lista"/>
      </w:pPr>
      <w:r>
        <w:t xml:space="preserve">when a </w:t>
      </w:r>
      <w:r>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t>9.1.6</w:t>
      </w:r>
      <w:r>
        <w:fldChar w:fldCharType="end"/>
      </w:r>
      <w:r>
        <w:t>)</w:t>
      </w:r>
    </w:p>
    <w:p>
      <w:pPr>
        <w:pStyle w:val="Lista"/>
      </w:pPr>
      <w:r>
        <w:t xml:space="preserve">the </w:t>
      </w:r>
      <w:r>
        <w:rPr>
          <w:b/>
          <w:bCs/>
        </w:rPr>
        <w:t>language of translations</w:t>
      </w:r>
      <w:r>
        <w:t xml:space="preserve"> is no longer to be tagged with </w:t>
      </w:r>
      <w:r>
        <w:rPr>
          <w:rStyle w:val="Codeattribute"/>
        </w:rPr>
        <w:t>@xml:lang</w:t>
      </w:r>
      <w:r>
        <w:t xml:space="preserve"> if the translation is into English (§</w:t>
      </w:r>
      <w:r>
        <w:fldChar w:fldCharType="begin"/>
      </w:r>
      <w:r>
        <w:instrText xml:space="preserve"> REF _Ref43990036 \r \h </w:instrText>
      </w:r>
      <w:r>
        <w:fldChar w:fldCharType="separate"/>
      </w:r>
      <w:r>
        <w:t>9.2.1</w:t>
      </w:r>
      <w:r>
        <w:fldChar w:fldCharType="end"/>
      </w:r>
      <w:r>
        <w:t>)</w:t>
      </w:r>
    </w:p>
    <w:p>
      <w:pPr>
        <w:pStyle w:val="Lista"/>
      </w:pPr>
      <w:r>
        <w:t xml:space="preserve">the use of </w:t>
      </w:r>
      <w:r>
        <w:rPr>
          <w:rStyle w:val="Code"/>
          <w:b/>
          <w:bCs/>
        </w:rPr>
        <w:t>&lt;list&gt;</w:t>
      </w:r>
      <w:r>
        <w:t xml:space="preserve"> is now explicitly permitted </w:t>
      </w:r>
      <w:r>
        <w:rPr>
          <w:b/>
          <w:bCs/>
        </w:rPr>
        <w:t>in translations</w:t>
      </w:r>
      <w:r>
        <w:t xml:space="preserve"> (§</w:t>
      </w:r>
      <w:r>
        <w:fldChar w:fldCharType="begin"/>
      </w:r>
      <w:r>
        <w:instrText xml:space="preserve"> REF _Ref63675776 \r \h </w:instrText>
      </w:r>
      <w:r>
        <w:fldChar w:fldCharType="separate"/>
      </w:r>
      <w:r>
        <w:t>9.2.2</w:t>
      </w:r>
      <w:r>
        <w:fldChar w:fldCharType="end"/>
      </w:r>
      <w:r>
        <w:t>)</w:t>
      </w:r>
    </w:p>
    <w:p>
      <w:pPr>
        <w:pStyle w:val="Lista"/>
      </w:pPr>
      <w:r>
        <w:t xml:space="preserve">the use of </w:t>
      </w:r>
      <w:r>
        <w:rPr>
          <w:rStyle w:val="Code"/>
        </w:rPr>
        <w:t>&lt;label&gt;</w:t>
      </w:r>
      <w:r>
        <w:t xml:space="preserve"> elements as arbitrary headings is now permitted in translations (§</w:t>
      </w:r>
      <w:r>
        <w:fldChar w:fldCharType="begin"/>
      </w:r>
      <w:r>
        <w:instrText xml:space="preserve"> REF _Ref151372539 \r \h </w:instrText>
      </w:r>
      <w:r>
        <w:fldChar w:fldCharType="separate"/>
      </w:r>
      <w:r>
        <w:t>9.2.3</w:t>
      </w:r>
      <w:r>
        <w:fldChar w:fldCharType="end"/>
      </w:r>
      <w:r>
        <w:t>)</w:t>
      </w:r>
    </w:p>
    <w:p>
      <w:pPr>
        <w:pStyle w:val="Lista"/>
      </w:pPr>
      <w:r>
        <w:t xml:space="preserve">instructions for </w:t>
      </w:r>
      <w:r>
        <w:rPr>
          <w:b/>
          <w:bCs/>
        </w:rPr>
        <w:t>indicating a translation’s correspondence to the original</w:t>
      </w:r>
      <w:r>
        <w:t xml:space="preserve"> slightly changed and expanded, providing for the use of </w:t>
      </w:r>
      <w:r>
        <w:rPr>
          <w:rStyle w:val="Code"/>
        </w:rPr>
        <w:t>&lt;milestone/&gt;</w:t>
      </w:r>
      <w:r>
        <w:t xml:space="preserve"> for this purpose (§</w:t>
      </w:r>
      <w:r>
        <w:fldChar w:fldCharType="begin"/>
      </w:r>
      <w:r>
        <w:instrText xml:space="preserve"> REF _Ref43990179 \r \h </w:instrText>
      </w:r>
      <w:r>
        <w:fldChar w:fldCharType="separate"/>
      </w:r>
      <w:r>
        <w:t>9.2.3</w:t>
      </w:r>
      <w:r>
        <w:fldChar w:fldCharType="end"/>
      </w:r>
      <w:r>
        <w:t>)</w:t>
      </w:r>
    </w:p>
    <w:p>
      <w:pPr>
        <w:pStyle w:val="Lista"/>
      </w:pPr>
      <w:r>
        <w:t xml:space="preserve">the </w:t>
      </w:r>
      <w:r>
        <w:rPr>
          <w:b/>
          <w:bCs/>
        </w:rPr>
        <w:t>creation of bibliographic sigla</w:t>
      </w:r>
      <w:r>
        <w:t xml:space="preserve"> has been made clearer and more flexible (§</w:t>
      </w:r>
      <w:r>
        <w:fldChar w:fldCharType="begin"/>
      </w:r>
      <w:r>
        <w:instrText xml:space="preserve"> REF _Ref43989610 \r \h </w:instrText>
      </w:r>
      <w:r>
        <w:fldChar w:fldCharType="separate"/>
      </w:r>
      <w:r>
        <w:t>9.4.3</w:t>
      </w:r>
      <w:r>
        <w:fldChar w:fldCharType="end"/>
      </w:r>
      <w:r>
        <w:t>)</w:t>
      </w:r>
    </w:p>
    <w:p>
      <w:pPr>
        <w:pStyle w:val="Lista"/>
      </w:pPr>
      <w:r>
        <w:t xml:space="preserve">the situations </w:t>
      </w:r>
      <w:r>
        <w:rPr>
          <w:b/>
          <w:bCs/>
        </w:rPr>
        <w:t xml:space="preserve">where a </w:t>
      </w:r>
      <w:r>
        <w:rPr>
          <w:rStyle w:val="Code"/>
        </w:rPr>
        <w:t>&lt;note&gt;</w:t>
      </w:r>
      <w:r>
        <w:rPr>
          <w:b/>
          <w:bCs/>
        </w:rPr>
        <w:t xml:space="preserve"> may be used</w:t>
      </w:r>
      <w:r>
        <w:t xml:space="preserve"> have been clarified and slightly revised (§</w:t>
      </w:r>
      <w:r>
        <w:fldChar w:fldCharType="begin"/>
      </w:r>
      <w:r>
        <w:instrText xml:space="preserve"> REF _Ref43989684 \r \h </w:instrText>
      </w:r>
      <w:r>
        <w:fldChar w:fldCharType="separate"/>
      </w:r>
      <w:r>
        <w:t>10.4.1</w:t>
      </w:r>
      <w:r>
        <w:fldChar w:fldCharType="end"/>
      </w:r>
      <w:r>
        <w:t>), in particular for notes concerning bibliographic items</w:t>
      </w:r>
    </w:p>
    <w:p>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 xml:space="preserve">), notably including the mandatory use of </w:t>
      </w:r>
      <w:r>
        <w:rPr>
          <w:rStyle w:val="Codeattribute"/>
        </w:rPr>
        <w:t>@unit</w:t>
      </w:r>
      <w:r>
        <w:rPr>
          <w:rStyle w:val="Code"/>
        </w:rPr>
        <w:t>=</w:t>
      </w:r>
      <w:r>
        <w:rPr>
          <w:rStyle w:val="Codevalue"/>
        </w:rPr>
        <w:t>"mixed"</w:t>
      </w:r>
      <w:r>
        <w:t xml:space="preserve"> (instead of no </w:t>
      </w:r>
      <w:r>
        <w:rPr>
          <w:rStyle w:val="Codeattribute"/>
        </w:rPr>
        <w:t>@unit</w:t>
      </w:r>
      <w:r>
        <w:t>) in complex citations</w:t>
      </w:r>
    </w:p>
    <w:p>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pPr>
        <w:pStyle w:val="Lista"/>
      </w:pPr>
      <w:r>
        <w:t>moraic metres have been described in more detail than before (</w:t>
      </w:r>
      <w:r>
        <w:fldChar w:fldCharType="begin"/>
      </w:r>
      <w:r>
        <w:instrText xml:space="preserve"> REF _Ref56418748 \r \h </w:instrText>
      </w:r>
      <w:r>
        <w:fldChar w:fldCharType="separate"/>
      </w:r>
      <w:r>
        <w:t>Appendix B.4.2</w:t>
      </w:r>
      <w:r>
        <w:fldChar w:fldCharType="end"/>
      </w:r>
      <w:r>
        <w:t>)</w:t>
      </w:r>
    </w:p>
    <w:p>
      <w:pPr>
        <w:pStyle w:val="Lista"/>
      </w:pPr>
      <w:r>
        <w:t>the list of ISO language tags has been updated (</w:t>
      </w:r>
      <w:r>
        <w:fldChar w:fldCharType="begin"/>
      </w:r>
      <w:r>
        <w:instrText xml:space="preserve"> REF _Ref43989726 \r \h </w:instrText>
      </w:r>
      <w:r>
        <w:fldChar w:fldCharType="separate"/>
      </w:r>
      <w:r>
        <w:t>0</w:t>
      </w:r>
      <w:r>
        <w:fldChar w:fldCharType="end"/>
      </w:r>
      <w:r>
        <w:t xml:space="preserve">) </w:t>
      </w:r>
      <w:ins w:id="15" w:author="Dániel Balogh" w:date="2024-01-09T10:43:00Z">
        <w:r>
          <w:t>@and removed from the guide</w:t>
        </w:r>
      </w:ins>
    </w:p>
    <w:p>
      <w:pPr>
        <w:pStyle w:val="Cmsor2"/>
      </w:pPr>
      <w:bookmarkStart w:id="16" w:name="_mnn7i9yp8l0l" w:colFirst="0" w:colLast="0"/>
      <w:bookmarkStart w:id="17" w:name="_Toc183083676"/>
      <w:bookmarkEnd w:id="16"/>
      <w:r>
        <w:t>Introductory remarks</w:t>
      </w:r>
      <w:bookmarkEnd w:id="17"/>
    </w:p>
    <w:p>
      <w:pPr>
        <w:pStyle w:val="Cmsor3"/>
      </w:pPr>
      <w:bookmarkStart w:id="18" w:name="_pxxk68dqnvkk" w:colFirst="0" w:colLast="0"/>
      <w:bookmarkStart w:id="19" w:name="_Toc183083677"/>
      <w:bookmarkEnd w:id="18"/>
      <w:r>
        <w:t>Acknowledgements</w:t>
      </w:r>
      <w:bookmarkEnd w:id="19"/>
    </w:p>
    <w:p>
      <w:r>
        <w:t>Many people in addition to the authors noted above have helped in the creation of this guide; the most significant contributors have been Axelle Janiak, Emmanuel Francis and Annette Schmiedchen.</w:t>
      </w:r>
    </w:p>
    <w:p>
      <w:pPr>
        <w:pStyle w:val="Cmsor3"/>
      </w:pPr>
      <w:bookmarkStart w:id="20" w:name="_Toc183083678"/>
      <w:r>
        <w:t>Scope</w:t>
      </w:r>
      <w:bookmarkEnd w:id="20"/>
    </w:p>
    <w:p>
      <w:r>
        <w:t xml:space="preserve">This Guide is for the EpiDoc compliant encoding of original sources for the DHARMA project. The Guide has been composed primarily with epigraphic texts in mind, but </w:t>
      </w:r>
      <w:commentRangeStart w:id="21"/>
      <w:r>
        <w:t>is also applicable to the encoding of diplomatic editions of manuscripts</w:t>
      </w:r>
      <w:commentRangeEnd w:id="21"/>
      <w:r>
        <w:rPr>
          <w:rStyle w:val="Jegyzethivatkozs"/>
          <w:rFonts w:cs="Mangal"/>
        </w:rPr>
        <w:commentReference w:id="21"/>
      </w:r>
      <w:r>
        <w:t xml:space="preserve">. All DHARMA members are strongly encouraged at least to skim it from cover to </w:t>
      </w:r>
      <w:r>
        <w:lastRenderedPageBreak/>
        <w:t>cover, to obtain a general idea of the topics covered in it. This guide presupposes that you possess, and are at least superficially familiar with, the latest version of the DHARMA Transliteration Guide (Balogh and Griffiths 2020a).</w:t>
      </w:r>
    </w:p>
    <w:p>
      <w:pPr>
        <w:pStyle w:val="Cmsor3"/>
      </w:pPr>
      <w:bookmarkStart w:id="22" w:name="_10lqdugq9c0g" w:colFirst="0" w:colLast="0"/>
      <w:bookmarkStart w:id="23" w:name="_Toc183083679"/>
      <w:bookmarkEnd w:id="22"/>
      <w:r>
        <w:t>Further reading</w:t>
      </w:r>
      <w:bookmarkEnd w:id="23"/>
    </w:p>
    <w:p>
      <w:r>
        <w:t>This Guide is a constrained and detailed adaptation of the EpiDoc guidelines (</w:t>
      </w:r>
      <w:hyperlink r:id="rId11" w:history="1">
        <w:r>
          <w:rPr>
            <w:rStyle w:val="Hiperhivatkozs"/>
          </w:rPr>
          <w:t>http://www.stoa.org/epidoc/gl/latest/index.html</w:t>
        </w:r>
      </w:hyperlink>
      <w:r>
        <w:t>), which are themselves a constrained and detailed adaptation of the TEI guidelines (</w:t>
      </w:r>
      <w:hyperlink r:id="rId12" w:history="1">
        <w:r>
          <w:rPr>
            <w:rStyle w:val="Hiperhivatkozs"/>
          </w:rPr>
          <w:t>https://tei-c.org/guidelines/</w:t>
        </w:r>
      </w:hyperlink>
      <w:r>
        <w:t xml:space="preserve">). A good general introduction to EpiDoc can be found in Bodard 2010, available at </w:t>
      </w:r>
      <w:hyperlink r:id="rId13" w:history="1">
        <w:r>
          <w:rPr>
            <w:rStyle w:val="Hiperhivatkozs"/>
          </w:rPr>
          <w:t>http://www.stoa.org/wordpress/wp-content/uploads/2010/09/Chapter05_EpiDoc_Bodard.pdf</w:t>
        </w:r>
      </w:hyperlink>
    </w:p>
    <w:p>
      <w:r>
        <w:t>If you are entirely new to XML or the idea of computer markup, we recommend the following articles:</w:t>
      </w:r>
    </w:p>
    <w:p>
      <w:pPr>
        <w:pStyle w:val="Lista"/>
      </w:pPr>
      <w:r>
        <w:t xml:space="preserve">“The Gentle Introduction to Mark-up for Epigraphers” </w:t>
      </w:r>
      <w:r>
        <w:rPr>
          <w:noProof/>
        </w:rPr>
        <w:t>(</w:t>
      </w:r>
      <w:r>
        <w:t xml:space="preserve">Roueché and Flanders, n.d.), available at </w:t>
      </w:r>
      <w:hyperlink r:id="rId14" w:history="1">
        <w:r>
          <w:rPr>
            <w:rStyle w:val="Hiperhivatkozs"/>
          </w:rPr>
          <w:t>http://www.stoa.org/epidoc/gl/latest/intro-eps.html</w:t>
        </w:r>
      </w:hyperlink>
    </w:p>
    <w:p>
      <w:pPr>
        <w:pStyle w:val="Lista"/>
      </w:pPr>
      <w:r>
        <w:t xml:space="preserve">“What is XML and why should humanists care? An even gentler introduction to XML” </w:t>
      </w:r>
      <w:r>
        <w:rPr>
          <w:noProof/>
        </w:rPr>
        <w:t>(</w:t>
      </w:r>
      <w:r>
        <w:t xml:space="preserve">Birnbaum 2015), </w:t>
      </w:r>
      <w:hyperlink r:id="rId15" w:history="1">
        <w:r>
          <w:rPr>
            <w:rStyle w:val="Hiperhivatkozs"/>
          </w:rPr>
          <w:t>http://dh.obdurodon.org/what-is-xml.xhtml</w:t>
        </w:r>
      </w:hyperlink>
    </w:p>
    <w:p>
      <w:pPr>
        <w:pStyle w:val="Lista"/>
      </w:pPr>
      <w:r>
        <w:t xml:space="preserve">for a more in-depth introduction, read the current version of the </w:t>
      </w:r>
      <w:proofErr w:type="spellStart"/>
      <w:r>
        <w:t>ur</w:t>
      </w:r>
      <w:proofErr w:type="spellEnd"/>
      <w:r>
        <w:t xml:space="preserve">-text “A Gentle Introduction to XML” at </w:t>
      </w:r>
      <w:hyperlink r:id="rId16" w:history="1">
        <w:r>
          <w:rPr>
            <w:rStyle w:val="Hiperhivatkozs"/>
          </w:rPr>
          <w:t>https://www.tei-c.org/release/doc/tei-p5-doc/en/html/SG.html</w:t>
        </w:r>
      </w:hyperlink>
    </w:p>
    <w:p>
      <w:pPr>
        <w:pStyle w:val="Cmsor3"/>
      </w:pPr>
      <w:bookmarkStart w:id="24" w:name="_tm2h1v9vrjxa" w:colFirst="0" w:colLast="0"/>
      <w:bookmarkStart w:id="25" w:name="_Toc183083680"/>
      <w:bookmarkEnd w:id="24"/>
      <w:r>
        <w:t>Software</w:t>
      </w:r>
      <w:bookmarkEnd w:id="25"/>
    </w:p>
    <w:p>
      <w:r>
        <w:t>The XML editor recommended throughout the project is Oxygen, but you are free to use any editor to produce your marked-up texts. Text editing software will usually be able to colour-code XML and may also be able to check the well-formedness of the markup or even to validate against a schema. As a powerful free alternative to Oxygen, you can also use Visual Studio Code.</w:t>
      </w:r>
    </w:p>
    <w:p>
      <w:pPr>
        <w:pStyle w:val="Lista"/>
      </w:pPr>
      <w:r>
        <w:t>working in Oxygen, you will need to set a suitable font for the Editor at Options/Preferences/Appearance/Fonts</w:t>
      </w:r>
    </w:p>
    <w:p>
      <w:pPr>
        <w:pStyle w:val="Lista2"/>
      </w:pPr>
      <w:r>
        <w:t>we find that a suitable font</w:t>
      </w:r>
    </w:p>
    <w:p>
      <w:pPr>
        <w:pStyle w:val="Lista3"/>
      </w:pPr>
      <w:r>
        <w:t>can correctly display all the diacritical characters you work with</w:t>
      </w:r>
    </w:p>
    <w:p>
      <w:pPr>
        <w:pStyle w:val="Lista3"/>
      </w:pPr>
      <w:r>
        <w:t>is easy on the eye</w:t>
      </w:r>
    </w:p>
    <w:p>
      <w:pPr>
        <w:pStyle w:val="Lista3"/>
      </w:pPr>
      <w:r>
        <w:t xml:space="preserve">is preferably one in which the characters | </w:t>
      </w:r>
      <w:r>
        <w:rPr>
          <w:noProof/>
        </w:rPr>
        <w:t>(</w:t>
      </w:r>
      <w:r>
        <w:t xml:space="preserve">vertical bar), l </w:t>
      </w:r>
      <w:r>
        <w:rPr>
          <w:noProof/>
        </w:rPr>
        <w:t>(</w:t>
      </w:r>
      <w:r>
        <w:t xml:space="preserve">lowercase L) and I </w:t>
      </w:r>
      <w:r>
        <w:rPr>
          <w:noProof/>
        </w:rPr>
        <w:t>(</w:t>
      </w:r>
      <w:r>
        <w:t xml:space="preserve">uppercase </w:t>
      </w:r>
      <w:proofErr w:type="spellStart"/>
      <w:r>
        <w:t>i</w:t>
      </w:r>
      <w:proofErr w:type="spellEnd"/>
      <w:r>
        <w:t>) are all easily distinguishable</w:t>
      </w:r>
    </w:p>
    <w:p>
      <w:pPr>
        <w:pStyle w:val="Lista3"/>
      </w:pPr>
      <w:r>
        <w:t>is preferably not too wide, so that you can see plenty of text even when not working on a full screen</w:t>
      </w:r>
    </w:p>
    <w:p>
      <w:pPr>
        <w:pStyle w:val="Lista2"/>
      </w:pPr>
      <w:r>
        <w:t>some fonts we have tested and liked include:</w:t>
      </w:r>
    </w:p>
    <w:p>
      <w:pPr>
        <w:pStyle w:val="Lista3"/>
      </w:pPr>
      <w:r>
        <w:t xml:space="preserve">Google’s free </w:t>
      </w:r>
      <w:r>
        <w:rPr>
          <w:rFonts w:cs="Noto Serif"/>
        </w:rPr>
        <w:t>Noto Serif</w:t>
      </w:r>
      <w:r>
        <w:t xml:space="preserve"> and </w:t>
      </w:r>
      <w:r>
        <w:rPr>
          <w:rFonts w:cs="Noto Sans"/>
        </w:rPr>
        <w:t>Noto Sans</w:t>
      </w:r>
    </w:p>
    <w:p>
      <w:pPr>
        <w:pStyle w:val="Lista3"/>
      </w:pPr>
      <w:r>
        <w:t xml:space="preserve">Microsoft’s </w:t>
      </w:r>
      <w:r>
        <w:rPr>
          <w:rFonts w:asciiTheme="minorHAnsi" w:hAnsiTheme="minorHAnsi"/>
        </w:rPr>
        <w:t>Cambria</w:t>
      </w:r>
      <w:r>
        <w:t xml:space="preserve"> and </w:t>
      </w:r>
      <w:r>
        <w:rPr>
          <w:rFonts w:ascii="Consolas" w:hAnsi="Consolas"/>
        </w:rPr>
        <w:t>Consolas</w:t>
      </w:r>
    </w:p>
    <w:p>
      <w:r>
        <w:t>Further instructions for XML editing software in the project:</w:t>
      </w:r>
    </w:p>
    <w:p>
      <w:pPr>
        <w:pStyle w:val="Lista"/>
      </w:pPr>
      <w:r>
        <w:t xml:space="preserve">for using Oxygen with the DHARMA XML schema: </w:t>
      </w:r>
      <w:hyperlink r:id="rId17" w:history="1">
        <w:r>
          <w:rPr>
            <w:rStyle w:val="Hiperhivatkozs"/>
          </w:rPr>
          <w:t>https://github.com/erc-dharma/project-documentation/blob/66167c20f4be621256460be1640cb7a727104854/schema/README.md</w:t>
        </w:r>
      </w:hyperlink>
    </w:p>
    <w:p>
      <w:pPr>
        <w:pStyle w:val="Lista"/>
      </w:pPr>
      <w:r>
        <w:t xml:space="preserve">for setting up Oxygen to create human-readable HTML from an XML edition: </w:t>
      </w:r>
      <w:hyperlink r:id="rId18" w:history="1">
        <w:r>
          <w:rPr>
            <w:rStyle w:val="Hiperhivatkozs"/>
          </w:rPr>
          <w:t>https://github.com/erc-dharma/project-documentation/blob/master/stylesheets/README.md</w:t>
        </w:r>
      </w:hyperlink>
    </w:p>
    <w:p>
      <w:pPr>
        <w:pStyle w:val="Lista"/>
      </w:pPr>
      <w:r>
        <w:t xml:space="preserve">for using Visual Studio Code: </w:t>
      </w:r>
      <w:hyperlink r:id="rId19" w:history="1">
        <w:r>
          <w:rPr>
            <w:rStyle w:val="Hiperhivatkozs"/>
          </w:rPr>
          <w:t>https://erc-dharma.github.io/project-documentation/visual-code/UsingVS_v01</w:t>
        </w:r>
      </w:hyperlink>
    </w:p>
    <w:p>
      <w:pPr>
        <w:pStyle w:val="Cmsor3"/>
      </w:pPr>
      <w:bookmarkStart w:id="26" w:name="_h6ld3i1yh73t" w:colFirst="0" w:colLast="0"/>
      <w:bookmarkStart w:id="27" w:name="_Toc183083681"/>
      <w:bookmarkEnd w:id="26"/>
      <w:r>
        <w:t>Note on the examples</w:t>
      </w:r>
      <w:bookmarkEnd w:id="27"/>
    </w:p>
    <w:p>
      <w:r>
        <w:t>The text fragments used for illustration are mostly Sanskrit from India. Many of the illustrations have been drawn from actual inscriptions, but to eliminate distractions, details irrelevant to the topic at hand are often silently normalised, restored, corrected or altered in such illustrations.</w:t>
      </w:r>
    </w:p>
    <w:p>
      <w:r>
        <w:t xml:space="preserve">XML </w:t>
      </w:r>
      <w:r>
        <w:rPr>
          <w:rStyle w:val="Code"/>
        </w:rPr>
        <w:t>&lt;elements&gt;</w:t>
      </w:r>
      <w:r>
        <w:t xml:space="preserve"> mentioned in discussion or used in illustrations are set apart from regular text by typeface, text colour and a shaded background. XML </w:t>
      </w:r>
      <w:r>
        <w:rPr>
          <w:rStyle w:val="Codeattribute"/>
        </w:rPr>
        <w:t>@attributes</w:t>
      </w:r>
      <w:r>
        <w:t xml:space="preserve">, when mentioned on their own, are prefixed with an @ sign and highlighted with text colour and background shading. To eliminate distractions, encoding details irrelevant to the topic at hand </w:t>
      </w:r>
      <w:r>
        <w:rPr>
          <w:noProof/>
        </w:rPr>
        <w:t>(</w:t>
      </w:r>
      <w:r>
        <w:t xml:space="preserve">such as end-tags, attributes and text content) are often omitted in illustrations even though they may be mandatory in actual practice. </w:t>
      </w:r>
    </w:p>
    <w:p>
      <w:pPr>
        <w:pStyle w:val="Cmsor2"/>
      </w:pPr>
      <w:bookmarkStart w:id="28" w:name="_66jpmlsjumit" w:colFirst="0" w:colLast="0"/>
      <w:bookmarkStart w:id="29" w:name="_Toc183083682"/>
      <w:bookmarkEnd w:id="28"/>
      <w:r>
        <w:lastRenderedPageBreak/>
        <w:t>Terms and definitions</w:t>
      </w:r>
      <w:bookmarkEnd w:id="29"/>
    </w:p>
    <w:p>
      <w:pPr>
        <w:pStyle w:val="Cmsor3"/>
      </w:pPr>
      <w:bookmarkStart w:id="30" w:name="_ktq4gtyoojde" w:colFirst="0" w:colLast="0"/>
      <w:bookmarkStart w:id="31" w:name="_Toc183083683"/>
      <w:bookmarkEnd w:id="30"/>
      <w:r>
        <w:t>Abbreviations</w:t>
      </w:r>
      <w:bookmarkEnd w:id="31"/>
    </w:p>
    <w:p>
      <w:r>
        <w:t>In addition to some straightforward abbreviations, this Guide uses:</w:t>
      </w:r>
    </w:p>
    <w:p>
      <w:pPr>
        <w:pStyle w:val="Legend"/>
      </w:pPr>
      <w:r>
        <w:tab/>
        <w:t xml:space="preserve">EGC </w:t>
      </w:r>
      <w:r>
        <w:tab/>
        <w:t>the DHARMA Encoding Guide for Critical Editions</w:t>
      </w:r>
      <w:r>
        <w:rPr>
          <w:rStyle w:val="Lbjegyzet-hivatkozs"/>
        </w:rPr>
        <w:footnoteReference w:id="3"/>
      </w:r>
    </w:p>
    <w:p>
      <w:pPr>
        <w:pStyle w:val="Legend"/>
      </w:pPr>
      <w:r>
        <w:tab/>
        <w:t xml:space="preserve">EGD </w:t>
      </w:r>
      <w:r>
        <w:tab/>
        <w:t xml:space="preserve">the DHARMA Encoding Guide for Diplomatic Editions </w:t>
      </w:r>
      <w:r>
        <w:rPr>
          <w:noProof/>
        </w:rPr>
        <w:t>(</w:t>
      </w:r>
      <w:r>
        <w:t>the present document)</w:t>
      </w:r>
      <w:r>
        <w:rPr>
          <w:rStyle w:val="Lbjegyzet-hivatkozs"/>
        </w:rPr>
        <w:footnoteReference w:id="4"/>
      </w:r>
    </w:p>
    <w:p>
      <w:pPr>
        <w:pStyle w:val="Legend"/>
      </w:pPr>
      <w:r>
        <w:tab/>
        <w:t xml:space="preserve">TG </w:t>
      </w:r>
      <w:r>
        <w:tab/>
        <w:t>the DHARMA Transliteration Guide</w:t>
      </w:r>
      <w:r>
        <w:rPr>
          <w:rStyle w:val="Lbjegyzet-hivatkozs"/>
        </w:rPr>
        <w:footnoteReference w:id="5"/>
      </w:r>
    </w:p>
    <w:p>
      <w:pPr>
        <w:pStyle w:val="Legend"/>
      </w:pPr>
      <w:r>
        <w:tab/>
        <w:t>ZG</w:t>
      </w:r>
      <w:r>
        <w:tab/>
        <w:t>the DHARMA Zotero Guide</w:t>
      </w:r>
      <w:r>
        <w:rPr>
          <w:rStyle w:val="Lbjegyzet-hivatkozs"/>
        </w:rPr>
        <w:footnoteReference w:id="6"/>
      </w:r>
    </w:p>
    <w:p>
      <w:pPr>
        <w:pStyle w:val="Cmsor3"/>
      </w:pPr>
      <w:bookmarkStart w:id="32" w:name="_u31qo517lzme" w:colFirst="0" w:colLast="0"/>
      <w:bookmarkStart w:id="33" w:name="_Ref149918317"/>
      <w:bookmarkStart w:id="34" w:name="_Toc183083684"/>
      <w:bookmarkEnd w:id="32"/>
      <w:r>
        <w:t>Basic terminology</w:t>
      </w:r>
      <w:bookmarkEnd w:id="33"/>
      <w:bookmarkEnd w:id="34"/>
    </w:p>
    <w:p>
      <w:r>
        <w:t>Some technical terms related to encoding and epigraphy are explained as they are introduced throughout the text of this guide, while a few basic terms are gathered here for clarification.</w:t>
      </w:r>
    </w:p>
    <w:p>
      <w:pPr>
        <w:pStyle w:val="Lista"/>
      </w:pPr>
      <w:r>
        <w:rPr>
          <w:b/>
          <w:bCs/>
        </w:rPr>
        <w:t>markup</w:t>
      </w:r>
      <w:r>
        <w:t xml:space="preserve"> traditionally means annotation within a text to convey information about the presentation of the text, including among others</w:t>
      </w:r>
    </w:p>
    <w:p>
      <w:pPr>
        <w:pStyle w:val="Lista2"/>
      </w:pPr>
      <w:r>
        <w:t xml:space="preserve">markings in a modern manuscript to instruct a typesetter, for instance </w:t>
      </w:r>
      <w:r>
        <w:rPr>
          <w:u w:val="single"/>
        </w:rPr>
        <w:t>underline</w:t>
      </w:r>
      <w:r>
        <w:t xml:space="preserve"> to indicate conversion to italics</w:t>
      </w:r>
    </w:p>
    <w:p>
      <w:pPr>
        <w:pStyle w:val="Lista2"/>
      </w:pPr>
      <w:r>
        <w:t>various brackets and other signs used in philology and epigraphy, for instance to indicate that certain parts of a text are tentatively read or supplied by the editor</w:t>
      </w:r>
    </w:p>
    <w:p>
      <w:pPr>
        <w:pStyle w:val="Lista"/>
      </w:pPr>
      <w:r>
        <w:t xml:space="preserve">the TEI guidelines define </w:t>
      </w:r>
      <w:r>
        <w:rPr>
          <w:b/>
          <w:bCs/>
        </w:rPr>
        <w:t>encoding</w:t>
      </w:r>
      <w:r>
        <w:t xml:space="preserve"> and </w:t>
      </w:r>
      <w:r>
        <w:rPr>
          <w:b/>
          <w:bCs/>
        </w:rPr>
        <w:t>markup</w:t>
      </w:r>
      <w:r>
        <w:t xml:space="preserve"> as synonymous and applicable in a widely generalised sense to “any means of making explicit an interpretation of a text”</w:t>
      </w:r>
      <w:r>
        <w:rPr>
          <w:rStyle w:val="Lbjegyzet-hivatkozs"/>
        </w:rPr>
        <w:footnoteReference w:id="7"/>
      </w:r>
      <w:r>
        <w:t xml:space="preserve"> and including typographic devices, punctuation marks and even spaces</w:t>
      </w:r>
    </w:p>
    <w:p>
      <w:pPr>
        <w:pStyle w:val="Lista"/>
      </w:pPr>
      <w:r>
        <w:t>in the more circumscribed usage of this guide,</w:t>
      </w:r>
    </w:p>
    <w:p>
      <w:pPr>
        <w:pStyle w:val="Lista2"/>
      </w:pPr>
      <w:r>
        <w:rPr>
          <w:b/>
          <w:bCs/>
        </w:rPr>
        <w:t>markup</w:t>
      </w:r>
      <w:r>
        <w:t xml:space="preserve"> may refer to editorial signs used in a printed edition or to XML encoding</w:t>
      </w:r>
    </w:p>
    <w:p>
      <w:pPr>
        <w:pStyle w:val="Lista2"/>
      </w:pPr>
      <w:r>
        <w:rPr>
          <w:b/>
          <w:bCs/>
        </w:rPr>
        <w:t>encoding</w:t>
      </w:r>
      <w:r>
        <w:t xml:space="preserve"> refers specifically to the method of encoding texts in XML</w:t>
      </w:r>
    </w:p>
    <w:p>
      <w:pPr>
        <w:pStyle w:val="Lista"/>
      </w:pPr>
      <w:r>
        <w:t xml:space="preserve">a </w:t>
      </w:r>
      <w:r>
        <w:rPr>
          <w:b/>
          <w:bCs/>
        </w:rPr>
        <w:t>markup language</w:t>
      </w:r>
      <w:r>
        <w:t xml:space="preserve"> is a set of markup conventions used together</w:t>
      </w:r>
    </w:p>
    <w:p>
      <w:pPr>
        <w:pStyle w:val="Lista"/>
      </w:pPr>
      <w:r>
        <w:rPr>
          <w:b/>
          <w:bCs/>
        </w:rPr>
        <w:t>XML</w:t>
      </w:r>
      <w:r>
        <w:t xml:space="preserve"> </w:t>
      </w:r>
      <w:r>
        <w:rPr>
          <w:noProof/>
        </w:rPr>
        <w:t>(</w:t>
      </w:r>
      <w:proofErr w:type="spellStart"/>
      <w:r>
        <w:t>eXtensible</w:t>
      </w:r>
      <w:proofErr w:type="spellEnd"/>
      <w:r>
        <w:t xml:space="preserve"> Markup Language) is a machine-readable markup language used for a wide variety of purposes and independent of hardware or software platform</w:t>
      </w:r>
    </w:p>
    <w:p>
      <w:pPr>
        <w:pStyle w:val="Lista"/>
      </w:pPr>
      <w:r>
        <w:rPr>
          <w:b/>
          <w:bCs/>
        </w:rPr>
        <w:t>TEI</w:t>
      </w:r>
      <w:r>
        <w:t xml:space="preserve"> </w:t>
      </w:r>
      <w:r>
        <w:rPr>
          <w:noProof/>
        </w:rPr>
        <w:t>(</w:t>
      </w:r>
      <w:r>
        <w:t xml:space="preserve">the Text Encoding Initiative) is a standard for the machine-readable encoding of texts </w:t>
      </w:r>
      <w:r>
        <w:rPr>
          <w:noProof/>
        </w:rPr>
        <w:t>(</w:t>
      </w:r>
      <w:r>
        <w:t>understood in a very broad sense) to facilitate text documentation, text representation, text analysis and interpretation</w:t>
      </w:r>
    </w:p>
    <w:p>
      <w:pPr>
        <w:pStyle w:val="Lista2"/>
      </w:pPr>
      <w:r>
        <w:t>TEI has been developed and is maintained by the eponymous Text Encoding Initiative Consortium</w:t>
      </w:r>
    </w:p>
    <w:p>
      <w:pPr>
        <w:pStyle w:val="Lista2"/>
      </w:pPr>
      <w:r>
        <w:t>TEI defines a versatile and massive set of XML conventions for marking up texts</w:t>
      </w:r>
    </w:p>
    <w:p>
      <w:pPr>
        <w:pStyle w:val="Lista"/>
      </w:pPr>
      <w:r>
        <w:rPr>
          <w:b/>
          <w:bCs/>
        </w:rPr>
        <w:t>EpiDoc</w:t>
      </w:r>
      <w:r>
        <w:t xml:space="preserve"> is a subset of TEI-compliant markup rules specifically devised for marking up epigraphic documents</w:t>
      </w:r>
    </w:p>
    <w:p>
      <w:pPr>
        <w:pStyle w:val="Lista"/>
      </w:pPr>
      <w:r>
        <w:t xml:space="preserve">the word </w:t>
      </w:r>
      <w:r>
        <w:rPr>
          <w:b/>
          <w:bCs/>
        </w:rPr>
        <w:t>structure</w:t>
      </w:r>
      <w:r>
        <w:t xml:space="preserve"> is used in three distinct specialised senses in this guide:</w:t>
      </w:r>
    </w:p>
    <w:p>
      <w:pPr>
        <w:pStyle w:val="Lista2"/>
      </w:pPr>
      <w:r>
        <w:rPr>
          <w:b/>
          <w:bCs/>
        </w:rPr>
        <w:t>intrinsic structure</w:t>
      </w:r>
      <w:r>
        <w:t xml:space="preserve"> refers to the semantic and metrical structure of a text as abstracted from its physical medium, involving features such as</w:t>
      </w:r>
    </w:p>
    <w:p>
      <w:pPr>
        <w:pStyle w:val="Lista3"/>
      </w:pPr>
      <w:r>
        <w:t>stanzas and other prosodic units</w:t>
      </w:r>
    </w:p>
    <w:p>
      <w:pPr>
        <w:pStyle w:val="Lista3"/>
      </w:pPr>
      <w:r>
        <w:t xml:space="preserve">semantic units </w:t>
      </w:r>
      <w:r>
        <w:rPr>
          <w:noProof/>
        </w:rPr>
        <w:t>(</w:t>
      </w:r>
      <w:r>
        <w:t>“paragraphs” and “anonymous blocks”) in prose, demarcated by changes in topic</w:t>
      </w:r>
    </w:p>
    <w:p>
      <w:pPr>
        <w:pStyle w:val="Lista2"/>
      </w:pPr>
      <w:r>
        <w:rPr>
          <w:b/>
          <w:bCs/>
        </w:rPr>
        <w:t>extrinsic structure</w:t>
      </w:r>
      <w:r>
        <w:t xml:space="preserve"> refers to the physical structure of a particular manifestation of a text as a tangible creation, involving features such as</w:t>
      </w:r>
    </w:p>
    <w:p>
      <w:pPr>
        <w:pStyle w:val="Lista3"/>
      </w:pPr>
      <w:r>
        <w:lastRenderedPageBreak/>
        <w:t>lines of a particular length that do not as a rule coincide with any intrinsic structural unit of the text, although they may do so</w:t>
      </w:r>
    </w:p>
    <w:p>
      <w:pPr>
        <w:pStyle w:val="Lista3"/>
      </w:pPr>
      <w:r>
        <w:t>various inscribed zones such as visual columns and object surfaces</w:t>
      </w:r>
    </w:p>
    <w:p>
      <w:pPr>
        <w:pStyle w:val="Lista3"/>
      </w:pPr>
      <w:r>
        <w:t>sides (pages) of inscribed copper plates</w:t>
      </w:r>
    </w:p>
    <w:p>
      <w:pPr>
        <w:pStyle w:val="Lista2"/>
      </w:pPr>
      <w:r>
        <w:rPr>
          <w:b/>
          <w:bCs/>
        </w:rPr>
        <w:t>XML structure</w:t>
      </w:r>
      <w:r>
        <w:t xml:space="preserve"> or </w:t>
      </w:r>
      <w:r>
        <w:rPr>
          <w:b/>
          <w:bCs/>
        </w:rPr>
        <w:t>markup structure</w:t>
      </w:r>
      <w:r>
        <w:t xml:space="preserve"> refers to the way in which markup elements are structured</w:t>
      </w:r>
    </w:p>
    <w:p>
      <w:pPr>
        <w:pStyle w:val="Cmsor3"/>
      </w:pPr>
      <w:bookmarkStart w:id="35" w:name="_2jkucuulj067" w:colFirst="0" w:colLast="0"/>
      <w:bookmarkStart w:id="36" w:name="_Ref43978696"/>
      <w:bookmarkStart w:id="37" w:name="_Ref182309584"/>
      <w:bookmarkStart w:id="38" w:name="_Toc183083685"/>
      <w:bookmarkEnd w:id="35"/>
      <w:commentRangeStart w:id="39"/>
      <w:r>
        <w:t>XML terms and concepts</w:t>
      </w:r>
      <w:bookmarkEnd w:id="36"/>
      <w:commentRangeEnd w:id="39"/>
      <w:r>
        <w:rPr>
          <w:rStyle w:val="Jegyzethivatkozs"/>
          <w:rFonts w:ascii="Gentium Plus" w:hAnsi="Gentium Plus" w:cs="Mangal"/>
          <w:kern w:val="0"/>
        </w:rPr>
        <w:commentReference w:id="39"/>
      </w:r>
      <w:bookmarkEnd w:id="37"/>
      <w:bookmarkEnd w:id="38"/>
    </w:p>
    <w:p>
      <w:pPr>
        <w:pStyle w:val="Lista"/>
      </w:pPr>
      <w:r>
        <w:t xml:space="preserve">the conceptual model of XML is based on structural units technically known as </w:t>
      </w:r>
      <w:r>
        <w:rPr>
          <w:b/>
          <w:bCs/>
        </w:rPr>
        <w:t>elements</w:t>
      </w:r>
      <w:r>
        <w:t>, which may be</w:t>
      </w:r>
    </w:p>
    <w:p>
      <w:pPr>
        <w:pStyle w:val="Lista2"/>
      </w:pPr>
      <w:r>
        <w:rPr>
          <w:b/>
          <w:bCs/>
        </w:rPr>
        <w:t>empty</w:t>
      </w:r>
      <w:r>
        <w:t>, containing neither text nor further elements; or</w:t>
      </w:r>
    </w:p>
    <w:p>
      <w:pPr>
        <w:pStyle w:val="Lista2"/>
      </w:pPr>
      <w:r>
        <w:rPr>
          <w:b/>
          <w:bCs/>
        </w:rPr>
        <w:t>non-empty</w:t>
      </w:r>
      <w:r>
        <w:t>, containing</w:t>
      </w:r>
    </w:p>
    <w:p>
      <w:pPr>
        <w:pStyle w:val="Lista3"/>
      </w:pPr>
      <w:r>
        <w:t>only text, or</w:t>
      </w:r>
    </w:p>
    <w:p>
      <w:pPr>
        <w:pStyle w:val="Lista3"/>
      </w:pPr>
      <w:r>
        <w:t xml:space="preserve">only further </w:t>
      </w:r>
      <w:r>
        <w:rPr>
          <w:noProof/>
        </w:rPr>
        <w:t>(</w:t>
      </w:r>
      <w:r>
        <w:t>empty or non-empty) XML elements, or</w:t>
      </w:r>
    </w:p>
    <w:p>
      <w:pPr>
        <w:pStyle w:val="Lista3"/>
      </w:pPr>
      <w:r>
        <w:t>mixed content, i.e. both text and further elements</w:t>
      </w:r>
    </w:p>
    <w:p>
      <w:pPr>
        <w:pStyle w:val="Lista"/>
      </w:pPr>
      <w:r>
        <w:t xml:space="preserve">within an XML document, elements take the form of </w:t>
      </w:r>
      <w:r>
        <w:rPr>
          <w:b/>
          <w:bCs/>
        </w:rPr>
        <w:t>tags</w:t>
      </w:r>
      <w:r>
        <w:t>: words of code distinguished from the textual content by being always wrapped in angle brackets &lt;&gt;</w:t>
      </w:r>
    </w:p>
    <w:p>
      <w:pPr>
        <w:pStyle w:val="Lista2"/>
      </w:pPr>
      <w:r>
        <w:t xml:space="preserve">most text editing software will use </w:t>
      </w:r>
      <w:r>
        <w:rPr>
          <w:b/>
          <w:bCs/>
        </w:rPr>
        <w:t>syntax highlighting</w:t>
      </w:r>
      <w:r>
        <w:t xml:space="preserve"> to make tags visually pop out from the content by colouring them differently</w:t>
      </w:r>
    </w:p>
    <w:p>
      <w:pPr>
        <w:pStyle w:val="Lista"/>
      </w:pPr>
      <w:r>
        <w:t xml:space="preserve">in addition to elements and text, XML documents may contain a few other items which need not concern you generally, except for one item type that you should be aware of: XML allows the use of </w:t>
      </w:r>
      <w:r>
        <w:rPr>
          <w:b/>
          <w:bCs/>
        </w:rPr>
        <w:t>character entity references</w:t>
      </w:r>
    </w:p>
    <w:p>
      <w:pPr>
        <w:pStyle w:val="Lista2"/>
      </w:pPr>
      <w:r>
        <w:t xml:space="preserve">these are short code words preceded by an &amp; </w:t>
      </w:r>
      <w:r>
        <w:rPr>
          <w:noProof/>
        </w:rPr>
        <w:t>(</w:t>
      </w:r>
      <w:r>
        <w:t xml:space="preserve">ampersand) and followed by a ; </w:t>
      </w:r>
      <w:r>
        <w:rPr>
          <w:noProof/>
        </w:rPr>
        <w:t>(</w:t>
      </w:r>
      <w:r>
        <w:t>semicolon)</w:t>
      </w:r>
    </w:p>
    <w:p>
      <w:pPr>
        <w:pStyle w:val="Lista2"/>
      </w:pPr>
      <w:r>
        <w:t>the purpose of character entity references is to allow the typing, display and processing of characters which are</w:t>
      </w:r>
    </w:p>
    <w:p>
      <w:pPr>
        <w:pStyle w:val="Lista3"/>
      </w:pPr>
      <w:r>
        <w:t xml:space="preserve">not necessarily supported on certain platforms </w:t>
      </w:r>
      <w:r>
        <w:rPr>
          <w:noProof/>
        </w:rPr>
        <w:t>(</w:t>
      </w:r>
      <w:r>
        <w:t>such as accented characters, but this case need not bother you)</w:t>
      </w:r>
    </w:p>
    <w:p>
      <w:pPr>
        <w:pStyle w:val="Lista3"/>
      </w:pPr>
      <w:r>
        <w:t xml:space="preserve">reserved for a special function in XML </w:t>
      </w:r>
      <w:r>
        <w:rPr>
          <w:noProof/>
        </w:rPr>
        <w:t>(</w:t>
      </w:r>
      <w:r>
        <w:t>and this is what matters to us); thus,</w:t>
      </w:r>
    </w:p>
    <w:p>
      <w:pPr>
        <w:pStyle w:val="Lista4"/>
      </w:pPr>
      <w:r>
        <w:t xml:space="preserve">should you need to use the &lt; character </w:t>
      </w:r>
      <w:r>
        <w:rPr>
          <w:noProof/>
        </w:rPr>
        <w:t>(</w:t>
      </w:r>
      <w:r>
        <w:t xml:space="preserve">which an XML processing engine would interpret as the beginning of an XML tag), you must instead use the entity reference </w:t>
      </w:r>
      <w:r>
        <w:rPr>
          <w:rStyle w:val="Code"/>
        </w:rPr>
        <w:t>&amp;lt;</w:t>
      </w:r>
      <w:r>
        <w:t xml:space="preserve"> </w:t>
      </w:r>
      <w:r>
        <w:rPr>
          <w:noProof/>
        </w:rPr>
        <w:t>(</w:t>
      </w:r>
      <w:r>
        <w:t>where “</w:t>
      </w:r>
      <w:proofErr w:type="spellStart"/>
      <w:r>
        <w:t>lt</w:t>
      </w:r>
      <w:proofErr w:type="spellEnd"/>
      <w:r>
        <w:t>” stands for “less than”)</w:t>
      </w:r>
    </w:p>
    <w:p>
      <w:pPr>
        <w:pStyle w:val="Lista4"/>
      </w:pPr>
      <w:r>
        <w:t xml:space="preserve">should you need to use the &amp; character </w:t>
      </w:r>
      <w:r>
        <w:rPr>
          <w:noProof/>
        </w:rPr>
        <w:t>(</w:t>
      </w:r>
      <w:r>
        <w:t xml:space="preserve">which an XML processing engine would interpret as the beginning of an entity reference), you must instead use the entity reference </w:t>
      </w:r>
      <w:r>
        <w:rPr>
          <w:rStyle w:val="Code"/>
        </w:rPr>
        <w:t>&amp;amp;</w:t>
      </w:r>
      <w:r>
        <w:t xml:space="preserve"> </w:t>
      </w:r>
      <w:r>
        <w:rPr>
          <w:noProof/>
        </w:rPr>
        <w:t>(</w:t>
      </w:r>
      <w:r>
        <w:t>where “amp” stands for “ampersand”)</w:t>
      </w:r>
    </w:p>
    <w:p>
      <w:pPr>
        <w:pStyle w:val="Lista3"/>
      </w:pPr>
      <w:r>
        <w:t>so, if during validation in Oxygen you encounter unexpected errors, consider if you may have used the character &amp; or &lt; inadvertently</w:t>
      </w:r>
    </w:p>
    <w:p>
      <w:pPr>
        <w:pStyle w:val="Lista4"/>
      </w:pPr>
      <w:r>
        <w:t xml:space="preserve">to correct the mistake, type the &amp; character, whereupon Oxygen will automatically suggest a list of pre-defined entity references </w:t>
      </w:r>
      <w:r>
        <w:rPr>
          <w:noProof/>
        </w:rPr>
        <w:t>(</w:t>
      </w:r>
      <w:r>
        <w:t>starting with &amp;amp;) so all you need do is select and accept the suggestion for the character you need</w:t>
      </w:r>
    </w:p>
    <w:p>
      <w:pPr>
        <w:pStyle w:val="Lista"/>
      </w:pPr>
      <w:r>
        <w:t xml:space="preserve">in addition to being enclosed in angle brackets, </w:t>
      </w:r>
      <w:r>
        <w:rPr>
          <w:b/>
          <w:bCs/>
        </w:rPr>
        <w:t>every XML element must be closed</w:t>
      </w:r>
      <w:r>
        <w:t xml:space="preserve"> with the character / </w:t>
      </w:r>
      <w:r>
        <w:rPr>
          <w:noProof/>
        </w:rPr>
        <w:t>(</w:t>
      </w:r>
      <w:r>
        <w:t>slash)</w:t>
      </w:r>
    </w:p>
    <w:p>
      <w:pPr>
        <w:pStyle w:val="Lista2"/>
      </w:pPr>
      <w:r>
        <w:rPr>
          <w:b/>
          <w:bCs/>
        </w:rPr>
        <w:t>non-empty elements</w:t>
      </w:r>
      <w:r>
        <w:t xml:space="preserve"> must always consist of a pair of tags:</w:t>
      </w:r>
    </w:p>
    <w:p>
      <w:pPr>
        <w:pStyle w:val="Lista3"/>
      </w:pPr>
      <w:r>
        <w:t xml:space="preserve">a start-tag which names the element, e.g. </w:t>
      </w:r>
      <w:r>
        <w:rPr>
          <w:rStyle w:val="Code"/>
        </w:rPr>
        <w:t>&lt;unclear&gt;</w:t>
      </w:r>
    </w:p>
    <w:p>
      <w:pPr>
        <w:pStyle w:val="Lista3"/>
      </w:pPr>
      <w:r>
        <w:t xml:space="preserve">and an end-tag which includes the slash and repeats the element name, e.g. </w:t>
      </w:r>
      <w:r>
        <w:rPr>
          <w:rStyle w:val="Code"/>
        </w:rPr>
        <w:t>&lt;/unclear&gt;</w:t>
      </w:r>
    </w:p>
    <w:p>
      <w:pPr>
        <w:pStyle w:val="Lista4"/>
      </w:pPr>
      <w:r>
        <w:t>the text and/or other elements between these two tags are the content of such an element</w:t>
      </w:r>
    </w:p>
    <w:p>
      <w:pPr>
        <w:pStyle w:val="Lista4"/>
      </w:pPr>
      <w:r>
        <w:t>as XML hierarchy is always nested, an end-tag always signifies the end of the most recently opened element</w:t>
      </w:r>
    </w:p>
    <w:p>
      <w:pPr>
        <w:pStyle w:val="Lista3"/>
      </w:pPr>
      <w:r>
        <w:t xml:space="preserve">the tags for </w:t>
      </w:r>
      <w:r>
        <w:rPr>
          <w:b/>
          <w:bCs/>
        </w:rPr>
        <w:t>empty elements</w:t>
      </w:r>
      <w:r>
        <w:t xml:space="preserve"> normally include this closer sign, e.g. </w:t>
      </w:r>
      <w:r>
        <w:rPr>
          <w:rStyle w:val="Code"/>
        </w:rPr>
        <w:t>&lt;lb/&gt;</w:t>
      </w:r>
    </w:p>
    <w:p>
      <w:pPr>
        <w:pStyle w:val="Lista4"/>
      </w:pPr>
      <w:r>
        <w:t xml:space="preserve">but they may also be represented as a regular pair of tags with nothing between them: </w:t>
      </w:r>
      <w:r>
        <w:rPr>
          <w:rStyle w:val="Code"/>
        </w:rPr>
        <w:t>&lt;lb&gt;&lt;/lb&gt;</w:t>
      </w:r>
    </w:p>
    <w:p>
      <w:pPr>
        <w:pStyle w:val="Lista2"/>
      </w:pPr>
      <w:r>
        <w:t>for our purposes, non-empty elements are distinguished into two basic types:</w:t>
      </w:r>
    </w:p>
    <w:p>
      <w:pPr>
        <w:pStyle w:val="Lista3"/>
      </w:pPr>
      <w:r>
        <w:rPr>
          <w:b/>
          <w:bCs/>
        </w:rPr>
        <w:t>phrase-level</w:t>
      </w:r>
      <w:r>
        <w:t xml:space="preserve"> elements, which must be entirely contained within a block-level element and cannot appear except within one</w:t>
      </w:r>
    </w:p>
    <w:p>
      <w:pPr>
        <w:pStyle w:val="Lista4"/>
      </w:pPr>
      <w:r>
        <w:lastRenderedPageBreak/>
        <w:t>these serve to mark up local features of the text, for example uncertain readings, editorial alterations, segments in a different script and numerals</w:t>
      </w:r>
    </w:p>
    <w:p>
      <w:pPr>
        <w:pStyle w:val="Lista3"/>
      </w:pPr>
      <w:r>
        <w:rPr>
          <w:b/>
          <w:bCs/>
        </w:rPr>
        <w:t>block-level elements</w:t>
      </w:r>
      <w:r>
        <w:t xml:space="preserve"> or chunks, which must contain all text within an edition</w:t>
      </w:r>
    </w:p>
    <w:p>
      <w:pPr>
        <w:pStyle w:val="Lista4"/>
      </w:pPr>
      <w:r>
        <w:t xml:space="preserve">these serve to encode the intrinsic structure of a text </w:t>
      </w:r>
      <w:r>
        <w:rPr>
          <w:noProof/>
        </w:rPr>
        <w:t>(</w:t>
      </w:r>
      <w:r>
        <w:t>§</w:t>
      </w:r>
      <w:r>
        <w:fldChar w:fldCharType="begin"/>
      </w:r>
      <w:r>
        <w:instrText xml:space="preserve"> REF _Ref43978632 \r \h  \* MERGEFORMAT </w:instrText>
      </w:r>
      <w:r>
        <w:fldChar w:fldCharType="separate"/>
      </w:r>
      <w:r>
        <w:t>2</w:t>
      </w:r>
      <w:r>
        <w:fldChar w:fldCharType="end"/>
      </w:r>
      <w:r>
        <w:t>)</w:t>
      </w:r>
    </w:p>
    <w:p>
      <w:pPr>
        <w:pStyle w:val="Lista"/>
      </w:pPr>
      <w:r>
        <w:t xml:space="preserve">text structure is thus conceived of as </w:t>
      </w:r>
      <w:r>
        <w:rPr>
          <w:b/>
          <w:bCs/>
        </w:rPr>
        <w:t>hierarchical</w:t>
      </w:r>
      <w:r>
        <w:t xml:space="preserve">, consisting of “boxes within boxes within boxes” or more accurately an </w:t>
      </w:r>
      <w:r>
        <w:rPr>
          <w:rStyle w:val="Foreign"/>
        </w:rPr>
        <w:t>ordered hierarchy of content objects</w:t>
      </w:r>
    </w:p>
    <w:p>
      <w:pPr>
        <w:pStyle w:val="Lista2"/>
      </w:pPr>
      <w:r>
        <w:t>as an illustration</w:t>
      </w:r>
    </w:p>
    <w:p>
      <w:pPr>
        <w:pStyle w:val="Lista3"/>
      </w:pPr>
      <w:r>
        <w:t>the formatted text A</w:t>
      </w:r>
      <w:r>
        <w:rPr>
          <w:b/>
          <w:bCs/>
        </w:rPr>
        <w:t>B</w:t>
      </w:r>
      <w:r>
        <w:rPr>
          <w:b/>
          <w:bCs/>
          <w:i/>
          <w:iCs/>
        </w:rPr>
        <w:t>CDE</w:t>
      </w:r>
      <w:r>
        <w:rPr>
          <w:b/>
          <w:bCs/>
        </w:rPr>
        <w:t>F</w:t>
      </w:r>
      <w:r>
        <w:t>G can be encoded with XML tags marking the string BCDEF as bold and the string CDE within it as italic, since the italic string is nested within the bold one</w:t>
      </w:r>
    </w:p>
    <w:p>
      <w:pPr>
        <w:pStyle w:val="Lista3"/>
      </w:pPr>
      <w:r>
        <w:t>but the text A</w:t>
      </w:r>
      <w:r>
        <w:rPr>
          <w:b/>
          <w:bCs/>
        </w:rPr>
        <w:t>BC</w:t>
      </w:r>
      <w:r>
        <w:rPr>
          <w:b/>
          <w:bCs/>
          <w:i/>
          <w:iCs/>
        </w:rPr>
        <w:t>DE</w:t>
      </w:r>
      <w:r>
        <w:rPr>
          <w:i/>
          <w:iCs/>
        </w:rPr>
        <w:t>F</w:t>
      </w:r>
      <w:r>
        <w:t>G cannot be encoded with tags marking BCDE as bold and DEF as italic, since neither of these strings are fully nested within the other</w:t>
      </w:r>
    </w:p>
    <w:p>
      <w:pPr>
        <w:pStyle w:val="Lista4"/>
      </w:pPr>
      <w:r>
        <w:t>instead, one would have to encode the formatting in one of the following ways:</w:t>
      </w:r>
    </w:p>
    <w:p>
      <w:pPr>
        <w:pStyle w:val="Lista5"/>
      </w:pPr>
      <w:r>
        <w:t>BC as bold, DE as bold and italic, and F as italic</w:t>
      </w:r>
    </w:p>
    <w:p>
      <w:pPr>
        <w:pStyle w:val="Lista5"/>
      </w:pPr>
      <w:r>
        <w:t xml:space="preserve">BCDE as bold, DE </w:t>
      </w:r>
      <w:r>
        <w:rPr>
          <w:noProof/>
        </w:rPr>
        <w:t>(</w:t>
      </w:r>
      <w:r>
        <w:t xml:space="preserve">within the former) as italic, and F </w:t>
      </w:r>
      <w:r>
        <w:rPr>
          <w:noProof/>
        </w:rPr>
        <w:t>(</w:t>
      </w:r>
      <w:r>
        <w:t>separately) as a italic</w:t>
      </w:r>
    </w:p>
    <w:p>
      <w:pPr>
        <w:pStyle w:val="Lista5"/>
      </w:pPr>
      <w:r>
        <w:t xml:space="preserve">BC as bold, DEF as italic, and DE </w:t>
      </w:r>
      <w:r>
        <w:rPr>
          <w:noProof/>
        </w:rPr>
        <w:t>(</w:t>
      </w:r>
      <w:r>
        <w:t>within the former) as bold</w:t>
      </w:r>
    </w:p>
    <w:p>
      <w:pPr>
        <w:pStyle w:val="Lista"/>
      </w:pPr>
      <w:r>
        <w:t xml:space="preserve">every XML document must be wrapped in a </w:t>
      </w:r>
      <w:r>
        <w:rPr>
          <w:b/>
          <w:bCs/>
        </w:rPr>
        <w:t>root element</w:t>
      </w:r>
      <w:r>
        <w:t xml:space="preserve"> which serves as a container for the document as a whole</w:t>
      </w:r>
    </w:p>
    <w:p>
      <w:pPr>
        <w:pStyle w:val="Lista2"/>
      </w:pPr>
      <w:r>
        <w:t xml:space="preserve">all other elements are </w:t>
      </w:r>
      <w:r>
        <w:rPr>
          <w:b/>
          <w:bCs/>
        </w:rPr>
        <w:t>nested</w:t>
      </w:r>
      <w:r>
        <w:t xml:space="preserve"> </w:t>
      </w:r>
      <w:r>
        <w:rPr>
          <w:noProof/>
        </w:rPr>
        <w:t>(</w:t>
      </w:r>
      <w:r>
        <w:t>embedded) either directly within the root element, or at a lower level of embedding</w:t>
      </w:r>
    </w:p>
    <w:p>
      <w:pPr>
        <w:pStyle w:val="Lista"/>
      </w:pPr>
      <w:r>
        <w:t xml:space="preserve">if an element is embedded directly within another element, then the former is referred to as a </w:t>
      </w:r>
      <w:r>
        <w:rPr>
          <w:b/>
          <w:bCs/>
        </w:rPr>
        <w:t>child</w:t>
      </w:r>
      <w:r>
        <w:t xml:space="preserve"> of the latter, and the latter as the </w:t>
      </w:r>
      <w:r>
        <w:rPr>
          <w:b/>
          <w:bCs/>
        </w:rPr>
        <w:t>parent</w:t>
      </w:r>
      <w:r>
        <w:t xml:space="preserve"> of the former</w:t>
      </w:r>
    </w:p>
    <w:p>
      <w:pPr>
        <w:pStyle w:val="Lista"/>
      </w:pPr>
      <w:r>
        <w:t xml:space="preserve">if an element is embedded at any depth within another element, then the former is a </w:t>
      </w:r>
      <w:r>
        <w:rPr>
          <w:b/>
          <w:bCs/>
        </w:rPr>
        <w:t>descendant</w:t>
      </w:r>
      <w:r>
        <w:t xml:space="preserve"> of the latter, and the latter is the </w:t>
      </w:r>
      <w:r>
        <w:rPr>
          <w:b/>
          <w:bCs/>
        </w:rPr>
        <w:t>ancestor</w:t>
      </w:r>
      <w:r>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trPr>
          <w:cnfStyle w:val="100000000000" w:firstRow="1" w:lastRow="0" w:firstColumn="0" w:lastColumn="0" w:oddVBand="0" w:evenVBand="0" w:oddHBand="0" w:evenHBand="0" w:firstRowFirstColumn="0" w:firstRowLastColumn="0" w:lastRowFirstColumn="0" w:lastRowLastColumn="0"/>
        </w:trPr>
        <w:tc>
          <w:tcPr>
            <w:tcW w:w="2694" w:type="dxa"/>
          </w:tcPr>
          <w:p>
            <w:pPr>
              <w:pStyle w:val="Kpalrs"/>
            </w:pPr>
            <w:bookmarkStart w:id="40" w:name="_Ref43993481"/>
            <w:r>
              <w:t xml:space="preserve">Example </w:t>
            </w:r>
            <w:fldSimple w:instr=" STYLEREF 3 \s ">
              <w:r>
                <w:rPr>
                  <w:noProof/>
                </w:rPr>
                <w:t>1.3.3</w:t>
              </w:r>
            </w:fldSimple>
            <w:r>
              <w:t>.</w:t>
            </w:r>
            <w:fldSimple w:instr=" SEQ Example \* ALPHABETIC \s 3 ">
              <w:r>
                <w:rPr>
                  <w:noProof/>
                </w:rPr>
                <w:t>A</w:t>
              </w:r>
            </w:fldSimple>
            <w:bookmarkEnd w:id="40"/>
            <w:r>
              <w:t>: XML hierarchy</w:t>
            </w:r>
          </w:p>
        </w:tc>
      </w:tr>
      <w:tr>
        <w:tc>
          <w:tcPr>
            <w:tcW w:w="2694" w:type="dxa"/>
          </w:tcPr>
          <w:p>
            <w:pPr>
              <w:pStyle w:val="CodeParagraph"/>
              <w:rPr>
                <w:rStyle w:val="Code"/>
              </w:rPr>
            </w:pPr>
            <w:r>
              <w:rPr>
                <w:rStyle w:val="Code"/>
              </w:rPr>
              <w:t>&lt;A&gt;</w:t>
            </w:r>
          </w:p>
          <w:p>
            <w:pPr>
              <w:pStyle w:val="CodeParagraph"/>
              <w:rPr>
                <w:rStyle w:val="Code"/>
              </w:rPr>
            </w:pPr>
            <w:r>
              <w:rPr>
                <w:rStyle w:val="Code"/>
              </w:rPr>
              <w:t xml:space="preserve">  &lt;B&gt;</w:t>
            </w:r>
          </w:p>
          <w:p>
            <w:pPr>
              <w:pStyle w:val="CodeParagraph"/>
              <w:rPr>
                <w:rStyle w:val="Code"/>
              </w:rPr>
            </w:pPr>
            <w:r>
              <w:rPr>
                <w:rStyle w:val="Code"/>
              </w:rPr>
              <w:t xml:space="preserve">    &lt;C&gt;&lt;/C&gt;</w:t>
            </w:r>
          </w:p>
          <w:p>
            <w:pPr>
              <w:pStyle w:val="CodeParagraph"/>
              <w:rPr>
                <w:rStyle w:val="Code"/>
              </w:rPr>
            </w:pPr>
            <w:r>
              <w:rPr>
                <w:rStyle w:val="Code"/>
              </w:rPr>
              <w:t xml:space="preserve">    &lt;D&gt;&lt;/D&gt;</w:t>
            </w:r>
          </w:p>
          <w:p>
            <w:pPr>
              <w:pStyle w:val="CodeParagraph"/>
              <w:rPr>
                <w:rStyle w:val="Code"/>
              </w:rPr>
            </w:pPr>
            <w:r>
              <w:rPr>
                <w:rStyle w:val="Code"/>
              </w:rPr>
              <w:t xml:space="preserve">  &lt;/B&gt;</w:t>
            </w:r>
          </w:p>
          <w:p>
            <w:pPr>
              <w:pStyle w:val="CodeParagraph"/>
              <w:rPr>
                <w:rStyle w:val="Code"/>
              </w:rPr>
            </w:pPr>
            <w:r>
              <w:rPr>
                <w:rStyle w:val="Code"/>
              </w:rPr>
              <w:t xml:space="preserve">  &lt;E&gt;</w:t>
            </w:r>
          </w:p>
          <w:p>
            <w:pPr>
              <w:pStyle w:val="CodeParagraph"/>
              <w:rPr>
                <w:rStyle w:val="Code"/>
              </w:rPr>
            </w:pPr>
            <w:r>
              <w:rPr>
                <w:rStyle w:val="Code"/>
              </w:rPr>
              <w:t xml:space="preserve">    &lt;F&gt;&lt;/F&gt;</w:t>
            </w:r>
          </w:p>
          <w:p>
            <w:pPr>
              <w:pStyle w:val="CodeParagraph"/>
              <w:rPr>
                <w:rStyle w:val="Code"/>
              </w:rPr>
            </w:pPr>
            <w:r>
              <w:rPr>
                <w:rStyle w:val="Code"/>
              </w:rPr>
              <w:t xml:space="preserve">  &lt;/E&gt;</w:t>
            </w:r>
          </w:p>
          <w:p>
            <w:pPr>
              <w:pStyle w:val="CodeParagraph"/>
            </w:pPr>
            <w:r>
              <w:rPr>
                <w:rStyle w:val="Code"/>
              </w:rPr>
              <w:t>&lt;/A&gt;</w:t>
            </w:r>
          </w:p>
        </w:tc>
      </w:tr>
    </w:tbl>
    <w:p>
      <w:pPr>
        <w:pStyle w:val="Lista2"/>
      </w:pPr>
      <w:r>
        <w:t xml:space="preserve">thus, in </w:t>
      </w:r>
      <w:r>
        <w:fldChar w:fldCharType="begin"/>
      </w:r>
      <w:r>
        <w:instrText xml:space="preserve"> REF _Ref43993481 \h  \* MERGEFORMAT </w:instrText>
      </w:r>
      <w:r>
        <w:fldChar w:fldCharType="separate"/>
      </w:r>
      <w:r>
        <w:t xml:space="preserve">Example </w:t>
      </w:r>
      <w:r>
        <w:rPr>
          <w:noProof/>
        </w:rPr>
        <w:t>1.3.3.A</w:t>
      </w:r>
      <w:r>
        <w:fldChar w:fldCharType="end"/>
      </w:r>
      <w:r>
        <w:t>,</w:t>
      </w:r>
    </w:p>
    <w:p>
      <w:pPr>
        <w:pStyle w:val="Lista3"/>
      </w:pPr>
      <w:r>
        <w:t xml:space="preserve">B and E are children of A </w:t>
      </w:r>
      <w:r>
        <w:rPr>
          <w:noProof/>
        </w:rPr>
        <w:t>(</w:t>
      </w:r>
      <w:r>
        <w:t>the root element)</w:t>
      </w:r>
    </w:p>
    <w:p>
      <w:pPr>
        <w:pStyle w:val="Lista3"/>
      </w:pPr>
      <w:r>
        <w:t>C and D are children of B</w:t>
      </w:r>
    </w:p>
    <w:p>
      <w:pPr>
        <w:pStyle w:val="Lista3"/>
      </w:pPr>
      <w:r>
        <w:t>F is the child of E</w:t>
      </w:r>
    </w:p>
    <w:p>
      <w:pPr>
        <w:pStyle w:val="Lista3"/>
      </w:pPr>
      <w:r>
        <w:t>B, C, D, E and F are all descendants of A</w:t>
      </w:r>
    </w:p>
    <w:p>
      <w:pPr>
        <w:pStyle w:val="Lista"/>
      </w:pPr>
      <w:r>
        <w:t xml:space="preserve">while such a conceptual model is eminently suitable for representing the structure of texts in general, it faces a problem when it is desirable to encode further dimensions, i.e. additional </w:t>
      </w:r>
      <w:r>
        <w:rPr>
          <w:noProof/>
        </w:rPr>
        <w:t>(</w:t>
      </w:r>
      <w:r>
        <w:t xml:space="preserve">non-coterminous) structures within the same text, such as the extrinsic structure of an epigraphic document </w:t>
      </w:r>
      <w:r>
        <w:rPr>
          <w:rStyle w:val="Foreign"/>
        </w:rPr>
        <w:t>as well as</w:t>
      </w:r>
      <w:r>
        <w:t xml:space="preserve"> the intrinsic structure of the text inscribed there</w:t>
      </w:r>
    </w:p>
    <w:p>
      <w:pPr>
        <w:pStyle w:val="Lista2"/>
      </w:pPr>
      <w:r>
        <w:t xml:space="preserve">such situations are referred to as </w:t>
      </w:r>
      <w:r>
        <w:rPr>
          <w:b/>
          <w:bCs/>
        </w:rPr>
        <w:t>overlapping hierarchies</w:t>
      </w:r>
      <w:r>
        <w:t xml:space="preserve">: although either of these dimensions could be represented as an ordered hierarchy, the structures overlap </w:t>
      </w:r>
      <w:r>
        <w:rPr>
          <w:noProof/>
        </w:rPr>
        <w:t>(</w:t>
      </w:r>
      <w:r>
        <w:t>for instance, a stanza may begin in one inscribed line and end in the next)</w:t>
      </w:r>
    </w:p>
    <w:p>
      <w:pPr>
        <w:pStyle w:val="Lista3"/>
      </w:pPr>
      <w:r>
        <w:t>other overlapping hierarchies relevant to textual studies include</w:t>
      </w:r>
    </w:p>
    <w:p>
      <w:pPr>
        <w:pStyle w:val="Lista4"/>
      </w:pPr>
      <w:r>
        <w:t>syntactical structure</w:t>
      </w:r>
    </w:p>
    <w:p>
      <w:pPr>
        <w:pStyle w:val="Lista4"/>
      </w:pPr>
      <w:r>
        <w:t xml:space="preserve">semantically distinguished segments </w:t>
      </w:r>
      <w:r>
        <w:rPr>
          <w:noProof/>
        </w:rPr>
        <w:t>(</w:t>
      </w:r>
      <w:r>
        <w:t>such as names or colophons)</w:t>
      </w:r>
    </w:p>
    <w:p>
      <w:pPr>
        <w:pStyle w:val="Lista4"/>
      </w:pPr>
      <w:r>
        <w:t>the location of spots of damage in a physical support</w:t>
      </w:r>
    </w:p>
    <w:p>
      <w:pPr>
        <w:pStyle w:val="Lista4"/>
      </w:pPr>
      <w:r>
        <w:t>lemmas to which apparatus entries or commentarial notes may need to be anchored</w:t>
      </w:r>
    </w:p>
    <w:p>
      <w:pPr>
        <w:pStyle w:val="Lista"/>
      </w:pPr>
      <w:r>
        <w:t>since XML elements must never overlap, the primary structure of an XML document can represent no more than one hierarchy relevant to the encoded text</w:t>
      </w:r>
    </w:p>
    <w:p>
      <w:pPr>
        <w:pStyle w:val="Lista2"/>
      </w:pPr>
      <w:r>
        <w:t xml:space="preserve">in our EpiDoc editions, the primary hierarchy is that of the text’s intrinsic </w:t>
      </w:r>
      <w:r>
        <w:rPr>
          <w:noProof/>
        </w:rPr>
        <w:t>(</w:t>
      </w:r>
      <w:r>
        <w:t>as opposed to physical) structure</w:t>
      </w:r>
    </w:p>
    <w:p>
      <w:pPr>
        <w:pStyle w:val="Lista"/>
      </w:pPr>
      <w:r>
        <w:t>any alternative hierarchies must be represented in XML using one of two basic methods:</w:t>
      </w:r>
    </w:p>
    <w:p>
      <w:pPr>
        <w:pStyle w:val="Lista2"/>
      </w:pPr>
      <w:r>
        <w:t xml:space="preserve">by using dedicated empty elements </w:t>
      </w:r>
      <w:r>
        <w:rPr>
          <w:noProof/>
        </w:rPr>
        <w:t>(</w:t>
      </w:r>
      <w:r>
        <w:t>called “milestones”) as pointlike markers of transitions in the alternative hierarchy, instead of non-empty elements as containers for items of the hierarchy</w:t>
      </w:r>
    </w:p>
    <w:p>
      <w:pPr>
        <w:pStyle w:val="Lista3"/>
      </w:pPr>
      <w:r>
        <w:t>thus in our editions, transition points in physical structure are marked with empty elements instead of treating lines and other extrinsic units as elements of the primary hierarchy</w:t>
      </w:r>
    </w:p>
    <w:p>
      <w:pPr>
        <w:pStyle w:val="Lista2"/>
      </w:pPr>
      <w:r>
        <w:t>by deploying linking mechanisms to establish a connection between items located in disparate points of the primary hierarchy</w:t>
      </w:r>
    </w:p>
    <w:p>
      <w:pPr>
        <w:pStyle w:val="Lista3"/>
      </w:pPr>
      <w:r>
        <w:lastRenderedPageBreak/>
        <w:t xml:space="preserve">in our editions this method is most prominently used in the critical apparatus, which is built using </w:t>
      </w:r>
      <w:r>
        <w:rPr>
          <w:b/>
          <w:bCs/>
        </w:rPr>
        <w:t>standoff markup</w:t>
      </w:r>
      <w:r>
        <w:t>, where the apparatus is located in a section of the XML document separate from the text edition</w:t>
      </w:r>
    </w:p>
    <w:p>
      <w:pPr>
        <w:pStyle w:val="Lista2"/>
      </w:pPr>
      <w:r>
        <w:t>alternative hierarchies may also be disregarded in XML editions; thus</w:t>
      </w:r>
    </w:p>
    <w:p>
      <w:pPr>
        <w:pStyle w:val="Lista3"/>
      </w:pPr>
      <w:r>
        <w:t>we do not, at the present stage, use any markup to represent the syntactical structure of a text</w:t>
      </w:r>
    </w:p>
    <w:p>
      <w:pPr>
        <w:pStyle w:val="Lista3"/>
      </w:pPr>
      <w:r>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Pr>
          <w:noProof/>
        </w:rPr>
        <w:t>(</w:t>
      </w:r>
      <w:r>
        <w:t>see §</w:t>
      </w:r>
      <w:r>
        <w:fldChar w:fldCharType="begin"/>
      </w:r>
      <w:r>
        <w:instrText xml:space="preserve"> REF _Ref43978660 \r \h  \* MERGEFORMAT </w:instrText>
      </w:r>
      <w:r>
        <w:fldChar w:fldCharType="separate"/>
      </w:r>
      <w:r>
        <w:t>8.2</w:t>
      </w:r>
      <w:r>
        <w:fldChar w:fldCharType="end"/>
      </w:r>
      <w:r>
        <w:t xml:space="preserve">), and do not use any linking to indicate that the two are in fact a single continuous spot of damage </w:t>
      </w:r>
      <w:r>
        <w:rPr>
          <w:noProof/>
        </w:rPr>
        <w:t>(</w:t>
      </w:r>
      <w:r>
        <w:t>though such linking would be possible)</w:t>
      </w:r>
    </w:p>
    <w:p>
      <w:pPr>
        <w:pStyle w:val="Lista"/>
      </w:pPr>
      <w:r>
        <w:rPr>
          <w:b/>
          <w:bCs/>
        </w:rPr>
        <w:t>XML element names</w:t>
      </w:r>
      <w:r>
        <w:t xml:space="preserve"> </w:t>
      </w:r>
      <w:r>
        <w:rPr>
          <w:noProof/>
        </w:rPr>
        <w:t>(</w:t>
      </w:r>
      <w:r>
        <w:t xml:space="preserve">technically known as </w:t>
      </w:r>
      <w:r>
        <w:rPr>
          <w:rStyle w:val="Foreign"/>
        </w:rPr>
        <w:t>generic identifiers</w:t>
      </w:r>
      <w:r>
        <w:t xml:space="preserve">) are case-sensitive: e.g. </w:t>
      </w:r>
      <w:r>
        <w:rPr>
          <w:rStyle w:val="Code"/>
        </w:rPr>
        <w:t>&lt;unclear&gt;</w:t>
      </w:r>
      <w:r>
        <w:t xml:space="preserve"> cannot be substituted with </w:t>
      </w:r>
      <w:r>
        <w:rPr>
          <w:rStyle w:val="Code"/>
        </w:rPr>
        <w:t>&lt;Unclear&gt;</w:t>
      </w:r>
      <w:r>
        <w:t xml:space="preserve"> or </w:t>
      </w:r>
      <w:r>
        <w:rPr>
          <w:rStyle w:val="Code"/>
        </w:rPr>
        <w:t>&lt;UNCLEAR&gt;</w:t>
      </w:r>
    </w:p>
    <w:p>
      <w:pPr>
        <w:pStyle w:val="Lista"/>
      </w:pPr>
      <w:r>
        <w:t xml:space="preserve">XML elements often have </w:t>
      </w:r>
      <w:r>
        <w:rPr>
          <w:b/>
          <w:bCs/>
        </w:rPr>
        <w:t>attributes</w:t>
      </w:r>
      <w:r>
        <w:t>, whose function is to record additional information about an element</w:t>
      </w:r>
    </w:p>
    <w:p>
      <w:pPr>
        <w:pStyle w:val="Lista3"/>
      </w:pPr>
      <w:r>
        <w:t xml:space="preserve">attributes have a name </w:t>
      </w:r>
      <w:r>
        <w:rPr>
          <w:noProof/>
        </w:rPr>
        <w:t>(</w:t>
      </w:r>
      <w:r>
        <w:t>a code word) and a value, which are incorporated into the tag for an empty element, or into the start-tag of a non-empty element, e.g.</w:t>
      </w:r>
    </w:p>
    <w:p>
      <w:pPr>
        <w:pStyle w:val="Lista4"/>
      </w:pPr>
      <w:r>
        <w:rPr>
          <w:rStyle w:val="Code"/>
        </w:rPr>
        <w:t xml:space="preserve">&lt;space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pPr>
        <w:pStyle w:val="Lista4"/>
      </w:pPr>
      <w:r>
        <w:rPr>
          <w:rStyle w:val="Code"/>
        </w:rPr>
        <w:t xml:space="preserve">&lt;unclear </w:t>
      </w:r>
      <w:r>
        <w:rPr>
          <w:rStyle w:val="Codeattribute"/>
        </w:rPr>
        <w:t>cert</w:t>
      </w:r>
      <w:r>
        <w:rPr>
          <w:rStyle w:val="Code"/>
        </w:rPr>
        <w:t>=</w:t>
      </w:r>
      <w:r>
        <w:rPr>
          <w:rStyle w:val="Codevalue"/>
        </w:rPr>
        <w:t>"low"</w:t>
      </w:r>
      <w:r>
        <w:rPr>
          <w:rStyle w:val="Code"/>
        </w:rPr>
        <w:t>&gt;</w:t>
      </w:r>
      <w:r>
        <w:rPr>
          <w:rStyle w:val="Codetext"/>
        </w:rPr>
        <w:t>...</w:t>
      </w:r>
      <w:r>
        <w:rPr>
          <w:rStyle w:val="Code"/>
        </w:rPr>
        <w:t>&lt;/unclear&gt;</w:t>
      </w:r>
    </w:p>
    <w:p>
      <w:pPr>
        <w:pStyle w:val="Lista3"/>
      </w:pPr>
      <w:r>
        <w:t>one element may have any number of attributes</w:t>
      </w:r>
    </w:p>
    <w:p>
      <w:pPr>
        <w:pStyle w:val="Lista3"/>
      </w:pPr>
      <w:r>
        <w:t>attributes must be separated by spaces from each other and from the element name</w:t>
      </w:r>
    </w:p>
    <w:p>
      <w:pPr>
        <w:pStyle w:val="Lista3"/>
      </w:pPr>
      <w:r>
        <w:t>attributes may appear in any order within an element</w:t>
      </w:r>
    </w:p>
    <w:p>
      <w:pPr>
        <w:pStyle w:val="Lista4"/>
      </w:pPr>
      <w:r>
        <w:t xml:space="preserve">e.g. </w:t>
      </w:r>
      <w:r>
        <w:rPr>
          <w:rStyle w:val="Code"/>
        </w:rPr>
        <w:t xml:space="preserve">&lt;space </w:t>
      </w:r>
      <w:r>
        <w:rPr>
          <w:rStyle w:val="Codeattribute"/>
        </w:rPr>
        <w:t>unit</w:t>
      </w:r>
      <w:r>
        <w:rPr>
          <w:rStyle w:val="Code"/>
        </w:rPr>
        <w:t>=</w:t>
      </w:r>
      <w:r>
        <w:rPr>
          <w:rStyle w:val="Codevalue"/>
        </w:rPr>
        <w:t>"character"</w:t>
      </w:r>
      <w:r>
        <w:rPr>
          <w:rStyle w:val="Code"/>
        </w:rPr>
        <w:t xml:space="preserve"> </w:t>
      </w:r>
      <w:r>
        <w:rPr>
          <w:rStyle w:val="Codeattribute"/>
        </w:rPr>
        <w:t>quantity</w:t>
      </w:r>
      <w:r>
        <w:rPr>
          <w:rStyle w:val="Code"/>
        </w:rPr>
        <w:t>=</w:t>
      </w:r>
      <w:r>
        <w:rPr>
          <w:rStyle w:val="Codevalue"/>
        </w:rPr>
        <w:t>"3"</w:t>
      </w:r>
      <w:r>
        <w:rPr>
          <w:rStyle w:val="Code"/>
        </w:rPr>
        <w:t>/&gt;</w:t>
      </w:r>
      <w:r>
        <w:t xml:space="preserve"> is entirely identical in meaning to the above example with the same attributes in an inverted order</w:t>
      </w:r>
    </w:p>
    <w:p>
      <w:pPr>
        <w:pStyle w:val="Lista3"/>
      </w:pPr>
      <w:r>
        <w:t>the attribute name is followed by an equal sign and the value in double quote marks</w:t>
      </w:r>
      <w:r>
        <w:rPr>
          <w:rStyle w:val="Lbjegyzet-hivatkozs"/>
        </w:rPr>
        <w:footnoteReference w:id="8"/>
      </w:r>
    </w:p>
    <w:p>
      <w:pPr>
        <w:pStyle w:val="Lista4"/>
      </w:pPr>
      <w:r>
        <w:t xml:space="preserve">note that these must be simple typewriter-style quote marks </w:t>
      </w:r>
      <w:r>
        <w:rPr>
          <w:noProof/>
        </w:rPr>
        <w:t>(</w:t>
      </w:r>
      <w:r>
        <w:t>i.e. " ")</w:t>
      </w:r>
    </w:p>
    <w:p>
      <w:pPr>
        <w:pStyle w:val="Lista5"/>
      </w:pPr>
      <w:r>
        <w:t xml:space="preserve">when typing code in a word processor instead of a dedicated XML editor or generic text editor, you must be careful not to allow your “smart” software to change them into prettier printer’s quote marks </w:t>
      </w:r>
      <w:r>
        <w:rPr>
          <w:noProof/>
        </w:rPr>
        <w:t>(</w:t>
      </w:r>
      <w:r>
        <w:t>i.e. “ ”)</w:t>
      </w:r>
    </w:p>
    <w:p>
      <w:pPr>
        <w:pStyle w:val="Lista3"/>
      </w:pPr>
      <w:r>
        <w:t>attributes always qualify only the element to which they belong and have no influence on any other elements such as neighbouring ones or elements of the same type elsewhere in the XML structure</w:t>
      </w:r>
    </w:p>
    <w:p>
      <w:pPr>
        <w:pStyle w:val="Lista4"/>
      </w:pPr>
      <w:r>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pPr>
        <w:pStyle w:val="Lista3"/>
      </w:pPr>
      <w:r>
        <w:t xml:space="preserve">when attributes are discussed in human-readable text without being cited as full XML tags, they are conventionally not highlighted in any way, but are prefixed with an @ </w:t>
      </w:r>
      <w:r>
        <w:rPr>
          <w:noProof/>
        </w:rPr>
        <w:t>(</w:t>
      </w:r>
      <w:r>
        <w:t>“at”, implying “attribute”) sign; thus, in the above examples</w:t>
      </w:r>
    </w:p>
    <w:p>
      <w:pPr>
        <w:pStyle w:val="Lista4"/>
      </w:pPr>
      <w:r>
        <w:t xml:space="preserve">the element </w:t>
      </w:r>
      <w:r>
        <w:rPr>
          <w:rStyle w:val="Code"/>
        </w:rPr>
        <w:t>&lt;space&gt;</w:t>
      </w:r>
      <w:r>
        <w:t xml:space="preserve"> has the attributes </w:t>
      </w:r>
      <w:r>
        <w:rPr>
          <w:rStyle w:val="Codeattribute"/>
        </w:rPr>
        <w:t>@quantity</w:t>
      </w:r>
      <w:r>
        <w:t xml:space="preserve"> and </w:t>
      </w:r>
      <w:r>
        <w:rPr>
          <w:rStyle w:val="Codeattribute"/>
        </w:rPr>
        <w:t>@unit</w:t>
      </w:r>
      <w:r>
        <w:t xml:space="preserve">, while the element </w:t>
      </w:r>
      <w:r>
        <w:rPr>
          <w:rStyle w:val="Code"/>
        </w:rPr>
        <w:t>&lt;unclear&gt;</w:t>
      </w:r>
      <w:r>
        <w:t xml:space="preserve"> has the attribute </w:t>
      </w:r>
      <w:r>
        <w:rPr>
          <w:rStyle w:val="Codeattribute"/>
        </w:rPr>
        <w:t>@cert</w:t>
      </w:r>
    </w:p>
    <w:p>
      <w:pPr>
        <w:pStyle w:val="Lista"/>
      </w:pPr>
      <w:r>
        <w:t>in addition to text and elements proper, XML documents may contain some other items, among which you only need to use one:</w:t>
      </w:r>
    </w:p>
    <w:p>
      <w:pPr>
        <w:pStyle w:val="Lista2"/>
      </w:pPr>
      <w:r>
        <w:t xml:space="preserve">an </w:t>
      </w:r>
      <w:r>
        <w:rPr>
          <w:b/>
          <w:bCs/>
        </w:rPr>
        <w:t>XML comment</w:t>
      </w:r>
      <w:r>
        <w:t xml:space="preserve"> is anything that is not considered to be part of the document and will be ignored by computers processing an XML file</w:t>
      </w:r>
    </w:p>
    <w:p>
      <w:pPr>
        <w:pStyle w:val="Lista3"/>
      </w:pPr>
      <w:r>
        <w:t xml:space="preserve">an XML comment must begin with the characters </w:t>
      </w:r>
      <w:r>
        <w:rPr>
          <w:rStyle w:val="Codetext"/>
        </w:rPr>
        <w:t>&lt;!--</w:t>
      </w:r>
      <w:r>
        <w:t xml:space="preserve"> and end with the characters </w:t>
      </w:r>
      <w:r>
        <w:rPr>
          <w:rStyle w:val="Codetext"/>
        </w:rPr>
        <w:t>--&gt;</w:t>
      </w:r>
    </w:p>
    <w:p>
      <w:pPr>
        <w:pStyle w:val="Lista3"/>
      </w:pPr>
      <w:r>
        <w:t xml:space="preserve">comments may be added by editors as notes to other team members to explain their choice of code or to discuss problems in the edition, e.g. </w:t>
      </w:r>
      <w:r>
        <w:rPr>
          <w:rStyle w:val="Codecomment"/>
        </w:rPr>
        <w:t>&lt;!--I'm not sure how to mark this up--&gt;</w:t>
      </w:r>
    </w:p>
    <w:p>
      <w:pPr>
        <w:pStyle w:val="Lista3"/>
      </w:pPr>
      <w:r>
        <w:lastRenderedPageBreak/>
        <w:t>comments may also be used to “switch off” parts of an XML document without deleting them: any XML code placed within the comment opening and closing sequence will become invisible to computer processing</w:t>
      </w:r>
      <w:r>
        <w:rPr>
          <w:rStyle w:val="Lbjegyzet-hivatkozs"/>
        </w:rPr>
        <w:footnoteReference w:id="9"/>
      </w:r>
    </w:p>
    <w:p>
      <w:pPr>
        <w:pStyle w:val="Lista"/>
      </w:pPr>
      <w:r>
        <w:t xml:space="preserve">an XML document is said to be </w:t>
      </w:r>
      <w:r>
        <w:rPr>
          <w:b/>
          <w:bCs/>
        </w:rPr>
        <w:t>well-formed</w:t>
      </w:r>
      <w:r>
        <w:t xml:space="preserve"> if it follows the above structural requirements, i.e.</w:t>
      </w:r>
    </w:p>
    <w:p>
      <w:pPr>
        <w:pStyle w:val="Lista3"/>
      </w:pPr>
      <w:r>
        <w:t>the entire document is enclosed in a root element</w:t>
      </w:r>
    </w:p>
    <w:p>
      <w:pPr>
        <w:pStyle w:val="Lista3"/>
      </w:pPr>
      <w:r>
        <w:t>there is no overlap between any elements</w:t>
      </w:r>
    </w:p>
    <w:p>
      <w:pPr>
        <w:pStyle w:val="Lista3"/>
      </w:pPr>
      <w:r>
        <w:t>the start and end of each element is explicitly marked with a tag</w:t>
      </w:r>
    </w:p>
    <w:p>
      <w:pPr>
        <w:pStyle w:val="Lista"/>
      </w:pPr>
      <w:r>
        <w:t xml:space="preserve">a well-formed XML document may use any arbitrary element names in any particular order and hierarchy: there is no universal and fixed list of possible XML element names and definitions </w:t>
      </w:r>
      <w:r>
        <w:rPr>
          <w:noProof/>
        </w:rPr>
        <w:t>(</w:t>
      </w:r>
      <w:r>
        <w:t xml:space="preserve">which is why this is an </w:t>
      </w:r>
      <w:proofErr w:type="spellStart"/>
      <w:r>
        <w:t>eXtensible</w:t>
      </w:r>
      <w:proofErr w:type="spellEnd"/>
      <w:r>
        <w:t xml:space="preserve"> Markup Language)</w:t>
      </w:r>
    </w:p>
    <w:p>
      <w:pPr>
        <w:pStyle w:val="Lista"/>
      </w:pPr>
      <w:r>
        <w:t xml:space="preserve">the set of rules specifying how certain elements must or must not appear in structural relation to other elements is called an XML </w:t>
      </w:r>
      <w:r>
        <w:rPr>
          <w:b/>
          <w:bCs/>
        </w:rPr>
        <w:t>schema</w:t>
      </w:r>
      <w:r>
        <w:t xml:space="preserve"> </w:t>
      </w:r>
      <w:r>
        <w:rPr>
          <w:noProof/>
        </w:rPr>
        <w:t>(</w:t>
      </w:r>
      <w:r>
        <w:t xml:space="preserve">thus, our editions follow the </w:t>
      </w:r>
      <w:r>
        <w:rPr>
          <w:b/>
          <w:bCs/>
        </w:rPr>
        <w:t>EpiDoc schema</w:t>
      </w:r>
      <w:r>
        <w:t>)</w:t>
      </w:r>
    </w:p>
    <w:p>
      <w:pPr>
        <w:pStyle w:val="Lista"/>
      </w:pPr>
      <w:r>
        <w:t xml:space="preserve">an XML document is said to be </w:t>
      </w:r>
      <w:r>
        <w:rPr>
          <w:b/>
          <w:bCs/>
        </w:rPr>
        <w:t>valid</w:t>
      </w:r>
      <w:r>
        <w:t xml:space="preserve"> if, in addition to being well-formed, it is structured in such a way as to meet the requirements of a particular schema</w:t>
      </w:r>
    </w:p>
    <w:p>
      <w:pPr>
        <w:pStyle w:val="Cmsor3"/>
      </w:pPr>
      <w:bookmarkStart w:id="41" w:name="_a0njpk1xs3b7" w:colFirst="0" w:colLast="0"/>
      <w:bookmarkStart w:id="42" w:name="_Ref43990537"/>
      <w:bookmarkStart w:id="43" w:name="_Toc183083686"/>
      <w:bookmarkEnd w:id="41"/>
      <w:commentRangeStart w:id="44"/>
      <w:r>
        <w:t>Conceptual markup</w:t>
      </w:r>
      <w:bookmarkEnd w:id="42"/>
      <w:commentRangeEnd w:id="44"/>
      <w:r>
        <w:rPr>
          <w:rStyle w:val="Jegyzethivatkozs"/>
          <w:rFonts w:ascii="Gentium Plus" w:hAnsi="Gentium Plus" w:cs="Mangal"/>
          <w:kern w:val="0"/>
        </w:rPr>
        <w:commentReference w:id="44"/>
      </w:r>
      <w:bookmarkEnd w:id="43"/>
    </w:p>
    <w:p>
      <w:pPr>
        <w:pStyle w:val="Lista"/>
      </w:pPr>
      <w:r>
        <w:t>one of the key points in the “philosophy” of XML is the use of conceptual markup in order to facilitate a separation of the concerns of content and appearance</w:t>
      </w:r>
    </w:p>
    <w:p>
      <w:pPr>
        <w:pStyle w:val="Lista"/>
      </w:pPr>
      <w:r>
        <w:rPr>
          <w:b/>
          <w:bCs/>
        </w:rPr>
        <w:t>conceptual markup</w:t>
      </w:r>
      <w:r>
        <w:t xml:space="preserve"> </w:t>
      </w:r>
      <w:r>
        <w:rPr>
          <w:noProof/>
        </w:rPr>
        <w:t>(</w:t>
      </w:r>
      <w:r>
        <w:t xml:space="preserve">also called descriptive markup and semantic markup) essentially means tagging content for </w:t>
      </w:r>
      <w:r>
        <w:rPr>
          <w:rStyle w:val="Foreign"/>
        </w:rPr>
        <w:t>what it is</w:t>
      </w:r>
      <w:r>
        <w:t xml:space="preserve">, as opposed to other types of markup </w:t>
      </w:r>
      <w:r>
        <w:rPr>
          <w:noProof/>
        </w:rPr>
        <w:t>(</w:t>
      </w:r>
      <w:r>
        <w:t>which are only mentioned here for contrast, but which you need not worry about), namely</w:t>
      </w:r>
    </w:p>
    <w:p>
      <w:pPr>
        <w:pStyle w:val="Lista2"/>
      </w:pPr>
      <w:r>
        <w:t xml:space="preserve">presentational markup, which tags content for </w:t>
      </w:r>
      <w:r>
        <w:rPr>
          <w:rStyle w:val="Foreign"/>
        </w:rPr>
        <w:t>what it should look like</w:t>
      </w:r>
      <w:r>
        <w:t>, as in simple WYSIWYG word processing where you can apply bold, italic, font choice, colour, etc. to bits of text</w:t>
      </w:r>
    </w:p>
    <w:p>
      <w:pPr>
        <w:pStyle w:val="Lista2"/>
      </w:pPr>
      <w:r>
        <w:t xml:space="preserve">procedural markup, which tags content for </w:t>
      </w:r>
      <w:r>
        <w:rPr>
          <w:rStyle w:val="Foreign"/>
        </w:rPr>
        <w:t>what an algorithm should do with it</w:t>
      </w:r>
      <w:r>
        <w:t xml:space="preserve">, as for instance in TeX </w:t>
      </w:r>
      <w:r>
        <w:rPr>
          <w:noProof/>
        </w:rPr>
        <w:t>(</w:t>
      </w:r>
      <w:r>
        <w:t>as opposed to LaTeX, which mostly uses conceptual markup)</w:t>
      </w:r>
    </w:p>
    <w:p>
      <w:pPr>
        <w:pStyle w:val="Lista"/>
      </w:pPr>
      <w:r>
        <w:t>as an illustration</w:t>
      </w:r>
    </w:p>
    <w:p>
      <w:pPr>
        <w:pStyle w:val="Lista2"/>
      </w:pPr>
      <w:r>
        <w:t>in a word-processor document you might use only presentational markup, such as</w:t>
      </w:r>
    </w:p>
    <w:p>
      <w:pPr>
        <w:pStyle w:val="Lista3"/>
      </w:pPr>
      <w:r>
        <w:t>16-point bold for primary headings, 14-point bold for secondary headings, and you might italicise foreign words and book titles,</w:t>
      </w:r>
    </w:p>
    <w:p>
      <w:pPr>
        <w:pStyle w:val="Lista2"/>
      </w:pPr>
      <w:r>
        <w:t>whereas in an XML document you would tag these items as primary/secondary headings, foreign words and titles respectively</w:t>
      </w:r>
      <w:r>
        <w:rPr>
          <w:rStyle w:val="Lbjegyzet-hivatkozs"/>
        </w:rPr>
        <w:footnoteReference w:id="10"/>
      </w:r>
    </w:p>
    <w:p>
      <w:pPr>
        <w:pStyle w:val="Lista3"/>
      </w:pPr>
      <w:r>
        <w:t xml:space="preserve">for presentation, your XML would undergo a transformation </w:t>
      </w:r>
      <w:r>
        <w:rPr>
          <w:noProof/>
        </w:rPr>
        <w:t>(</w:t>
      </w:r>
      <w:r>
        <w:t xml:space="preserve">according to separately encoded instructions) and then be displayed as dictated by a stylesheet </w:t>
      </w:r>
      <w:r>
        <w:rPr>
          <w:noProof/>
        </w:rPr>
        <w:t>(</w:t>
      </w:r>
      <w:r>
        <w:t>also separately encoded) which would determine all details of appearance for each kind of tag in your code</w:t>
      </w:r>
    </w:p>
    <w:p>
      <w:pPr>
        <w:pStyle w:val="Lista2"/>
      </w:pPr>
      <w:r>
        <w:t>in presentational markup, you would be prone to making mistakes, e.g. accidentally using 15-point text for a heading or forgetting to make a primary heading bold, which would at the least make your text look untidy</w:t>
      </w:r>
    </w:p>
    <w:p>
      <w:pPr>
        <w:pStyle w:val="Lista3"/>
      </w:pPr>
      <w:r>
        <w:t>using conceptual markup greatly reduces the chance of such mistakes</w:t>
      </w:r>
    </w:p>
    <w:p>
      <w:pPr>
        <w:pStyle w:val="Lista2"/>
      </w:pPr>
      <w:r>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pPr>
        <w:pStyle w:val="Lista3"/>
      </w:pPr>
      <w:r>
        <w:t>with conceptual markup, all these things are easily done</w:t>
      </w:r>
    </w:p>
    <w:p>
      <w:pPr>
        <w:pStyle w:val="Lista2"/>
      </w:pPr>
      <w:r>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pPr>
        <w:pStyle w:val="Lista3"/>
      </w:pPr>
      <w:r>
        <w:lastRenderedPageBreak/>
        <w:t>since formatting is handled by a separate stylesheet in conceptual markup, changing details of global formatting is an easy matter</w:t>
      </w:r>
    </w:p>
    <w:p>
      <w:pPr>
        <w:pStyle w:val="Cmsor2"/>
      </w:pPr>
      <w:bookmarkStart w:id="45" w:name="_z3xeqgcx3br1" w:colFirst="0" w:colLast="0"/>
      <w:bookmarkStart w:id="46" w:name="_Ref43990558"/>
      <w:bookmarkStart w:id="47" w:name="_Toc183083687"/>
      <w:bookmarkEnd w:id="45"/>
      <w:r>
        <w:t>The structure of an EpiDoc edition</w:t>
      </w:r>
      <w:bookmarkEnd w:id="46"/>
      <w:bookmarkEnd w:id="47"/>
    </w:p>
    <w:p>
      <w:r>
        <w:t>This section presents an overview of the constituent parts of a digital edition in EpiDoc. Code illustrations are based on the DHARMA Encoding Template for Inscriptions, version 03.</w:t>
      </w:r>
      <w:r>
        <w:rPr>
          <w:rStyle w:val="Lbjegyzet-hivatkozs"/>
        </w:rPr>
        <w:footnoteReference w:id="11"/>
      </w:r>
      <w:r>
        <w:t xml:space="preserve"> Current versions of the template may contain slightly different code without affecting the general explanations provided here. You will not need to learn and produce this or similar code, only to find your way around it and add contents. </w:t>
      </w:r>
    </w:p>
    <w:p>
      <w:pPr>
        <w:pStyle w:val="Cmsor3"/>
      </w:pPr>
      <w:bookmarkStart w:id="48" w:name="_Toc183083688"/>
      <w:r>
        <w:t>Technical framework</w:t>
      </w:r>
      <w:bookmarkEnd w:id="48"/>
    </w:p>
    <w:p>
      <w:pPr>
        <w:pStyle w:val="Lista"/>
      </w:pPr>
      <w:r>
        <w:t>XML files begin with a declaration identifying the file as a particular kind of XML document</w:t>
      </w:r>
    </w:p>
    <w:p>
      <w:pPr>
        <w:pStyle w:val="Lista"/>
      </w:pPr>
      <w:r>
        <w:t>this is followed by instructions associating the document with schemas for processing it</w:t>
      </w:r>
    </w:p>
    <w:p>
      <w:pPr>
        <w:pStyle w:val="Lista"/>
      </w:pPr>
      <w:r>
        <w:t xml:space="preserve">the root element </w:t>
      </w:r>
      <w:r>
        <w:rPr>
          <w:rStyle w:val="Code"/>
        </w:rPr>
        <w:t>&lt;TEI&gt;</w:t>
      </w:r>
      <w:r>
        <w:t>, identifying the contents as a TEI-compliant document, wraps all of the remaining content of our files</w:t>
      </w:r>
    </w:p>
    <w:p>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1.4.1</w:t>
              </w:r>
            </w:fldSimple>
            <w:r>
              <w:t>.</w:t>
            </w:r>
            <w:fldSimple w:instr=" SEQ Example \* ALPHABETIC \s 3 ">
              <w:r>
                <w:rPr>
                  <w:noProof/>
                </w:rPr>
                <w:t>A</w:t>
              </w:r>
            </w:fldSimple>
            <w:r>
              <w:t>: the technical framework of an EpiDoc edition</w:t>
            </w:r>
          </w:p>
        </w:tc>
      </w:tr>
      <w:tr>
        <w:tc>
          <w:tcPr>
            <w:tcW w:w="5000" w:type="pct"/>
          </w:tcPr>
          <w:p>
            <w:pPr>
              <w:pStyle w:val="CodeParagraph"/>
              <w:rPr>
                <w:rStyle w:val="Codeinstruction"/>
              </w:rPr>
            </w:pPr>
            <w:r>
              <w:rPr>
                <w:rStyle w:val="Codeinstruction"/>
              </w:rPr>
              <w:t>&lt;?xml version="1.0" encoding="UTF-8"?&gt;</w:t>
            </w:r>
          </w:p>
          <w:p>
            <w:pPr>
              <w:pStyle w:val="CodeParagraph"/>
              <w:rPr>
                <w:rStyle w:val="Codeinstruction"/>
              </w:rPr>
            </w:pPr>
            <w:r>
              <w:rPr>
                <w:rStyle w:val="Codeinstruction"/>
              </w:rPr>
              <w:t>&lt;?xml-model href="https://raw.githubusercontent.com/erc-dharma/project-documentation/master/schema/latest/DHARMA_Schema.rng" type="application/xml" schematypens="http://relaxng.org/ns/structure/1.0"?&gt;</w:t>
            </w:r>
          </w:p>
          <w:p>
            <w:pPr>
              <w:pStyle w:val="CodeParagraph"/>
              <w:rPr>
                <w:rStyle w:val="Codeinstruction"/>
              </w:rPr>
            </w:pPr>
            <w:r>
              <w:rPr>
                <w:rStyle w:val="Codeinstruction"/>
              </w:rPr>
              <w:t>&lt;?xml-model href="https://raw.githubusercontent.com/erc-dharma/project-documentation/master/schema/latest/DHARMA_Schema.rng" type="application/xml" schematypens="http://purl.oclc.org/dsdl/schematron"?&gt;</w:t>
            </w:r>
          </w:p>
          <w:p>
            <w:pPr>
              <w:pStyle w:val="CodeParagraph"/>
              <w:rPr>
                <w:rStyle w:val="Codeinstruction"/>
              </w:rPr>
            </w:pPr>
            <w:r>
              <w:rPr>
                <w:rStyle w:val="Codeinstruction"/>
              </w:rPr>
              <w:t>&lt;?xml-model href="https://raw.githubusercontent.com/erc-dharma/project-documentation/master/schema/latest/DHARMA_SQF.sch" type="application/xml" schematypens="http://purl.oclc.org/dsdl/schematron"?&gt;</w:t>
            </w:r>
          </w:p>
          <w:p>
            <w:pPr>
              <w:pStyle w:val="CodeParagraph"/>
              <w:rPr>
                <w:rStyle w:val="Codeinstruction"/>
              </w:rPr>
            </w:pPr>
            <w:r>
              <w:rPr>
                <w:rStyle w:val="Codeinstruction"/>
              </w:rPr>
              <w:t>&lt;?xml-model href="https://epidoc.stoa.org/schema/latest/tei-epidoc.rng" schematypens="http://relaxng.org/ns/structure/1.0"?&gt;</w:t>
            </w:r>
          </w:p>
          <w:p>
            <w:pPr>
              <w:pStyle w:val="CodeParagraph"/>
              <w:rPr>
                <w:rStyle w:val="Code"/>
              </w:rPr>
            </w:pPr>
            <w:r>
              <w:rPr>
                <w:rStyle w:val="Codeinstruction"/>
              </w:rPr>
              <w:t>&lt;?xml-model href="https://epidoc.stoa.org/schema/latest/tei-epidoc.rng" schematypens="http://purl.oclc.org/dsdl/schematron"?&gt;</w:t>
            </w:r>
          </w:p>
          <w:p>
            <w:pPr>
              <w:pStyle w:val="CodeParagraph"/>
              <w:rPr>
                <w:rStyle w:val="Code"/>
              </w:rPr>
            </w:pPr>
            <w:r>
              <w:rPr>
                <w:rStyle w:val="Code"/>
              </w:rPr>
              <w:t xml:space="preserve">&lt;TEI </w:t>
            </w:r>
            <w:r>
              <w:rPr>
                <w:rStyle w:val="Codeattribute"/>
              </w:rPr>
              <w:t>xmlns=</w:t>
            </w:r>
            <w:r>
              <w:rPr>
                <w:rStyle w:val="Codevalue"/>
              </w:rPr>
              <w:t>"http://www.tei-c.org/ns/1.0"</w:t>
            </w:r>
            <w:r>
              <w:rPr>
                <w:rStyle w:val="Code"/>
              </w:rPr>
              <w:t xml:space="preserve"> </w:t>
            </w:r>
            <w:r>
              <w:rPr>
                <w:rStyle w:val="Codeattribute"/>
              </w:rPr>
              <w:t>xml:lang=</w:t>
            </w:r>
            <w:r>
              <w:rPr>
                <w:rStyle w:val="Codevalue"/>
              </w:rPr>
              <w:t>"eng"</w:t>
            </w:r>
            <w:r>
              <w:rPr>
                <w:rStyle w:val="Code"/>
              </w:rPr>
              <w:t>&gt;</w:t>
            </w:r>
          </w:p>
          <w:p>
            <w:pPr>
              <w:pStyle w:val="CodeParagraph"/>
              <w:rPr>
                <w:rStyle w:val="Code"/>
              </w:rPr>
            </w:pPr>
            <w:r>
              <w:rPr>
                <w:rStyle w:val="Code"/>
              </w:rPr>
              <w:t>...</w:t>
            </w:r>
          </w:p>
          <w:p>
            <w:pPr>
              <w:pStyle w:val="CodeParagraph"/>
            </w:pPr>
            <w:r>
              <w:rPr>
                <w:rStyle w:val="Code"/>
              </w:rPr>
              <w:t>&lt;/TEI&gt;</w:t>
            </w:r>
          </w:p>
        </w:tc>
      </w:tr>
    </w:tbl>
    <w:p>
      <w:pPr>
        <w:pStyle w:val="Cmsor3"/>
      </w:pPr>
      <w:bookmarkStart w:id="49" w:name="_Toc183083689"/>
      <w:r>
        <w:t>The TEI header</w:t>
      </w:r>
      <w:bookmarkEnd w:id="49"/>
    </w:p>
    <w:p>
      <w:pPr>
        <w:pStyle w:val="Lista"/>
      </w:pPr>
      <w:r>
        <w:t>a header section identifying the digital document and containing additional descriptive information about the encoded text is a mandatory component of every TEI document</w:t>
      </w:r>
    </w:p>
    <w:p>
      <w:pPr>
        <w:pStyle w:val="Lista"/>
      </w:pPr>
      <w:r>
        <w:t>the contents of the header are grouped into sections called statements and descriptions</w:t>
      </w:r>
    </w:p>
    <w:p>
      <w:pPr>
        <w:pStyle w:val="Lista"/>
      </w:pPr>
      <w:r>
        <w:t>in several sections of the header, you will need to replace the default content from the template with specific content applicable to your edition</w:t>
      </w:r>
    </w:p>
    <w:p>
      <w:pPr>
        <w:pStyle w:val="Lista2"/>
      </w:pPr>
      <w:r>
        <w:t>in some cases you will also need to add or modify elements in some sections of the header</w:t>
      </w:r>
    </w:p>
    <w:p>
      <w:pPr>
        <w:pStyle w:val="Lista"/>
      </w:pPr>
      <w:r>
        <w:t>instructions for editing the TEI header are in §</w:t>
      </w:r>
      <w:r>
        <w:fldChar w:fldCharType="begin"/>
      </w:r>
      <w:r>
        <w:instrText xml:space="preserve"> REF _Ref43978719 \r \h </w:instrText>
      </w:r>
      <w:r>
        <w:fldChar w:fldCharType="separate"/>
      </w:r>
      <w:r>
        <w:t>11</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1.4.2</w:t>
              </w:r>
            </w:fldSimple>
            <w:r>
              <w:t>.</w:t>
            </w:r>
            <w:fldSimple w:instr=" SEQ Example \* ALPHABETIC \s 3 ">
              <w:r>
                <w:rPr>
                  <w:noProof/>
                </w:rPr>
                <w:t>A</w:t>
              </w:r>
            </w:fldSimple>
            <w:r>
              <w:t>: the TEI header</w:t>
            </w:r>
          </w:p>
        </w:tc>
      </w:tr>
      <w:tr>
        <w:tc>
          <w:tcPr>
            <w:tcW w:w="5000" w:type="pct"/>
          </w:tcPr>
          <w:p>
            <w:pPr>
              <w:pStyle w:val="CodeParagraph"/>
              <w:rPr>
                <w:rStyle w:val="Code"/>
              </w:rPr>
            </w:pPr>
            <w:r>
              <w:rPr>
                <w:rStyle w:val="Code"/>
              </w:rPr>
              <w:lastRenderedPageBreak/>
              <w:t>&lt;teiHeader&gt;</w:t>
            </w:r>
          </w:p>
          <w:p>
            <w:pPr>
              <w:pStyle w:val="CodeParagraph"/>
              <w:rPr>
                <w:rStyle w:val="Code"/>
              </w:rPr>
            </w:pPr>
            <w:r>
              <w:rPr>
                <w:rStyle w:val="Code"/>
              </w:rPr>
              <w:t xml:space="preserve">  &lt;fileDesc&gt;</w:t>
            </w:r>
          </w:p>
          <w:p>
            <w:pPr>
              <w:pStyle w:val="CodeParagraph"/>
              <w:rPr>
                <w:rStyle w:val="Code"/>
              </w:rPr>
            </w:pPr>
            <w:r>
              <w:rPr>
                <w:rStyle w:val="Code"/>
              </w:rPr>
              <w:t xml:space="preserve">    &lt;titleStmt&gt;</w:t>
            </w:r>
          </w:p>
          <w:p>
            <w:pPr>
              <w:pStyle w:val="CodeParagraph"/>
              <w:rPr>
                <w:rStyle w:val="Code"/>
              </w:rPr>
            </w:pPr>
            <w:r>
              <w:rPr>
                <w:rStyle w:val="Code"/>
              </w:rPr>
              <w:t xml:space="preserve">      ...</w:t>
            </w:r>
          </w:p>
          <w:p>
            <w:pPr>
              <w:pStyle w:val="CodeParagraph"/>
              <w:rPr>
                <w:rStyle w:val="Code"/>
              </w:rPr>
            </w:pPr>
            <w:r>
              <w:rPr>
                <w:rStyle w:val="Code"/>
              </w:rPr>
              <w:t xml:space="preserve">    &lt;/titleStmt&gt;</w:t>
            </w:r>
          </w:p>
          <w:p>
            <w:pPr>
              <w:pStyle w:val="CodeParagraph"/>
              <w:rPr>
                <w:rStyle w:val="Code"/>
              </w:rPr>
            </w:pPr>
            <w:r>
              <w:rPr>
                <w:rStyle w:val="Code"/>
              </w:rPr>
              <w:t xml:space="preserve">    &lt;publicationStmt&gt;</w:t>
            </w:r>
          </w:p>
          <w:p>
            <w:pPr>
              <w:pStyle w:val="CodeParagraph"/>
              <w:rPr>
                <w:rStyle w:val="Code"/>
              </w:rPr>
            </w:pPr>
            <w:r>
              <w:rPr>
                <w:rStyle w:val="Code"/>
              </w:rPr>
              <w:t xml:space="preserve">      ...</w:t>
            </w:r>
          </w:p>
          <w:p>
            <w:pPr>
              <w:pStyle w:val="CodeParagraph"/>
              <w:rPr>
                <w:rStyle w:val="Code"/>
              </w:rPr>
            </w:pPr>
            <w:r>
              <w:rPr>
                <w:rStyle w:val="Code"/>
              </w:rPr>
              <w:t xml:space="preserve">    &lt;/publicationStmt&gt;</w:t>
            </w:r>
          </w:p>
          <w:p>
            <w:pPr>
              <w:pStyle w:val="CodeParagraph"/>
              <w:rPr>
                <w:rStyle w:val="Code"/>
              </w:rPr>
            </w:pPr>
            <w:r>
              <w:rPr>
                <w:rStyle w:val="Code"/>
              </w:rPr>
              <w:t xml:space="preserve">    &lt;sourceDesc&gt;</w:t>
            </w:r>
          </w:p>
          <w:p>
            <w:pPr>
              <w:pStyle w:val="CodeParagraph"/>
              <w:rPr>
                <w:rStyle w:val="Code"/>
              </w:rPr>
            </w:pPr>
            <w:r>
              <w:rPr>
                <w:rStyle w:val="Code"/>
              </w:rPr>
              <w:t xml:space="preserve">      ...</w:t>
            </w:r>
          </w:p>
          <w:p>
            <w:pPr>
              <w:pStyle w:val="CodeParagraph"/>
              <w:rPr>
                <w:rStyle w:val="Code"/>
              </w:rPr>
            </w:pPr>
            <w:r>
              <w:rPr>
                <w:rStyle w:val="Code"/>
              </w:rPr>
              <w:t xml:space="preserve">    &lt;/sourceDesc&gt;</w:t>
            </w:r>
          </w:p>
          <w:p>
            <w:pPr>
              <w:pStyle w:val="CodeParagraph"/>
              <w:rPr>
                <w:rStyle w:val="Code"/>
              </w:rPr>
            </w:pPr>
            <w:r>
              <w:rPr>
                <w:rStyle w:val="Code"/>
              </w:rPr>
              <w:t xml:space="preserve">  &lt;/fileDesc&gt;</w:t>
            </w:r>
          </w:p>
          <w:p>
            <w:pPr>
              <w:pStyle w:val="CodeParagraph"/>
              <w:rPr>
                <w:rStyle w:val="Code"/>
              </w:rPr>
            </w:pPr>
            <w:r>
              <w:rPr>
                <w:rStyle w:val="Code"/>
              </w:rPr>
              <w:t xml:space="preserve">  &lt;encodingDesc&gt;</w:t>
            </w:r>
          </w:p>
          <w:p>
            <w:pPr>
              <w:pStyle w:val="CodeParagraph"/>
              <w:rPr>
                <w:rStyle w:val="Code"/>
              </w:rPr>
            </w:pPr>
            <w:r>
              <w:rPr>
                <w:rStyle w:val="Code"/>
              </w:rPr>
              <w:t xml:space="preserve">    ...</w:t>
            </w:r>
          </w:p>
          <w:p>
            <w:pPr>
              <w:pStyle w:val="CodeParagraph"/>
              <w:rPr>
                <w:rStyle w:val="Code"/>
              </w:rPr>
            </w:pPr>
            <w:r>
              <w:rPr>
                <w:rStyle w:val="Code"/>
              </w:rPr>
              <w:t xml:space="preserve">  &lt;/encodingDesc&gt;</w:t>
            </w:r>
          </w:p>
          <w:p>
            <w:pPr>
              <w:pStyle w:val="CodeParagraph"/>
              <w:rPr>
                <w:rStyle w:val="Code"/>
              </w:rPr>
            </w:pPr>
            <w:r>
              <w:rPr>
                <w:rStyle w:val="Code"/>
              </w:rPr>
              <w:t xml:space="preserve">  &lt;revisionDesc&gt;</w:t>
            </w:r>
          </w:p>
          <w:p>
            <w:pPr>
              <w:pStyle w:val="CodeParagraph"/>
              <w:rPr>
                <w:rStyle w:val="Code"/>
              </w:rPr>
            </w:pPr>
            <w:r>
              <w:rPr>
                <w:rStyle w:val="Code"/>
              </w:rPr>
              <w:t xml:space="preserve">    ...</w:t>
            </w:r>
          </w:p>
          <w:p>
            <w:pPr>
              <w:pStyle w:val="CodeParagraph"/>
              <w:rPr>
                <w:rStyle w:val="Code"/>
              </w:rPr>
            </w:pPr>
            <w:r>
              <w:rPr>
                <w:rStyle w:val="Code"/>
              </w:rPr>
              <w:t xml:space="preserve">  &lt;/revisionDesc&gt;</w:t>
            </w:r>
          </w:p>
          <w:p>
            <w:pPr>
              <w:pStyle w:val="CodeParagraph"/>
            </w:pPr>
            <w:r>
              <w:rPr>
                <w:rStyle w:val="Code"/>
              </w:rPr>
              <w:t>&lt;/teiHeader&gt;</w:t>
            </w:r>
          </w:p>
        </w:tc>
      </w:tr>
    </w:tbl>
    <w:p>
      <w:pPr>
        <w:pStyle w:val="Cmsor3"/>
      </w:pPr>
      <w:bookmarkStart w:id="50" w:name="_Toc183083690"/>
      <w:r>
        <w:t>The body of the document</w:t>
      </w:r>
      <w:bookmarkEnd w:id="50"/>
    </w:p>
    <w:p>
      <w:pPr>
        <w:pStyle w:val="Lista"/>
      </w:pPr>
      <w:r>
        <w:t xml:space="preserve">the part of the XML file which contains a particular text is wrapped in the element </w:t>
      </w:r>
      <w:r>
        <w:rPr>
          <w:rStyle w:val="Code"/>
        </w:rPr>
        <w:t>&lt;text&gt;</w:t>
      </w:r>
    </w:p>
    <w:p>
      <w:pPr>
        <w:pStyle w:val="Lista"/>
      </w:pPr>
      <w:r>
        <w:t xml:space="preserve">in TEI, the text container may include elements other than </w:t>
      </w:r>
      <w:r>
        <w:rPr>
          <w:rStyle w:val="Code"/>
        </w:rPr>
        <w:t>&lt;body&gt;</w:t>
      </w:r>
      <w:r>
        <w:t xml:space="preserve">, but EpiDoc convention does not use any of these elements, so all of the contents of </w:t>
      </w:r>
      <w:r>
        <w:rPr>
          <w:rStyle w:val="Code"/>
        </w:rPr>
        <w:t>&lt;text&gt;</w:t>
      </w:r>
      <w:r>
        <w:t xml:space="preserve"> are also wrapped in </w:t>
      </w:r>
      <w:r>
        <w:rPr>
          <w:rStyle w:val="Code"/>
        </w:rPr>
        <w:t>&lt;body&gt;</w:t>
      </w:r>
    </w:p>
    <w:p>
      <w:pPr>
        <w:pStyle w:val="Lista"/>
      </w:pPr>
      <w:r>
        <w:t>the body consists of several divisions, each of which contains various aspects of the text</w:t>
      </w:r>
    </w:p>
    <w:p>
      <w:pPr>
        <w:pStyle w:val="Lista"/>
      </w:pPr>
      <w:r>
        <w:t>the edition division contains the digital edition of the primary text itself</w:t>
      </w:r>
    </w:p>
    <w:p>
      <w:pPr>
        <w:pStyle w:val="Lista2"/>
      </w:pPr>
      <w:r>
        <w:t>instructions for encoding the edition comprise the bulk of this Guide, from §</w:t>
      </w:r>
      <w:r>
        <w:fldChar w:fldCharType="begin"/>
      </w:r>
      <w:r>
        <w:instrText xml:space="preserve"> REF _Ref43978632 \r \h </w:instrText>
      </w:r>
      <w:r>
        <w:fldChar w:fldCharType="separate"/>
      </w:r>
      <w:r>
        <w:t>2</w:t>
      </w:r>
      <w:r>
        <w:fldChar w:fldCharType="end"/>
      </w:r>
      <w:r>
        <w:t xml:space="preserve"> to §</w:t>
      </w:r>
      <w:r>
        <w:fldChar w:fldCharType="begin"/>
      </w:r>
      <w:r>
        <w:instrText xml:space="preserve"> REF _Ref181352167 \r \h </w:instrText>
      </w:r>
      <w:r>
        <w:fldChar w:fldCharType="separate"/>
      </w:r>
      <w:r>
        <w:t>7</w:t>
      </w:r>
      <w:r>
        <w:fldChar w:fldCharType="end"/>
      </w:r>
    </w:p>
    <w:p>
      <w:pPr>
        <w:pStyle w:val="Lista"/>
      </w:pPr>
      <w:r>
        <w:t>the additional divisions are as follows:</w:t>
      </w:r>
    </w:p>
    <w:p>
      <w:pPr>
        <w:pStyle w:val="Lista2"/>
      </w:pPr>
      <w:r>
        <w:t>critical apparatus, discussed in §</w:t>
      </w:r>
      <w:r>
        <w:fldChar w:fldCharType="begin"/>
      </w:r>
      <w:r>
        <w:instrText xml:space="preserve"> REF _Ref43978773 \r \h </w:instrText>
      </w:r>
      <w:r>
        <w:fldChar w:fldCharType="separate"/>
      </w:r>
      <w:r>
        <w:t>9.1</w:t>
      </w:r>
      <w:r>
        <w:fldChar w:fldCharType="end"/>
      </w:r>
    </w:p>
    <w:p>
      <w:pPr>
        <w:pStyle w:val="Lista2"/>
      </w:pPr>
      <w:r>
        <w:t>one or more translations, discussed in §</w:t>
      </w:r>
      <w:r>
        <w:fldChar w:fldCharType="begin"/>
      </w:r>
      <w:r>
        <w:instrText xml:space="preserve"> REF _Ref43978780 \r \h </w:instrText>
      </w:r>
      <w:r>
        <w:fldChar w:fldCharType="separate"/>
      </w:r>
      <w:r>
        <w:t>9.2</w:t>
      </w:r>
      <w:r>
        <w:fldChar w:fldCharType="end"/>
      </w:r>
    </w:p>
    <w:p>
      <w:pPr>
        <w:pStyle w:val="Lista2"/>
      </w:pPr>
      <w:r>
        <w:t>scholarly commentary, discussed in §</w:t>
      </w:r>
      <w:r>
        <w:fldChar w:fldCharType="begin"/>
      </w:r>
      <w:r>
        <w:instrText xml:space="preserve"> REF _Ref181352286 \r \h </w:instrText>
      </w:r>
      <w:r>
        <w:fldChar w:fldCharType="separate"/>
      </w:r>
      <w:r>
        <w:t>9.3</w:t>
      </w:r>
      <w:r>
        <w:fldChar w:fldCharType="end"/>
      </w:r>
    </w:p>
    <w:p>
      <w:pPr>
        <w:pStyle w:val="Lista2"/>
      </w:pPr>
      <w:r>
        <w:t>bibliography, discussed in §</w:t>
      </w:r>
      <w:r>
        <w:fldChar w:fldCharType="begin"/>
      </w:r>
      <w:r>
        <w:instrText xml:space="preserve"> REF _Ref43978796 \r \h </w:instrText>
      </w:r>
      <w:r>
        <w:fldChar w:fldCharType="separate"/>
      </w:r>
      <w:r>
        <w:t>9.4</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1.4.3</w:t>
              </w:r>
            </w:fldSimple>
            <w:r>
              <w:t>.</w:t>
            </w:r>
            <w:fldSimple w:instr=" SEQ Example \* ALPHABETIC \s 3 ">
              <w:r>
                <w:rPr>
                  <w:noProof/>
                </w:rPr>
                <w:t>A</w:t>
              </w:r>
            </w:fldSimple>
            <w:r>
              <w:t>: the body of an EpiDoc edition</w:t>
            </w:r>
          </w:p>
        </w:tc>
      </w:tr>
      <w:tr>
        <w:tc>
          <w:tcPr>
            <w:tcW w:w="5000" w:type="pct"/>
          </w:tcPr>
          <w:p>
            <w:pPr>
              <w:pStyle w:val="CodeParagraph"/>
              <w:rPr>
                <w:rStyle w:val="Code"/>
              </w:rPr>
            </w:pPr>
            <w:r>
              <w:rPr>
                <w:rStyle w:val="Code"/>
              </w:rPr>
              <w:t xml:space="preserve">&lt;text </w:t>
            </w:r>
            <w:r>
              <w:rPr>
                <w:rStyle w:val="Codeattribute"/>
              </w:rPr>
              <w:t>xml:space=</w:t>
            </w:r>
            <w:r>
              <w:rPr>
                <w:rStyle w:val="Codevalue"/>
              </w:rPr>
              <w:t>"preserve"</w:t>
            </w:r>
            <w:r>
              <w:rPr>
                <w:rStyle w:val="Code"/>
              </w:rPr>
              <w:t>&gt;</w:t>
            </w:r>
          </w:p>
          <w:p>
            <w:pPr>
              <w:pStyle w:val="CodeParagraph"/>
              <w:rPr>
                <w:rStyle w:val="Code"/>
              </w:rPr>
            </w:pPr>
            <w:r>
              <w:rPr>
                <w:rStyle w:val="Code"/>
              </w:rPr>
              <w:t xml:space="preserve">  &lt;body&gt;</w:t>
            </w:r>
          </w:p>
          <w:p>
            <w:pPr>
              <w:pStyle w:val="CodeParagraph"/>
              <w:rPr>
                <w:rStyle w:val="Code"/>
              </w:rPr>
            </w:pPr>
            <w:r>
              <w:rPr>
                <w:rStyle w:val="Code"/>
              </w:rPr>
              <w:t xml:space="preserve">    &lt;div </w:t>
            </w:r>
            <w:r>
              <w:rPr>
                <w:rStyle w:val="Codeattribute"/>
              </w:rPr>
              <w:t>type=</w:t>
            </w:r>
            <w:r>
              <w:rPr>
                <w:rStyle w:val="Codevalue"/>
              </w:rPr>
              <w:t>"edition"</w:t>
            </w:r>
            <w:r>
              <w:rPr>
                <w:rStyle w:val="Code"/>
              </w:rPr>
              <w:t xml:space="preserve"> </w:t>
            </w:r>
            <w:r>
              <w:rPr>
                <w:rStyle w:val="Codeattribute"/>
              </w:rPr>
              <w:t>xml:lang=</w:t>
            </w:r>
            <w:r>
              <w:rPr>
                <w:rStyle w:val="Codevalue"/>
              </w:rPr>
              <w:t>"san-Latn"</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"apparatus"</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"translation"</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"commentary"</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"bibliography"</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&lt;/body&gt;</w:t>
            </w:r>
          </w:p>
          <w:p>
            <w:pPr>
              <w:pStyle w:val="CodeParagraph"/>
            </w:pPr>
            <w:r>
              <w:rPr>
                <w:rStyle w:val="Code"/>
              </w:rPr>
              <w:t>&lt;/text&gt;</w:t>
            </w:r>
          </w:p>
        </w:tc>
      </w:tr>
    </w:tbl>
    <w:p>
      <w:pPr>
        <w:pStyle w:val="Cmsor1"/>
      </w:pPr>
      <w:bookmarkStart w:id="51" w:name="_a88bdnf7s1v4" w:colFirst="0" w:colLast="0"/>
      <w:bookmarkStart w:id="52" w:name="_Ref43978632"/>
      <w:bookmarkStart w:id="53" w:name="_Toc183083691"/>
      <w:bookmarkEnd w:id="51"/>
      <w:r>
        <w:lastRenderedPageBreak/>
        <w:t>Marking up intrinsic structure in the edition</w:t>
      </w:r>
      <w:bookmarkEnd w:id="52"/>
      <w:bookmarkEnd w:id="53"/>
    </w:p>
    <w:p>
      <w:pPr>
        <w:pStyle w:val="Cmsor2"/>
      </w:pPr>
      <w:bookmarkStart w:id="54" w:name="_npo9c26uh9kc" w:colFirst="0" w:colLast="0"/>
      <w:bookmarkStart w:id="55" w:name="_Toc183083692"/>
      <w:bookmarkEnd w:id="54"/>
      <w:r>
        <w:t>Overview</w:t>
      </w:r>
      <w:bookmarkEnd w:id="55"/>
    </w:p>
    <w:p>
      <w:r>
        <w:t>Intrinsic structure is defined (§</w:t>
      </w:r>
      <w:r>
        <w:fldChar w:fldCharType="begin"/>
      </w:r>
      <w:r>
        <w:instrText xml:space="preserve"> REF _Ref149918317 \r \h </w:instrText>
      </w:r>
      <w:r>
        <w:fldChar w:fldCharType="separate"/>
      </w:r>
      <w:r>
        <w:t>1.3.2</w:t>
      </w:r>
      <w:r>
        <w:fldChar w:fldCharType="end"/>
      </w:r>
      <w:r>
        <w:t xml:space="preserve">) as the semantic and metrical structure of a text as abstracted from its physical medium. The hierarchy of XML elements in our encoded editions corresponds to the intrinsic structure of the text. Within the element </w:t>
      </w:r>
      <w:r>
        <w:rPr>
          <w:rStyle w:val="Code"/>
        </w:rPr>
        <w:t xml:space="preserve">&lt;div </w:t>
      </w:r>
      <w:r>
        <w:rPr>
          <w:rStyle w:val="Codeattribute"/>
        </w:rPr>
        <w:t>type</w:t>
      </w:r>
      <w:r>
        <w:rPr>
          <w:rStyle w:val="Code"/>
        </w:rPr>
        <w:t>=</w:t>
      </w:r>
      <w:r>
        <w:rPr>
          <w:rStyle w:val="Codevalue"/>
        </w:rPr>
        <w:t>"edition"</w:t>
      </w:r>
      <w:r>
        <w:rPr>
          <w:rStyle w:val="Code"/>
        </w:rPr>
        <w:t>&gt;</w:t>
      </w:r>
      <w:r>
        <w:t xml:space="preserve"> (or within </w:t>
      </w:r>
      <w:r>
        <w:rPr>
          <w:rStyle w:val="Code"/>
        </w:rPr>
        <w:t xml:space="preserve">&lt;div </w:t>
      </w:r>
      <w:r>
        <w:rPr>
          <w:rStyle w:val="Codeattribute"/>
        </w:rPr>
        <w:t>type</w:t>
      </w:r>
      <w:r>
        <w:rPr>
          <w:rStyle w:val="Code"/>
        </w:rPr>
        <w:t>=</w:t>
      </w:r>
      <w:r>
        <w:rPr>
          <w:rStyle w:val="Codevalue"/>
        </w:rPr>
        <w:t>"textpart"</w:t>
      </w:r>
      <w:r>
        <w:rPr>
          <w:rStyle w:val="Code"/>
        </w:rPr>
        <w:t>&gt;</w:t>
      </w:r>
      <w:r>
        <w:t>, if applicable as per §</w:t>
      </w:r>
      <w:r>
        <w:fldChar w:fldCharType="begin"/>
      </w:r>
      <w:r>
        <w:instrText xml:space="preserve"> REF _Ref43978278 \r \h </w:instrText>
      </w:r>
      <w:r>
        <w:fldChar w:fldCharType="separate"/>
      </w:r>
      <w:r>
        <w:t>3.2.1</w:t>
      </w:r>
      <w:r>
        <w:fldChar w:fldCharType="end"/>
      </w:r>
      <w:r>
        <w:t xml:space="preserve">), all of the text in an EpiDoc edition must be wrapped in block-level container elements for intrinsic structure, namely </w:t>
      </w:r>
      <w:r>
        <w:rPr>
          <w:rStyle w:val="Code"/>
        </w:rPr>
        <w:t>&lt;p&gt;</w:t>
      </w:r>
      <w:r>
        <w:t xml:space="preserve"> or </w:t>
      </w:r>
      <w:r>
        <w:rPr>
          <w:rStyle w:val="Code"/>
        </w:rPr>
        <w:t>&lt;ab&gt;</w:t>
      </w:r>
      <w:r>
        <w:t xml:space="preserve"> for prose </w:t>
      </w:r>
      <w:r>
        <w:rPr>
          <w:noProof/>
        </w:rPr>
        <w:t>(</w:t>
      </w:r>
      <w:r>
        <w:t>detailed in §</w:t>
      </w:r>
      <w:r>
        <w:fldChar w:fldCharType="begin"/>
      </w:r>
      <w:r>
        <w:instrText xml:space="preserve"> REF _Ref149918441 \r \h </w:instrText>
      </w:r>
      <w:r>
        <w:fldChar w:fldCharType="separate"/>
      </w:r>
      <w:r>
        <w:t>2.4</w:t>
      </w:r>
      <w:r>
        <w:fldChar w:fldCharType="end"/>
      </w:r>
      <w:r>
        <w:t xml:space="preserve">), or a combination of </w:t>
      </w:r>
      <w:r>
        <w:rPr>
          <w:rStyle w:val="Code"/>
        </w:rPr>
        <w:t>&lt;lg&gt;</w:t>
      </w:r>
      <w:r>
        <w:t xml:space="preserve"> and </w:t>
      </w:r>
      <w:r>
        <w:rPr>
          <w:rStyle w:val="Code"/>
        </w:rPr>
        <w:t>&lt;l&gt;</w:t>
      </w:r>
      <w:r>
        <w:t xml:space="preserve"> for verse </w:t>
      </w:r>
      <w:r>
        <w:rPr>
          <w:noProof/>
        </w:rPr>
        <w:t>(</w:t>
      </w:r>
      <w:r>
        <w:t>detailed in §</w:t>
      </w:r>
      <w:r>
        <w:fldChar w:fldCharType="begin"/>
      </w:r>
      <w:r>
        <w:instrText xml:space="preserve"> REF _Ref43978871 \r \h  \* MERGEFORMAT </w:instrText>
      </w:r>
      <w:r>
        <w:fldChar w:fldCharType="separate"/>
      </w:r>
      <w:r>
        <w:t>2.5</w:t>
      </w:r>
      <w:r>
        <w:fldChar w:fldCharType="end"/>
      </w:r>
      <w:r>
        <w:t xml:space="preserve">). Any number of these elements may be used in any sequence as called for by the nature of the text, but to keep the structure simple, these elements shall never be nested in one another (even though TEI permits nesting </w:t>
      </w:r>
      <w:r>
        <w:rPr>
          <w:rStyle w:val="Code"/>
        </w:rPr>
        <w:t>&lt;p&gt;</w:t>
      </w:r>
      <w:r>
        <w:t xml:space="preserve"> or </w:t>
      </w:r>
      <w:r>
        <w:rPr>
          <w:rStyle w:val="Code"/>
        </w:rPr>
        <w:t>&lt;lg&gt;</w:t>
      </w:r>
      <w:r>
        <w:t xml:space="preserve"> inside </w:t>
      </w:r>
      <w:r>
        <w:rPr>
          <w:rStyle w:val="Code"/>
        </w:rPr>
        <w:t>&lt;ab&gt;</w:t>
      </w:r>
      <w:r>
        <w:t>). See also §</w:t>
      </w:r>
      <w:r>
        <w:fldChar w:fldCharType="begin"/>
      </w:r>
      <w:r>
        <w:instrText xml:space="preserve"> REF _Ref43978660 \r \h </w:instrText>
      </w:r>
      <w:r>
        <w:fldChar w:fldCharType="separate"/>
      </w:r>
      <w:r>
        <w:t>8.2</w:t>
      </w:r>
      <w:r>
        <w:fldChar w:fldCharType="end"/>
      </w:r>
      <w:r>
        <w:t xml:space="preserve"> for general guidelines on hierarchy, including cases where empty elements may appear in an edition outside one of these structural containers.</w:t>
      </w:r>
    </w:p>
    <w:p>
      <w:r>
        <w:t xml:space="preserve">In addition to the above containers, at least one of which is mandatory for all the text of an edition, a </w:t>
      </w:r>
      <w:r>
        <w:rPr>
          <w:rStyle w:val="Code"/>
        </w:rPr>
        <w:t>&lt;list&gt;</w:t>
      </w:r>
      <w:r>
        <w:t xml:space="preserve"> element containing </w:t>
      </w:r>
      <w:r>
        <w:rPr>
          <w:rStyle w:val="Code"/>
        </w:rPr>
        <w:t>&lt;item&gt;</w:t>
      </w:r>
      <w:r>
        <w:t xml:space="preserve"> elements as per §</w:t>
      </w:r>
      <w:r>
        <w:fldChar w:fldCharType="begin"/>
      </w:r>
      <w:r>
        <w:instrText xml:space="preserve"> REF _Ref168563127 \r \h </w:instrText>
      </w:r>
      <w:r>
        <w:fldChar w:fldCharType="separate"/>
      </w:r>
      <w:r>
        <w:t>2.6</w:t>
      </w:r>
      <w:r>
        <w:fldChar w:fldCharType="end"/>
      </w:r>
      <w:r>
        <w:t xml:space="preserve"> and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pPr>
        <w:pStyle w:val="Cmsor2"/>
      </w:pPr>
      <w:bookmarkStart w:id="56" w:name="_jc4wva15vg6u" w:colFirst="0" w:colLast="0"/>
      <w:bookmarkStart w:id="57" w:name="_5nopgd94ub2w" w:colFirst="0" w:colLast="0"/>
      <w:bookmarkStart w:id="58" w:name="_Ref61250776"/>
      <w:bookmarkStart w:id="59" w:name="_Toc183083693"/>
      <w:bookmarkEnd w:id="56"/>
      <w:bookmarkEnd w:id="57"/>
      <w:r>
        <w:t>Text segmentation interacting with container boundaries</w:t>
      </w:r>
      <w:bookmarkEnd w:id="58"/>
      <w:bookmarkEnd w:id="59"/>
    </w:p>
    <w:p>
      <w:pPr>
        <w:pStyle w:val="Lista"/>
      </w:pPr>
      <w:r>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Pr>
          <w:noProof/>
        </w:rPr>
        <w:t>(</w:t>
      </w:r>
      <w:r>
        <w:t>as per TG §##2.6.1)</w:t>
      </w:r>
    </w:p>
    <w:p>
      <w:pPr>
        <w:pStyle w:val="Lista2"/>
      </w:pPr>
      <w:r>
        <w:t xml:space="preserve">thus, emphatically, you can and must split structural units on a semantic or metrical basis at points across which the original text applies sandhi </w:t>
      </w:r>
      <w:r>
        <w:rPr>
          <w:noProof/>
        </w:rPr>
        <w:t>(</w:t>
      </w:r>
      <w:r>
        <w:t xml:space="preserve">without vowel fusion) and/or employs a single character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0" w:name="_Ref181626270"/>
            <w:r>
              <w:t xml:space="preserve">Example </w:t>
            </w:r>
            <w:fldSimple w:instr=" STYLEREF 3 \s ">
              <w:r>
                <w:rPr>
                  <w:noProof/>
                </w:rPr>
                <w:t>1.4.3</w:t>
              </w:r>
            </w:fldSimple>
            <w:r>
              <w:t>.</w:t>
            </w:r>
            <w:fldSimple w:instr=" SEQ Example \* ALPHABETIC \s 3 ">
              <w:r>
                <w:rPr>
                  <w:noProof/>
                </w:rPr>
                <w:t>A</w:t>
              </w:r>
            </w:fldSimple>
            <w:bookmarkEnd w:id="60"/>
            <w:r>
              <w:t>: container boundary obscured by original orthography</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"20"</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bahubhir vvasudhā dattā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bahubhiś cānupālitā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yasya yasya yadā bhūmis</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tasya tasya tadā phalaṁ</w:t>
            </w:r>
            <w:r>
              <w:rPr>
                <w:rStyle w:val="Code"/>
              </w:rPr>
              <w:t>&lt;/l&gt;</w:t>
            </w:r>
            <w:r>
              <w:rPr>
                <w:rStyle w:val="Codetext"/>
              </w:rPr>
              <w:br/>
            </w:r>
            <w:r>
              <w:rPr>
                <w:rStyle w:val="Code"/>
              </w:rPr>
              <w:t>&lt;/lg&gt;</w:t>
            </w:r>
          </w:p>
        </w:tc>
      </w:tr>
      <w:tr>
        <w:tc>
          <w:tcPr>
            <w:tcW w:w="5000" w:type="pct"/>
          </w:tcPr>
          <w:p>
            <w:pPr>
              <w:pStyle w:val="TableNote"/>
              <w:keepNext/>
            </w:pPr>
            <w:r>
              <w:t xml:space="preserve">the end of line c can and must be marked up after </w:t>
            </w:r>
            <w:r>
              <w:rPr>
                <w:rStyle w:val="Foreign"/>
              </w:rPr>
              <w:t>bhūmis</w:t>
            </w:r>
            <w:r>
              <w:t xml:space="preserve">, even though the </w:t>
            </w:r>
            <w:r>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pPr>
        <w:pStyle w:val="Lista2"/>
      </w:pPr>
      <w:r>
        <w:t>when sandhi other than vowel fusion (for which see §</w:t>
      </w:r>
      <w:r>
        <w:fldChar w:fldCharType="begin"/>
      </w:r>
      <w:r>
        <w:instrText xml:space="preserve"> REF _Ref181373789 \r \h </w:instrText>
      </w:r>
      <w:r>
        <w:fldChar w:fldCharType="separate"/>
      </w:r>
      <w:r>
        <w:t>2.2.2</w:t>
      </w:r>
      <w:r>
        <w:fldChar w:fldCharType="end"/>
      </w:r>
      <w:r>
        <w:t xml:space="preserve">) is applied over a break between semantic paragraphs, you may optionally flag </w:t>
      </w:r>
      <w:r>
        <w:rPr>
          <w:noProof/>
        </w:rPr>
        <w:t>(</w:t>
      </w:r>
      <w:r>
        <w:t xml:space="preserve">or flag and normalise) non-standard usage </w:t>
      </w:r>
      <w:r>
        <w:rPr>
          <w:noProof/>
        </w:rPr>
        <w:t>(</w:t>
      </w:r>
      <w:r>
        <w:t>§</w:t>
      </w:r>
      <w:r>
        <w:fldChar w:fldCharType="begin"/>
      </w:r>
      <w:r>
        <w:instrText xml:space="preserve"> REF _Ref43979756 \r \h  \* MERGEFORMAT </w:instrText>
      </w:r>
      <w:r>
        <w:fldChar w:fldCharType="separate"/>
      </w:r>
      <w:r>
        <w:t>6.3</w:t>
      </w:r>
      <w:r>
        <w:fldChar w:fldCharType="end"/>
      </w:r>
      <w:r>
        <w:t xml:space="preserve">) </w:t>
      </w:r>
    </w:p>
    <w:p>
      <w:pPr>
        <w:pStyle w:val="Lista3"/>
      </w:pPr>
      <w:r>
        <w:t>to do so, employ the applicable markup on both sides of the break</w:t>
      </w:r>
    </w:p>
    <w:p>
      <w:pPr>
        <w:pStyle w:val="Lista3"/>
      </w:pPr>
      <w:r>
        <w:t xml:space="preserve">thus, each of the methods shown in </w:t>
      </w:r>
      <w:r>
        <w:fldChar w:fldCharType="begin"/>
      </w:r>
      <w:r>
        <w:instrText xml:space="preserve"> REF _Ref181371522 \h </w:instrText>
      </w:r>
      <w:r>
        <w:fldChar w:fldCharType="separate"/>
      </w:r>
      <w:r>
        <w:t xml:space="preserve">Example </w:t>
      </w:r>
      <w:r>
        <w:rPr>
          <w:noProof/>
        </w:rPr>
        <w:t>1.4.3</w:t>
      </w:r>
      <w:r>
        <w:t>.</w:t>
      </w:r>
      <w:r>
        <w:rPr>
          <w:noProof/>
        </w:rPr>
        <w:t>B</w:t>
      </w:r>
      <w:r>
        <w:fldChar w:fldCharType="end"/>
      </w:r>
      <w:r>
        <w:t xml:space="preserve"> is acceptable, depending on your judgement</w:t>
      </w:r>
    </w:p>
    <w:p>
      <w:pPr>
        <w:pStyle w:val="Lista2"/>
      </w:pPr>
      <w:r>
        <w:t>a container boundary may, if essential, be encoded at a point where an editorial space is not permitted, in the rare and specific cases discussed in §</w:t>
      </w:r>
      <w:r>
        <w:fldChar w:fldCharType="begin"/>
      </w:r>
      <w:r>
        <w:instrText xml:space="preserve"> REF _Ref181373787 \r \h </w:instrText>
      </w:r>
      <w:r>
        <w:fldChar w:fldCharType="separate"/>
      </w:r>
      <w:r>
        <w:t>2.2.1</w:t>
      </w:r>
      <w:r>
        <w:fldChar w:fldCharType="end"/>
      </w:r>
      <w:r>
        <w:t xml:space="preserve"> and §</w:t>
      </w:r>
      <w:r>
        <w:fldChar w:fldCharType="begin"/>
      </w:r>
      <w:r>
        <w:instrText xml:space="preserve"> REF _Ref181373789 \r \h </w:instrText>
      </w:r>
      <w:r>
        <w:fldChar w:fldCharType="separate"/>
      </w:r>
      <w:r>
        <w:t>2.2.2</w:t>
      </w:r>
      <w:r>
        <w:fldChar w:fldCharType="end"/>
      </w:r>
      <w:r>
        <w:t xml:space="preserve"> below</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1" w:name="_Ref181371522"/>
            <w:r>
              <w:t xml:space="preserve">Example </w:t>
            </w:r>
            <w:fldSimple w:instr=" STYLEREF 3 \s ">
              <w:r>
                <w:rPr>
                  <w:noProof/>
                </w:rPr>
                <w:t>1.4.3</w:t>
              </w:r>
            </w:fldSimple>
            <w:r>
              <w:t>.</w:t>
            </w:r>
            <w:fldSimple w:instr=" SEQ Example \* ALPHABETIC \s 3 ">
              <w:r>
                <w:rPr>
                  <w:noProof/>
                </w:rPr>
                <w:t>B</w:t>
              </w:r>
            </w:fldSimple>
            <w:bookmarkEnd w:id="61"/>
            <w:r>
              <w:t>: block-level container interacting with text segmentation</w:t>
            </w:r>
          </w:p>
        </w:tc>
      </w:tr>
      <w:tr>
        <w:tc>
          <w:tcPr>
            <w:tcW w:w="5000" w:type="pct"/>
          </w:tcPr>
          <w:p>
            <w:pPr>
              <w:pStyle w:val="CodeParagraph"/>
              <w:keepNext/>
              <w:rPr>
                <w:rStyle w:val="Code"/>
              </w:rPr>
            </w:pPr>
            <w:r>
              <w:rPr>
                <w:rStyle w:val="Code"/>
              </w:rPr>
              <w:lastRenderedPageBreak/>
              <w:t>&lt;p&gt;</w:t>
            </w:r>
            <w:r>
              <w:rPr>
                <w:rStyle w:val="Codetext"/>
              </w:rPr>
              <w:t xml:space="preserve"> ... ājñāpayaty</w:t>
            </w:r>
            <w:r>
              <w:rPr>
                <w:rStyle w:val="Code"/>
              </w:rPr>
              <w:t>&lt;/p&gt;</w:t>
            </w:r>
          </w:p>
          <w:p>
            <w:pPr>
              <w:pStyle w:val="CodeParagraph"/>
              <w:keepNext/>
              <w:rPr>
                <w:color w:val="000080"/>
                <w:shd w:val="clear" w:color="auto" w:fill="F8F8F8"/>
              </w:rPr>
            </w:pPr>
            <w:r>
              <w:rPr>
                <w:rStyle w:val="Code"/>
              </w:rPr>
              <w:t>&lt;p&gt;</w:t>
            </w:r>
            <w:r>
              <w:rPr>
                <w:rStyle w:val="Codetext"/>
              </w:rPr>
              <w:t xml:space="preserve">astu vo viditam ... </w:t>
            </w:r>
            <w:r>
              <w:rPr>
                <w:rStyle w:val="Code"/>
              </w:rPr>
              <w:t>&lt;/p&gt;</w:t>
            </w:r>
          </w:p>
        </w:tc>
      </w:tr>
      <w:tr>
        <w:tc>
          <w:tcPr>
            <w:tcW w:w="5000" w:type="pct"/>
          </w:tcPr>
          <w:p>
            <w:pPr>
              <w:pStyle w:val="TableNote"/>
              <w:keepNext/>
            </w:pPr>
            <w:r>
              <w:t xml:space="preserve">a container boundary is marked up within an </w:t>
            </w:r>
            <w:r>
              <w:rPr>
                <w:rStyle w:val="Foreign"/>
              </w:rPr>
              <w:t>akṣara</w:t>
            </w:r>
            <w:r>
              <w:t xml:space="preserve"> of the original script</w:t>
            </w:r>
          </w:p>
        </w:tc>
      </w:tr>
      <w:tr>
        <w:tc>
          <w:tcPr>
            <w:tcW w:w="5000" w:type="pct"/>
          </w:tcPr>
          <w:p>
            <w:pPr>
              <w:pStyle w:val="CodeParagraph"/>
              <w:keepNext/>
              <w:rPr>
                <w:rStyle w:val="Code"/>
              </w:rPr>
            </w:pPr>
            <w:bookmarkStart w:id="62" w:name="_Ref149921101"/>
            <w:r>
              <w:rPr>
                <w:rStyle w:val="Code"/>
              </w:rPr>
              <w:t>&lt;p&gt;</w:t>
            </w:r>
            <w:r>
              <w:rPr>
                <w:rStyle w:val="Codetext"/>
              </w:rPr>
              <w:t xml:space="preserve"> ... ājñāpayat</w:t>
            </w:r>
            <w:r>
              <w:rPr>
                <w:rStyle w:val="Code"/>
              </w:rPr>
              <w:t>&lt;orig&gt;</w:t>
            </w:r>
            <w:r>
              <w:rPr>
                <w:rStyle w:val="Codetext"/>
              </w:rPr>
              <w:t>y</w:t>
            </w:r>
            <w:r>
              <w:rPr>
                <w:rStyle w:val="Code"/>
              </w:rPr>
              <w:t>&lt;/orig&gt;&lt;/p&gt;</w:t>
            </w:r>
          </w:p>
          <w:p>
            <w:pPr>
              <w:pStyle w:val="CodeParagraph"/>
              <w:keepNext/>
              <w:rPr>
                <w:color w:val="000080"/>
                <w:shd w:val="clear" w:color="auto" w:fill="F8F8F8"/>
              </w:rPr>
            </w:pPr>
            <w:r>
              <w:rPr>
                <w:rStyle w:val="Code"/>
              </w:rPr>
              <w:t>&lt;p&gt;&lt;orig&gt;</w:t>
            </w:r>
            <w:r>
              <w:rPr>
                <w:rStyle w:val="Codetext"/>
              </w:rPr>
              <w:t>a</w:t>
            </w:r>
            <w:r>
              <w:rPr>
                <w:rStyle w:val="Code"/>
              </w:rPr>
              <w:t>&lt;/orig&gt;</w:t>
            </w:r>
            <w:r>
              <w:rPr>
                <w:rStyle w:val="Codetext"/>
              </w:rPr>
              <w:t xml:space="preserve">stu vo viditam ... </w:t>
            </w:r>
            <w:r>
              <w:rPr>
                <w:rStyle w:val="Code"/>
              </w:rPr>
              <w:t>&lt;/p&gt;</w:t>
            </w:r>
          </w:p>
        </w:tc>
      </w:tr>
      <w:tr>
        <w:tc>
          <w:tcPr>
            <w:tcW w:w="5000" w:type="pct"/>
          </w:tcPr>
          <w:p>
            <w:pPr>
              <w:pStyle w:val="TableNote"/>
              <w:keepNext/>
            </w:pPr>
            <w:r>
              <w:t xml:space="preserve">a container boundary within an </w:t>
            </w:r>
            <w:r>
              <w:rPr>
                <w:rStyle w:val="Foreign"/>
              </w:rPr>
              <w:t>akṣara</w:t>
            </w:r>
            <w:r>
              <w:t xml:space="preserve"> of the original script is flagged as non-standard usage</w:t>
            </w:r>
          </w:p>
        </w:tc>
      </w:tr>
      <w:tr>
        <w:tc>
          <w:tcPr>
            <w:tcW w:w="5000" w:type="pct"/>
          </w:tcPr>
          <w:p>
            <w:pPr>
              <w:pStyle w:val="CodeParagraph"/>
              <w:keepNext/>
              <w:rPr>
                <w:color w:val="000080"/>
                <w:shd w:val="clear" w:color="auto" w:fill="F8F8F8"/>
              </w:rPr>
            </w:pPr>
            <w:r>
              <w:rPr>
                <w:rStyle w:val="Code"/>
              </w:rPr>
              <w:t>&lt;p&gt;</w:t>
            </w:r>
            <w:r>
              <w:rPr>
                <w:rStyle w:val="Codetext"/>
              </w:rPr>
              <w:t xml:space="preserve"> ... ājñāpayat</w:t>
            </w:r>
            <w:r>
              <w:rPr>
                <w:rStyle w:val="Code"/>
              </w:rPr>
              <w:t>&lt;choice&gt;&lt;orig&gt;</w:t>
            </w:r>
            <w:r>
              <w:rPr>
                <w:rStyle w:val="Codetext"/>
              </w:rPr>
              <w:t>y</w:t>
            </w:r>
            <w:r>
              <w:rPr>
                <w:rStyle w:val="Code"/>
              </w:rPr>
              <w:t>&lt;/orig&gt;&lt;reg&gt;</w:t>
            </w:r>
            <w:r>
              <w:rPr>
                <w:rStyle w:val="Codetext"/>
              </w:rPr>
              <w:t>i</w:t>
            </w:r>
            <w:r>
              <w:rPr>
                <w:rStyle w:val="Code"/>
              </w:rPr>
              <w:t>&lt;/reg&gt;&lt;/choice&gt;&lt;/p&gt;</w:t>
            </w:r>
            <w:r>
              <w:rPr>
                <w:rStyle w:val="Codetext"/>
              </w:rPr>
              <w:t xml:space="preserve"> </w:t>
            </w:r>
            <w:r>
              <w:rPr>
                <w:rStyle w:val="Code"/>
              </w:rPr>
              <w:t>&lt;p&gt;&lt;choice&gt;&lt;orig&gt;</w:t>
            </w:r>
            <w:r>
              <w:rPr>
                <w:rStyle w:val="Codetext"/>
              </w:rPr>
              <w:t>a</w:t>
            </w:r>
            <w:r>
              <w:rPr>
                <w:rStyle w:val="Code"/>
              </w:rPr>
              <w:t>&lt;/orig&gt;&lt;reg&gt;</w:t>
            </w:r>
            <w:r>
              <w:rPr>
                <w:rStyle w:val="Codetext"/>
              </w:rPr>
              <w:t>A</w:t>
            </w:r>
            <w:r>
              <w:rPr>
                <w:rStyle w:val="Code"/>
              </w:rPr>
              <w:t>&lt;/reg&gt;&lt;/choice&gt;</w:t>
            </w:r>
            <w:r>
              <w:rPr>
                <w:rStyle w:val="Codetext"/>
              </w:rPr>
              <w:t xml:space="preserve">stu vo viditam ... </w:t>
            </w:r>
            <w:r>
              <w:rPr>
                <w:rStyle w:val="Code"/>
              </w:rPr>
              <w:t>&lt;/p&gt;</w:t>
            </w:r>
          </w:p>
        </w:tc>
      </w:tr>
      <w:tr>
        <w:tc>
          <w:tcPr>
            <w:tcW w:w="5000" w:type="pct"/>
          </w:tcPr>
          <w:p>
            <w:pPr>
              <w:pStyle w:val="TableNote"/>
              <w:keepNext/>
            </w:pPr>
            <w:r>
              <w:t xml:space="preserve">a container boundary within an </w:t>
            </w:r>
            <w:r>
              <w:rPr>
                <w:rStyle w:val="Foreign"/>
              </w:rPr>
              <w:t>akṣara</w:t>
            </w:r>
            <w:r>
              <w:t xml:space="preserve"> of the original script is normalised</w:t>
            </w:r>
          </w:p>
        </w:tc>
      </w:tr>
    </w:tbl>
    <w:p>
      <w:pPr>
        <w:pStyle w:val="Cmsor3"/>
      </w:pPr>
      <w:bookmarkStart w:id="63" w:name="_Ref181373787"/>
      <w:bookmarkStart w:id="64" w:name="_Toc183083694"/>
      <w:r>
        <w:t xml:space="preserve">Container boundaries </w:t>
      </w:r>
      <w:bookmarkEnd w:id="62"/>
      <w:r>
        <w:t>within a compound</w:t>
      </w:r>
      <w:bookmarkEnd w:id="63"/>
      <w:bookmarkEnd w:id="64"/>
    </w:p>
    <w:p>
      <w:pPr>
        <w:pStyle w:val="Lista"/>
      </w:pPr>
      <w:r>
        <w:t>if the container boundary falls inside a compound without involving vowel fusion sandhi</w:t>
      </w:r>
    </w:p>
    <w:p>
      <w:pPr>
        <w:pStyle w:val="Lista2"/>
      </w:pPr>
      <w:r>
        <w:t>for the encoding of verse lines ending inside a compound, see §</w:t>
      </w:r>
      <w:r>
        <w:fldChar w:fldCharType="begin"/>
      </w:r>
      <w:r>
        <w:instrText xml:space="preserve"> REF _Ref181705866 \r \h </w:instrText>
      </w:r>
      <w:r>
        <w:fldChar w:fldCharType="separate"/>
      </w:r>
      <w:r>
        <w:t>2.5.5</w:t>
      </w:r>
      <w:r>
        <w:fldChar w:fldCharType="end"/>
      </w:r>
      <w:r>
        <w:t xml:space="preserve"> </w:t>
      </w:r>
    </w:p>
    <w:p>
      <w:pPr>
        <w:pStyle w:val="Lista2"/>
      </w:pPr>
      <w:r>
        <w:t>as far as possible, avoid creating a prose block that ends inside a compound</w:t>
      </w:r>
    </w:p>
    <w:p>
      <w:pPr>
        <w:pStyle w:val="Lista3"/>
      </w:pPr>
      <w:r>
        <w:t>but should you find this absolutely essential, end one block at the desired point and place the editorial hyphen for compound segmentation at the beginning of the next block</w:t>
      </w:r>
    </w:p>
    <w:p>
      <w:pPr>
        <w:pStyle w:val="Cmsor3"/>
      </w:pPr>
      <w:bookmarkStart w:id="65" w:name="_Ref181373789"/>
      <w:bookmarkStart w:id="66" w:name="_Toc183083695"/>
      <w:r>
        <w:t>Container boundaries obscured by vowel fusion</w:t>
      </w:r>
      <w:bookmarkEnd w:id="65"/>
      <w:bookmarkEnd w:id="66"/>
    </w:p>
    <w:p>
      <w:pPr>
        <w:pStyle w:val="Lista"/>
      </w:pPr>
      <w:r>
        <w:t>if the container boundary is obscured by sandhi involving vowel fusion, whether inside a compound or between independent words, proceed as follows:</w:t>
      </w:r>
    </w:p>
    <w:p>
      <w:pPr>
        <w:pStyle w:val="Lista2"/>
      </w:pPr>
      <w:r>
        <w:t xml:space="preserve">should this happen between one verse line </w:t>
      </w:r>
      <w:r>
        <w:rPr>
          <w:noProof/>
        </w:rPr>
        <w:t>(</w:t>
      </w:r>
      <w:r>
        <w:rPr>
          <w:rStyle w:val="Code"/>
        </w:rPr>
        <w:t>&lt;l&gt;</w:t>
      </w:r>
      <w:r>
        <w:t>) and the next line of the same stanza, see §</w:t>
      </w:r>
      <w:r>
        <w:fldChar w:fldCharType="begin"/>
      </w:r>
      <w:r>
        <w:instrText xml:space="preserve"> REF _Ref181705866 \r \h </w:instrText>
      </w:r>
      <w:r>
        <w:fldChar w:fldCharType="separate"/>
      </w:r>
      <w:r>
        <w:t>2.5.5</w:t>
      </w:r>
      <w:r>
        <w:fldChar w:fldCharType="end"/>
      </w:r>
      <w:r>
        <w:t xml:space="preserve"> for the applicable encoding</w:t>
      </w:r>
    </w:p>
    <w:p>
      <w:pPr>
        <w:pStyle w:val="Lista2"/>
      </w:pPr>
      <w:r>
        <w:t xml:space="preserve">should this happen across the boundary of </w:t>
      </w:r>
      <w:r>
        <w:rPr>
          <w:rStyle w:val="Code"/>
        </w:rPr>
        <w:t>&lt;lg&gt;</w:t>
      </w:r>
      <w:r>
        <w:t xml:space="preserve">, </w:t>
      </w:r>
      <w:r>
        <w:rPr>
          <w:rStyle w:val="Code"/>
        </w:rPr>
        <w:t>&lt;p&gt;</w:t>
      </w:r>
      <w:r>
        <w:t xml:space="preserve"> or </w:t>
      </w:r>
      <w:r>
        <w:rPr>
          <w:rStyle w:val="Code"/>
        </w:rPr>
        <w:t>&lt;ab&gt;</w:t>
      </w:r>
      <w:r>
        <w:t xml:space="preserve"> elements, use the following workaround method</w:t>
      </w:r>
    </w:p>
    <w:p>
      <w:pPr>
        <w:pStyle w:val="Lista3"/>
      </w:pPr>
      <w:r>
        <w:t>put the end-tag of the earlier container and the start-tag of the latter container after the fused vowel</w:t>
      </w:r>
    </w:p>
    <w:p>
      <w:pPr>
        <w:pStyle w:val="Lista3"/>
      </w:pPr>
      <w:r>
        <w:t>begin the text of the latter unit with the consonant following the fused vowel</w:t>
      </w:r>
    </w:p>
    <w:p>
      <w:pPr>
        <w:pStyle w:val="Lista3"/>
      </w:pPr>
      <w:r>
        <w:t xml:space="preserve">add two separate editorial </w:t>
      </w:r>
      <w:commentRangeStart w:id="67"/>
      <w:r>
        <w:t xml:space="preserve">normalisations </w:t>
      </w:r>
      <w:commentRangeEnd w:id="67"/>
      <w:r>
        <w:rPr>
          <w:rStyle w:val="Jegyzethivatkozs"/>
          <w:rFonts w:cs="Murty Sanskrit"/>
        </w:rPr>
        <w:commentReference w:id="67"/>
      </w:r>
      <w:r>
        <w:rPr>
          <w:noProof/>
        </w:rPr>
        <w:t>(</w:t>
      </w:r>
      <w:r>
        <w:t>§</w:t>
      </w:r>
      <w:r>
        <w:fldChar w:fldCharType="begin"/>
      </w:r>
      <w:r>
        <w:instrText xml:space="preserve"> REF _Ref43979886 \r \h  \* MERGEFORMAT </w:instrText>
      </w:r>
      <w:r>
        <w:fldChar w:fldCharType="separate"/>
      </w:r>
      <w:r>
        <w:t>6.3.2</w:t>
      </w:r>
      <w:r>
        <w:fldChar w:fldCharType="end"/>
      </w:r>
      <w:r>
        <w:t>) to restore hiatus:</w:t>
      </w:r>
    </w:p>
    <w:p>
      <w:pPr>
        <w:pStyle w:val="Lista4"/>
      </w:pPr>
      <w:r>
        <w:t>one at the end of the earlier block (normalising the fused vowel to the one expected at the end of the former word)</w:t>
      </w:r>
    </w:p>
    <w:p>
      <w:pPr>
        <w:pStyle w:val="Lista4"/>
      </w:pPr>
      <w:r>
        <w:t>and one at the beginning of the later block (restoring the vowel expected at the beginning of the latter word)</w:t>
      </w:r>
    </w:p>
    <w:p>
      <w:pPr>
        <w:pStyle w:val="Lista2"/>
      </w:pPr>
      <w:r>
        <w:t xml:space="preserve">you will need to resort to this workaround in the occasional cases where the particle </w:t>
      </w:r>
      <w:r>
        <w:rPr>
          <w:rStyle w:val="Foreign"/>
        </w:rPr>
        <w:t>iti</w:t>
      </w:r>
      <w:r>
        <w:t xml:space="preserve"> is fused in sandhi to the end of a stanza ending in </w:t>
      </w:r>
      <w:r>
        <w:rPr>
          <w:rStyle w:val="Foreign"/>
        </w:rPr>
        <w:t>-i</w:t>
      </w:r>
      <w:r>
        <w:t xml:space="preserve">, as shown in </w:t>
      </w:r>
      <w:r>
        <w:fldChar w:fldCharType="begin"/>
      </w:r>
      <w:r>
        <w:instrText xml:space="preserve"> REF _Ref43995893 \h  \* MERGEFORMAT </w:instrText>
      </w:r>
      <w:r>
        <w:fldChar w:fldCharType="separate"/>
      </w:r>
      <w:r>
        <w:t xml:space="preserve">Example </w:t>
      </w:r>
      <w:r>
        <w:rPr>
          <w:noProof/>
        </w:rPr>
        <w:t>2.2.2.A</w:t>
      </w:r>
      <w:r>
        <w:fldChar w:fldCharType="end"/>
      </w:r>
      <w:r>
        <w:t xml:space="preserve"> below</w:t>
      </w:r>
    </w:p>
    <w:p>
      <w:pPr>
        <w:pStyle w:val="Lista3"/>
      </w:pPr>
      <w:r>
        <w:t xml:space="preserve">if </w:t>
      </w:r>
      <w:r>
        <w:rPr>
          <w:rStyle w:val="Foreign"/>
        </w:rPr>
        <w:t>iti</w:t>
      </w:r>
      <w:r>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Pr>
          <w:rStyle w:val="Code"/>
        </w:rPr>
        <w:t>&lt;ab&gt;</w:t>
      </w:r>
      <w:r>
        <w:t xml:space="preserve"> container for this word between the preceding </w:t>
      </w:r>
      <w:r>
        <w:rPr>
          <w:rStyle w:val="Code"/>
        </w:rPr>
        <w:t>&lt;lg&gt;</w:t>
      </w:r>
      <w:r>
        <w:t xml:space="preserve"> and the following </w:t>
      </w:r>
      <w:r>
        <w:rPr>
          <w:rStyle w:val="Code"/>
        </w:rPr>
        <w:t>&lt;p&gt;</w:t>
      </w:r>
    </w:p>
    <w:p>
      <w:pPr>
        <w:pStyle w:val="Lista2"/>
      </w:pPr>
      <w:r>
        <w:t xml:space="preserve">it is strongly recommended that you avoid splitting prose containers at a point where vowel fusion is present, but if you find it essential to do so, you may use the same workaround, as shown in </w:t>
      </w:r>
      <w:r>
        <w:fldChar w:fldCharType="begin"/>
      </w:r>
      <w:r>
        <w:instrText xml:space="preserve"> REF _Ref43996267 \h  \* MERGEFORMAT </w:instrText>
      </w:r>
      <w:r>
        <w:fldChar w:fldCharType="separate"/>
      </w:r>
      <w:r>
        <w:t xml:space="preserve">Example </w:t>
      </w:r>
      <w:r>
        <w:rPr>
          <w:noProof/>
        </w:rPr>
        <w:t>2.2.2.B</w:t>
      </w:r>
      <w:r>
        <w:fldChar w:fldCharType="end"/>
      </w:r>
      <w:r>
        <w:t xml:space="preserve"> below</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8" w:name="_Ref43995893"/>
            <w:r>
              <w:t xml:space="preserve">Example </w:t>
            </w:r>
            <w:fldSimple w:instr=" STYLEREF 3 \s ">
              <w:r>
                <w:rPr>
                  <w:noProof/>
                </w:rPr>
                <w:t>2.2.2</w:t>
              </w:r>
            </w:fldSimple>
            <w:r>
              <w:t>.</w:t>
            </w:r>
            <w:fldSimple w:instr=" SEQ Example \* ALPHABETIC \s 4 ">
              <w:r>
                <w:rPr>
                  <w:noProof/>
                </w:rPr>
                <w:t>A</w:t>
              </w:r>
            </w:fldSimple>
            <w:bookmarkEnd w:id="68"/>
            <w:r>
              <w:t>: extraneous text fused to a stanza is split off</w:t>
            </w:r>
          </w:p>
        </w:tc>
      </w:tr>
      <w:tr>
        <w:tc>
          <w:tcPr>
            <w:tcW w:w="5000" w:type="pct"/>
          </w:tcPr>
          <w:p>
            <w:pPr>
              <w:pStyle w:val="CodeParagraph"/>
              <w:keepNext/>
              <w:rPr>
                <w:color w:val="000080"/>
                <w:shd w:val="clear" w:color="auto" w:fill="F8F8F8"/>
              </w:rPr>
            </w:pPr>
            <w:r>
              <w:rPr>
                <w:rStyle w:val="Code"/>
              </w:rPr>
              <w:t>&lt;lg&gt;</w:t>
            </w:r>
            <w:r>
              <w:rPr>
                <w:rStyle w:val="Codetext"/>
              </w:rPr>
              <w:br/>
              <w:t xml:space="preserve">  ...</w:t>
            </w:r>
            <w:r>
              <w:rPr>
                <w:rStyle w:val="Codetext"/>
              </w:rPr>
              <w:br/>
            </w:r>
            <w:r>
              <w:rPr>
                <w:rStyle w:val="Code"/>
              </w:rPr>
              <w:t xml:space="preserve">  &lt;l </w:t>
            </w:r>
            <w:r>
              <w:rPr>
                <w:rStyle w:val="Codeattribute"/>
              </w:rPr>
              <w:t>n</w:t>
            </w:r>
            <w:r>
              <w:rPr>
                <w:rStyle w:val="Code"/>
              </w:rPr>
              <w:t>=</w:t>
            </w:r>
            <w:r>
              <w:rPr>
                <w:rStyle w:val="Codevalue"/>
              </w:rPr>
              <w:t>"d"</w:t>
            </w:r>
            <w:r>
              <w:rPr>
                <w:rStyle w:val="Code"/>
              </w:rPr>
              <w:t>&gt;</w:t>
            </w:r>
            <w:r>
              <w:rPr>
                <w:rStyle w:val="Codetext"/>
              </w:rPr>
              <w:t>pitr̥bhiḥ saha majjat</w:t>
            </w:r>
            <w:r>
              <w:rPr>
                <w:rStyle w:val="Code"/>
              </w:rPr>
              <w:t>&lt;choice&gt;&lt;orig&gt;</w:t>
            </w:r>
            <w:r>
              <w:rPr>
                <w:rStyle w:val="Codetext"/>
              </w:rPr>
              <w:t>ī</w:t>
            </w:r>
            <w:r>
              <w:rPr>
                <w:rStyle w:val="Code"/>
              </w:rPr>
              <w:t>&lt;/orig&gt;&lt;reg&gt;</w:t>
            </w:r>
            <w:r>
              <w:rPr>
                <w:rStyle w:val="Codetext"/>
              </w:rPr>
              <w:t>i</w:t>
            </w:r>
            <w:r>
              <w:rPr>
                <w:rStyle w:val="Code"/>
              </w:rPr>
              <w:t>&lt;/reg&gt;&lt;/choice&gt;&lt;/l&gt;</w:t>
            </w:r>
            <w:r>
              <w:rPr>
                <w:rStyle w:val="Codetext"/>
              </w:rPr>
              <w:br/>
            </w:r>
            <w:r>
              <w:rPr>
                <w:rStyle w:val="Code"/>
              </w:rPr>
              <w:t>&lt;/lg&gt;</w:t>
            </w:r>
            <w:r>
              <w:rPr>
                <w:rStyle w:val="Codetext"/>
              </w:rPr>
              <w:br/>
            </w:r>
            <w:r>
              <w:rPr>
                <w:rStyle w:val="Code"/>
              </w:rPr>
              <w:t>&lt;ab&gt;&lt;choice&gt;&lt;orig&gt;</w:t>
            </w:r>
            <w:r>
              <w:rPr>
                <w:rStyle w:val="Codetext"/>
              </w:rPr>
              <w:t>ti</w:t>
            </w:r>
            <w:r>
              <w:rPr>
                <w:rStyle w:val="Code"/>
              </w:rPr>
              <w:t>&lt;/orig&gt;&lt;reg&gt;</w:t>
            </w:r>
            <w:r>
              <w:rPr>
                <w:rStyle w:val="Codetext"/>
              </w:rPr>
              <w:t>Iti</w:t>
            </w:r>
            <w:r>
              <w:rPr>
                <w:rStyle w:val="Code"/>
              </w:rPr>
              <w:t>&lt;/reg&gt;&lt;/choice&gt;&lt;/ab&gt;</w:t>
            </w:r>
            <w:r>
              <w:rPr>
                <w:rStyle w:val="Codetext"/>
              </w:rPr>
              <w:br/>
            </w:r>
            <w:r>
              <w:rPr>
                <w:rStyle w:val="Code"/>
              </w:rPr>
              <w:t>&lt;p&gt;</w:t>
            </w:r>
            <w:r>
              <w:rPr>
                <w:rStyle w:val="Codetext"/>
              </w:rPr>
              <w:t xml:space="preserve">saṁvatsara-śate ... </w:t>
            </w:r>
            <w:r>
              <w:rPr>
                <w:rStyle w:val="Code"/>
              </w:rPr>
              <w:t>&lt;/p&gt;</w:t>
            </w:r>
          </w:p>
        </w:tc>
      </w:tr>
      <w:tr>
        <w:tc>
          <w:tcPr>
            <w:tcW w:w="5000" w:type="pct"/>
          </w:tcPr>
          <w:p>
            <w:pPr>
              <w:pStyle w:val="TableNote"/>
            </w:pPr>
            <w:r>
              <w:t xml:space="preserve">the string </w:t>
            </w:r>
            <w:r>
              <w:rPr>
                <w:rStyle w:val="Foreign"/>
              </w:rPr>
              <w:t>majjatīti</w:t>
            </w:r>
            <w:r>
              <w:t xml:space="preserve"> is resolved into </w:t>
            </w:r>
            <w:r>
              <w:rPr>
                <w:rStyle w:val="Foreign"/>
              </w:rPr>
              <w:t>majjati Iti</w:t>
            </w:r>
            <w:r>
              <w:t xml:space="preserve"> to allow a container break between these words</w:t>
            </w:r>
          </w:p>
          <w:p>
            <w:pPr>
              <w:pStyle w:val="TableNote"/>
            </w:pPr>
            <w:r>
              <w:t xml:space="preserve">since </w:t>
            </w:r>
            <w:r>
              <w:rPr>
                <w:rStyle w:val="Foreign"/>
              </w:rPr>
              <w:t>iti</w:t>
            </w:r>
            <w:r>
              <w:t xml:space="preserve"> does not belong semantically to the paragraph after the stanza </w:t>
            </w:r>
            <w:r>
              <w:rPr>
                <w:noProof/>
              </w:rPr>
              <w:t>(</w:t>
            </w:r>
            <w:r>
              <w:t xml:space="preserve">being used simply as an end-quote mark), a separate </w:t>
            </w:r>
            <w:r>
              <w:rPr>
                <w:rStyle w:val="Code"/>
              </w:rPr>
              <w:t>&lt;ab&gt;</w:t>
            </w:r>
            <w:r>
              <w:t xml:space="preserve"> container is created for </w:t>
            </w:r>
            <w:r>
              <w:rPr>
                <w:rStyle w:val="Foreign"/>
              </w:rPr>
              <w:t>iti</w:t>
            </w:r>
            <w:r>
              <w:t xml:space="preserve"> between the preceding </w:t>
            </w:r>
            <w:r>
              <w:rPr>
                <w:rStyle w:val="Code"/>
              </w:rPr>
              <w:t>&lt;lg&gt;</w:t>
            </w:r>
            <w:r>
              <w:t xml:space="preserve"> and the following </w:t>
            </w:r>
            <w:r>
              <w:rPr>
                <w:rStyle w:val="Code"/>
              </w:rPr>
              <w:t>&lt;p&gt;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9" w:name="_Ref43996267"/>
            <w:r>
              <w:t xml:space="preserve">Example </w:t>
            </w:r>
            <w:fldSimple w:instr=" STYLEREF 3 \s ">
              <w:r>
                <w:rPr>
                  <w:noProof/>
                </w:rPr>
                <w:t>2.2.2</w:t>
              </w:r>
            </w:fldSimple>
            <w:r>
              <w:t>.</w:t>
            </w:r>
            <w:fldSimple w:instr=" SEQ Example \* ALPHABETIC \s 4 ">
              <w:r>
                <w:rPr>
                  <w:noProof/>
                </w:rPr>
                <w:t>B</w:t>
              </w:r>
            </w:fldSimple>
            <w:bookmarkEnd w:id="69"/>
            <w:r>
              <w:t>: paragraph boundary fused in sandhi</w:t>
            </w:r>
          </w:p>
        </w:tc>
      </w:tr>
      <w:tr>
        <w:tc>
          <w:tcPr>
            <w:tcW w:w="5000" w:type="pct"/>
          </w:tcPr>
          <w:p>
            <w:pPr>
              <w:pStyle w:val="CodeParagraph"/>
              <w:keepNext/>
            </w:pPr>
            <w:r>
              <w:rPr>
                <w:rStyle w:val="Code"/>
              </w:rPr>
              <w:lastRenderedPageBreak/>
              <w:t>&lt;p&gt;</w:t>
            </w:r>
            <w:r>
              <w:rPr>
                <w:rStyle w:val="Codetext"/>
              </w:rPr>
              <w:t xml:space="preserve"> ... puṇye tithau muhūrtte c</w:t>
            </w:r>
            <w:r>
              <w:rPr>
                <w:rStyle w:val="Code"/>
              </w:rPr>
              <w:t>&lt;choice&gt;&lt;orig&gt;</w:t>
            </w:r>
            <w:r>
              <w:rPr>
                <w:rStyle w:val="Codetext"/>
              </w:rPr>
              <w:t>ā</w:t>
            </w:r>
            <w:r>
              <w:rPr>
                <w:rStyle w:val="Code"/>
              </w:rPr>
              <w:t>&lt;/orig&gt;&lt;reg&gt;</w:t>
            </w:r>
            <w:r>
              <w:rPr>
                <w:rStyle w:val="Codetext"/>
              </w:rPr>
              <w:t>a</w:t>
            </w:r>
            <w:r>
              <w:rPr>
                <w:rStyle w:val="Code"/>
              </w:rPr>
              <w:t>&lt;/reg&gt;&lt;/choice&gt;&lt;/p&gt;</w:t>
            </w:r>
            <w:r>
              <w:rPr>
                <w:rStyle w:val="Codetext"/>
              </w:rPr>
              <w:br/>
            </w:r>
            <w:r>
              <w:rPr>
                <w:rStyle w:val="Code"/>
              </w:rPr>
              <w:t>&lt;p&gt;&lt;choice&gt;&lt;orig&gt;</w:t>
            </w:r>
            <w:r>
              <w:rPr>
                <w:rStyle w:val="Codetext"/>
              </w:rPr>
              <w:t>smin</w:t>
            </w:r>
            <w:r>
              <w:rPr>
                <w:rStyle w:val="Code"/>
              </w:rPr>
              <w:t>&lt;/orig&gt;&lt;reg&gt;</w:t>
            </w:r>
            <w:r>
              <w:rPr>
                <w:rStyle w:val="Codetext"/>
              </w:rPr>
              <w:t>Asmin</w:t>
            </w:r>
            <w:r>
              <w:rPr>
                <w:rStyle w:val="Code"/>
              </w:rPr>
              <w:t>&lt;/reg&gt;&lt;/choice&gt;</w:t>
            </w:r>
            <w:r>
              <w:rPr>
                <w:rStyle w:val="Codetext"/>
              </w:rPr>
              <w:t xml:space="preserve"> divasa-māsa-samvatsare ... </w:t>
            </w:r>
            <w:r>
              <w:rPr>
                <w:rStyle w:val="Code"/>
              </w:rPr>
              <w:t>&lt;/p&gt;</w:t>
            </w:r>
          </w:p>
        </w:tc>
      </w:tr>
      <w:tr>
        <w:tc>
          <w:tcPr>
            <w:tcW w:w="5000" w:type="pct"/>
          </w:tcPr>
          <w:p>
            <w:pPr>
              <w:pStyle w:val="TableNote"/>
            </w:pPr>
            <w:r>
              <w:t xml:space="preserve">the string </w:t>
            </w:r>
            <w:r>
              <w:rPr>
                <w:rStyle w:val="Foreign"/>
              </w:rPr>
              <w:t>cāsmin</w:t>
            </w:r>
            <w:r>
              <w:t xml:space="preserve"> is normalised to </w:t>
            </w:r>
            <w:r>
              <w:rPr>
                <w:rStyle w:val="Foreign"/>
              </w:rPr>
              <w:t>ca Asmin</w:t>
            </w:r>
            <w:r>
              <w:t xml:space="preserve"> to allow a paragraph break between these words</w:t>
            </w:r>
          </w:p>
        </w:tc>
      </w:tr>
    </w:tbl>
    <w:p>
      <w:pPr>
        <w:pStyle w:val="Cmsor2"/>
      </w:pPr>
      <w:bookmarkStart w:id="70" w:name="_9vbmy5wityl0" w:colFirst="0" w:colLast="0"/>
      <w:bookmarkStart w:id="71" w:name="_Ref54602074"/>
      <w:bookmarkStart w:id="72" w:name="_Toc183083696"/>
      <w:bookmarkStart w:id="73" w:name="_Ref43978813"/>
      <w:bookmarkEnd w:id="70"/>
      <w:r>
        <w:t>Incomplete text containers</w:t>
      </w:r>
      <w:bookmarkEnd w:id="71"/>
      <w:bookmarkEnd w:id="72"/>
    </w:p>
    <w:p>
      <w:pPr>
        <w:pStyle w:val="Lista"/>
      </w:pPr>
      <w:r>
        <w:t>text containers may occasionally be incomplete in the sense that they contain less than a complete paragraph, stanza or verse line, particularly in the following cases:</w:t>
      </w:r>
    </w:p>
    <w:p>
      <w:pPr>
        <w:pStyle w:val="Lista2"/>
      </w:pPr>
      <w:r>
        <w:t>when part of a paragraph or stanza is lost in a massive lacuna (see §</w:t>
      </w:r>
      <w:r>
        <w:fldChar w:fldCharType="begin"/>
      </w:r>
      <w:r>
        <w:instrText xml:space="preserve"> REF _Ref43981711 \r \h </w:instrText>
      </w:r>
      <w:r>
        <w:fldChar w:fldCharType="separate"/>
      </w:r>
      <w:r>
        <w:t>5.4.7</w:t>
      </w:r>
      <w:r>
        <w:fldChar w:fldCharType="end"/>
      </w:r>
      <w:r>
        <w:t xml:space="preserve"> for further details)</w:t>
      </w:r>
    </w:p>
    <w:p>
      <w:pPr>
        <w:pStyle w:val="Lista3"/>
      </w:pPr>
      <w:r>
        <w:t>note that this does not apply in the case of smaller lacunae, which should be treated as per §</w:t>
      </w:r>
      <w:r>
        <w:fldChar w:fldCharType="begin"/>
      </w:r>
      <w:r>
        <w:instrText xml:space="preserve"> REF _Ref43988016 \r \h </w:instrText>
      </w:r>
      <w:r>
        <w:fldChar w:fldCharType="separate"/>
      </w:r>
      <w:r>
        <w:t>5.4.3</w:t>
      </w:r>
      <w:r>
        <w:fldChar w:fldCharType="end"/>
      </w:r>
    </w:p>
    <w:p>
      <w:pPr>
        <w:pStyle w:val="Lista2"/>
      </w:pPr>
      <w:r>
        <w:t>when a stanza is interrupted by intervening prose, either deliberately or due to a scribal mistake (see §</w:t>
      </w:r>
      <w:r>
        <w:fldChar w:fldCharType="begin"/>
      </w:r>
      <w:r>
        <w:instrText xml:space="preserve"> REF _Ref181706438 \r \h </w:instrText>
      </w:r>
      <w:r>
        <w:fldChar w:fldCharType="separate"/>
      </w:r>
      <w:r>
        <w:t>2.5.6.4</w:t>
      </w:r>
      <w:r>
        <w:fldChar w:fldCharType="end"/>
      </w:r>
      <w:r>
        <w:t xml:space="preserve"> for further details)</w:t>
      </w:r>
    </w:p>
    <w:p>
      <w:pPr>
        <w:pStyle w:val="Lista"/>
      </w:pPr>
      <w:r>
        <w:t xml:space="preserve">in such cases, encode containers as instructed in the sections referred to above and, in addition to any required attributes, add the attribute </w:t>
      </w:r>
      <w:r>
        <w:rPr>
          <w:rStyle w:val="Codeattribute"/>
        </w:rPr>
        <w:t>@part</w:t>
      </w:r>
      <w:r>
        <w:t xml:space="preserve"> to each incomplete container with values as follows:</w:t>
      </w:r>
    </w:p>
    <w:p>
      <w:pPr>
        <w:pStyle w:val="Lista2"/>
      </w:pPr>
      <w:r>
        <w:rPr>
          <w:rStyle w:val="Codevalue"/>
        </w:rPr>
        <w:t>"I"</w:t>
      </w:r>
      <w:r>
        <w:t xml:space="preserve"> for the initial part of a container (the end of which is lost or elsewhere)</w:t>
      </w:r>
    </w:p>
    <w:p>
      <w:pPr>
        <w:pStyle w:val="Lista2"/>
      </w:pPr>
      <w:r>
        <w:rPr>
          <w:rStyle w:val="Codevalue"/>
        </w:rPr>
        <w:t>"F"</w:t>
      </w:r>
      <w:r>
        <w:t xml:space="preserve"> for the final part of a container (the beginning of which lost or elsewhere)</w:t>
      </w:r>
    </w:p>
    <w:p>
      <w:pPr>
        <w:pStyle w:val="Lista2"/>
      </w:pPr>
      <w:r>
        <w:rPr>
          <w:rStyle w:val="Codevalue"/>
        </w:rPr>
        <w:t>"M"</w:t>
      </w:r>
      <w:r>
        <w:t xml:space="preserve"> for a medial part of a container (both the beginning and end of which are lost or elsewhere)</w:t>
      </w:r>
    </w:p>
    <w:p>
      <w:pPr>
        <w:pStyle w:val="Cmsor2"/>
      </w:pPr>
      <w:bookmarkStart w:id="74" w:name="_Ref149918441"/>
      <w:bookmarkStart w:id="75" w:name="_Toc183083697"/>
      <w:r>
        <w:t>Prose containers</w:t>
      </w:r>
      <w:bookmarkEnd w:id="73"/>
      <w:bookmarkEnd w:id="74"/>
      <w:bookmarkEnd w:id="75"/>
    </w:p>
    <w:p>
      <w:pPr>
        <w:pStyle w:val="Cmsor3"/>
      </w:pPr>
      <w:bookmarkStart w:id="76" w:name="_xcjk45g56cuw" w:colFirst="0" w:colLast="0"/>
      <w:bookmarkStart w:id="77" w:name="_Ref43991413"/>
      <w:bookmarkStart w:id="78" w:name="_Toc183083698"/>
      <w:bookmarkEnd w:id="76"/>
      <w:r>
        <w:t>Paragraphs</w:t>
      </w:r>
      <w:bookmarkEnd w:id="77"/>
      <w:bookmarkEnd w:id="78"/>
    </w:p>
    <w:p>
      <w:r>
        <w:t xml:space="preserve">The basic container element for prose text is the paragraph, </w:t>
      </w:r>
      <w:r>
        <w:rPr>
          <w:rStyle w:val="Code"/>
        </w:rPr>
        <w:t>&lt;p&gt;</w:t>
      </w:r>
      <w:r>
        <w:t xml:space="preserve">. Short prose inscriptions consisting of at least one complete sentence should be wrapped in a single </w:t>
      </w:r>
      <w:r>
        <w:rPr>
          <w:rStyle w:val="Code"/>
        </w:rPr>
        <w:t>&lt;p&gt;</w:t>
      </w:r>
      <w:r>
        <w:t xml:space="preserve"> element, while longer prose passages shall be broken up into </w:t>
      </w:r>
      <w:r>
        <w:rPr>
          <w:b/>
          <w:bCs/>
        </w:rPr>
        <w:t>semantic paragraphs</w:t>
      </w:r>
      <w:r>
        <w:t xml:space="preserve"> on the basis of their content. When representing original documents in TEI, the element </w:t>
      </w:r>
      <w:r>
        <w:rPr>
          <w:rStyle w:val="Code"/>
        </w:rPr>
        <w:t>&lt;p&gt;</w:t>
      </w:r>
      <w:r>
        <w:t xml:space="preserve"> is normally used for paragraphs visually demarcated as such in the original physical manifestation of a text </w:t>
      </w:r>
      <w:r>
        <w:rPr>
          <w:noProof/>
        </w:rPr>
        <w:t>(</w:t>
      </w:r>
      <w:r>
        <w:t xml:space="preserve">i.e. units that start in a new line and may begin with an indent). Our inscriptions seldom employ such visual paragraphs, yet often contain longer sections of prose that would, in a modern text, be segmented into paragraphs. We therefore refer to passages within longer prose sections as semantic paragraphs and encode them with separate </w:t>
      </w:r>
      <w:r>
        <w:rPr>
          <w:rStyle w:val="Code"/>
        </w:rPr>
        <w:t>&lt;p&gt;</w:t>
      </w:r>
      <w:r>
        <w:t xml:space="preserve"> elements. This editorial segmentation is analogous to segmenting </w:t>
      </w:r>
      <w:r>
        <w:rPr>
          <w:rStyle w:val="Foreign"/>
        </w:rPr>
        <w:t>scripto continua</w:t>
      </w:r>
      <w:r>
        <w:t xml:space="preserve"> with editorial spaces and will be likewise helpful in display and interpretation. Therefore, in our editions a new </w:t>
      </w:r>
      <w:r>
        <w:rPr>
          <w:rStyle w:val="Code"/>
        </w:rPr>
        <w:t>&lt;p&gt;</w:t>
      </w:r>
      <w:r>
        <w:t xml:space="preserve"> element shall be started at any point where you feel the topic changes sufficiently to comprise a new semantic unit. Splitting a continuously inscribed text into semantic paragraphs is arbitrary and somewhat subjective; when exercising your own judgement, it may help to imagine translating the text and to put paragraph breaks where you would start a new paragraph in your translation.</w:t>
      </w:r>
    </w:p>
    <w:p>
      <w:pPr>
        <w:pStyle w:val="Cmsor3"/>
      </w:pPr>
      <w:bookmarkStart w:id="79" w:name="_28fdtwg1bdas" w:colFirst="0" w:colLast="0"/>
      <w:bookmarkStart w:id="80" w:name="_Ref43981028"/>
      <w:bookmarkStart w:id="81" w:name="_Toc183083699"/>
      <w:bookmarkEnd w:id="79"/>
      <w:commentRangeStart w:id="82"/>
      <w:r>
        <w:t>Anonymous blocks</w:t>
      </w:r>
      <w:bookmarkEnd w:id="80"/>
      <w:commentRangeEnd w:id="82"/>
      <w:r>
        <w:rPr>
          <w:rStyle w:val="Jegyzethivatkozs"/>
          <w:rFonts w:ascii="Gentium Plus" w:hAnsi="Gentium Plus" w:cs="Mangal"/>
          <w:kern w:val="0"/>
        </w:rPr>
        <w:commentReference w:id="82"/>
      </w:r>
      <w:bookmarkEnd w:id="81"/>
    </w:p>
    <w:p>
      <w:r>
        <w:t xml:space="preserve">When a distinct unit of text does not make up at least one complete sentence, use the </w:t>
      </w:r>
      <w:r>
        <w:rPr>
          <w:rStyle w:val="Code"/>
        </w:rPr>
        <w:t>&lt;ab&gt;</w:t>
      </w:r>
      <w:r>
        <w:t xml:space="preserve"> element (for “anonymous block” or “arbitrary block”) instead of </w:t>
      </w:r>
      <w:r>
        <w:rPr>
          <w:rStyle w:val="Code"/>
        </w:rPr>
        <w:t>&lt;p&gt;</w:t>
      </w:r>
      <w:r>
        <w:t>, as in the following cases:</w:t>
      </w:r>
    </w:p>
    <w:p>
      <w:pPr>
        <w:pStyle w:val="Lista"/>
      </w:pPr>
      <w:r>
        <w:t>if the entirety of your inscription constitutes less than a complete sentence due to its shortness or lack of syntax, e.g.</w:t>
      </w:r>
    </w:p>
    <w:p>
      <w:pPr>
        <w:pStyle w:val="Lista2"/>
      </w:pPr>
      <w:r>
        <w:t>a sealing with just a name</w:t>
      </w:r>
    </w:p>
    <w:p>
      <w:pPr>
        <w:pStyle w:val="Lista2"/>
      </w:pPr>
      <w:r>
        <w:t>a label inscription on an image</w:t>
      </w:r>
    </w:p>
    <w:p>
      <w:pPr>
        <w:pStyle w:val="Lista2"/>
      </w:pPr>
      <w:r>
        <w:t>a graffito on a monument</w:t>
      </w:r>
    </w:p>
    <w:p>
      <w:pPr>
        <w:pStyle w:val="Lista"/>
      </w:pPr>
      <w:r>
        <w:t>if the entirety of a textpart (§</w:t>
      </w:r>
      <w:r>
        <w:fldChar w:fldCharType="begin"/>
      </w:r>
      <w:r>
        <w:instrText xml:space="preserve"> REF _Ref43978987 \r \h  \* MERGEFORMAT </w:instrText>
      </w:r>
      <w:r>
        <w:fldChar w:fldCharType="separate"/>
      </w:r>
      <w:r>
        <w:t>3.2</w:t>
      </w:r>
      <w:r>
        <w:fldChar w:fldCharType="end"/>
      </w:r>
      <w:r>
        <w:t>) constitutes less than a complete sentence, e.g.</w:t>
      </w:r>
    </w:p>
    <w:p>
      <w:pPr>
        <w:pStyle w:val="Lista2"/>
      </w:pPr>
      <w:r>
        <w:t xml:space="preserve">a copperplate seal with just a name </w:t>
      </w:r>
      <w:r>
        <w:rPr>
          <w:noProof/>
        </w:rPr>
        <w:t>(</w:t>
      </w:r>
      <w:r>
        <w:t>in the genitive, nominative, or without a case ending)</w:t>
      </w:r>
    </w:p>
    <w:p>
      <w:pPr>
        <w:pStyle w:val="Lista2"/>
      </w:pPr>
      <w:r>
        <w:t>an auspicious word or symbol in a field set off from the rest of the inscription</w:t>
      </w:r>
    </w:p>
    <w:p>
      <w:pPr>
        <w:pStyle w:val="Lista"/>
      </w:pPr>
      <w:r>
        <w:t xml:space="preserve">if a segment of the text is physically contiguous with other text, but semantically or prosodically distinct from adjacent containers </w:t>
      </w:r>
      <w:r>
        <w:rPr>
          <w:noProof/>
        </w:rPr>
        <w:t>(</w:t>
      </w:r>
      <w:r>
        <w:rPr>
          <w:rStyle w:val="Code"/>
        </w:rPr>
        <w:t>&lt;p&gt;</w:t>
      </w:r>
      <w:r>
        <w:t xml:space="preserve"> or </w:t>
      </w:r>
      <w:r>
        <w:rPr>
          <w:rStyle w:val="Code"/>
        </w:rPr>
        <w:t>&lt;lg&gt;</w:t>
      </w:r>
      <w:r>
        <w:t>), and constitutes less than a complete sentence, e.g.</w:t>
      </w:r>
    </w:p>
    <w:p>
      <w:pPr>
        <w:pStyle w:val="Lista2"/>
      </w:pPr>
      <w:r>
        <w:t xml:space="preserve">an opening invocation consisting only of the word </w:t>
      </w:r>
      <w:r>
        <w:rPr>
          <w:rStyle w:val="Foreign"/>
        </w:rPr>
        <w:t>siddham</w:t>
      </w:r>
      <w:r>
        <w:t xml:space="preserve"> or an auspicious symbol</w:t>
      </w:r>
    </w:p>
    <w:p>
      <w:pPr>
        <w:pStyle w:val="Lista2"/>
      </w:pPr>
      <w:r>
        <w:lastRenderedPageBreak/>
        <w:t>a colophon not comprised of complete sentences</w:t>
      </w:r>
    </w:p>
    <w:p>
      <w:pPr>
        <w:pStyle w:val="Lista2"/>
      </w:pPr>
      <w:r>
        <w:t xml:space="preserve">a connective particle or phrase </w:t>
      </w:r>
      <w:r>
        <w:rPr>
          <w:noProof/>
        </w:rPr>
        <w:t>(</w:t>
      </w:r>
      <w:r>
        <w:t xml:space="preserve">e.g. </w:t>
      </w:r>
      <w:r>
        <w:rPr>
          <w:rStyle w:val="Foreign"/>
        </w:rPr>
        <w:t>iti</w:t>
      </w:r>
      <w:r>
        <w:t xml:space="preserve">, </w:t>
      </w:r>
      <w:r>
        <w:rPr>
          <w:rStyle w:val="Foreign"/>
        </w:rPr>
        <w:t>api ca</w:t>
      </w:r>
      <w:r>
        <w:t>) used to introduce, connect or conclude stanzas and not functioning as an integral part of the unit adjacent to the stanza</w:t>
      </w:r>
    </w:p>
    <w:p>
      <w:pPr>
        <w:pStyle w:val="Lista"/>
      </w:pPr>
      <w:r>
        <w:t>if a section of text is so heavily damaged that you cannot determine whether it is in prose or verse</w:t>
      </w:r>
    </w:p>
    <w:p>
      <w:pPr>
        <w:pStyle w:val="Cmsor2"/>
      </w:pPr>
      <w:bookmarkStart w:id="83" w:name="_twhqkur5z3w2" w:colFirst="0" w:colLast="0"/>
      <w:bookmarkStart w:id="84" w:name="_Ref43978871"/>
      <w:bookmarkStart w:id="85" w:name="_Toc183083700"/>
      <w:bookmarkEnd w:id="83"/>
      <w:r>
        <w:t>Verse containers</w:t>
      </w:r>
      <w:bookmarkEnd w:id="84"/>
      <w:bookmarkEnd w:id="85"/>
    </w:p>
    <w:p>
      <w:pPr>
        <w:pStyle w:val="Cmsor3"/>
      </w:pPr>
      <w:bookmarkStart w:id="86" w:name="_ddoyoa12vnxb" w:colFirst="0" w:colLast="0"/>
      <w:bookmarkStart w:id="87" w:name="_Ref43984700"/>
      <w:bookmarkStart w:id="88" w:name="_Toc183083701"/>
      <w:bookmarkEnd w:id="86"/>
      <w:r>
        <w:t>Verse-related terminology and definitions</w:t>
      </w:r>
      <w:bookmarkEnd w:id="87"/>
      <w:bookmarkEnd w:id="88"/>
    </w:p>
    <w:p>
      <w:r>
        <w:t>Here follow the definitions of some technical terms used in our discussion of metrical structure:</w:t>
      </w:r>
    </w:p>
    <w:p>
      <w:pPr>
        <w:pStyle w:val="Lista"/>
      </w:pPr>
      <w:r>
        <w:rPr>
          <w:b/>
          <w:bCs/>
        </w:rPr>
        <w:t>verse</w:t>
      </w:r>
      <w:r>
        <w:t xml:space="preserve">: used as an uncountable noun to refer to text characterised by rhythmically iterated units </w:t>
      </w:r>
      <w:r>
        <w:rPr>
          <w:noProof/>
        </w:rPr>
        <w:t>(</w:t>
      </w:r>
      <w:r>
        <w:t>generally prosodic units in our case)</w:t>
      </w:r>
    </w:p>
    <w:p>
      <w:pPr>
        <w:pStyle w:val="Lista2"/>
      </w:pPr>
      <w:r>
        <w:t xml:space="preserve">to avoid ambiguity, this Guide never uses “verse” as a countable noun meaning “stanza” or “line” </w:t>
      </w:r>
      <w:r>
        <w:rPr>
          <w:noProof/>
        </w:rPr>
        <w:t>(</w:t>
      </w:r>
      <w:r>
        <w:t>as defined below), although both are legitimate meanings of this word</w:t>
      </w:r>
    </w:p>
    <w:p>
      <w:pPr>
        <w:pStyle w:val="Lista"/>
      </w:pPr>
      <w:r>
        <w:rPr>
          <w:b/>
          <w:bCs/>
        </w:rPr>
        <w:t>stanza</w:t>
      </w:r>
      <w:r>
        <w:t xml:space="preserve">: a unit of verse characterised by a </w:t>
      </w:r>
      <w:r>
        <w:rPr>
          <w:noProof/>
        </w:rPr>
        <w:t xml:space="preserve">(usually </w:t>
      </w:r>
      <w:r>
        <w:t xml:space="preserve">prosodic) pattern and consisting of a number of smaller units </w:t>
      </w:r>
      <w:r>
        <w:rPr>
          <w:noProof/>
        </w:rPr>
        <w:t>(</w:t>
      </w:r>
      <w:r>
        <w:t>lines) that do not, as a rule, occur in less than a full stanza</w:t>
      </w:r>
    </w:p>
    <w:p>
      <w:pPr>
        <w:pStyle w:val="Lista2"/>
      </w:pPr>
      <w:r>
        <w:t xml:space="preserve">in Sanskrit syllabo-quantitative verse, </w:t>
      </w:r>
      <w:r>
        <w:rPr>
          <w:rStyle w:val="Foreign"/>
        </w:rPr>
        <w:t>stanza</w:t>
      </w:r>
      <w:r>
        <w:t xml:space="preserve"> is equivalent to </w:t>
      </w:r>
      <w:r>
        <w:rPr>
          <w:rStyle w:val="Foreign"/>
        </w:rPr>
        <w:t>catuṣpadī</w:t>
      </w:r>
    </w:p>
    <w:p>
      <w:pPr>
        <w:pStyle w:val="Lista2"/>
      </w:pPr>
      <w:r>
        <w:t xml:space="preserve">the term </w:t>
      </w:r>
      <w:r>
        <w:rPr>
          <w:rStyle w:val="Foreign"/>
          <w:b/>
          <w:bCs/>
          <w:iCs w:val="0"/>
        </w:rPr>
        <w:t>quatrain</w:t>
      </w:r>
      <w:r>
        <w:t xml:space="preserve"> may be used as a synonym for a stanza consisting of four lines</w:t>
      </w:r>
    </w:p>
    <w:p>
      <w:pPr>
        <w:pStyle w:val="Lista2"/>
      </w:pPr>
      <w:r>
        <w:t xml:space="preserve">in Tamil verse, a </w:t>
      </w:r>
      <w:r>
        <w:rPr>
          <w:rStyle w:val="Foreign"/>
        </w:rPr>
        <w:t>stanza</w:t>
      </w:r>
      <w:r>
        <w:t xml:space="preserve"> in the usage of this guide is equivalent to a “poem” </w:t>
      </w:r>
      <w:r>
        <w:rPr>
          <w:noProof/>
        </w:rPr>
        <w:t>(</w:t>
      </w:r>
      <w:r>
        <w:rPr>
          <w:rStyle w:val="Foreign"/>
        </w:rPr>
        <w:t>pā</w:t>
      </w:r>
      <w:r>
        <w:t>,</w:t>
      </w:r>
      <w:r>
        <w:rPr>
          <w:rStyle w:val="Foreign"/>
        </w:rPr>
        <w:t xml:space="preserve"> pāṭṭu</w:t>
      </w:r>
      <w:r>
        <w:t xml:space="preserve">, </w:t>
      </w:r>
      <w:r>
        <w:rPr>
          <w:rStyle w:val="Foreign"/>
        </w:rPr>
        <w:t>ceyyuḷ</w:t>
      </w:r>
      <w:r>
        <w:t>)</w:t>
      </w:r>
    </w:p>
    <w:p>
      <w:pPr>
        <w:pStyle w:val="Lista"/>
      </w:pPr>
      <w:r>
        <w:rPr>
          <w:b/>
          <w:bCs/>
        </w:rPr>
        <w:t>line</w:t>
      </w:r>
      <w:r>
        <w:t xml:space="preserve">: a unit of verse characterised by a </w:t>
      </w:r>
      <w:r>
        <w:rPr>
          <w:noProof/>
        </w:rPr>
        <w:t xml:space="preserve">(usually </w:t>
      </w:r>
      <w:r>
        <w:t xml:space="preserve">prosodic) pattern, with several lines </w:t>
      </w:r>
      <w:r>
        <w:rPr>
          <w:noProof/>
        </w:rPr>
        <w:t>(</w:t>
      </w:r>
      <w:r>
        <w:t>which may have identical or different patterns) making up a stanza</w:t>
      </w:r>
    </w:p>
    <w:p>
      <w:pPr>
        <w:pStyle w:val="Lista2"/>
      </w:pPr>
      <w:r>
        <w:t xml:space="preserve">in Sanskrit syllabo-quantitative verse, </w:t>
      </w:r>
      <w:r>
        <w:rPr>
          <w:rStyle w:val="Foreign"/>
        </w:rPr>
        <w:t>line</w:t>
      </w:r>
      <w:r>
        <w:t xml:space="preserve"> is equivalent to </w:t>
      </w:r>
      <w:r>
        <w:rPr>
          <w:rStyle w:val="Foreign"/>
        </w:rPr>
        <w:t>pāda</w:t>
      </w:r>
    </w:p>
    <w:p>
      <w:pPr>
        <w:pStyle w:val="Lista2"/>
      </w:pPr>
      <w:r>
        <w:t xml:space="preserve">in Sanskrit/Prakrit quantitative verse, </w:t>
      </w:r>
      <w:r>
        <w:rPr>
          <w:rStyle w:val="Foreign"/>
        </w:rPr>
        <w:t>line</w:t>
      </w:r>
      <w:r>
        <w:t xml:space="preserve"> is for our purposes equivalent to </w:t>
      </w:r>
      <w:r>
        <w:rPr>
          <w:rStyle w:val="Foreign"/>
        </w:rPr>
        <w:t>hemistich</w:t>
      </w:r>
      <w:r>
        <w:t xml:space="preserve"> (as defined below)</w:t>
      </w:r>
    </w:p>
    <w:p>
      <w:pPr>
        <w:pStyle w:val="Lista3"/>
      </w:pPr>
      <w:r>
        <w:t xml:space="preserve">thus, stanzas of the </w:t>
      </w:r>
      <w:r>
        <w:rPr>
          <w:rStyle w:val="Foreign"/>
        </w:rPr>
        <w:t>āryā</w:t>
      </w:r>
      <w:r>
        <w:t xml:space="preserve"> family shall be marked up as consisting of two lines</w:t>
      </w:r>
    </w:p>
    <w:p>
      <w:pPr>
        <w:pStyle w:val="Lista2"/>
      </w:pPr>
      <w:r>
        <w:t xml:space="preserve">in Tamil verse, </w:t>
      </w:r>
      <w:r>
        <w:rPr>
          <w:rStyle w:val="Foreign"/>
        </w:rPr>
        <w:t>line</w:t>
      </w:r>
      <w:r>
        <w:t xml:space="preserve"> is equivalent to </w:t>
      </w:r>
      <w:r>
        <w:rPr>
          <w:rStyle w:val="Foreign"/>
        </w:rPr>
        <w:t>aṭi</w:t>
      </w:r>
    </w:p>
    <w:p>
      <w:pPr>
        <w:pStyle w:val="Lista"/>
      </w:pPr>
      <w:r>
        <w:rPr>
          <w:b/>
          <w:bCs/>
        </w:rPr>
        <w:t>quarter</w:t>
      </w:r>
      <w:r>
        <w:t xml:space="preserve"> is used as a synonym of </w:t>
      </w:r>
      <w:r>
        <w:rPr>
          <w:rStyle w:val="Foreign"/>
        </w:rPr>
        <w:t>line</w:t>
      </w:r>
      <w:r>
        <w:t xml:space="preserve"> in the context of Sanskrit syllabo-quantitative verse in order to reduce ambiguity by clearly distinguishing verse lines </w:t>
      </w:r>
      <w:r>
        <w:rPr>
          <w:noProof/>
        </w:rPr>
        <w:t>(</w:t>
      </w:r>
      <w:r>
        <w:t xml:space="preserve">an element of intrinsic structure) from physical lines </w:t>
      </w:r>
      <w:r>
        <w:rPr>
          <w:noProof/>
        </w:rPr>
        <w:t>(</w:t>
      </w:r>
      <w:r>
        <w:t>an element of extrinsic structure, §</w:t>
      </w:r>
      <w:r>
        <w:fldChar w:fldCharType="begin"/>
      </w:r>
      <w:r>
        <w:instrText xml:space="preserve"> REF _Ref182580581 \r \h </w:instrText>
      </w:r>
      <w:r>
        <w:fldChar w:fldCharType="separate"/>
      </w:r>
      <w:r>
        <w:t>3</w:t>
      </w:r>
      <w:r>
        <w:fldChar w:fldCharType="end"/>
      </w:r>
      <w:r>
        <w:t>)</w:t>
      </w:r>
    </w:p>
    <w:p>
      <w:pPr>
        <w:pStyle w:val="Lista"/>
      </w:pPr>
      <w:r>
        <w:rPr>
          <w:b/>
          <w:bCs/>
        </w:rPr>
        <w:t>hemistich</w:t>
      </w:r>
      <w:r>
        <w:t>: a half-stanza, the first or the second pair of lines in a quatrain</w:t>
      </w:r>
    </w:p>
    <w:p>
      <w:pPr>
        <w:pStyle w:val="Lista2"/>
      </w:pPr>
      <w:r>
        <w:t xml:space="preserve">note that the term </w:t>
      </w:r>
      <w:r>
        <w:rPr>
          <w:rStyle w:val="Foreign"/>
        </w:rPr>
        <w:t>hemistich</w:t>
      </w:r>
      <w:r>
        <w:t xml:space="preserve"> originates from European classical prosody where it is used in a different sense </w:t>
      </w:r>
      <w:r>
        <w:rPr>
          <w:noProof/>
        </w:rPr>
        <w:t>(</w:t>
      </w:r>
      <w:r>
        <w:t>a half-line), but the term has been widely applied in European discussions of Indic prosody in the sense in which we use it here</w:t>
      </w:r>
    </w:p>
    <w:p>
      <w:pPr>
        <w:pStyle w:val="Lista"/>
      </w:pPr>
      <w:r>
        <w:rPr>
          <w:b/>
          <w:bCs/>
        </w:rPr>
        <w:t>break</w:t>
      </w:r>
      <w:r>
        <w:t xml:space="preserve"> or line break: a boundary between lines or hemistichs, which usually coincides with a word boundary </w:t>
      </w:r>
      <w:r>
        <w:rPr>
          <w:noProof/>
        </w:rPr>
        <w:t>(</w:t>
      </w:r>
      <w:r>
        <w:t>not identical to a line break in the context of extrinsic structure, for which see §</w:t>
      </w:r>
      <w:r>
        <w:fldChar w:fldCharType="begin"/>
      </w:r>
      <w:r>
        <w:instrText xml:space="preserve"> REF _Ref182580598 \r \h </w:instrText>
      </w:r>
      <w:r>
        <w:fldChar w:fldCharType="separate"/>
      </w:r>
      <w:r>
        <w:t>3.4</w:t>
      </w:r>
      <w:r>
        <w:fldChar w:fldCharType="end"/>
      </w:r>
      <w:r>
        <w:t>)</w:t>
      </w:r>
    </w:p>
    <w:p>
      <w:pPr>
        <w:pStyle w:val="Lista2"/>
      </w:pPr>
      <w:r>
        <w:rPr>
          <w:b/>
          <w:bCs/>
        </w:rPr>
        <w:t>enjambement</w:t>
      </w:r>
      <w:r>
        <w:t xml:space="preserve"> in our usage means the occurrence of a line break within a word </w:t>
      </w:r>
      <w:r>
        <w:rPr>
          <w:noProof/>
        </w:rPr>
        <w:t>(</w:t>
      </w:r>
      <w:r>
        <w:t>usually between members of a compound; rarely within a morpheme)</w:t>
      </w:r>
    </w:p>
    <w:p>
      <w:pPr>
        <w:pStyle w:val="Lista"/>
      </w:pPr>
      <w:r>
        <w:rPr>
          <w:b/>
          <w:bCs/>
        </w:rPr>
        <w:t>caesura</w:t>
      </w:r>
      <w:r>
        <w:t xml:space="preserve">: a boundary within a line, which divides the line into smaller prosodic units </w:t>
      </w:r>
      <w:r>
        <w:rPr>
          <w:noProof/>
        </w:rPr>
        <w:t>(</w:t>
      </w:r>
      <w:r>
        <w:rPr>
          <w:rStyle w:val="Foreign"/>
        </w:rPr>
        <w:t>cola</w:t>
      </w:r>
      <w:r>
        <w:t>) and as a rule coincides with a word boundary</w:t>
      </w:r>
    </w:p>
    <w:p>
      <w:pPr>
        <w:pStyle w:val="Lista"/>
      </w:pPr>
      <w:r>
        <w:rPr>
          <w:b/>
          <w:bCs/>
        </w:rPr>
        <w:t>colon</w:t>
      </w:r>
      <w:r>
        <w:t xml:space="preserve"> </w:t>
      </w:r>
      <w:r>
        <w:rPr>
          <w:noProof/>
        </w:rPr>
        <w:t>(</w:t>
      </w:r>
      <w:r>
        <w:t xml:space="preserve">plural </w:t>
      </w:r>
      <w:r>
        <w:rPr>
          <w:rStyle w:val="Foreign"/>
        </w:rPr>
        <w:t>cola</w:t>
      </w:r>
      <w:r>
        <w:t>): a prosodic unit smaller than a line, a division resulting from the presence of a caesura in a line</w:t>
      </w:r>
    </w:p>
    <w:p>
      <w:pPr>
        <w:pStyle w:val="Lista"/>
      </w:pPr>
      <w:r>
        <w:rPr>
          <w:b/>
          <w:bCs/>
        </w:rPr>
        <w:t>foot</w:t>
      </w:r>
      <w:r>
        <w:t>: a small prosodic unit that has no regard for word boundaries</w:t>
      </w:r>
    </w:p>
    <w:p>
      <w:pPr>
        <w:pStyle w:val="Lista2"/>
      </w:pPr>
      <w:r>
        <w:t xml:space="preserve">in the present Guide this term is only used as applicable to Sanskrit and Prakrit quantitative verse </w:t>
      </w:r>
      <w:r>
        <w:rPr>
          <w:noProof/>
        </w:rPr>
        <w:t>(</w:t>
      </w:r>
      <w:r>
        <w:rPr>
          <w:rStyle w:val="Foreign"/>
        </w:rPr>
        <w:t>mātrāvr̥tta</w:t>
      </w:r>
      <w:r>
        <w:t xml:space="preserve">), where feet </w:t>
      </w:r>
      <w:r>
        <w:rPr>
          <w:noProof/>
        </w:rPr>
        <w:t>(</w:t>
      </w:r>
      <w:r>
        <w:rPr>
          <w:rStyle w:val="Foreign"/>
        </w:rPr>
        <w:t>gaṇa</w:t>
      </w:r>
      <w:r>
        <w:t>) consist of a set number of morae</w:t>
      </w:r>
    </w:p>
    <w:p>
      <w:pPr>
        <w:pStyle w:val="Lista"/>
      </w:pPr>
      <w:r>
        <w:rPr>
          <w:b/>
          <w:bCs/>
        </w:rPr>
        <w:t>mora</w:t>
      </w:r>
      <w:r>
        <w:t xml:space="preserve"> </w:t>
      </w:r>
      <w:r>
        <w:rPr>
          <w:noProof/>
        </w:rPr>
        <w:t>(</w:t>
      </w:r>
      <w:r>
        <w:t xml:space="preserve">plural </w:t>
      </w:r>
      <w:r>
        <w:rPr>
          <w:rStyle w:val="Foreign"/>
        </w:rPr>
        <w:t>morae</w:t>
      </w:r>
      <w:r>
        <w:t>): a unit of prosodic length defined as the length of a short syllable</w:t>
      </w:r>
    </w:p>
    <w:p>
      <w:pPr>
        <w:pStyle w:val="Lista2"/>
      </w:pPr>
      <w:r>
        <w:t>in Sanskrit and Prakrit quantitative verse, the length of all long syllables is conventionally counted as two morae</w:t>
      </w:r>
    </w:p>
    <w:p>
      <w:pPr>
        <w:pStyle w:val="Lista"/>
      </w:pPr>
      <w:r>
        <w:rPr>
          <w:b/>
          <w:bCs/>
        </w:rPr>
        <w:t>metre</w:t>
      </w:r>
      <w:r>
        <w:t xml:space="preserve">: a prosodic template for a stanza </w:t>
      </w:r>
      <w:r>
        <w:rPr>
          <w:noProof/>
        </w:rPr>
        <w:t>(</w:t>
      </w:r>
      <w:r>
        <w:t>a fixed pattern of syllables or feet), which has a conventional name</w:t>
      </w:r>
    </w:p>
    <w:p>
      <w:pPr>
        <w:pStyle w:val="Cmsor3"/>
      </w:pPr>
      <w:bookmarkStart w:id="89" w:name="_kb9xljnic52a" w:colFirst="0" w:colLast="0"/>
      <w:bookmarkStart w:id="90" w:name="_Toc183083702"/>
      <w:bookmarkEnd w:id="89"/>
      <w:r>
        <w:lastRenderedPageBreak/>
        <w:t>Marking up verse</w:t>
      </w:r>
      <w:bookmarkEnd w:id="90"/>
    </w:p>
    <w:p>
      <w:r>
        <w:t xml:space="preserve">This section has been written primarily with Sanskrit syllabo-quantitative verse </w:t>
      </w:r>
      <w:r>
        <w:rPr>
          <w:noProof/>
        </w:rPr>
        <w:t>(</w:t>
      </w:r>
      <w:r>
        <w:rPr>
          <w:rStyle w:val="Foreign"/>
        </w:rPr>
        <w:t>varṇavr̥tta</w:t>
      </w:r>
      <w:r>
        <w:t xml:space="preserve">) in mind, but it applies to all verse forms in all languages relevant to our project. Verse must always be marked up as distinct from prose. Text composed in verse shall be marked up only for metrical structure, so semantic divisions in a longer verse passages must be ignored. </w:t>
      </w:r>
    </w:p>
    <w:p>
      <w:pPr>
        <w:pStyle w:val="Lista"/>
      </w:pPr>
      <w:r>
        <w:rPr>
          <w:b/>
          <w:bCs/>
        </w:rPr>
        <w:t>stanzas as a whole</w:t>
      </w:r>
      <w:r>
        <w:t xml:space="preserve"> must be wrapped in the element </w:t>
      </w:r>
      <w:r>
        <w:rPr>
          <w:rStyle w:val="Code"/>
        </w:rPr>
        <w:t>&lt;lg&gt;</w:t>
      </w:r>
      <w:r>
        <w:t xml:space="preserve"> </w:t>
      </w:r>
      <w:r>
        <w:rPr>
          <w:noProof/>
        </w:rPr>
        <w:t>(</w:t>
      </w:r>
      <w:r>
        <w:t>for “line group”), with the following mandatory attributes</w:t>
      </w:r>
    </w:p>
    <w:p>
      <w:pPr>
        <w:pStyle w:val="Lista2"/>
      </w:pPr>
      <w:r>
        <w:rPr>
          <w:rStyle w:val="Codeattribute"/>
        </w:rPr>
        <w:t>@n</w:t>
      </w:r>
      <w:r>
        <w:t xml:space="preserve"> to assign a number to the stanza </w:t>
      </w:r>
      <w:r>
        <w:rPr>
          <w:noProof/>
        </w:rPr>
        <w:t>(</w:t>
      </w:r>
      <w:r>
        <w:t>see §</w:t>
      </w:r>
      <w:r>
        <w:fldChar w:fldCharType="begin"/>
      </w:r>
      <w:r>
        <w:instrText xml:space="preserve"> REF _Ref181609101 \r \h </w:instrText>
      </w:r>
      <w:r>
        <w:fldChar w:fldCharType="separate"/>
      </w:r>
      <w:r>
        <w:t>2.5.3.1</w:t>
      </w:r>
      <w:r>
        <w:fldChar w:fldCharType="end"/>
      </w:r>
      <w:r>
        <w:t>)</w:t>
      </w:r>
    </w:p>
    <w:p>
      <w:pPr>
        <w:pStyle w:val="Lista2"/>
      </w:pP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to identify the metre of the stanza by a conventional name </w:t>
      </w:r>
      <w:r>
        <w:rPr>
          <w:noProof/>
        </w:rPr>
        <w:t>(</w:t>
      </w:r>
      <w:r>
        <w:t>see §</w:t>
      </w:r>
      <w:r>
        <w:fldChar w:fldCharType="begin"/>
      </w:r>
      <w:r>
        <w:instrText xml:space="preserve"> REF _Ref181706337 \r \h </w:instrText>
      </w:r>
      <w:r>
        <w:fldChar w:fldCharType="separate"/>
      </w:r>
      <w:r>
        <w:t>2.5.4.3</w:t>
      </w:r>
      <w:r>
        <w:fldChar w:fldCharType="end"/>
      </w:r>
      <w:r>
        <w:t>)</w:t>
      </w:r>
    </w:p>
    <w:p>
      <w:pPr>
        <w:pStyle w:val="Lista"/>
      </w:pPr>
      <w:r>
        <w:t xml:space="preserve">within a stanza, each </w:t>
      </w:r>
      <w:r>
        <w:rPr>
          <w:b/>
          <w:bCs/>
        </w:rPr>
        <w:t>individual line</w:t>
      </w:r>
      <w:r>
        <w:t xml:space="preserve"> must be wrapped in </w:t>
      </w:r>
      <w:r>
        <w:rPr>
          <w:rStyle w:val="Code"/>
        </w:rPr>
        <w:t>&lt;l&gt;</w:t>
      </w:r>
      <w:r>
        <w:t xml:space="preserve"> </w:t>
      </w:r>
      <w:r>
        <w:rPr>
          <w:noProof/>
        </w:rPr>
        <w:t>(</w:t>
      </w:r>
      <w:r>
        <w:t>for “line”), with the following attributes</w:t>
      </w:r>
    </w:p>
    <w:p>
      <w:pPr>
        <w:pStyle w:val="Lista2"/>
      </w:pPr>
      <w:r>
        <w:t xml:space="preserve">mandatorily, </w:t>
      </w:r>
      <w:r>
        <w:rPr>
          <w:rStyle w:val="Codeattribute"/>
        </w:rPr>
        <w:t>@n</w:t>
      </w:r>
      <w:r>
        <w:t xml:space="preserve"> to assign a number to the line, with values as per §</w:t>
      </w:r>
      <w:r>
        <w:fldChar w:fldCharType="begin"/>
      </w:r>
      <w:r>
        <w:instrText xml:space="preserve"> REF _Ref181706499 \r \h </w:instrText>
      </w:r>
      <w:r>
        <w:fldChar w:fldCharType="separate"/>
      </w:r>
      <w:r>
        <w:t>2.5.3.2</w:t>
      </w:r>
      <w:r>
        <w:fldChar w:fldCharType="end"/>
      </w:r>
    </w:p>
    <w:p>
      <w:pPr>
        <w:pStyle w:val="Lista2"/>
      </w:pPr>
      <w:r>
        <w:t xml:space="preserve">if applicable, </w:t>
      </w:r>
      <w:r>
        <w:rPr>
          <w:rStyle w:val="Codeattribute"/>
        </w:rPr>
        <w:t>@enjamb</w:t>
      </w:r>
      <w:r>
        <w:t xml:space="preserve"> with the value </w:t>
      </w:r>
      <w:r>
        <w:rPr>
          <w:rStyle w:val="Codevalue"/>
        </w:rPr>
        <w:t>"yes"</w:t>
      </w:r>
      <w:r>
        <w:t>, as per §</w:t>
      </w:r>
      <w:r>
        <w:fldChar w:fldCharType="begin"/>
      </w:r>
      <w:r>
        <w:instrText xml:space="preserve"> REF _Ref181705866 \r \h </w:instrText>
      </w:r>
      <w:r>
        <w:fldChar w:fldCharType="separate"/>
      </w:r>
      <w:r>
        <w:t>2.5.5</w:t>
      </w:r>
      <w:r>
        <w:fldChar w:fldCharType="end"/>
      </w:r>
      <w:r>
        <w:t xml:space="preserve"> </w:t>
      </w:r>
    </w:p>
    <w:p>
      <w:pPr>
        <w:pStyle w:val="Lista2"/>
      </w:pPr>
      <w:r>
        <w:t xml:space="preserve">if applicable, </w:t>
      </w:r>
      <w:r>
        <w:rPr>
          <w:rStyle w:val="Codeattribute"/>
        </w:rPr>
        <w:t>@met</w:t>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xml:space="preserve">) for lines that deviate from the metre of the stanza </w:t>
      </w:r>
      <w:r>
        <w:rPr>
          <w:noProof/>
        </w:rPr>
        <w:t>(</w:t>
      </w:r>
      <w:r>
        <w:t>see §</w:t>
      </w:r>
      <w:r>
        <w:fldChar w:fldCharType="begin"/>
      </w:r>
      <w:r>
        <w:instrText xml:space="preserve"> REF _Ref43980303 \r \h  \* MERGEFORMAT </w:instrText>
      </w:r>
      <w:r>
        <w:fldChar w:fldCharType="separate"/>
      </w:r>
      <w:r>
        <w:t>2.5.4.4</w:t>
      </w:r>
      <w:r>
        <w:fldChar w:fldCharType="end"/>
      </w:r>
      <w:r>
        <w:t>)</w:t>
      </w:r>
    </w:p>
    <w:p>
      <w:pPr>
        <w:pStyle w:val="Lista"/>
      </w:pPr>
      <w:r>
        <w:t xml:space="preserve">see </w:t>
      </w:r>
      <w:r>
        <w:fldChar w:fldCharType="begin"/>
      </w:r>
      <w:r>
        <w:instrText xml:space="preserve"> REF _Ref181625172 \h </w:instrText>
      </w:r>
      <w:r>
        <w:fldChar w:fldCharType="separate"/>
      </w:r>
      <w:r>
        <w:t xml:space="preserve">Example </w:t>
      </w:r>
      <w:r>
        <w:rPr>
          <w:noProof/>
        </w:rPr>
        <w:t>2.5.2</w:t>
      </w:r>
      <w:r>
        <w:t>.</w:t>
      </w:r>
      <w:r>
        <w:rPr>
          <w:noProof/>
        </w:rPr>
        <w:t>A</w:t>
      </w:r>
      <w:r>
        <w:fldChar w:fldCharType="end"/>
      </w:r>
      <w:r>
        <w:t xml:space="preserve"> for a general illustration and the examples in the subsections below for the encoding of various features</w:t>
      </w:r>
    </w:p>
    <w:p>
      <w:pPr>
        <w:pStyle w:val="Lista"/>
      </w:pPr>
      <w:r>
        <w:rPr>
          <w:b/>
          <w:bCs/>
        </w:rPr>
        <w:t>editorial punctuation</w:t>
      </w:r>
      <w:r>
        <w:t xml:space="preserve"> must never be supplied for stanzas</w:t>
      </w:r>
    </w:p>
    <w:p>
      <w:pPr>
        <w:pStyle w:val="Lista"/>
      </w:pPr>
      <w:r>
        <w:t xml:space="preserve">any </w:t>
      </w:r>
      <w:r>
        <w:rPr>
          <w:b/>
          <w:bCs/>
        </w:rPr>
        <w:t xml:space="preserve">original punctuation </w:t>
      </w:r>
      <w:r>
        <w:t xml:space="preserve">should be included at its actual locus, following the usual rules for marking up punctuation characters </w:t>
      </w:r>
      <w:r>
        <w:rPr>
          <w:noProof/>
        </w:rPr>
        <w:t>(</w:t>
      </w:r>
      <w:r>
        <w:t>§</w:t>
      </w:r>
      <w:r>
        <w:fldChar w:fldCharType="begin"/>
      </w:r>
      <w:r>
        <w:instrText xml:space="preserve"> REF _Ref182580335 \r \h </w:instrText>
      </w:r>
      <w:r>
        <w:fldChar w:fldCharType="separate"/>
      </w:r>
      <w:r>
        <w:t>4.2.4.2</w:t>
      </w:r>
      <w:r>
        <w:fldChar w:fldCharType="end"/>
      </w:r>
      <w:r>
        <w: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1" w:name="_ean8zao6bcdz" w:colFirst="0" w:colLast="0"/>
            <w:bookmarkStart w:id="92" w:name="_Ref181625172"/>
            <w:bookmarkStart w:id="93" w:name="_Ref43980199"/>
            <w:bookmarkEnd w:id="91"/>
            <w:r>
              <w:t xml:space="preserve">Example </w:t>
            </w:r>
            <w:fldSimple w:instr=" STYLEREF 3 \s ">
              <w:r>
                <w:rPr>
                  <w:noProof/>
                </w:rPr>
                <w:t>2.5.2</w:t>
              </w:r>
            </w:fldSimple>
            <w:r>
              <w:t>.</w:t>
            </w:r>
            <w:fldSimple w:instr=" SEQ Example \* ALPHABETIC \s 3 ">
              <w:r>
                <w:rPr>
                  <w:noProof/>
                </w:rPr>
                <w:t>A</w:t>
              </w:r>
            </w:fldSimple>
            <w:bookmarkEnd w:id="92"/>
            <w:r>
              <w:t>: basic markup for verse structure</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"3"</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sva-dattāṁ para-dattāṁ vā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yo hareta vasundharāM</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ṣaṣṭiṁ varṣa-sahasrāṇi</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svargge modati bhūmi-daḥ</w:t>
            </w:r>
            <w:r>
              <w:rPr>
                <w:rStyle w:val="Code"/>
              </w:rPr>
              <w:t>&lt;/l&gt;</w:t>
            </w:r>
            <w:r>
              <w:rPr>
                <w:rStyle w:val="Codetext"/>
              </w:rPr>
              <w:br/>
            </w:r>
            <w:r>
              <w:rPr>
                <w:rStyle w:val="Code"/>
              </w:rPr>
              <w:t>&lt;/lg&gt;</w:t>
            </w:r>
          </w:p>
        </w:tc>
      </w:tr>
    </w:tbl>
    <w:p/>
    <w:p>
      <w:pPr>
        <w:pStyle w:val="Cmsor3"/>
      </w:pPr>
      <w:bookmarkStart w:id="94" w:name="_Toc183083703"/>
      <w:bookmarkEnd w:id="93"/>
      <w:r>
        <w:t>Numbering the elements of verse structure</w:t>
      </w:r>
      <w:bookmarkEnd w:id="94"/>
    </w:p>
    <w:p>
      <w:pPr>
        <w:pStyle w:val="Cmsor4"/>
      </w:pPr>
      <w:bookmarkStart w:id="95" w:name="_Ref181609101"/>
      <w:bookmarkStart w:id="96" w:name="_Toc183083704"/>
      <w:r>
        <w:t>Stanza numbering</w:t>
      </w:r>
      <w:bookmarkEnd w:id="95"/>
      <w:bookmarkEnd w:id="96"/>
    </w:p>
    <w:p>
      <w:pPr>
        <w:pStyle w:val="Lista"/>
      </w:pPr>
      <w:r>
        <w:rPr>
          <w:b/>
          <w:bCs/>
        </w:rPr>
        <w:t>editorial numeration</w:t>
      </w:r>
      <w:r>
        <w:t xml:space="preserve"> must never be supplied in the text of stanzas</w:t>
      </w:r>
    </w:p>
    <w:p>
      <w:pPr>
        <w:pStyle w:val="Lista"/>
      </w:pPr>
      <w:r>
        <w:t xml:space="preserve">instead, every stanza in your edition must have a number encoded in the </w:t>
      </w:r>
      <w:r>
        <w:rPr>
          <w:rStyle w:val="Codeattribute"/>
        </w:rPr>
        <w:t>@n</w:t>
      </w:r>
      <w:r>
        <w:t xml:space="preserve"> attribute of the corresponding </w:t>
      </w:r>
      <w:r>
        <w:rPr>
          <w:rStyle w:val="Code"/>
        </w:rPr>
        <w:t>&lt;lg&gt;</w:t>
      </w:r>
      <w:r>
        <w:t xml:space="preserve"> element</w:t>
      </w:r>
    </w:p>
    <w:p>
      <w:pPr>
        <w:pStyle w:val="Lista"/>
      </w:pPr>
      <w:r>
        <w:t xml:space="preserve">the value of </w:t>
      </w:r>
      <w:r>
        <w:rPr>
          <w:rStyle w:val="Codeattribute"/>
        </w:rPr>
        <w:t>@n</w:t>
      </w:r>
      <w:r>
        <w:t xml:space="preserve"> must always be an Arabic numeral, as a rule starting from 1</w:t>
      </w:r>
    </w:p>
    <w:p>
      <w:pPr>
        <w:pStyle w:val="Lista2"/>
      </w:pPr>
      <w:r>
        <w:t>never start stanza numbers from 0</w:t>
      </w:r>
    </w:p>
    <w:p>
      <w:pPr>
        <w:pStyle w:val="Lista2"/>
      </w:pPr>
      <w:r>
        <w:t>the first stanza of a text may be numbered other than 1 if so dictated by circumstances (e.g. in a text whose beginning is lost, but the number of stanzas preceding the first extant one can be determined)</w:t>
      </w:r>
    </w:p>
    <w:p>
      <w:pPr>
        <w:pStyle w:val="Lista"/>
      </w:pPr>
      <w:r>
        <w:t>by default, stanzas shall be numbered consecutively throughout an inscription, with the following exceptions</w:t>
      </w:r>
    </w:p>
    <w:p>
      <w:pPr>
        <w:pStyle w:val="Lista2"/>
      </w:pPr>
      <w:r>
        <w:t xml:space="preserve">if an inscription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stanza numbering must be mandatorily restarted in each textpart division</w:t>
      </w:r>
    </w:p>
    <w:p>
      <w:pPr>
        <w:pStyle w:val="Lista2"/>
      </w:pPr>
      <w:commentRangeStart w:id="97"/>
      <w:r>
        <w:t xml:space="preserve">if an inscription includes pagelike partitions </w:t>
      </w:r>
      <w:r>
        <w:rPr>
          <w:noProof/>
        </w:rPr>
        <w:t>(</w:t>
      </w:r>
      <w:r>
        <w:t>§</w:t>
      </w:r>
      <w:r>
        <w:fldChar w:fldCharType="begin"/>
      </w:r>
      <w:r>
        <w:instrText xml:space="preserve"> REF _Ref43979481 \r \h  \* MERGEFORMAT </w:instrText>
      </w:r>
      <w:r>
        <w:fldChar w:fldCharType="separate"/>
      </w:r>
      <w:r>
        <w:t>3.4</w:t>
      </w:r>
      <w:r>
        <w:fldChar w:fldCharType="end"/>
      </w:r>
      <w:r>
        <w:t>), then stanza numbering may be optionally restarted after each partition in order to follow the numbering scheme of a previous edition or the conventions of your specific field</w:t>
      </w:r>
      <w:commentRangeEnd w:id="97"/>
      <w:r>
        <w:rPr>
          <w:rStyle w:val="Jegyzethivatkozs"/>
          <w:rFonts w:cs="Mangal"/>
        </w:rPr>
        <w:commentReference w:id="97"/>
      </w:r>
    </w:p>
    <w:p>
      <w:pPr>
        <w:pStyle w:val="Lista"/>
      </w:pPr>
      <w:bookmarkStart w:id="98" w:name="_6q9v7bx41h3i" w:colFirst="0" w:colLast="0"/>
      <w:bookmarkStart w:id="99" w:name="_Ref43980265"/>
      <w:bookmarkEnd w:id="98"/>
      <w:r>
        <w:rPr>
          <w:b/>
          <w:bCs/>
        </w:rPr>
        <w:t>original stanza numbers</w:t>
      </w:r>
      <w:r>
        <w:t>, if present, should be treated as part of the text, i.e.</w:t>
      </w:r>
    </w:p>
    <w:p>
      <w:pPr>
        <w:pStyle w:val="Lista2"/>
      </w:pPr>
      <w:r>
        <w:t xml:space="preserve">placed at their actual locus within the </w:t>
      </w:r>
      <w:r>
        <w:rPr>
          <w:rStyle w:val="Code"/>
        </w:rPr>
        <w:t>&lt;l&gt;</w:t>
      </w:r>
      <w:r>
        <w:t xml:space="preserve"> element for the line in which they appear</w:t>
      </w:r>
    </w:p>
    <w:p>
      <w:pPr>
        <w:pStyle w:val="Lista2"/>
      </w:pPr>
      <w:r>
        <w:t xml:space="preserve">tagged as any other number </w:t>
      </w:r>
      <w:r>
        <w:rPr>
          <w:noProof/>
        </w:rPr>
        <w:t>(</w:t>
      </w:r>
      <w:r>
        <w:t>see §</w:t>
      </w:r>
      <w:r>
        <w:fldChar w:fldCharType="begin"/>
      </w:r>
      <w:r>
        <w:instrText xml:space="preserve"> REF _Ref43980607 \r \h  \* MERGEFORMAT </w:instrText>
      </w:r>
      <w:r>
        <w:fldChar w:fldCharType="separate"/>
      </w:r>
      <w:r>
        <w:t>7.1</w:t>
      </w:r>
      <w:r>
        <w:fldChar w:fldCharType="end"/>
      </w:r>
      <w:r>
        <w:t xml:space="preserve"> about encoding the value of numerals, and §</w:t>
      </w:r>
      <w:r>
        <w:fldChar w:fldCharType="begin"/>
      </w:r>
      <w:r>
        <w:instrText xml:space="preserve"> REF _Ref182551676 \r \h </w:instrText>
      </w:r>
      <w:r>
        <w:fldChar w:fldCharType="separate"/>
      </w:r>
      <w:r>
        <w:t>4.2.2</w:t>
      </w:r>
      <w:r>
        <w:fldChar w:fldCharType="end"/>
      </w:r>
      <w:r>
        <w:t xml:space="preserve"> about numeric characters other than decimal digits)</w:t>
      </w:r>
    </w:p>
    <w:p>
      <w:pPr>
        <w:pStyle w:val="Lista"/>
      </w:pPr>
      <w:r>
        <w:t>if a text includes original stanza numeration, editorial stanza numbering must still follow the rules stated above, even if this results in a discrepancy with the original numbering</w:t>
      </w:r>
    </w:p>
    <w:p>
      <w:pPr>
        <w:pStyle w:val="Cmsor4"/>
      </w:pPr>
      <w:bookmarkStart w:id="100" w:name="_Ref181706499"/>
      <w:bookmarkStart w:id="101" w:name="_Toc183083705"/>
      <w:bookmarkEnd w:id="99"/>
      <w:r>
        <w:lastRenderedPageBreak/>
        <w:t>Verse line numbering</w:t>
      </w:r>
      <w:bookmarkEnd w:id="100"/>
      <w:bookmarkEnd w:id="101"/>
    </w:p>
    <w:p>
      <w:pPr>
        <w:pStyle w:val="Lista"/>
      </w:pPr>
      <w:r>
        <w:t xml:space="preserve">for the numbering of lines encoded as the </w:t>
      </w:r>
      <w:r>
        <w:rPr>
          <w:rStyle w:val="Codeattribute"/>
        </w:rPr>
        <w:t>@n</w:t>
      </w:r>
      <w:r>
        <w:t xml:space="preserve"> of </w:t>
      </w:r>
      <w:r>
        <w:rPr>
          <w:rStyle w:val="Code"/>
        </w:rPr>
        <w:t>&lt;l&gt;</w:t>
      </w:r>
      <w:r>
        <w:t xml:space="preserve"> elements, use lowercase Latin letters </w:t>
      </w:r>
      <w:r>
        <w:rPr>
          <w:noProof/>
        </w:rPr>
        <w:t>(</w:t>
      </w:r>
      <w:r>
        <w:t>a, b, c, d) in quatrains of Sanskritic verse and generally for other kinds of verse, except the following:</w:t>
      </w:r>
    </w:p>
    <w:p>
      <w:pPr>
        <w:pStyle w:val="Lista2"/>
      </w:pPr>
      <w:r>
        <w:t xml:space="preserve">use pairs of lowercase Latin letters </w:t>
      </w:r>
      <w:r>
        <w:rPr>
          <w:noProof/>
        </w:rPr>
        <w:t>(</w:t>
      </w:r>
      <w:r>
        <w:t xml:space="preserve">ab, cd) in Sanskrit/Prakrit quantitative verse, where </w:t>
      </w:r>
      <w:r>
        <w:rPr>
          <w:rStyle w:val="Code"/>
        </w:rPr>
        <w:t>&lt;l&gt;</w:t>
      </w:r>
      <w:r>
        <w:t xml:space="preserve"> elements correspond to hemistichs, as in </w:t>
      </w:r>
      <w:r>
        <w:fldChar w:fldCharType="begin"/>
      </w:r>
      <w:r>
        <w:instrText xml:space="preserve"> REF _Ref181625483 \h </w:instrText>
      </w:r>
      <w:r>
        <w:fldChar w:fldCharType="separate"/>
      </w:r>
      <w:r>
        <w:t xml:space="preserve">Example </w:t>
      </w:r>
      <w:r>
        <w:rPr>
          <w:noProof/>
        </w:rPr>
        <w:t>2.5.3</w:t>
      </w:r>
      <w:r>
        <w:t>.</w:t>
      </w:r>
      <w:r>
        <w:rPr>
          <w:noProof/>
        </w:rPr>
        <w:t>A</w:t>
      </w:r>
      <w:r>
        <w:fldChar w:fldCharType="end"/>
      </w:r>
    </w:p>
    <w:p>
      <w:pPr>
        <w:pStyle w:val="Lista2"/>
      </w:pPr>
      <w:r>
        <w:t xml:space="preserve">use Arabic numerals </w:t>
      </w:r>
      <w:r>
        <w:rPr>
          <w:noProof/>
        </w:rPr>
        <w:t>(</w:t>
      </w:r>
      <w:r>
        <w:t>1, 2, 3, 4)</w:t>
      </w:r>
    </w:p>
    <w:p>
      <w:pPr>
        <w:pStyle w:val="Lista3"/>
      </w:pPr>
      <w:r>
        <w:t xml:space="preserve">in Tamil verse, as in </w:t>
      </w:r>
      <w:r>
        <w:fldChar w:fldCharType="begin"/>
      </w:r>
      <w:r>
        <w:instrText xml:space="preserve"> REF _Ref181698022 \h </w:instrText>
      </w:r>
      <w:r>
        <w:fldChar w:fldCharType="separate"/>
      </w:r>
      <w:r>
        <w:t xml:space="preserve">Example </w:t>
      </w:r>
      <w:r>
        <w:rPr>
          <w:noProof/>
        </w:rPr>
        <w:t>2.5.3</w:t>
      </w:r>
      <w:r>
        <w:t>.</w:t>
      </w:r>
      <w:r>
        <w:rPr>
          <w:noProof/>
        </w:rPr>
        <w:t>B</w:t>
      </w:r>
      <w:r>
        <w:fldChar w:fldCharType="end"/>
      </w:r>
    </w:p>
    <w:p>
      <w:pPr>
        <w:pStyle w:val="Lista3"/>
      </w:pPr>
      <w:r>
        <w:t>in free octosyllabic versification found in some Old Sundanese and Old Javanese works</w:t>
      </w:r>
    </w:p>
    <w:p>
      <w:pPr>
        <w:pStyle w:val="Lista3"/>
      </w:pPr>
      <w:r>
        <w:t xml:space="preserve">in any other stanzas that have </w:t>
      </w:r>
      <w:r>
        <w:rPr>
          <w:noProof/>
        </w:rPr>
        <w:t>(</w:t>
      </w:r>
      <w:r>
        <w:t>or follow a model that permits) 10 or more lines per stanza</w:t>
      </w:r>
    </w:p>
    <w:p>
      <w:pPr>
        <w:pStyle w:val="Lista"/>
      </w:pPr>
      <w:bookmarkStart w:id="102" w:name="_7tlyzfn6s88r" w:colFirst="0" w:colLast="0"/>
      <w:bookmarkEnd w:id="102"/>
      <w:r>
        <w:t xml:space="preserve">for stanzas anomalously consisting of more or fewer than the expected number of lines, simply encode the actual number of lines, numbering them in sequence </w:t>
      </w:r>
      <w:r>
        <w:rPr>
          <w:noProof/>
        </w:rPr>
        <w:t>(</w:t>
      </w:r>
      <w:r>
        <w:t>continuing the applicable numbering scheme as described above)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03" w:name="_Ref181625483"/>
            <w:r>
              <w:t xml:space="preserve">Example </w:t>
            </w:r>
            <w:fldSimple w:instr=" STYLEREF 3 \s ">
              <w:r>
                <w:rPr>
                  <w:noProof/>
                </w:rPr>
                <w:t>2.5.3</w:t>
              </w:r>
            </w:fldSimple>
            <w:r>
              <w:t>.</w:t>
            </w:r>
            <w:fldSimple w:instr=" SEQ Example \* ALPHABETIC \s 3 ">
              <w:r>
                <w:rPr>
                  <w:noProof/>
                </w:rPr>
                <w:t>A</w:t>
              </w:r>
            </w:fldSimple>
            <w:bookmarkEnd w:id="103"/>
            <w:r>
              <w:t xml:space="preserve">: line numbering in </w:t>
            </w:r>
            <w:r>
              <w:rPr>
                <w:rStyle w:val="Foreign"/>
              </w:rPr>
              <w:t>gaṇacchandas</w:t>
            </w:r>
            <w:r>
              <w:t xml:space="preserve"> verse</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"42"</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&gt;</w:t>
            </w:r>
            <w:r>
              <w:rPr>
                <w:rStyle w:val="Codetext"/>
              </w:rPr>
              <w:t>śaśineva nabho vimalaṁ kaustubha-maṇineva śārṅgiṇo vakṣaḥ|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bhavana-vareṇa tathedaṁ puram akhilam alaṁkr̥tam udāraṁ||</w:t>
            </w:r>
            <w:r>
              <w:rPr>
                <w:rStyle w:val="Code"/>
              </w:rPr>
              <w:t>&lt;/l&gt;</w:t>
            </w:r>
            <w:r>
              <w:rPr>
                <w:rStyle w:val="Codetext"/>
              </w:rPr>
              <w:br/>
            </w:r>
            <w:r>
              <w:rPr>
                <w:rStyle w:val="Code"/>
              </w:rPr>
              <w:t>&lt;/lg&gt;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04" w:name="_Ref181698022"/>
            <w:r>
              <w:t xml:space="preserve">Example </w:t>
            </w:r>
            <w:fldSimple w:instr=" STYLEREF 3 \s ">
              <w:r>
                <w:rPr>
                  <w:noProof/>
                </w:rPr>
                <w:t>2.5.3</w:t>
              </w:r>
            </w:fldSimple>
            <w:r>
              <w:t>.</w:t>
            </w:r>
            <w:fldSimple w:instr=" SEQ Example \* ALPHABETIC \s 3 ">
              <w:r>
                <w:rPr>
                  <w:noProof/>
                </w:rPr>
                <w:t>B</w:t>
              </w:r>
            </w:fldSimple>
            <w:bookmarkEnd w:id="104"/>
            <w:r>
              <w:t>: line numbering in Tamil verse</w:t>
            </w:r>
          </w:p>
        </w:tc>
      </w:tr>
      <w:tr>
        <w:tc>
          <w:tcPr>
            <w:tcW w:w="5000" w:type="pct"/>
          </w:tcPr>
          <w:p>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"āciriyappā"</w:t>
            </w:r>
            <w:r>
              <w:rPr>
                <w:rStyle w:val="Code"/>
              </w:rPr>
              <w:t>&gt;</w:t>
            </w:r>
            <w:r>
              <w:rPr>
                <w:rStyle w:val="Codetext"/>
              </w:rPr>
              <w:br/>
            </w:r>
            <w:r>
              <w:rPr>
                <w:rStyle w:val="Code"/>
              </w:rPr>
              <w:t xml:space="preserve">  &lt;l </w:t>
            </w:r>
            <w:r>
              <w:rPr>
                <w:rStyle w:val="Codeattribute"/>
              </w:rPr>
              <w:t>n=</w:t>
            </w:r>
            <w:r>
              <w:rPr>
                <w:rStyle w:val="Codevalue"/>
              </w:rPr>
              <w:t>"1"</w:t>
            </w:r>
            <w:r>
              <w:rPr>
                <w:rStyle w:val="Code"/>
              </w:rPr>
              <w:t>&gt;</w:t>
            </w:r>
            <w:r>
              <w:rPr>
                <w:rStyle w:val="Codetext"/>
              </w:rPr>
              <w:t>tiṅkaḷēr taru taṉ toṅkal veṇ-kuṭai-k kīḻ</w:t>
            </w:r>
            <w:r>
              <w:rPr>
                <w:rStyle w:val="Code"/>
              </w:rPr>
              <w:t>&lt;/l&gt;</w:t>
            </w:r>
          </w:p>
          <w:p>
            <w:pPr>
              <w:pStyle w:val="CodeParagraph"/>
              <w:rPr>
                <w:rStyle w:val="Code"/>
              </w:rPr>
            </w:pPr>
            <w:r>
              <w:rPr>
                <w:rStyle w:val="Code"/>
              </w:rPr>
              <w:t xml:space="preserve">  &lt;l </w:t>
            </w:r>
            <w:r>
              <w:rPr>
                <w:rStyle w:val="Codeattribute"/>
              </w:rPr>
              <w:t>n=</w:t>
            </w:r>
            <w:r>
              <w:rPr>
                <w:rStyle w:val="Codevalue"/>
              </w:rPr>
              <w:t>"2"</w:t>
            </w:r>
            <w:r>
              <w:rPr>
                <w:rStyle w:val="Code"/>
              </w:rPr>
              <w:t>&gt;</w:t>
            </w:r>
            <w:r>
              <w:rPr>
                <w:rStyle w:val="Codetext"/>
              </w:rPr>
              <w:t>nila-makaḷ nilava malar-makaṭ-p puṇara</w:t>
            </w:r>
            <w:r>
              <w:rPr>
                <w:rStyle w:val="Code"/>
              </w:rPr>
              <w:t>&lt;/l&gt;</w:t>
            </w:r>
          </w:p>
          <w:p>
            <w:pPr>
              <w:pStyle w:val="CodeParagraph"/>
              <w:rPr>
                <w:rStyle w:val="Code"/>
              </w:rPr>
            </w:pPr>
            <w:r>
              <w:rPr>
                <w:rStyle w:val="Code"/>
              </w:rPr>
              <w:t xml:space="preserve">  &lt;l </w:t>
            </w:r>
            <w:r>
              <w:rPr>
                <w:rStyle w:val="Codeattribute"/>
              </w:rPr>
              <w:t>n=</w:t>
            </w:r>
            <w:r>
              <w:rPr>
                <w:rStyle w:val="Codevalue"/>
              </w:rPr>
              <w:t>"3"</w:t>
            </w:r>
            <w:r>
              <w:rPr>
                <w:rStyle w:val="Code"/>
              </w:rPr>
              <w:t>&gt;</w:t>
            </w:r>
            <w:r>
              <w:rPr>
                <w:rStyle w:val="Codetext"/>
              </w:rPr>
              <w:t>ceṅkol ōcci-k karuṅ kali kaṭintuṭaṉ</w:t>
            </w:r>
            <w:r>
              <w:rPr>
                <w:rStyle w:val="Code"/>
              </w:rPr>
              <w:t>&lt;/l&gt;</w:t>
            </w:r>
          </w:p>
          <w:p>
            <w:pPr>
              <w:pStyle w:val="CodeParagraph"/>
            </w:pPr>
            <w:r>
              <w:rPr>
                <w:rStyle w:val="Codetext"/>
              </w:rPr>
              <w:t xml:space="preserve">  ...</w:t>
            </w:r>
            <w:r>
              <w:rPr>
                <w:rStyle w:val="Codetext"/>
              </w:rPr>
              <w:br/>
            </w:r>
            <w:r>
              <w:rPr>
                <w:rStyle w:val="Code"/>
              </w:rPr>
              <w:t>&lt;/lg&gt;</w:t>
            </w:r>
          </w:p>
        </w:tc>
      </w:tr>
    </w:tbl>
    <w:p>
      <w:pPr>
        <w:pStyle w:val="Cmsor3"/>
      </w:pPr>
      <w:bookmarkStart w:id="105" w:name="_Toc183083706"/>
      <w:r>
        <w:t>Encoding metrical features</w:t>
      </w:r>
      <w:bookmarkEnd w:id="105"/>
    </w:p>
    <w:p>
      <w:pPr>
        <w:pStyle w:val="Cmsor4"/>
      </w:pPr>
      <w:bookmarkStart w:id="106" w:name="_Ref181699020"/>
      <w:bookmarkStart w:id="107" w:name="_Toc183083707"/>
      <w:r>
        <w:t xml:space="preserve">Encoding an abstract prosodic template with </w:t>
      </w:r>
      <w:r>
        <w:rPr>
          <w:rStyle w:val="Codeattribute"/>
        </w:rPr>
        <w:t>@met</w:t>
      </w:r>
      <w:bookmarkEnd w:id="106"/>
      <w:bookmarkEnd w:id="107"/>
    </w:p>
    <w:p>
      <w:pPr>
        <w:pStyle w:val="Lista"/>
      </w:pPr>
      <w:r>
        <w:t xml:space="preserve">the abstract or theoretical metre to which a stanza (or, sometimes, a line) conforms shall be encoded in the attribute </w:t>
      </w:r>
      <w:r>
        <w:rPr>
          <w:rStyle w:val="Codeattribute"/>
        </w:rPr>
        <w:t>@met</w:t>
      </w:r>
    </w:p>
    <w:p>
      <w:pPr>
        <w:pStyle w:val="Lista"/>
      </w:pPr>
      <w:r>
        <w:t>typically, the value of this attribute shall be one of the metre names listed in our authority file on Prosodic Patterns</w:t>
      </w:r>
      <w:r>
        <w:rPr>
          <w:rStyle w:val="Lbjegyzet-hivatkozs"/>
        </w:rPr>
        <w:footnoteReference w:id="12"/>
      </w:r>
    </w:p>
    <w:p>
      <w:pPr>
        <w:pStyle w:val="Lista2"/>
      </w:pPr>
      <w:r>
        <w:t xml:space="preserve">these are the traditional/conventional names of metres recognised by authorities on poetics </w:t>
      </w:r>
      <w:r>
        <w:rPr>
          <w:noProof/>
        </w:rPr>
        <w:t>(</w:t>
      </w:r>
      <w:r>
        <w:t xml:space="preserve">e.g. </w:t>
      </w:r>
      <w:r>
        <w:rPr>
          <w:rStyle w:val="Foreign"/>
        </w:rPr>
        <w:t>upajāti</w:t>
      </w:r>
      <w:r>
        <w:t xml:space="preserve">, </w:t>
      </w:r>
      <w:r>
        <w:rPr>
          <w:rStyle w:val="Foreign"/>
        </w:rPr>
        <w:t>śārdūlavikrīḍita</w:t>
      </w:r>
      <w:r>
        <w:t>, etc.)</w:t>
      </w:r>
    </w:p>
    <w:p>
      <w:pPr>
        <w:pStyle w:val="Lista2"/>
      </w:pPr>
      <w:r>
        <w:t xml:space="preserve">the same file can also help you </w:t>
      </w:r>
      <w:commentRangeStart w:id="108"/>
      <w:r>
        <w:t>with metre identification</w:t>
      </w:r>
      <w:commentRangeEnd w:id="108"/>
      <w:r>
        <w:rPr>
          <w:rStyle w:val="Jegyzethivatkozs"/>
          <w:rFonts w:cs="Mangal"/>
        </w:rPr>
        <w:commentReference w:id="108"/>
      </w:r>
    </w:p>
    <w:p>
      <w:pPr>
        <w:pStyle w:val="Lista"/>
      </w:pPr>
      <w:r>
        <w:t xml:space="preserve">if you come across a metre to which you can put a name, but that </w:t>
      </w:r>
      <w:r>
        <w:rPr>
          <w:b/>
          <w:bCs/>
        </w:rPr>
        <w:t>name is not listed</w:t>
      </w:r>
      <w:r>
        <w:t xml:space="preserve"> in the authority file, then</w:t>
      </w:r>
    </w:p>
    <w:p>
      <w:pPr>
        <w:pStyle w:val="Lista2"/>
      </w:pPr>
      <w:r>
        <w:t>use the name as a value</w:t>
      </w:r>
    </w:p>
    <w:p>
      <w:pPr>
        <w:pStyle w:val="Lista2"/>
      </w:pPr>
      <w:r>
        <w:t>contact the authors to have the name and template or definition added to the list of recognised prosodic patterns</w:t>
      </w:r>
    </w:p>
    <w:p>
      <w:pPr>
        <w:pStyle w:val="Lista"/>
      </w:pPr>
      <w:r>
        <w:t xml:space="preserve">other possible values of </w:t>
      </w:r>
      <w:r>
        <w:rPr>
          <w:rStyle w:val="Codeattribute"/>
        </w:rPr>
        <w:t>@met</w:t>
      </w:r>
      <w:r>
        <w:t>, applicable only to stanzas, are introduced in §</w:t>
      </w:r>
      <w:r>
        <w:fldChar w:fldCharType="begin"/>
      </w:r>
      <w:r>
        <w:instrText xml:space="preserve"> REF _Ref181706615 \r \h </w:instrText>
      </w:r>
      <w:r>
        <w:fldChar w:fldCharType="separate"/>
      </w:r>
      <w:r>
        <w:t>2.5.4.3</w:t>
      </w:r>
      <w:r>
        <w:fldChar w:fldCharType="end"/>
      </w:r>
      <w:r>
        <w:t xml:space="preserve"> below</w:t>
      </w:r>
    </w:p>
    <w:p>
      <w:pPr>
        <w:pStyle w:val="Cmsor4"/>
      </w:pPr>
      <w:bookmarkStart w:id="109" w:name="_Ref181701741"/>
      <w:bookmarkStart w:id="110" w:name="_Toc183083708"/>
      <w:bookmarkStart w:id="111" w:name="_Ref181630354"/>
      <w:bookmarkStart w:id="112" w:name="_Ref181609517"/>
      <w:r>
        <w:t xml:space="preserve">Encoding an actual prosodic realisation with </w:t>
      </w:r>
      <w:r>
        <w:rPr>
          <w:rStyle w:val="Codeattribute"/>
        </w:rPr>
        <w:t>@real</w:t>
      </w:r>
      <w:bookmarkEnd w:id="109"/>
      <w:bookmarkEnd w:id="110"/>
    </w:p>
    <w:p>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Pr>
          <w:rStyle w:val="Codeattribute"/>
        </w:rPr>
        <w:t>@real</w:t>
      </w:r>
    </w:p>
    <w:p>
      <w:pPr>
        <w:pStyle w:val="Lista"/>
      </w:pPr>
      <w:r>
        <w:t xml:space="preserve">the value of this attribute must be the specific prosody of the line, recorded in the XML notation described in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pPr>
        <w:pStyle w:val="Lista2"/>
      </w:pPr>
      <w:r>
        <w:lastRenderedPageBreak/>
        <w:t>note that since we are concerned with actual realisation here, the = symbol for “syllable of indeterminate length” may only be used when the length of a syllable cannot be determined due to reading difficulties, and not for line-final syllables, which are usually understood to be long in prosodic templates, but whose actual length must in this case be recorded</w:t>
      </w:r>
    </w:p>
    <w:p>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t>2.5.4.4</w:t>
      </w:r>
      <w:r>
        <w:fldChar w:fldCharType="end"/>
      </w:r>
      <w:r>
        <w:t xml:space="preserve"> below</w:t>
      </w:r>
    </w:p>
    <w:p>
      <w:pPr>
        <w:pStyle w:val="Cmsor4"/>
      </w:pPr>
      <w:bookmarkStart w:id="113" w:name="_Ref181706290"/>
      <w:bookmarkStart w:id="114" w:name="_Ref181706337"/>
      <w:bookmarkStart w:id="115" w:name="_Ref181706615"/>
      <w:bookmarkStart w:id="116" w:name="_Toc183083709"/>
      <w:r>
        <w:t>Encoding metre for stanzas</w:t>
      </w:r>
      <w:bookmarkEnd w:id="111"/>
      <w:bookmarkEnd w:id="113"/>
      <w:bookmarkEnd w:id="114"/>
      <w:bookmarkEnd w:id="115"/>
      <w:bookmarkEnd w:id="116"/>
    </w:p>
    <w:p>
      <w:pPr>
        <w:pStyle w:val="Lista"/>
      </w:pPr>
      <w:r>
        <w:t xml:space="preserve">for every </w:t>
      </w:r>
      <w:r>
        <w:rPr>
          <w:rStyle w:val="Code"/>
        </w:rPr>
        <w:t>&lt;lg&gt;</w:t>
      </w:r>
      <w:r>
        <w:t xml:space="preserve"> element, the </w:t>
      </w:r>
      <w:r>
        <w:rPr>
          <w:rStyle w:val="Codeattribute"/>
        </w:rPr>
        <w:t>@met</w:t>
      </w:r>
      <w:r>
        <w:t xml:space="preserve"> attribute must be mandatorily present to identify the metrical pattern governing that stanza</w:t>
      </w:r>
    </w:p>
    <w:p>
      <w:pPr>
        <w:pStyle w:val="Lista"/>
      </w:pPr>
      <w:r>
        <w:t xml:space="preserve">the value of </w:t>
      </w:r>
      <w:r>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t>2.5.4.1</w:t>
      </w:r>
      <w:r>
        <w:fldChar w:fldCharType="end"/>
      </w:r>
    </w:p>
    <w:p>
      <w:pPr>
        <w:pStyle w:val="Lista2"/>
      </w:pPr>
      <w:r>
        <w:t>for stanzas, never use metre names which are applicable only to lines</w:t>
      </w:r>
    </w:p>
    <w:p>
      <w:pPr>
        <w:pStyle w:val="Lista2"/>
      </w:pPr>
      <w:r>
        <w:t>if the authority file lists more than one name for a template, choose the name most appropriate to the language and/or region of your inscription</w:t>
      </w:r>
    </w:p>
    <w:p>
      <w:pPr>
        <w:pStyle w:val="Lista"/>
      </w:pPr>
      <w:r>
        <w:t xml:space="preserve">if a stanza follows a set metrical template, but </w:t>
      </w:r>
      <w:r>
        <w:rPr>
          <w:b/>
          <w:bCs/>
        </w:rPr>
        <w:t>you cannot put a name to the metre</w:t>
      </w:r>
      <w:r>
        <w:t>, then</w:t>
      </w:r>
    </w:p>
    <w:p>
      <w:pPr>
        <w:pStyle w:val="Lista2"/>
      </w:pPr>
      <w:r>
        <w:t xml:space="preserve">establish the prosodic template and record it in XML prosodic notation </w:t>
      </w:r>
      <w:r>
        <w:rPr>
          <w:noProof/>
        </w:rPr>
        <w:t>(</w:t>
      </w:r>
      <w:r>
        <w:t xml:space="preserve">q.v. </w:t>
      </w:r>
      <w:commentRangeStart w:id="117"/>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commentRangeEnd w:id="117"/>
      <w:r>
        <w:rPr>
          <w:rStyle w:val="Jegyzethivatkozs"/>
          <w:rFonts w:cs="Mangal"/>
        </w:rPr>
        <w:commentReference w:id="117"/>
      </w:r>
      <w:r>
        <w:t xml:space="preserve">) as the value of </w:t>
      </w:r>
      <w:r>
        <w:rPr>
          <w:rStyle w:val="Codeattribute"/>
        </w:rPr>
        <w:t>@met</w:t>
      </w:r>
      <w:r>
        <w:t xml:space="preserve">, as in </w:t>
      </w:r>
      <w:r>
        <w:fldChar w:fldCharType="begin"/>
      </w:r>
      <w:r>
        <w:instrText xml:space="preserve"> REF _Ref181699675 \h </w:instrText>
      </w:r>
      <w:r>
        <w:fldChar w:fldCharType="separate"/>
      </w:r>
      <w:r>
        <w:t xml:space="preserve">Example </w:t>
      </w:r>
      <w:r>
        <w:rPr>
          <w:noProof/>
        </w:rPr>
        <w:t>2.5.4</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18" w:name="_Ref181699675"/>
            <w:bookmarkStart w:id="119" w:name="_Ref181699674"/>
            <w:r>
              <w:t xml:space="preserve">Example </w:t>
            </w:r>
            <w:fldSimple w:instr=" STYLEREF 3 \s ">
              <w:r>
                <w:rPr>
                  <w:noProof/>
                </w:rPr>
                <w:t>2.5.4</w:t>
              </w:r>
            </w:fldSimple>
            <w:r>
              <w:t>.</w:t>
            </w:r>
            <w:fldSimple w:instr=" SEQ Example \* ALPHABETIC \s 3 ">
              <w:r>
                <w:rPr>
                  <w:noProof/>
                </w:rPr>
                <w:t>A</w:t>
              </w:r>
            </w:fldSimple>
            <w:bookmarkEnd w:id="118"/>
            <w:r>
              <w:t>: prosodic template encoded with XML notation</w:t>
            </w:r>
            <w:bookmarkEnd w:id="119"/>
          </w:p>
        </w:tc>
      </w:tr>
      <w:tr>
        <w:tc>
          <w:tcPr>
            <w:tcW w:w="5000" w:type="pct"/>
          </w:tcPr>
          <w:p>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&gt;</w:t>
            </w:r>
            <w:r>
              <w:rPr>
                <w:rStyle w:val="Codetext"/>
              </w:rPr>
              <w:t>satya-vacano yama-suro na sa surādhipa-bhayād bhavati satya-vacanaḥ</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śauryya-guṇavān mr̥gapatir nna sa viveka-matito bhavati śauryya-guṇavāN</w:t>
            </w:r>
            <w:r>
              <w:rPr>
                <w:rStyle w:val="Code"/>
              </w:rPr>
              <w:t>&lt;/l&gt;</w:t>
            </w:r>
          </w:p>
          <w:p>
            <w:pPr>
              <w:pStyle w:val="CodeParagraph"/>
              <w:keepNext/>
              <w:rPr>
                <w:rStyle w:val="Code"/>
              </w:rPr>
            </w:pPr>
            <w:r>
              <w:rPr>
                <w:rStyle w:val="Code"/>
              </w:rPr>
              <w:t xml:space="preserve">  &lt;l </w:t>
            </w:r>
            <w:r>
              <w:rPr>
                <w:rStyle w:val="Codeattribute"/>
              </w:rPr>
              <w:t>n=</w:t>
            </w:r>
            <w:r>
              <w:rPr>
                <w:rStyle w:val="Codevalue"/>
              </w:rPr>
              <w:t>"c"</w:t>
            </w:r>
            <w:r>
              <w:rPr>
                <w:rStyle w:val="Code"/>
              </w:rPr>
              <w:t>&gt;</w:t>
            </w:r>
            <w:r>
              <w:rPr>
                <w:rStyle w:val="Codetext"/>
              </w:rPr>
              <w:t>dāna-vibhavo ravi-suto na sa pati-sva-balato bhavati dāna-vibhavaḥ</w:t>
            </w:r>
            <w:r>
              <w:rPr>
                <w:rStyle w:val="Code"/>
              </w:rPr>
              <w:t>&lt;/l&gt;</w:t>
            </w:r>
          </w:p>
          <w:p>
            <w:pPr>
              <w:pStyle w:val="CodeParagraph"/>
              <w:keepNext/>
            </w:pPr>
            <w:r>
              <w:rPr>
                <w:rStyle w:val="Code"/>
              </w:rPr>
              <w:t xml:space="preserve">  &lt;l </w:t>
            </w:r>
            <w:r>
              <w:rPr>
                <w:rStyle w:val="Codeattribute"/>
              </w:rPr>
              <w:t>n=</w:t>
            </w:r>
            <w:r>
              <w:rPr>
                <w:rStyle w:val="Codevalue"/>
              </w:rPr>
              <w:t>"d"</w:t>
            </w:r>
            <w:r>
              <w:rPr>
                <w:rStyle w:val="Code"/>
              </w:rPr>
              <w:t>&gt;</w:t>
            </w:r>
            <w:r>
              <w:rPr>
                <w:rStyle w:val="Codetext"/>
              </w:rPr>
              <w:t>satya-vara-śauryya-para-dāna-vibhavas tu nr̥pakāma-nr̥patiḥ prakr̥titaḥ</w:t>
            </w:r>
            <w:r>
              <w:rPr>
                <w:rStyle w:val="Code"/>
              </w:rPr>
              <w:t>&lt;/l&gt;</w:t>
            </w:r>
            <w:r>
              <w:t xml:space="preserve"> </w:t>
            </w:r>
          </w:p>
          <w:p>
            <w:pPr>
              <w:pStyle w:val="CodeParagraph"/>
              <w:keepNext/>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no conventional name could be associated with the consistent prosodic pattern followed in this stanza</w:t>
            </w:r>
          </w:p>
          <w:p>
            <w:pPr>
              <w:pStyle w:val="TableNote"/>
            </w:pPr>
            <w:r>
              <w:t xml:space="preserve">the </w:t>
            </w:r>
            <w:r>
              <w:rPr>
                <w:rStyle w:val="Codeattribute"/>
              </w:rPr>
              <w:t>@met</w:t>
            </w:r>
            <w:r>
              <w:t xml:space="preserve"> for the stanza is therefore recorded in prosodic notation</w:t>
            </w:r>
          </w:p>
        </w:tc>
      </w:tr>
    </w:tbl>
    <w:p/>
    <w:p>
      <w:pPr>
        <w:pStyle w:val="Lista"/>
      </w:pPr>
      <w:r>
        <w:t xml:space="preserve">if the </w:t>
      </w:r>
      <w:commentRangeStart w:id="120"/>
      <w:r>
        <w:t xml:space="preserve">individual lines of a stanza </w:t>
      </w:r>
      <w:commentRangeEnd w:id="120"/>
      <w:r>
        <w:rPr>
          <w:rStyle w:val="Jegyzethivatkozs"/>
          <w:rFonts w:cs="Murty Sanskrit"/>
        </w:rPr>
        <w:commentReference w:id="120"/>
      </w:r>
      <w:r>
        <w:t xml:space="preserve">match two or more </w:t>
      </w:r>
      <w:r>
        <w:rPr>
          <w:b/>
          <w:bCs/>
        </w:rPr>
        <w:t>different legitimate metrical templates</w:t>
      </w:r>
      <w:r>
        <w:t>, then</w:t>
      </w:r>
    </w:p>
    <w:p>
      <w:pPr>
        <w:pStyle w:val="Lista2"/>
      </w:pPr>
      <w:r>
        <w:t xml:space="preserve">encode </w:t>
      </w:r>
      <w:r>
        <w:rPr>
          <w:rStyle w:val="Codeattribute"/>
        </w:rPr>
        <w:t>@met</w:t>
      </w:r>
      <w:r>
        <w:rPr>
          <w:rStyle w:val="Code"/>
        </w:rPr>
        <w:t>=</w:t>
      </w:r>
      <w:r>
        <w:rPr>
          <w:rStyle w:val="Codevalue"/>
        </w:rPr>
        <w:t>"mixed"</w:t>
      </w:r>
      <w:r>
        <w:t xml:space="preserve"> on the stanza,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xml:space="preserve"> below</w:t>
      </w:r>
    </w:p>
    <w:p>
      <w:pPr>
        <w:pStyle w:val="Lista2"/>
      </w:pPr>
      <w:r>
        <w:t>in this case, mandatorily encode the prosodic template of each line in this stanza (as per §</w:t>
      </w:r>
      <w:r>
        <w:fldChar w:fldCharType="begin"/>
      </w:r>
      <w:r>
        <w:instrText xml:space="preserve"> REF _Ref43980303 \r \h </w:instrText>
      </w:r>
      <w:r>
        <w:fldChar w:fldCharType="separate"/>
      </w:r>
      <w:r>
        <w:t>2.5.4.4</w:t>
      </w:r>
      <w:r>
        <w:fldChar w:fldCharType="end"/>
      </w:r>
      <w:r>
        <w:t>)</w:t>
      </w:r>
    </w:p>
    <w:p>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pPr>
        <w:pStyle w:val="Lista"/>
      </w:pPr>
      <w:r>
        <w:t xml:space="preserve">if </w:t>
      </w:r>
      <w:r>
        <w:rPr>
          <w:b/>
          <w:bCs/>
        </w:rPr>
        <w:t>you can only establish the metre tentatively</w:t>
      </w:r>
      <w:r>
        <w:rPr>
          <w:noProof/>
        </w:rPr>
        <w:t xml:space="preserve"> because the text is damaged or prosodically incorrect, as in </w:t>
      </w:r>
      <w:r>
        <w:rPr>
          <w:noProof/>
        </w:rPr>
        <w:fldChar w:fldCharType="begin"/>
      </w:r>
      <w:r>
        <w:rPr>
          <w:noProof/>
        </w:rPr>
        <w:instrText xml:space="preserve"> REF _Ref181707151 \h </w:instrText>
      </w:r>
      <w:r>
        <w:rPr>
          <w:noProof/>
        </w:rPr>
      </w:r>
      <w:r>
        <w:rPr>
          <w:noProof/>
        </w:rPr>
        <w:fldChar w:fldCharType="separate"/>
      </w:r>
      <w:r>
        <w:t xml:space="preserve">Example </w:t>
      </w:r>
      <w:r>
        <w:rPr>
          <w:noProof/>
        </w:rPr>
        <w:t>2.5.4</w:t>
      </w:r>
      <w:r>
        <w:t>.</w:t>
      </w:r>
      <w:r>
        <w:rPr>
          <w:noProof/>
        </w:rPr>
        <w:t>B</w:t>
      </w:r>
      <w:r>
        <w:rPr>
          <w:noProof/>
        </w:rPr>
        <w:fldChar w:fldCharType="end"/>
      </w:r>
      <w:r>
        <w:rPr>
          <w:noProof/>
        </w:rPr>
        <w:t>, then</w:t>
      </w:r>
    </w:p>
    <w:p>
      <w:pPr>
        <w:pStyle w:val="Lista2"/>
      </w:pPr>
      <w:r>
        <w:t xml:space="preserve">add the element </w:t>
      </w:r>
      <w:r>
        <w:rPr>
          <w:rStyle w:val="Code"/>
        </w:rPr>
        <w:t xml:space="preserve">&lt;certainty </w:t>
      </w:r>
      <w:r>
        <w:rPr>
          <w:rStyle w:val="Codeattribute"/>
        </w:rPr>
        <w:t>match</w:t>
      </w:r>
      <w:r>
        <w:rPr>
          <w:rStyle w:val="Code"/>
        </w:rPr>
        <w:t>=</w:t>
      </w:r>
      <w:r>
        <w:rPr>
          <w:rStyle w:val="Codevalue"/>
        </w:rPr>
        <w:t xml:space="preserve">"../@met" </w:t>
      </w:r>
      <w:r>
        <w:rPr>
          <w:rStyle w:val="Codeattribute"/>
        </w:rPr>
        <w:t>locus</w:t>
      </w:r>
      <w:r>
        <w:rPr>
          <w:rStyle w:val="Code"/>
        </w:rPr>
        <w:t>=</w:t>
      </w:r>
      <w:r>
        <w:rPr>
          <w:rStyle w:val="Codevalue"/>
        </w:rPr>
        <w:t>"value"</w:t>
      </w:r>
      <w:r>
        <w:rPr>
          <w:rStyle w:val="Code"/>
        </w:rPr>
        <w:t>/&gt;</w:t>
      </w:r>
      <w:r>
        <w:t xml:space="preserve"> directly after the opening </w:t>
      </w:r>
      <w:r>
        <w:rPr>
          <w:rStyle w:val="Code"/>
        </w:rPr>
        <w:t>&lt;lg&gt;</w:t>
      </w:r>
      <w:r>
        <w:t xml:space="preserve"> tag </w:t>
      </w:r>
      <w:r>
        <w:rPr>
          <w:noProof/>
        </w:rPr>
        <w:t>(</w:t>
      </w:r>
      <w:r>
        <w:t xml:space="preserve">before the first </w:t>
      </w:r>
      <w:r>
        <w:rPr>
          <w:rStyle w:val="Code"/>
        </w:rPr>
        <w:t>&lt;l&gt;</w:t>
      </w:r>
      <w:r>
        <w:t xml:space="preserve"> element), where</w:t>
      </w:r>
    </w:p>
    <w:p>
      <w:pPr>
        <w:pStyle w:val="Lista3"/>
      </w:pPr>
      <w:r>
        <w:rPr>
          <w:rStyle w:val="Codeattribute"/>
        </w:rPr>
        <w:t>@match</w:t>
      </w:r>
      <w:r>
        <w:rPr>
          <w:rStyle w:val="Code"/>
        </w:rPr>
        <w:t>=</w:t>
      </w:r>
      <w:r>
        <w:rPr>
          <w:rStyle w:val="Codevalue"/>
        </w:rPr>
        <w:t>"../@met"</w:t>
      </w:r>
      <w:r>
        <w:t xml:space="preserve"> indicates that you are encoding uncertainty</w:t>
      </w:r>
      <w:r>
        <w:rPr>
          <w:rStyle w:val="Lbjegyzet-hivatkozs"/>
        </w:rPr>
        <w:footnoteReference w:id="13"/>
      </w:r>
      <w:r>
        <w:t xml:space="preserve"> regarding the </w:t>
      </w:r>
      <w:r>
        <w:rPr>
          <w:rStyle w:val="Codeattribute"/>
        </w:rPr>
        <w:t>@met</w:t>
      </w:r>
      <w:r>
        <w:t xml:space="preserve"> attribute of the parent element </w:t>
      </w:r>
      <w:r>
        <w:rPr>
          <w:noProof/>
        </w:rPr>
        <w:t>(</w:t>
      </w:r>
      <w:r>
        <w:t xml:space="preserve">i.e. </w:t>
      </w:r>
      <w:r>
        <w:rPr>
          <w:rStyle w:val="Code"/>
        </w:rPr>
        <w:t>&lt;lg&gt;</w:t>
      </w:r>
      <w:r>
        <w:t>), and</w:t>
      </w:r>
    </w:p>
    <w:p>
      <w:pPr>
        <w:pStyle w:val="Lista3"/>
      </w:pPr>
      <w:r>
        <w:rPr>
          <w:rStyle w:val="Codeattribute"/>
        </w:rPr>
        <w:t>@locus</w:t>
      </w:r>
      <w:r>
        <w:rPr>
          <w:rStyle w:val="Code"/>
        </w:rPr>
        <w:t>=</w:t>
      </w:r>
      <w:r>
        <w:rPr>
          <w:rStyle w:val="Codevalue"/>
        </w:rPr>
        <w:t>"value"</w:t>
      </w:r>
      <w:r>
        <w:t xml:space="preserve"> indicates that the uncertainty concerns the value of this attribute </w:t>
      </w:r>
      <w:r>
        <w:rPr>
          <w:noProof/>
        </w:rPr>
        <w:t>(</w:t>
      </w:r>
      <w:r>
        <w:t>i.e. the identification of the metre)</w:t>
      </w:r>
    </w:p>
    <w:p>
      <w:pPr>
        <w:pStyle w:val="Lista2"/>
      </w:pPr>
      <w:r>
        <w:t xml:space="preserve">if the uncertainty of your identification is because the received text is metrically anomalous, then also encode </w:t>
      </w:r>
      <w:r>
        <w:rPr>
          <w:rStyle w:val="Codeattribute"/>
        </w:rPr>
        <w:t>@real</w:t>
      </w:r>
      <w:r>
        <w:t xml:space="preserve"> on the problematic line(s) as per §</w:t>
      </w:r>
      <w:r>
        <w:fldChar w:fldCharType="begin"/>
      </w:r>
      <w:r>
        <w:instrText xml:space="preserve"> REF _Ref181700216 \r \h </w:instrText>
      </w:r>
      <w:r>
        <w:fldChar w:fldCharType="separate"/>
      </w:r>
      <w:r>
        <w:t>2.5.4.4</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keepLines/>
            </w:pPr>
            <w:bookmarkStart w:id="121" w:name="_Ref181707151"/>
            <w:bookmarkStart w:id="122" w:name="_Ref181707147"/>
            <w:r>
              <w:t xml:space="preserve">Example </w:t>
            </w:r>
            <w:fldSimple w:instr=" STYLEREF 3 \s ">
              <w:r>
                <w:rPr>
                  <w:noProof/>
                </w:rPr>
                <w:t>2.5.4</w:t>
              </w:r>
            </w:fldSimple>
            <w:r>
              <w:t>.</w:t>
            </w:r>
            <w:fldSimple w:instr=" SEQ Example \* ALPHABETIC \s 3 ">
              <w:r>
                <w:rPr>
                  <w:noProof/>
                </w:rPr>
                <w:t>B</w:t>
              </w:r>
            </w:fldSimple>
            <w:bookmarkEnd w:id="121"/>
            <w:r>
              <w:t>: tentative metre identification</w:t>
            </w:r>
            <w:bookmarkEnd w:id="122"/>
          </w:p>
        </w:tc>
      </w:tr>
      <w:tr>
        <w:tc>
          <w:tcPr>
            <w:tcW w:w="5000" w:type="pct"/>
          </w:tcPr>
          <w:p>
            <w:pPr>
              <w:pStyle w:val="CodeParagraph"/>
              <w:keepNext/>
              <w:keepLines/>
              <w:rPr>
                <w:rStyle w:val="Code"/>
              </w:rPr>
            </w:pPr>
            <w:r>
              <w:rPr>
                <w:rStyle w:val="Code"/>
              </w:rPr>
              <w:lastRenderedPageBreak/>
              <w:t xml:space="preserve">&lt;lg </w:t>
            </w:r>
            <w:r>
              <w:rPr>
                <w:rStyle w:val="Codeattribute"/>
              </w:rPr>
              <w:t>n=</w:t>
            </w:r>
            <w:r>
              <w:rPr>
                <w:rStyle w:val="Codevalue"/>
              </w:rPr>
              <w:t>"26"</w:t>
            </w:r>
            <w:r>
              <w:rPr>
                <w:rStyle w:val="Code"/>
              </w:rPr>
              <w:t xml:space="preserve"> </w:t>
            </w:r>
            <w:r>
              <w:rPr>
                <w:rStyle w:val="Codeattribute"/>
              </w:rPr>
              <w:t>met=</w:t>
            </w:r>
            <w:r>
              <w:rPr>
                <w:rStyle w:val="Codevalue"/>
              </w:rPr>
              <w:t>"gīti"</w:t>
            </w:r>
            <w:r>
              <w:rPr>
                <w:rStyle w:val="Code"/>
              </w:rPr>
              <w:t xml:space="preserve">&gt;&lt;certainty </w:t>
            </w:r>
            <w:r>
              <w:rPr>
                <w:rStyle w:val="Codeattribute"/>
              </w:rPr>
              <w:t>match=</w:t>
            </w:r>
            <w:r>
              <w:rPr>
                <w:rStyle w:val="Codevalue"/>
              </w:rPr>
              <w:t>"../@met" locus="value"</w:t>
            </w:r>
            <w:r>
              <w:rPr>
                <w:rStyle w:val="Code"/>
              </w:rPr>
              <w:t>/&gt;</w:t>
            </w:r>
          </w:p>
          <w:p>
            <w:pPr>
              <w:pStyle w:val="CodeParagraph"/>
              <w:keepNext/>
              <w:keepLines/>
              <w:rPr>
                <w:rStyle w:val="Code"/>
              </w:rPr>
            </w:pPr>
            <w:r>
              <w:rPr>
                <w:rStyle w:val="Code"/>
              </w:rPr>
              <w:t xml:space="preserve">  &lt;l </w:t>
            </w:r>
            <w:r>
              <w:rPr>
                <w:rStyle w:val="Codeattribute"/>
              </w:rPr>
              <w:t>n=</w:t>
            </w:r>
            <w:r>
              <w:rPr>
                <w:rStyle w:val="Codevalue"/>
              </w:rPr>
              <w:t>"ab"</w:t>
            </w:r>
            <w:r>
              <w:rPr>
                <w:rStyle w:val="Code"/>
              </w:rPr>
              <w:t>&gt;</w:t>
            </w:r>
            <w:r>
              <w:rPr>
                <w:rStyle w:val="Codetext"/>
              </w:rPr>
              <w:t xml:space="preserve">Atha vennamayya-nāmnas tasya </w:t>
            </w:r>
            <w:r>
              <w:rPr>
                <w:rStyle w:val="Code"/>
              </w:rPr>
              <w:t xml:space="preserve">&lt;seg </w:t>
            </w:r>
            <w:r>
              <w:rPr>
                <w:rStyle w:val="Codeattribute"/>
              </w:rPr>
              <w:t>met=</w:t>
            </w:r>
            <w:r>
              <w:rPr>
                <w:rStyle w:val="Codevalue"/>
              </w:rPr>
              <w:t>"-"</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"1"</w:t>
            </w:r>
            <w:r>
              <w:rPr>
                <w:rStyle w:val="Code"/>
              </w:rPr>
              <w:t xml:space="preserve"> </w:t>
            </w:r>
            <w:r>
              <w:rPr>
                <w:rStyle w:val="Codeattribute"/>
              </w:rPr>
              <w:t>unit=</w:t>
            </w:r>
            <w:r>
              <w:rPr>
                <w:rStyle w:val="Codevalue"/>
              </w:rPr>
              <w:t>"character"</w:t>
            </w:r>
            <w:r>
              <w:rPr>
                <w:rStyle w:val="Code"/>
              </w:rPr>
              <w:t>/&gt;&lt;/seg&gt;</w:t>
            </w:r>
            <w:r>
              <w:rPr>
                <w:rStyle w:val="Codetext"/>
              </w:rPr>
              <w:t xml:space="preserve">sā </w:t>
            </w:r>
            <w:r>
              <w:rPr>
                <w:rStyle w:val="Code"/>
              </w:rPr>
              <w:t xml:space="preserve">&lt;gap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/&gt;&lt;/l&gt;</w:t>
            </w:r>
          </w:p>
          <w:p>
            <w:pPr>
              <w:pStyle w:val="CodeParagraph"/>
              <w:keepNext/>
              <w:keepLines/>
              <w:rPr>
                <w:rStyle w:val="Code"/>
              </w:rPr>
            </w:pPr>
            <w:r>
              <w:rPr>
                <w:rStyle w:val="Code"/>
              </w:rPr>
              <w:t xml:space="preserve">  &lt;l </w:t>
            </w:r>
            <w:r>
              <w:rPr>
                <w:rStyle w:val="Codeattribute"/>
              </w:rPr>
              <w:t>n=</w:t>
            </w:r>
            <w:r>
              <w:rPr>
                <w:rStyle w:val="Codevalue"/>
              </w:rPr>
              <w:t>"cd"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"2"</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w:t>
            </w:r>
            <w:r>
              <w:rPr>
                <w:rStyle w:val="Codetext"/>
              </w:rPr>
              <w:t>vir vvirājadevanana Ity ajani dvija-kulottamas sūnuḥ</w:t>
            </w:r>
            <w:r>
              <w:rPr>
                <w:rStyle w:val="Code"/>
              </w:rPr>
              <w:t>&lt;/l&gt;</w:t>
            </w:r>
          </w:p>
          <w:p>
            <w:pPr>
              <w:pStyle w:val="CodeParagraph"/>
              <w:keepNext/>
              <w:keepLines/>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 xml:space="preserve">due to the extent of lacunae in this stanza, it can only tentatively be identified as an </w:t>
            </w:r>
            <w:r>
              <w:rPr>
                <w:rStyle w:val="Foreign"/>
              </w:rPr>
              <w:t>āryāgīti</w:t>
            </w:r>
          </w:p>
          <w:p>
            <w:pPr>
              <w:pStyle w:val="TableNote"/>
            </w:pPr>
            <w:r>
              <w:t xml:space="preserve">the uncertainty of this identification is indicated with the </w:t>
            </w:r>
            <w:r>
              <w:rPr>
                <w:rStyle w:val="Code"/>
              </w:rPr>
              <w:t>&lt;certainty&gt;</w:t>
            </w:r>
            <w:r>
              <w:t xml:space="preserve"> element</w:t>
            </w:r>
          </w:p>
        </w:tc>
      </w:tr>
    </w:tbl>
    <w:p/>
    <w:p>
      <w:pPr>
        <w:pStyle w:val="Lista"/>
      </w:pPr>
      <w:r>
        <w:t xml:space="preserve">if a part of your text seems with reasonable certainty to be in verse, but it is </w:t>
      </w:r>
      <w:r>
        <w:rPr>
          <w:b/>
          <w:bCs/>
        </w:rPr>
        <w:t>too heavily damaged to identify the metre even tentatively</w:t>
      </w:r>
      <w:r>
        <w:t xml:space="preserve">, tag it as </w:t>
      </w:r>
      <w:r>
        <w:rPr>
          <w:rStyle w:val="Codeattribute"/>
        </w:rPr>
        <w:t>@met</w:t>
      </w:r>
      <w:r>
        <w:rPr>
          <w:rStyle w:val="Code"/>
        </w:rPr>
        <w:t>=</w:t>
      </w:r>
      <w:r>
        <w:rPr>
          <w:rStyle w:val="Codevalue"/>
        </w:rPr>
        <w:t>"uncertain"</w:t>
      </w:r>
    </w:p>
    <w:p>
      <w:pPr>
        <w:pStyle w:val="Lista2"/>
      </w:pPr>
      <w:r>
        <w:t xml:space="preserve">conversely, for heavily lacunose verse where the stanza structure cannot be established with any certainty, consider wrapping the text in an </w:t>
      </w:r>
      <w:r>
        <w:rPr>
          <w:rStyle w:val="Code"/>
        </w:rPr>
        <w:t>&lt;ab&gt;</w:t>
      </w:r>
      <w:r>
        <w:t xml:space="preserve"> element </w:t>
      </w:r>
      <w:r>
        <w:rPr>
          <w:noProof/>
        </w:rPr>
        <w:t>(</w:t>
      </w:r>
      <w:r>
        <w:t>§</w:t>
      </w:r>
      <w:r>
        <w:fldChar w:fldCharType="begin"/>
      </w:r>
      <w:r>
        <w:instrText xml:space="preserve"> REF _Ref43981028 \r \h  \* MERGEFORMAT </w:instrText>
      </w:r>
      <w:r>
        <w:fldChar w:fldCharType="separate"/>
      </w:r>
      <w:r>
        <w:t>2.4.2</w:t>
      </w:r>
      <w:r>
        <w:fldChar w:fldCharType="end"/>
      </w:r>
      <w:r>
        <w:t>) instead of marking it up as verse</w:t>
      </w:r>
    </w:p>
    <w:p>
      <w:pPr>
        <w:pStyle w:val="Cmsor4"/>
      </w:pPr>
      <w:bookmarkStart w:id="123" w:name="_Ref181700216"/>
      <w:bookmarkStart w:id="124" w:name="_Ref181701554"/>
      <w:bookmarkStart w:id="125" w:name="_Toc183083710"/>
      <w:bookmarkStart w:id="126" w:name="_Ref43980303"/>
      <w:bookmarkEnd w:id="112"/>
      <w:r>
        <w:t>Encoding metre for verse lines</w:t>
      </w:r>
      <w:bookmarkEnd w:id="123"/>
      <w:bookmarkEnd w:id="124"/>
      <w:bookmarkEnd w:id="125"/>
    </w:p>
    <w:p>
      <w:pPr>
        <w:pStyle w:val="Lista"/>
      </w:pPr>
      <w:r>
        <w:t>the prosody of individual verse lines shall not be encoded separately so long as it is clearly determined by the metre encoded for the stanza to which they belong</w:t>
      </w:r>
    </w:p>
    <w:p>
      <w:pPr>
        <w:pStyle w:val="Lista"/>
      </w:pPr>
      <w:r>
        <w:t xml:space="preserve">furthermore, encoding the metre of individual lines is </w:t>
      </w:r>
      <w:r>
        <w:rPr>
          <w:b/>
          <w:bCs/>
        </w:rPr>
        <w:t>not applicable</w:t>
      </w:r>
      <w:r>
        <w:t xml:space="preserve"> to</w:t>
      </w:r>
    </w:p>
    <w:p>
      <w:pPr>
        <w:pStyle w:val="Lista2"/>
      </w:pPr>
      <w:r>
        <w:t xml:space="preserve">presumable scribal error </w:t>
      </w:r>
      <w:r>
        <w:rPr>
          <w:noProof/>
        </w:rPr>
        <w:t>(</w:t>
      </w:r>
      <w:r>
        <w:t xml:space="preserve">e.g. omission, dittography) or non-standard usage which you as editor have corrected </w:t>
      </w:r>
      <w:r>
        <w:rPr>
          <w:noProof/>
        </w:rPr>
        <w:t>(</w:t>
      </w:r>
      <w:r>
        <w:t>§</w:t>
      </w:r>
      <w:r>
        <w:fldChar w:fldCharType="begin"/>
      </w:r>
      <w:r>
        <w:instrText xml:space="preserve"> REF _Ref43981070 \r \h  \* MERGEFORMAT </w:instrText>
      </w:r>
      <w:r>
        <w:fldChar w:fldCharType="separate"/>
      </w:r>
      <w:r>
        <w:t>6.1.4.1</w:t>
      </w:r>
      <w:r>
        <w:fldChar w:fldCharType="end"/>
      </w:r>
      <w:r>
        <w:t xml:space="preserve">) or normalised </w:t>
      </w:r>
      <w:r>
        <w:rPr>
          <w:noProof/>
        </w:rPr>
        <w:t>(</w:t>
      </w:r>
      <w:r>
        <w:t>§</w:t>
      </w:r>
      <w:r>
        <w:fldChar w:fldCharType="begin"/>
      </w:r>
      <w:r>
        <w:instrText xml:space="preserve"> REF _Ref43979756 \r \h  \* MERGEFORMAT </w:instrText>
      </w:r>
      <w:r>
        <w:fldChar w:fldCharType="separate"/>
      </w:r>
      <w:r>
        <w:t>6.3</w:t>
      </w:r>
      <w:r>
        <w:fldChar w:fldCharType="end"/>
      </w:r>
      <w:r>
        <w:t xml:space="preserve">), thereby restoring the expected metre </w:t>
      </w:r>
      <w:r>
        <w:rPr>
          <w:noProof/>
        </w:rPr>
        <w:t>(</w:t>
      </w:r>
      <w:r>
        <w:t>see also §</w:t>
      </w:r>
      <w:r>
        <w:fldChar w:fldCharType="begin"/>
      </w:r>
      <w:r>
        <w:instrText xml:space="preserve"> REF _Ref43981233 \r \h  \* MERGEFORMAT </w:instrText>
      </w:r>
      <w:r>
        <w:fldChar w:fldCharType="separate"/>
      </w:r>
      <w:r>
        <w:t>6.1.4</w:t>
      </w:r>
      <w:r>
        <w:fldChar w:fldCharType="end"/>
      </w:r>
      <w:r>
        <w:t>)</w:t>
      </w:r>
    </w:p>
    <w:p>
      <w:pPr>
        <w:pStyle w:val="Lista2"/>
      </w:pPr>
      <w:r>
        <w:t xml:space="preserve">the clerical/scribal quirk where the end of a verse is joined in sandhi to a closing </w:t>
      </w:r>
      <w:r>
        <w:rPr>
          <w:rStyle w:val="Foreign"/>
        </w:rPr>
        <w:t>iti</w:t>
      </w:r>
      <w:r>
        <w:t xml:space="preserve"> (for which see §</w:t>
      </w:r>
      <w:r>
        <w:fldChar w:fldCharType="begin"/>
      </w:r>
      <w:r>
        <w:instrText xml:space="preserve"> REF _Ref181373789 \r \h </w:instrText>
      </w:r>
      <w:r>
        <w:fldChar w:fldCharType="separate"/>
      </w:r>
      <w:r>
        <w:t>2.2.2</w:t>
      </w:r>
      <w:r>
        <w:fldChar w:fldCharType="end"/>
      </w:r>
      <w:r>
        <w:t>)</w:t>
      </w:r>
    </w:p>
    <w:p>
      <w:pPr>
        <w:pStyle w:val="Lista2"/>
      </w:pPr>
      <w:r>
        <w:t xml:space="preserve">caesuras not observed by the writer </w:t>
      </w:r>
      <w:r>
        <w:rPr>
          <w:noProof/>
        </w:rPr>
        <w:t>(</w:t>
      </w:r>
      <w:r>
        <w:t>which cannot be marked up in this scheme, but may be encoded as mentioned under §</w:t>
      </w:r>
      <w:r>
        <w:fldChar w:fldCharType="begin"/>
      </w:r>
      <w:r>
        <w:instrText xml:space="preserve"> REF _Ref181706035 \r \h </w:instrText>
      </w:r>
      <w:r>
        <w:fldChar w:fldCharType="separate"/>
      </w:r>
      <w:r>
        <w:t>2.5.4.5</w:t>
      </w:r>
      <w:r>
        <w:fldChar w:fldCharType="end"/>
      </w:r>
      <w:r>
        <w:t>)</w:t>
      </w:r>
    </w:p>
    <w:p>
      <w:pPr>
        <w:pStyle w:val="Lista"/>
      </w:pPr>
      <w:r>
        <w:t xml:space="preserve">in other cases, encode the prosody of a line using </w:t>
      </w: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as follows</w:t>
      </w:r>
    </w:p>
    <w:p>
      <w:pPr>
        <w:pStyle w:val="Lista"/>
      </w:pPr>
      <w:r>
        <w:rPr>
          <w:b/>
          <w:bCs/>
        </w:rPr>
        <w:t>when the lines of a stanza 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mandatorily encode as follows</w:t>
      </w:r>
    </w:p>
    <w:p>
      <w:pPr>
        <w:pStyle w:val="Lista2"/>
      </w:pPr>
      <w:r>
        <w:t>as per §</w:t>
      </w:r>
      <w:r>
        <w:fldChar w:fldCharType="begin"/>
      </w:r>
      <w:r>
        <w:instrText xml:space="preserve"> REF _Ref181630354 \w \h </w:instrText>
      </w:r>
      <w:r>
        <w:fldChar w:fldCharType="separate"/>
      </w:r>
      <w:r>
        <w:t>2.5.4.2</w:t>
      </w:r>
      <w:r>
        <w:fldChar w:fldCharType="end"/>
      </w:r>
      <w:r>
        <w:t xml:space="preserve">, encode the metre of the stanza as </w:t>
      </w:r>
      <w:r>
        <w:rPr>
          <w:rStyle w:val="Codevalue"/>
        </w:rPr>
        <w:t>"mixed"</w:t>
      </w:r>
      <w:r>
        <w:t xml:space="preserve"> </w:t>
      </w:r>
    </w:p>
    <w:p>
      <w:pPr>
        <w:pStyle w:val="Lista2"/>
      </w:pPr>
      <w:r>
        <w:t xml:space="preserve">typically, add </w:t>
      </w:r>
      <w:r>
        <w:rPr>
          <w:rStyle w:val="Codeattribute"/>
        </w:rPr>
        <w:t>@met</w:t>
      </w:r>
      <w:r>
        <w:t xml:space="preserve"> to each line that conforms to a named metrical template applicable to </w:t>
      </w:r>
      <w:r>
        <w:rPr>
          <w:rStyle w:val="Foreign"/>
        </w:rPr>
        <w:t>samacatuṣpadī</w:t>
      </w:r>
      <w:r>
        <w:t xml:space="preserve"> verse (where the template is identical for all four lines)</w:t>
      </w:r>
    </w:p>
    <w:p>
      <w:pPr>
        <w:pStyle w:val="Lista2"/>
      </w:pPr>
      <w:r>
        <w:t xml:space="preserve">rarely, add </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7" w:name="_Ref44077218"/>
            <w:r>
              <w:t xml:space="preserve">Example </w:t>
            </w:r>
            <w:fldSimple w:instr=" STYLEREF 3 \s ">
              <w:r>
                <w:rPr>
                  <w:noProof/>
                </w:rPr>
                <w:t>2.5.4</w:t>
              </w:r>
            </w:fldSimple>
            <w:r>
              <w:t>.</w:t>
            </w:r>
            <w:fldSimple w:instr=" SEQ Example \* ALPHABETIC \s 3 ">
              <w:r>
                <w:rPr>
                  <w:noProof/>
                </w:rPr>
                <w:t>C</w:t>
              </w:r>
            </w:fldSimple>
            <w:bookmarkEnd w:id="127"/>
            <w:r>
              <w:t>: line with a prosodic template other than the rest of the stanza</w:t>
            </w:r>
          </w:p>
        </w:tc>
      </w:tr>
      <w:tr>
        <w:tc>
          <w:tcPr>
            <w:tcW w:w="5000" w:type="pct"/>
          </w:tcPr>
          <w:p>
            <w:pPr>
              <w:pStyle w:val="CodeParagraph"/>
              <w:keepNext/>
              <w:rPr>
                <w:rStyle w:val="Code"/>
              </w:rPr>
            </w:pPr>
            <w:r>
              <w:rPr>
                <w:rStyle w:val="Code"/>
              </w:rPr>
              <w:t xml:space="preserve">&lt;lg </w:t>
            </w:r>
            <w:r>
              <w:rPr>
                <w:rStyle w:val="Codeattribute"/>
              </w:rPr>
              <w:t>n=</w:t>
            </w:r>
            <w:r>
              <w:rPr>
                <w:rStyle w:val="Codevalue"/>
              </w:rPr>
              <w:t>"9"</w:t>
            </w:r>
            <w:r>
              <w:rPr>
                <w:rStyle w:val="Code"/>
              </w:rPr>
              <w:t xml:space="preserve"> </w:t>
            </w:r>
            <w:r>
              <w:rPr>
                <w:rStyle w:val="Codeattribute"/>
              </w:rPr>
              <w:t>met=</w:t>
            </w:r>
            <w:r>
              <w:rPr>
                <w:rStyle w:val="Codevalue"/>
              </w:rPr>
              <w:t>"mixed"</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met=</w:t>
            </w:r>
            <w:r>
              <w:rPr>
                <w:rStyle w:val="Codevalue"/>
              </w:rPr>
              <w:t>"vaṁśastha"</w:t>
            </w:r>
            <w:r>
              <w:rPr>
                <w:rStyle w:val="Code"/>
              </w:rPr>
              <w:t>&gt;</w:t>
            </w:r>
            <w:r>
              <w:rPr>
                <w:rStyle w:val="Codetext"/>
              </w:rPr>
              <w:t>yaśo-vikāśāya vikāśitā diśo</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 xml:space="preserve"> </w:t>
            </w:r>
            <w:r>
              <w:rPr>
                <w:rStyle w:val="Codeattribute"/>
              </w:rPr>
              <w:t>met=</w:t>
            </w:r>
            <w:r>
              <w:rPr>
                <w:rStyle w:val="Codevalue"/>
              </w:rPr>
              <w:t>"upendravajrā"</w:t>
            </w:r>
            <w:r>
              <w:rPr>
                <w:rStyle w:val="Code"/>
              </w:rPr>
              <w:t>&gt;</w:t>
            </w:r>
            <w:r>
              <w:rPr>
                <w:rStyle w:val="Codetext"/>
              </w:rPr>
              <w:t>daśāpi viśvasya pitāmahena</w:t>
            </w:r>
            <w:r>
              <w:rPr>
                <w:rStyle w:val="Code"/>
              </w:rPr>
              <w:t>&lt;/l&gt;</w:t>
            </w:r>
          </w:p>
          <w:p>
            <w:pPr>
              <w:pStyle w:val="CodeParagraph"/>
              <w:keepNext/>
              <w:rPr>
                <w:rStyle w:val="Code"/>
              </w:rPr>
            </w:pPr>
            <w:r>
              <w:rPr>
                <w:rStyle w:val="Code"/>
              </w:rPr>
              <w:t xml:space="preserve">  &lt;l </w:t>
            </w:r>
            <w:r>
              <w:rPr>
                <w:rStyle w:val="Codeattribute"/>
              </w:rPr>
              <w:t>n=</w:t>
            </w:r>
            <w:r>
              <w:rPr>
                <w:rStyle w:val="Codevalue"/>
              </w:rPr>
              <w:t>"c"</w:t>
            </w:r>
            <w:r>
              <w:rPr>
                <w:rStyle w:val="Code"/>
              </w:rPr>
              <w:t xml:space="preserve"> </w:t>
            </w:r>
            <w:r>
              <w:rPr>
                <w:rStyle w:val="Codeattribute"/>
              </w:rPr>
              <w:t>met=</w:t>
            </w:r>
            <w:r>
              <w:rPr>
                <w:rStyle w:val="Codevalue"/>
              </w:rPr>
              <w:t>"upendravajrā"</w:t>
            </w:r>
            <w:r>
              <w:rPr>
                <w:rStyle w:val="Code"/>
              </w:rPr>
              <w:t>&gt;</w:t>
            </w:r>
            <w:r>
              <w:rPr>
                <w:rStyle w:val="Codetext"/>
              </w:rPr>
              <w:t>śriyan nidhāyorasi yasya viṣṇuḥ</w:t>
            </w:r>
            <w:r>
              <w:rPr>
                <w:rStyle w:val="Code"/>
              </w:rPr>
              <w:t>&lt;/l&gt;</w:t>
            </w:r>
          </w:p>
          <w:p>
            <w:pPr>
              <w:pStyle w:val="CodeParagraph"/>
              <w:keepNext/>
            </w:pPr>
            <w:r>
              <w:rPr>
                <w:rStyle w:val="Code"/>
              </w:rPr>
              <w:t xml:space="preserve">  &lt;l </w:t>
            </w:r>
            <w:r>
              <w:rPr>
                <w:rStyle w:val="Codeattribute"/>
              </w:rPr>
              <w:t>n=</w:t>
            </w:r>
            <w:r>
              <w:rPr>
                <w:rStyle w:val="Codevalue"/>
              </w:rPr>
              <w:t>"d"</w:t>
            </w:r>
            <w:r>
              <w:rPr>
                <w:rStyle w:val="Code"/>
              </w:rPr>
              <w:t xml:space="preserve"> </w:t>
            </w:r>
            <w:r>
              <w:rPr>
                <w:rStyle w:val="Codeattribute"/>
              </w:rPr>
              <w:t>met=</w:t>
            </w:r>
            <w:r>
              <w:rPr>
                <w:rStyle w:val="Codevalue"/>
              </w:rPr>
              <w:t>"upendravajrā"</w:t>
            </w:r>
            <w:r>
              <w:rPr>
                <w:rStyle w:val="Code"/>
              </w:rPr>
              <w:t>&gt;</w:t>
            </w:r>
            <w:r>
              <w:rPr>
                <w:rStyle w:val="Codetext"/>
              </w:rPr>
              <w:t>sva-mūrttitāṁ svaṁ ca tapāṁsi tepe</w:t>
            </w:r>
            <w:r>
              <w:rPr>
                <w:rStyle w:val="Code"/>
              </w:rPr>
              <w:t>&lt;/l&gt;</w:t>
            </w:r>
            <w:r>
              <w:t xml:space="preserve"> </w:t>
            </w:r>
          </w:p>
          <w:p>
            <w:pPr>
              <w:pStyle w:val="CodeParagraph"/>
              <w:keepNext/>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pPr>
              <w:pStyle w:val="TableNote"/>
            </w:pPr>
            <w:r>
              <w:t xml:space="preserve">the metre for the stanza is encoded as mixed, and </w:t>
            </w:r>
            <w:r>
              <w:rPr>
                <w:rStyle w:val="Codeattribute"/>
              </w:rPr>
              <w:t>@met</w:t>
            </w:r>
            <w:r>
              <w:t>, with a pattern name as its value, is added to each line</w:t>
            </w:r>
          </w:p>
        </w:tc>
      </w:tr>
    </w:tbl>
    <w:p/>
    <w:p>
      <w:pPr>
        <w:pStyle w:val="Lista"/>
      </w:pPr>
      <w:r>
        <w:rPr>
          <w:b/>
          <w:bCs/>
        </w:rPr>
        <w:t>when a line deviates idiosyncratically from the metre of the rest of the stanza</w:t>
      </w:r>
      <w:r>
        <w:t xml:space="preserve"> without conforming to a different recognised metre, it is optional but recommended that you add </w:t>
      </w:r>
      <w:r>
        <w:rPr>
          <w:rStyle w:val="Codeattribute"/>
        </w:rPr>
        <w:t>@real</w:t>
      </w:r>
      <w:r>
        <w:t xml:space="preserve"> to the line with unexpected metre</w:t>
      </w:r>
    </w:p>
    <w:p>
      <w:pPr>
        <w:pStyle w:val="Lista2"/>
      </w:pPr>
      <w:r>
        <w:t>this encoding is applicable regardless of whether the deviation is deemed to be deliberate or erroneous, including the following cases:</w:t>
      </w:r>
    </w:p>
    <w:p>
      <w:pPr>
        <w:pStyle w:val="Lista3"/>
      </w:pPr>
      <w:r>
        <w:t xml:space="preserve">lines with anomalous metre, including hypermetrical and hypometrical lines, as in </w:t>
      </w:r>
      <w:r>
        <w:fldChar w:fldCharType="begin"/>
      </w:r>
      <w:r>
        <w:instrText xml:space="preserve"> REF _Ref44077220 \h </w:instrText>
      </w:r>
      <w:r>
        <w:fldChar w:fldCharType="separate"/>
      </w:r>
      <w:r>
        <w:t xml:space="preserve">Example </w:t>
      </w:r>
      <w:r>
        <w:rPr>
          <w:noProof/>
        </w:rPr>
        <w:t>2.5.4</w:t>
      </w:r>
      <w:r>
        <w:t>.</w:t>
      </w:r>
      <w:r>
        <w:rPr>
          <w:noProof/>
        </w:rPr>
        <w:t>D</w:t>
      </w:r>
      <w:r>
        <w:fldChar w:fldCharType="end"/>
      </w:r>
    </w:p>
    <w:p>
      <w:pPr>
        <w:pStyle w:val="Lista3"/>
      </w:pPr>
      <w:r>
        <w:t xml:space="preserve">presumable poetic licence, such as treating a short vowel followed by a stop and a semivowel as a short syllable </w:t>
      </w:r>
      <w:r>
        <w:rPr>
          <w:noProof/>
        </w:rPr>
        <w:t>(</w:t>
      </w:r>
      <w:r>
        <w:rPr>
          <w:rStyle w:val="Foreign"/>
        </w:rPr>
        <w:t>muta cum liquida</w:t>
      </w:r>
      <w:r>
        <w:t xml:space="preserve"> in classical European prosody), as in </w:t>
      </w:r>
      <w:r>
        <w:fldChar w:fldCharType="begin"/>
      </w:r>
      <w:r>
        <w:instrText xml:space="preserve"> REF _Ref44077213 \h </w:instrText>
      </w:r>
      <w:r>
        <w:fldChar w:fldCharType="separate"/>
      </w:r>
      <w:r>
        <w:t xml:space="preserve">Example </w:t>
      </w:r>
      <w:r>
        <w:rPr>
          <w:noProof/>
        </w:rPr>
        <w:t>2.5.4</w:t>
      </w:r>
      <w:r>
        <w:t>.</w:t>
      </w:r>
      <w:r>
        <w:rPr>
          <w:noProof/>
        </w:rPr>
        <w:t>E</w:t>
      </w:r>
      <w:r>
        <w:fldChar w:fldCharType="end"/>
      </w:r>
    </w:p>
    <w:p>
      <w:pPr>
        <w:pStyle w:val="Lista2"/>
      </w:pPr>
      <w:r>
        <w:t xml:space="preserve">conformance to a recognised constraint on a lenient stanza template, as in </w:t>
      </w:r>
      <w:r>
        <w:rPr>
          <w:rStyle w:val="Foreign"/>
        </w:rPr>
        <w:t>capalā āryā</w:t>
      </w:r>
      <w:r>
        <w:t xml:space="preserve"> (</w:t>
      </w:r>
      <w:r>
        <w:fldChar w:fldCharType="begin"/>
      </w:r>
      <w:r>
        <w:instrText xml:space="preserve"> REF _Ref48034862 \h </w:instrText>
      </w:r>
      <w:r>
        <w:fldChar w:fldCharType="separate"/>
      </w:r>
      <w:r>
        <w:t xml:space="preserve">Table </w:t>
      </w:r>
      <w:r>
        <w:rPr>
          <w:noProof/>
        </w:rPr>
        <w:t>5</w:t>
      </w:r>
      <w:r>
        <w:fldChar w:fldCharType="end"/>
      </w:r>
      <w:r>
        <w:t xml:space="preserve"> in </w:t>
      </w:r>
      <w:r>
        <w:fldChar w:fldCharType="begin"/>
      </w:r>
      <w:r>
        <w:instrText xml:space="preserve"> REF _Ref56418748 \r \h </w:instrText>
      </w:r>
      <w:r>
        <w:fldChar w:fldCharType="separate"/>
      </w:r>
      <w:r>
        <w:t>Appendix B.4.2</w:t>
      </w:r>
      <w:r>
        <w:fldChar w:fldCharType="end"/>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8" w:name="_Ref44077220"/>
            <w:r>
              <w:lastRenderedPageBreak/>
              <w:t xml:space="preserve">Example </w:t>
            </w:r>
            <w:fldSimple w:instr=" STYLEREF 3 \s ">
              <w:r>
                <w:rPr>
                  <w:noProof/>
                </w:rPr>
                <w:t>2.5.4</w:t>
              </w:r>
            </w:fldSimple>
            <w:r>
              <w:t>.</w:t>
            </w:r>
            <w:fldSimple w:instr=" SEQ Example \* ALPHABETIC \s 3 ">
              <w:r>
                <w:rPr>
                  <w:noProof/>
                </w:rPr>
                <w:t>D</w:t>
              </w:r>
            </w:fldSimple>
            <w:bookmarkEnd w:id="128"/>
            <w:r>
              <w:t>: anomalous metre</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real</w:t>
            </w:r>
            <w:r>
              <w:rPr>
                <w:rStyle w:val="Code"/>
              </w:rPr>
              <w:t>=</w:t>
            </w:r>
            <w:r>
              <w:rPr>
                <w:rStyle w:val="Codevalue"/>
              </w:rPr>
              <w:t>"----+-+-+--+--------+++"</w:t>
            </w:r>
            <w:r>
              <w:rPr>
                <w:rStyle w:val="Code"/>
              </w:rPr>
              <w:t>&gt;</w:t>
            </w:r>
            <w:r>
              <w:rPr>
                <w:rStyle w:val="Codetext"/>
              </w:rPr>
              <w:t>jayati vibhuś catur-bhujaś catur-arṇṇava-vipula-salila-paryyaṅkaḥ</w:t>
            </w:r>
            <w:r>
              <w:rPr>
                <w:rStyle w:val="Code"/>
              </w:rPr>
              <w:t>&lt;/l&gt;</w:t>
            </w:r>
            <w:r>
              <w:rPr>
                <w:rStyle w:val="Codetext"/>
              </w:rPr>
              <w:br/>
              <w:t xml:space="preserve">  ...</w:t>
            </w:r>
            <w:r>
              <w:rPr>
                <w:rStyle w:val="Codetext"/>
              </w:rPr>
              <w:br/>
            </w:r>
            <w:r>
              <w:rPr>
                <w:rStyle w:val="Code"/>
              </w:rPr>
              <w:t>&lt;/lg&gt;</w:t>
            </w:r>
          </w:p>
        </w:tc>
      </w:tr>
      <w:tr>
        <w:tc>
          <w:tcPr>
            <w:tcW w:w="5000" w:type="pct"/>
          </w:tcPr>
          <w:p>
            <w:pPr>
              <w:pStyle w:val="TableNote"/>
            </w:pPr>
            <w:r>
              <w:t xml:space="preserve">there is syncopation from the second to the third foot: the foot boundary ought to be halfway through the long syllable </w:t>
            </w:r>
            <w:r>
              <w:rPr>
                <w:rStyle w:val="Foreign"/>
              </w:rPr>
              <w:t>tu</w:t>
            </w:r>
          </w:p>
          <w:p>
            <w:pPr>
              <w:pStyle w:val="TableNote"/>
            </w:pPr>
            <w:r>
              <w:t xml:space="preserve">mentally, the author’s pronunciation may have been </w:t>
            </w:r>
            <w:r>
              <w:rPr>
                <w:rStyle w:val="Foreign"/>
              </w:rPr>
              <w:t>caturabhujaś</w:t>
            </w:r>
            <w:r>
              <w:t xml:space="preserve">, which would scan correctly: should be </w:t>
            </w:r>
            <w:r>
              <w:rPr>
                <w:rStyle w:val="Foreign"/>
              </w:rPr>
              <w:t>jayati vi|bhuś catu|ra-bhujaś…</w:t>
            </w:r>
          </w:p>
          <w:p>
            <w:pPr>
              <w:pStyle w:val="TableNote"/>
            </w:pPr>
            <w:r>
              <w:t xml:space="preserve">deviation from the expected pattern has been recorded in </w:t>
            </w:r>
            <w:r>
              <w:rPr>
                <w:rStyle w:val="Codeattribute"/>
              </w:rPr>
              <w:t>@real</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9" w:name="_Ref44077213"/>
            <w:bookmarkStart w:id="130" w:name="_Ref44077183"/>
            <w:r>
              <w:t xml:space="preserve">Example </w:t>
            </w:r>
            <w:fldSimple w:instr=" STYLEREF 3 \s ">
              <w:r>
                <w:rPr>
                  <w:noProof/>
                </w:rPr>
                <w:t>2.5.4</w:t>
              </w:r>
            </w:fldSimple>
            <w:r>
              <w:t>.</w:t>
            </w:r>
            <w:fldSimple w:instr=" SEQ Example \* ALPHABETIC \s 3 ">
              <w:r>
                <w:rPr>
                  <w:noProof/>
                </w:rPr>
                <w:t>E</w:t>
              </w:r>
            </w:fldSimple>
            <w:bookmarkEnd w:id="129"/>
            <w:r>
              <w:t xml:space="preserve">: </w:t>
            </w:r>
            <w:r>
              <w:rPr>
                <w:rStyle w:val="Foreign"/>
              </w:rPr>
              <w:t>muta cum liquida</w:t>
            </w:r>
            <w:r>
              <w:t xml:space="preserve"> licence</w:t>
            </w:r>
            <w:bookmarkEnd w:id="130"/>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"12"</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real</w:t>
            </w:r>
            <w:r>
              <w:rPr>
                <w:rStyle w:val="Code"/>
              </w:rPr>
              <w:t>=</w:t>
            </w:r>
            <w:r>
              <w:rPr>
                <w:rStyle w:val="Codevalue"/>
              </w:rPr>
              <w:t>"+-+++++-"</w:t>
            </w:r>
            <w:r>
              <w:rPr>
                <w:rStyle w:val="Code"/>
              </w:rPr>
              <w:t>&gt;</w:t>
            </w:r>
            <w:r>
              <w:rPr>
                <w:rStyle w:val="Codetext"/>
              </w:rPr>
              <w:t>yasya vittaṁ ca prāṇāś ca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deva-brāhmaṇasād gatāḥ</w:t>
            </w:r>
            <w:r>
              <w:rPr>
                <w:rStyle w:val="Code"/>
              </w:rPr>
              <w:t>&lt;/l&gt;</w:t>
            </w:r>
            <w:r>
              <w:rPr>
                <w:rStyle w:val="Codetext"/>
              </w:rPr>
              <w:br/>
            </w:r>
            <w:r>
              <w:rPr>
                <w:rStyle w:val="Code"/>
              </w:rPr>
              <w:t>&lt;/lg&gt;</w:t>
            </w:r>
          </w:p>
        </w:tc>
      </w:tr>
      <w:tr>
        <w:tc>
          <w:tcPr>
            <w:tcW w:w="5000" w:type="pct"/>
          </w:tcPr>
          <w:p>
            <w:pPr>
              <w:pStyle w:val="TableNote"/>
            </w:pPr>
            <w:r>
              <w:t xml:space="preserve">the word </w:t>
            </w:r>
            <w:r>
              <w:rPr>
                <w:i/>
                <w:iCs/>
              </w:rPr>
              <w:t>ca</w:t>
            </w:r>
            <w:r>
              <w:t xml:space="preserve"> in </w:t>
            </w:r>
            <w:r>
              <w:rPr>
                <w:rStyle w:val="Foreign"/>
              </w:rPr>
              <w:t>pāda</w:t>
            </w:r>
            <w:r>
              <w:t xml:space="preserve"> </w:t>
            </w:r>
            <w:r>
              <w:rPr>
                <w:rStyle w:val="Foreign"/>
              </w:rPr>
              <w:t>c</w:t>
            </w:r>
            <w:r>
              <w:t xml:space="preserve"> is expected to be a short syllable, but by regular prosodic rules it is positionally long</w:t>
            </w:r>
          </w:p>
          <w:p>
            <w:pPr>
              <w:pStyle w:val="TableNote"/>
            </w:pPr>
            <w:r>
              <w:t xml:space="preserve">deviation from the expected pattern has been recorded in </w:t>
            </w:r>
            <w:r>
              <w:rPr>
                <w:rStyle w:val="Codeattribute"/>
              </w:rPr>
              <w:t>@real</w:t>
            </w:r>
          </w:p>
        </w:tc>
      </w:tr>
    </w:tbl>
    <w:p/>
    <w:p>
      <w:pPr>
        <w:pStyle w:val="Lista"/>
        <w:rPr>
          <w:b/>
          <w:bCs/>
        </w:rPr>
      </w:pPr>
      <w:r>
        <w:rPr>
          <w:b/>
          <w:bCs/>
        </w:rPr>
        <w:t>when a line conforms to a legitimate variation on a basic stanza template</w:t>
      </w:r>
      <w:r>
        <w:t xml:space="preserve">, as in </w:t>
      </w:r>
      <w:r>
        <w:rPr>
          <w:rStyle w:val="Foreign"/>
        </w:rPr>
        <w:t>vipulā anuṣṭubh</w:t>
      </w:r>
      <w:r>
        <w:t xml:space="preserve">, it is optional but recommended that you encode this as in </w:t>
      </w:r>
      <w:r>
        <w:fldChar w:fldCharType="begin"/>
      </w:r>
      <w:r>
        <w:instrText xml:space="preserve"> REF _Ref181707200 \h </w:instrText>
      </w:r>
      <w:r>
        <w:fldChar w:fldCharType="separate"/>
      </w:r>
      <w:r>
        <w:t xml:space="preserve">Example </w:t>
      </w:r>
      <w:r>
        <w:rPr>
          <w:noProof/>
        </w:rPr>
        <w:t>2.5.4</w:t>
      </w:r>
      <w:r>
        <w:t>.</w:t>
      </w:r>
      <w:r>
        <w:rPr>
          <w:noProof/>
        </w:rPr>
        <w:t>F</w:t>
      </w:r>
      <w:r>
        <w:fldChar w:fldCharType="end"/>
      </w:r>
      <w:r>
        <w:t>, namely:</w:t>
      </w:r>
    </w:p>
    <w:p>
      <w:pPr>
        <w:pStyle w:val="Lista2"/>
      </w:pPr>
      <w:r>
        <w:t>add</w:t>
      </w:r>
      <w:r>
        <w:rPr>
          <w:b/>
          <w:bCs/>
        </w:rPr>
        <w:t xml:space="preserve"> </w:t>
      </w:r>
      <w:r>
        <w:rPr>
          <w:rStyle w:val="Codeattribute"/>
        </w:rPr>
        <w:t>@met</w:t>
      </w:r>
      <w:r>
        <w:t xml:space="preserve"> to the line concerned, for its value using the name of the </w:t>
      </w:r>
      <w:r>
        <w:rPr>
          <w:rStyle w:val="Foreign"/>
        </w:rPr>
        <w:t>vipulā</w:t>
      </w:r>
      <w:r>
        <w:t xml:space="preserve"> variant as listed in the line metres of the prosodic patterns list</w:t>
      </w:r>
    </w:p>
    <w:p>
      <w:pPr>
        <w:pStyle w:val="Lista2"/>
      </w:pPr>
      <w:r>
        <w:t xml:space="preserve">optionally also add </w:t>
      </w:r>
      <w:r>
        <w:rPr>
          <w:rStyle w:val="Codeattribute"/>
        </w:rPr>
        <w:t>@real</w:t>
      </w:r>
      <w:r>
        <w:t xml:space="preserve"> to the </w:t>
      </w:r>
      <w:r>
        <w:rPr>
          <w:rStyle w:val="Code"/>
        </w:rPr>
        <w:t>&lt;l&gt;</w:t>
      </w:r>
      <w:r>
        <w:t xml:space="preserve"> element concerned to record the prosodic realisation of each syllable of the line</w:t>
      </w:r>
    </w:p>
    <w:p>
      <w:bookmarkStart w:id="131" w:name="_Ref181610917"/>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2" w:name="_Ref181707200"/>
            <w:r>
              <w:t xml:space="preserve">Example </w:t>
            </w:r>
            <w:fldSimple w:instr=" STYLEREF 3 \s ">
              <w:r>
                <w:rPr>
                  <w:noProof/>
                </w:rPr>
                <w:t>2.5.4</w:t>
              </w:r>
            </w:fldSimple>
            <w:r>
              <w:t>.</w:t>
            </w:r>
            <w:fldSimple w:instr=" SEQ Example \* ALPHABETIC \s 3 ">
              <w:r>
                <w:rPr>
                  <w:noProof/>
                </w:rPr>
                <w:t>F</w:t>
              </w:r>
            </w:fldSimple>
            <w:bookmarkEnd w:id="132"/>
            <w:r>
              <w:t xml:space="preserve">: </w:t>
            </w:r>
            <w:r>
              <w:rPr>
                <w:rStyle w:val="Foreign"/>
              </w:rPr>
              <w:t>vipulā anuṣṭubh</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"9"</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 xml:space="preserve">"a" </w:t>
            </w:r>
            <w:r>
              <w:rPr>
                <w:rStyle w:val="Codeattribute"/>
              </w:rPr>
              <w:t>met</w:t>
            </w:r>
            <w:r>
              <w:rPr>
                <w:rStyle w:val="Code"/>
              </w:rPr>
              <w:t>=</w:t>
            </w:r>
            <w:r>
              <w:rPr>
                <w:rStyle w:val="Codevalue"/>
              </w:rPr>
              <w:t>"na-vipulā"</w:t>
            </w:r>
            <w:r>
              <w:rPr>
                <w:rStyle w:val="Code"/>
              </w:rPr>
              <w:t xml:space="preserve"> </w:t>
            </w:r>
            <w:r>
              <w:rPr>
                <w:rStyle w:val="Codeattribute"/>
              </w:rPr>
              <w:t>real</w:t>
            </w:r>
            <w:r>
              <w:rPr>
                <w:rStyle w:val="Code"/>
              </w:rPr>
              <w:t>=</w:t>
            </w:r>
            <w:r>
              <w:rPr>
                <w:rStyle w:val="Codevalue"/>
              </w:rPr>
              <w:t>"+-++---+"</w:t>
            </w:r>
            <w:r>
              <w:rPr>
                <w:rStyle w:val="Code"/>
              </w:rPr>
              <w:t>&gt;</w:t>
            </w:r>
            <w:r>
              <w:rPr>
                <w:rStyle w:val="Codetext"/>
              </w:rPr>
              <w:t>śaurya-satya-vrata-dharo</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yaḥ prayāga-gato dhanī</w:t>
            </w:r>
            <w:r>
              <w:rPr>
                <w:rStyle w:val="Code"/>
              </w:rPr>
              <w:t>&lt;/l&gt;</w:t>
            </w:r>
            <w:r>
              <w:rPr>
                <w:rStyle w:val="Codetext"/>
              </w:rPr>
              <w:br/>
              <w:t xml:space="preserve">  ...</w:t>
            </w:r>
            <w:r>
              <w:rPr>
                <w:rStyle w:val="Codetext"/>
              </w:rPr>
              <w:br/>
            </w:r>
            <w:r>
              <w:rPr>
                <w:rStyle w:val="Code"/>
              </w:rPr>
              <w:t>&lt;/lg&gt;</w:t>
            </w:r>
          </w:p>
        </w:tc>
      </w:tr>
    </w:tbl>
    <w:p>
      <w:pPr>
        <w:pStyle w:val="Cmsor4"/>
      </w:pPr>
      <w:bookmarkStart w:id="133" w:name="_Ref181706035"/>
      <w:bookmarkStart w:id="134" w:name="_Ref181706760"/>
      <w:bookmarkStart w:id="135" w:name="_Ref181706779"/>
      <w:bookmarkStart w:id="136" w:name="_Ref181706946"/>
      <w:bookmarkStart w:id="137" w:name="_Toc183083711"/>
      <w:r>
        <w:t>Caesura</w:t>
      </w:r>
      <w:bookmarkEnd w:id="131"/>
      <w:bookmarkEnd w:id="133"/>
      <w:bookmarkEnd w:id="134"/>
      <w:bookmarkEnd w:id="135"/>
      <w:bookmarkEnd w:id="136"/>
      <w:bookmarkEnd w:id="137"/>
    </w:p>
    <w:p>
      <w:r>
        <w:rPr>
          <w:b/>
          <w:bCs/>
        </w:rPr>
        <w:t>Caesuras</w:t>
      </w:r>
      <w:r>
        <w:t xml:space="preserve"> </w:t>
      </w:r>
      <w:r>
        <w:rPr>
          <w:noProof/>
        </w:rPr>
        <w:t>(</w:t>
      </w:r>
      <w:r>
        <w:rPr>
          <w:rStyle w:val="Foreign"/>
        </w:rPr>
        <w:t>yati</w:t>
      </w:r>
      <w:r>
        <w:t>) shall not be marked up in quantitative verse.</w:t>
      </w:r>
      <w:r>
        <w:rPr>
          <w:rStyle w:val="Lbjegyzet-hivatkozs"/>
        </w:rPr>
        <w:footnoteReference w:id="14"/>
      </w:r>
      <w:r>
        <w:t xml:space="preserve"> However, if you notice a caesura that was disregarded by the composer or involves sandhi that blurs its location, you may optionally mark it up as follows:</w:t>
      </w:r>
    </w:p>
    <w:p>
      <w:pPr>
        <w:pStyle w:val="Lista"/>
        <w:rPr>
          <w:rStyle w:val="Code"/>
          <w:rFonts w:ascii="Gentium Plus" w:hAnsi="Gentium Plus" w:cs="Arial Unicode MS"/>
          <w:noProof w:val="0"/>
          <w:color w:val="auto"/>
          <w:shd w:val="clear" w:color="auto" w:fill="auto"/>
        </w:rPr>
      </w:pP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p>
    <w:p>
      <w:pPr>
        <w:pStyle w:val="Lista"/>
      </w:pPr>
      <w:r>
        <w:t xml:space="preserve">see also </w:t>
      </w:r>
      <w:r>
        <w:fldChar w:fldCharType="begin"/>
      </w:r>
      <w:r>
        <w:instrText xml:space="preserve"> REF _Ref44077259 \h </w:instrText>
      </w:r>
      <w:r>
        <w:fldChar w:fldCharType="separate"/>
      </w:r>
      <w:r>
        <w:t xml:space="preserve">Example </w:t>
      </w:r>
      <w:r>
        <w:rPr>
          <w:noProof/>
        </w:rPr>
        <w:t>2.5.4</w:t>
      </w:r>
      <w:r>
        <w:t>.</w:t>
      </w:r>
      <w:r>
        <w:rPr>
          <w:noProof/>
        </w:rPr>
        <w:t>G</w:t>
      </w:r>
      <w:r>
        <w:fldChar w:fldCharType="end"/>
      </w:r>
      <w:r>
        <w:t xml:space="preserve"> and </w:t>
      </w:r>
      <w:r>
        <w:fldChar w:fldCharType="begin"/>
      </w:r>
      <w:r>
        <w:instrText xml:space="preserve"> REF _Ref44077336 \h </w:instrText>
      </w:r>
      <w:r>
        <w:fldChar w:fldCharType="separate"/>
      </w:r>
      <w:r>
        <w:t xml:space="preserve">Example </w:t>
      </w:r>
      <w:r>
        <w:rPr>
          <w:noProof/>
        </w:rPr>
        <w:t>2.5.4</w:t>
      </w:r>
      <w:r>
        <w:t>.</w:t>
      </w:r>
      <w:r>
        <w:rPr>
          <w:noProof/>
        </w:rPr>
        <w:t>H</w:t>
      </w:r>
      <w:r>
        <w:fldChar w:fldCharType="end"/>
      </w:r>
    </w:p>
    <w:p>
      <w:bookmarkStart w:id="138" w:name="_l3elgprsa6k8" w:colFirst="0" w:colLast="0"/>
      <w:bookmarkEnd w:id="126"/>
      <w:bookmarkEnd w:id="138"/>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9" w:name="_Ref44077259"/>
            <w:r>
              <w:t xml:space="preserve">Example </w:t>
            </w:r>
            <w:fldSimple w:instr=" STYLEREF 3 \s ">
              <w:r>
                <w:rPr>
                  <w:noProof/>
                </w:rPr>
                <w:t>2.5.4</w:t>
              </w:r>
            </w:fldSimple>
            <w:r>
              <w:t>.</w:t>
            </w:r>
            <w:fldSimple w:instr=" SEQ Example \* ALPHABETIC \s 3 ">
              <w:r>
                <w:rPr>
                  <w:noProof/>
                </w:rPr>
                <w:t>G</w:t>
              </w:r>
            </w:fldSimple>
            <w:bookmarkEnd w:id="139"/>
            <w:r>
              <w:t xml:space="preserve">: moraic verse </w:t>
            </w:r>
            <w:r>
              <w:rPr>
                <w:noProof/>
              </w:rPr>
              <w:t>(</w:t>
            </w:r>
            <w:r>
              <w:rPr>
                <w:rStyle w:val="Foreign"/>
              </w:rPr>
              <w:t>vipulā āryā</w:t>
            </w:r>
            <w:r>
              <w:t>) with unobserved caesura and enjambement</w:t>
            </w:r>
          </w:p>
        </w:tc>
      </w:tr>
      <w:tr>
        <w:tc>
          <w:tcPr>
            <w:tcW w:w="5000" w:type="pct"/>
          </w:tcPr>
          <w:p>
            <w:pPr>
              <w:pStyle w:val="CodeParagraph"/>
              <w:keepNext/>
            </w:pPr>
            <w:r>
              <w:rPr>
                <w:rStyle w:val="Code"/>
              </w:rPr>
              <w:lastRenderedPageBreak/>
              <w:t xml:space="preserve">&lt;lg </w:t>
            </w:r>
            <w:r>
              <w:rPr>
                <w:rStyle w:val="Codeattribute"/>
              </w:rPr>
              <w:t>n</w:t>
            </w:r>
            <w:r>
              <w:rPr>
                <w:rStyle w:val="Code"/>
              </w:rPr>
              <w:t>=</w:t>
            </w:r>
            <w:r>
              <w:rPr>
                <w:rStyle w:val="Codevalue"/>
              </w:rPr>
              <w:t>"33"</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enjamb</w:t>
            </w:r>
            <w:r>
              <w:rPr>
                <w:rStyle w:val="Code"/>
              </w:rPr>
              <w:t>=</w:t>
            </w:r>
            <w:r>
              <w:rPr>
                <w:rStyle w:val="Codevalue"/>
              </w:rPr>
              <w:t>"yes"</w:t>
            </w:r>
            <w:r>
              <w:rPr>
                <w:rStyle w:val="Code"/>
              </w:rPr>
              <w:t>&gt;</w:t>
            </w:r>
            <w:r>
              <w:rPr>
                <w:rStyle w:val="Codetext"/>
              </w:rPr>
              <w:t>smara-vaśaga-taruṇa-jana-va</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llabhāṅganā-vipula-kānta-pīnoru-|</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stana-jaghana-ghanāliṅgana-nirbhartsita-tuhina-hima-pāte||</w:t>
            </w:r>
            <w:r>
              <w:rPr>
                <w:rStyle w:val="Code"/>
              </w:rPr>
              <w:t>&lt;/l&gt;</w:t>
            </w:r>
            <w:r>
              <w:rPr>
                <w:rStyle w:val="Codetext"/>
              </w:rPr>
              <w:br/>
            </w:r>
            <w:r>
              <w:rPr>
                <w:rStyle w:val="Code"/>
              </w:rPr>
              <w:t>&lt;/lg&gt;</w:t>
            </w:r>
          </w:p>
        </w:tc>
      </w:tr>
      <w:tr>
        <w:tc>
          <w:tcPr>
            <w:tcW w:w="5000" w:type="pct"/>
          </w:tcPr>
          <w:p>
            <w:pPr>
              <w:pStyle w:val="TableNote"/>
            </w:pPr>
            <w:r>
              <w:t>the unobserved caesura is optionally encoded as per §</w:t>
            </w:r>
            <w:r>
              <w:fldChar w:fldCharType="begin"/>
            </w:r>
            <w:r>
              <w:instrText xml:space="preserve"> REF _Ref181706760 \r \h </w:instrText>
            </w:r>
            <w:r>
              <w:fldChar w:fldCharType="separate"/>
            </w:r>
            <w:r>
              <w:t>2.5.4.5</w:t>
            </w:r>
            <w:r>
              <w:fldChar w:fldCharType="end"/>
            </w:r>
          </w:p>
          <w:p>
            <w:pPr>
              <w:pStyle w:val="TableNote"/>
              <w:rPr>
                <w:rStyle w:val="Code"/>
                <w:rFonts w:ascii="Calibri" w:hAnsi="Calibri" w:cs="Arial Unicode MS"/>
                <w:noProof w:val="0"/>
                <w:color w:val="auto"/>
                <w:shd w:val="clear" w:color="auto" w:fill="auto"/>
              </w:rPr>
            </w:pPr>
            <w:r>
              <w:t xml:space="preserve">since enjambement between the hemistichs is also present, </w:t>
            </w:r>
            <w:r>
              <w:rPr>
                <w:rStyle w:val="Codeattribute"/>
              </w:rPr>
              <w:t>@enjamb</w:t>
            </w:r>
            <w:r>
              <w:t xml:space="preserve"> is added mandatorily to the first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0" w:name="_Ref44077336"/>
            <w:r>
              <w:t xml:space="preserve">Example </w:t>
            </w:r>
            <w:fldSimple w:instr=" STYLEREF 3 \s ">
              <w:r>
                <w:rPr>
                  <w:noProof/>
                </w:rPr>
                <w:t>2.5.4</w:t>
              </w:r>
            </w:fldSimple>
            <w:r>
              <w:t>.</w:t>
            </w:r>
            <w:fldSimple w:instr=" SEQ Example \* ALPHABETIC \s 3 ">
              <w:r>
                <w:rPr>
                  <w:noProof/>
                </w:rPr>
                <w:t>H</w:t>
              </w:r>
            </w:fldSimple>
            <w:bookmarkEnd w:id="140"/>
            <w:r>
              <w:t xml:space="preserve">: </w:t>
            </w:r>
            <w:r>
              <w:rPr>
                <w:rStyle w:val="Foreign"/>
              </w:rPr>
              <w:t>varṇavr̥tta</w:t>
            </w:r>
            <w:r>
              <w:t xml:space="preserve"> verse with unobserved caesura and enjambement</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"pr̥thvī"</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pradāna-bhuja-vikkrama-praśama-śāstra-vākyodayair</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uparyyupari-sañcayocchritam aneka-mārggaṁ yaśaḥ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&gt;</w:t>
            </w:r>
            <w:r>
              <w:rPr>
                <w:rStyle w:val="Codetext"/>
              </w:rPr>
              <w:t>punāti bhuvana-trayaṁ paśupater jjaṭāntar-guhā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-nirodha-parimokṣa-śī</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ghram iva pāṇḍu gāṅgaṁ payaḥ</w:t>
            </w:r>
            <w:r>
              <w:rPr>
                <w:rStyle w:val="Code"/>
              </w:rPr>
              <w:t>&lt;/l&gt;</w:t>
            </w:r>
            <w:r>
              <w:rPr>
                <w:rStyle w:val="Codetext"/>
              </w:rPr>
              <w:br/>
            </w:r>
            <w:r>
              <w:rPr>
                <w:rStyle w:val="Code"/>
              </w:rPr>
              <w:t>&lt;/lg&gt;</w:t>
            </w:r>
          </w:p>
        </w:tc>
      </w:tr>
      <w:tr>
        <w:tc>
          <w:tcPr>
            <w:tcW w:w="5000" w:type="pct"/>
          </w:tcPr>
          <w:p>
            <w:pPr>
              <w:pStyle w:val="TableNote"/>
            </w:pPr>
            <w:r>
              <w:t>the unobserved caesura is optionally encoded as per §</w:t>
            </w:r>
            <w:r>
              <w:fldChar w:fldCharType="begin"/>
            </w:r>
            <w:r>
              <w:instrText xml:space="preserve"> REF _Ref181706779 \r \h </w:instrText>
            </w:r>
            <w:r>
              <w:fldChar w:fldCharType="separate"/>
            </w:r>
            <w:r>
              <w:t>2.5.4.5</w:t>
            </w:r>
            <w:r>
              <w:fldChar w:fldCharType="end"/>
            </w:r>
          </w:p>
          <w:p>
            <w:pPr>
              <w:pStyle w:val="TableNote"/>
              <w:rPr>
                <w:rStyle w:val="Code"/>
                <w:rFonts w:ascii="Calibri" w:hAnsi="Calibri" w:cs="Arial Unicode MS"/>
                <w:noProof w:val="0"/>
                <w:color w:val="auto"/>
                <w:shd w:val="clear" w:color="auto" w:fill="auto"/>
              </w:rPr>
            </w:pPr>
            <w:r>
              <w:t xml:space="preserve">since enjambement is also present in the second hemistich, </w:t>
            </w:r>
            <w:r>
              <w:rPr>
                <w:rStyle w:val="Codeattribute"/>
              </w:rPr>
              <w:t>@enjamb</w:t>
            </w:r>
            <w:r>
              <w:t xml:space="preserve"> is added mandatorily to the third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pPr>
        <w:pStyle w:val="Cmsor3"/>
      </w:pPr>
      <w:bookmarkStart w:id="141" w:name="_Ref181705758"/>
      <w:bookmarkStart w:id="142" w:name="_Ref181705866"/>
      <w:bookmarkStart w:id="143" w:name="_Toc183083712"/>
      <w:bookmarkStart w:id="144" w:name="_Ref134018245"/>
      <w:r>
        <w:t>Words across line boundaries: enjambement</w:t>
      </w:r>
      <w:bookmarkEnd w:id="141"/>
      <w:bookmarkEnd w:id="142"/>
      <w:bookmarkEnd w:id="143"/>
    </w:p>
    <w:p>
      <w:r>
        <w:rPr>
          <w:rStyle w:val="Codeattribute"/>
          <w:rFonts w:ascii="Gentium Plus" w:hAnsi="Gentium Plus" w:cs="Arial Unicode MS"/>
          <w:noProof w:val="0"/>
          <w:color w:val="auto"/>
          <w:shd w:val="clear" w:color="auto" w:fill="auto"/>
        </w:rPr>
        <w:t xml:space="preserve">In general, if the end of a verse line does not coincide with a word boundary, then </w:t>
      </w:r>
      <w:r>
        <w:rPr>
          <w:rStyle w:val="Codeattribute"/>
          <w:rFonts w:ascii="Gentium Plus" w:hAnsi="Gentium Plus" w:cs="Arial Unicode MS"/>
          <w:i/>
          <w:iCs/>
          <w:noProof w:val="0"/>
          <w:color w:val="auto"/>
          <w:shd w:val="clear" w:color="auto" w:fill="auto"/>
        </w:rPr>
        <w:t>enjambement</w:t>
      </w:r>
      <w:r>
        <w:t xml:space="preserve"> is present and must be encoded with </w:t>
      </w:r>
      <w:r>
        <w:rPr>
          <w:rStyle w:val="Codeattribute"/>
        </w:rPr>
        <w:t>@enjamb=</w:t>
      </w:r>
      <w:r>
        <w:rPr>
          <w:rStyle w:val="Codevalue"/>
        </w:rPr>
        <w:t>"yes"</w:t>
      </w:r>
      <w:r>
        <w:t xml:space="preserve">. Note that this attribute must be added to the </w:t>
      </w:r>
      <w:r>
        <w:rPr>
          <w:rStyle w:val="Code"/>
        </w:rPr>
        <w:t>&lt;l&gt;</w:t>
      </w:r>
      <w:r>
        <w:t xml:space="preserve"> element containing the initial part of the broken word, not to the one containing the final part.</w:t>
      </w:r>
    </w:p>
    <w:p>
      <w:pPr>
        <w:pStyle w:val="Lista"/>
      </w:pPr>
      <w:r>
        <w:rPr>
          <w:b/>
          <w:bCs/>
        </w:rPr>
        <w:t>when a metrical boundary and a word boundary coincide</w:t>
      </w:r>
      <w:r>
        <w:t xml:space="preserve">, conflicting only with an orthographic boundary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r>
        <w:t>), then the latter must be disregarded as per §</w:t>
      </w:r>
      <w:r>
        <w:fldChar w:fldCharType="begin"/>
      </w:r>
      <w:r>
        <w:instrText xml:space="preserve"> REF _Ref61250776 \r \h </w:instrText>
      </w:r>
      <w:r>
        <w:fldChar w:fldCharType="separate"/>
      </w:r>
      <w:r>
        <w:t>2.2</w:t>
      </w:r>
      <w:r>
        <w:fldChar w:fldCharType="end"/>
      </w:r>
      <w:r>
        <w:t xml:space="preserve"> and enjambement is not present</w:t>
      </w:r>
    </w:p>
    <w:p>
      <w:pPr>
        <w:pStyle w:val="Lista"/>
      </w:pPr>
      <w:r>
        <w:rPr>
          <w:b/>
          <w:bCs/>
        </w:rPr>
        <w:t>when a metrical boundary does not coincide with a word boundary</w:t>
      </w:r>
      <w:r>
        <w:t>, the tags must be placed at the metrical boundary, and since this is inside a word, enjambement is present</w:t>
      </w:r>
    </w:p>
    <w:p>
      <w:pPr>
        <w:pStyle w:val="Lista"/>
      </w:pPr>
      <w:r>
        <w:t xml:space="preserve">this most often happens </w:t>
      </w:r>
      <w:r>
        <w:rPr>
          <w:b/>
          <w:bCs/>
        </w:rPr>
        <w:t>between the members of a compound</w:t>
      </w:r>
    </w:p>
    <w:p>
      <w:pPr>
        <w:pStyle w:val="Lista2"/>
      </w:pPr>
      <w:r>
        <w:t xml:space="preserve">if these members are </w:t>
      </w:r>
      <w:r>
        <w:rPr>
          <w:b/>
          <w:bCs/>
        </w:rPr>
        <w:t>separable in transliteration</w:t>
      </w:r>
      <w:r>
        <w:t>, then the tags can be placed straightforwardly, but enjambement is present, since the compound is split across the metrical boundary</w:t>
      </w:r>
    </w:p>
    <w:p>
      <w:pPr>
        <w:pStyle w:val="Lista3"/>
      </w:pPr>
      <w:r>
        <w:t xml:space="preserve">if you use editorial hyphens for compound analysis (see TG §2.6.2), put your editorial hyphen at the beginning of the second </w:t>
      </w:r>
      <w:r>
        <w:rPr>
          <w:rStyle w:val="Code"/>
        </w:rPr>
        <w:t>&lt;l&gt;</w:t>
      </w:r>
      <w:r>
        <w:t xml:space="preserve"> element involved</w:t>
      </w:r>
    </w:p>
    <w:p>
      <w:pPr>
        <w:pStyle w:val="Lista3"/>
      </w:pPr>
      <w:r>
        <w:t xml:space="preserve">e.g. </w:t>
      </w:r>
      <w:r>
        <w:rPr>
          <w:rStyle w:val="Code"/>
        </w:rPr>
        <w:t xml:space="preserve">&lt;l </w:t>
      </w:r>
      <w:r>
        <w:rPr>
          <w:rStyle w:val="Codeattribute"/>
        </w:rPr>
        <w:t>enjamb</w:t>
      </w:r>
      <w:r>
        <w:rPr>
          <w:rStyle w:val="Codetext"/>
        </w:rPr>
        <w:t>=</w:t>
      </w:r>
      <w:r>
        <w:rPr>
          <w:rStyle w:val="Codevalue"/>
        </w:rPr>
        <w:t>"yes"</w:t>
      </w:r>
      <w:r>
        <w:rPr>
          <w:rStyle w:val="Code"/>
        </w:rPr>
        <w:t>&gt;</w:t>
      </w:r>
      <w:r>
        <w:rPr>
          <w:rStyle w:val="Codetext"/>
        </w:rPr>
        <w:t>... maṇḍalānta</w:t>
      </w:r>
      <w:r>
        <w:rPr>
          <w:rStyle w:val="Code"/>
        </w:rPr>
        <w:t>&lt;/l&gt;&lt;l&gt;</w:t>
      </w:r>
      <w:r>
        <w:rPr>
          <w:rStyle w:val="Codetext"/>
        </w:rPr>
        <w:t>-vyakta-bhrū-bhaṅga...</w:t>
      </w:r>
    </w:p>
    <w:p>
      <w:pPr>
        <w:pStyle w:val="Lista3"/>
      </w:pPr>
      <w:r>
        <w:t xml:space="preserve">see also </w:t>
      </w:r>
      <w:r>
        <w:fldChar w:fldCharType="begin"/>
      </w:r>
      <w:r>
        <w:instrText xml:space="preserve"> REF _Ref44077259 \h  \* MERGEFORMAT </w:instrText>
      </w:r>
      <w:r>
        <w:fldChar w:fldCharType="separate"/>
      </w:r>
      <w:r>
        <w:t xml:space="preserve">Example </w:t>
      </w:r>
      <w:r>
        <w:rPr>
          <w:noProof/>
        </w:rPr>
        <w:t>2.5.4.G</w:t>
      </w:r>
      <w:r>
        <w:fldChar w:fldCharType="end"/>
      </w:r>
      <w:r>
        <w:t xml:space="preserve"> and </w:t>
      </w:r>
      <w:r>
        <w:fldChar w:fldCharType="begin"/>
      </w:r>
      <w:r>
        <w:instrText xml:space="preserve"> REF _Ref44077336 \h  \* MERGEFORMAT </w:instrText>
      </w:r>
      <w:r>
        <w:fldChar w:fldCharType="separate"/>
      </w:r>
      <w:r>
        <w:t xml:space="preserve">Example </w:t>
      </w:r>
      <w:r>
        <w:rPr>
          <w:noProof/>
        </w:rPr>
        <w:t>2.5.4.H</w:t>
      </w:r>
      <w:r>
        <w:fldChar w:fldCharType="end"/>
      </w:r>
      <w:r>
        <w:t xml:space="preserve"> for full illustrations</w:t>
      </w:r>
    </w:p>
    <w:p>
      <w:pPr>
        <w:pStyle w:val="Lista2"/>
      </w:pPr>
      <w:r>
        <w:t xml:space="preserve">if the members are fused in vowel sandhi, as in </w:t>
      </w:r>
      <w:r>
        <w:fldChar w:fldCharType="begin"/>
      </w:r>
      <w:r>
        <w:instrText xml:space="preserve"> REF _Ref181627544 \h </w:instrText>
      </w:r>
      <w:r>
        <w:fldChar w:fldCharType="separate"/>
      </w:r>
      <w:r>
        <w:t xml:space="preserve">Example </w:t>
      </w:r>
      <w:r>
        <w:rPr>
          <w:noProof/>
        </w:rPr>
        <w:t>2.5.5</w:t>
      </w:r>
      <w:r>
        <w:t>.</w:t>
      </w:r>
      <w:r>
        <w:rPr>
          <w:noProof/>
        </w:rPr>
        <w:t>A</w:t>
      </w:r>
      <w:r>
        <w:fldChar w:fldCharType="end"/>
      </w:r>
      <w:r>
        <w:t>, then the tags must still be placed at the metrical boundary</w:t>
      </w:r>
    </w:p>
    <w:p>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5" w:name="_Ref181627544"/>
            <w:r>
              <w:t xml:space="preserve">Example </w:t>
            </w:r>
            <w:fldSimple w:instr=" STYLEREF 3 \s ">
              <w:r>
                <w:rPr>
                  <w:noProof/>
                </w:rPr>
                <w:t>2.5.5</w:t>
              </w:r>
            </w:fldSimple>
            <w:r>
              <w:t>.</w:t>
            </w:r>
            <w:fldSimple w:instr=" SEQ Example \* ALPHABETIC \s 3 ">
              <w:r>
                <w:rPr>
                  <w:noProof/>
                </w:rPr>
                <w:t>A</w:t>
              </w:r>
            </w:fldSimple>
            <w:bookmarkEnd w:id="145"/>
            <w:r>
              <w:t xml:space="preserve">: </w:t>
            </w:r>
            <w:r>
              <w:rPr>
                <w:rStyle w:val="Foreign"/>
              </w:rPr>
              <w:t>vipulā anuṣṭubh</w:t>
            </w:r>
            <w:r>
              <w:t xml:space="preserve"> with enjambement and vowel fusion </w:t>
            </w:r>
            <w:r>
              <w:rPr>
                <w:rStyle w:val="Foreign"/>
              </w:rPr>
              <w:t>sandhi</w:t>
            </w:r>
          </w:p>
        </w:tc>
      </w:tr>
      <w:tr>
        <w:tc>
          <w:tcPr>
            <w:tcW w:w="5000" w:type="pct"/>
          </w:tcPr>
          <w:p>
            <w:pPr>
              <w:pStyle w:val="CodeParagraph"/>
              <w:keepNext/>
              <w:rPr>
                <w:rStyle w:val="Code"/>
              </w:rPr>
            </w:pPr>
            <w:r>
              <w:rPr>
                <w:rStyle w:val="Code"/>
              </w:rPr>
              <w:t xml:space="preserve">&lt;lg </w:t>
            </w:r>
            <w:r>
              <w:rPr>
                <w:rStyle w:val="Codeattribute"/>
              </w:rPr>
              <w:t>n=</w:t>
            </w:r>
            <w:r>
              <w:rPr>
                <w:rStyle w:val="Codevalue"/>
              </w:rPr>
              <w:t>"11"</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enjamb=</w:t>
            </w:r>
            <w:r>
              <w:rPr>
                <w:rStyle w:val="Codevalue"/>
              </w:rPr>
              <w:t>"yes"</w:t>
            </w:r>
            <w:r>
              <w:rPr>
                <w:rStyle w:val="Code"/>
              </w:rPr>
              <w:t xml:space="preserve"> </w:t>
            </w:r>
            <w:r>
              <w:rPr>
                <w:rStyle w:val="Codeattribute"/>
              </w:rPr>
              <w:t>met=</w:t>
            </w:r>
            <w:r>
              <w:rPr>
                <w:rStyle w:val="Codevalue"/>
              </w:rPr>
              <w:t>"bha-vipulā"</w:t>
            </w:r>
            <w:r>
              <w:rPr>
                <w:rStyle w:val="Code"/>
              </w:rPr>
              <w:t xml:space="preserve"> </w:t>
            </w:r>
            <w:r>
              <w:rPr>
                <w:rStyle w:val="Codeattribute"/>
              </w:rPr>
              <w:t>real=</w:t>
            </w:r>
            <w:r>
              <w:rPr>
                <w:rStyle w:val="Codevalue"/>
              </w:rPr>
              <w:t>"++-++--+"</w:t>
            </w:r>
            <w:r>
              <w:rPr>
                <w:rStyle w:val="Code"/>
              </w:rPr>
              <w:t>&gt;</w:t>
            </w:r>
            <w:r>
              <w:rPr>
                <w:rStyle w:val="Codetext"/>
              </w:rPr>
              <w:t>sūnus tadīyo vijayā</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ditya-nāmā mahīpatiḥ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 xml:space="preserve">the word </w:t>
            </w:r>
            <w:r>
              <w:rPr>
                <w:rStyle w:val="Foreign"/>
              </w:rPr>
              <w:t>vijayāditya</w:t>
            </w:r>
            <w:r>
              <w:t xml:space="preserve"> is split across verse lines, so enjambement is present</w:t>
            </w:r>
          </w:p>
          <w:p>
            <w:pPr>
              <w:pStyle w:val="TableNote"/>
            </w:pPr>
            <w:r>
              <w:t>the fused vowel is in the line to which it belongs on a metrical basis, but no editorial hyphen can be added</w:t>
            </w:r>
          </w:p>
        </w:tc>
      </w:tr>
    </w:tbl>
    <w:p/>
    <w:p>
      <w:pPr>
        <w:pStyle w:val="Lista"/>
      </w:pPr>
      <w:r>
        <w:rPr>
          <w:b/>
          <w:bCs/>
        </w:rPr>
        <w:t>if compounds are not involved</w:t>
      </w:r>
      <w:r>
        <w:t>, then the discrepancy of word and metrical boundaries is usually due to a vowel obscured by sandhi</w:t>
      </w:r>
    </w:p>
    <w:p>
      <w:pPr>
        <w:pStyle w:val="Lista2"/>
      </w:pPr>
      <w:r>
        <w:t>again, tags must be placed at the metrical boundary and enjambement is present</w:t>
      </w:r>
    </w:p>
    <w:p>
      <w:pPr>
        <w:pStyle w:val="Lista2"/>
      </w:pPr>
      <w:r>
        <w:t>editorial normalisation of sandhi across container boundaries (§</w:t>
      </w:r>
      <w:r>
        <w:fldChar w:fldCharType="begin"/>
      </w:r>
      <w:r>
        <w:instrText xml:space="preserve"> REF _Ref181373789 \r \h </w:instrText>
      </w:r>
      <w:r>
        <w:fldChar w:fldCharType="separate"/>
      </w:r>
      <w:r>
        <w:t>2.2.2</w:t>
      </w:r>
      <w:r>
        <w:fldChar w:fldCharType="end"/>
      </w:r>
      <w:r>
        <w:t>) must not be applied in this case, since restoring the sandhi would break the metre</w:t>
      </w:r>
    </w:p>
    <w:p>
      <w:pPr>
        <w:pStyle w:val="Lista2"/>
      </w:pPr>
      <w:r>
        <w:lastRenderedPageBreak/>
        <w:t xml:space="preserve">in such cases, the text may be split in several ways; as a rule of thumb, place the tags as close to a word boundary as possible, overriding </w:t>
      </w:r>
      <w:r>
        <w:rPr>
          <w:rStyle w:val="Foreign"/>
        </w:rPr>
        <w:t>akṣara</w:t>
      </w:r>
      <w:r>
        <w:t xml:space="preserve"> boundaries where applicable</w:t>
      </w:r>
    </w:p>
    <w:p>
      <w:pPr>
        <w:pStyle w:val="Lista3"/>
      </w:pPr>
      <w:r>
        <w:t xml:space="preserve">if this still leaves you with two options, prioritise semantic boundaries over </w:t>
      </w:r>
      <w:r>
        <w:rPr>
          <w:rStyle w:val="Foreign"/>
        </w:rPr>
        <w:t>akṣara</w:t>
      </w:r>
      <w:r>
        <w:t xml:space="preserve"> boundaries</w:t>
      </w:r>
    </w:p>
    <w:p>
      <w:pPr>
        <w:pStyle w:val="Lista2"/>
      </w:pPr>
      <w:r>
        <w:t xml:space="preserve">see </w:t>
      </w:r>
      <w:r>
        <w:fldChar w:fldCharType="begin"/>
      </w:r>
      <w:r>
        <w:instrText xml:space="preserve"> REF _Ref181628185 \h </w:instrText>
      </w:r>
      <w:r>
        <w:fldChar w:fldCharType="separate"/>
      </w:r>
      <w:r>
        <w:t xml:space="preserve">Example </w:t>
      </w:r>
      <w:r>
        <w:rPr>
          <w:noProof/>
        </w:rPr>
        <w:t>2.5.5</w:t>
      </w:r>
      <w:r>
        <w:t>.</w:t>
      </w:r>
      <w:r>
        <w:rPr>
          <w:noProof/>
        </w:rPr>
        <w:t>B</w:t>
      </w:r>
      <w:r>
        <w:fldChar w:fldCharType="end"/>
      </w:r>
      <w:r>
        <w:t xml:space="preserve"> for various scenarios</w:t>
      </w:r>
    </w:p>
    <w:p>
      <w:pPr>
        <w:pStyle w:val="Lista"/>
      </w:pPr>
      <w:r>
        <w:t>note that when the end of a stanza is fused in vowel sandhi to text outside that stanza, this is not a case of enjambement</w:t>
      </w:r>
    </w:p>
    <w:p>
      <w:pPr>
        <w:pStyle w:val="Lista2"/>
      </w:pPr>
      <w:r>
        <w:t>use the workaround described in §</w:t>
      </w:r>
      <w:r>
        <w:fldChar w:fldCharType="begin"/>
      </w:r>
      <w:r>
        <w:instrText xml:space="preserve"> REF _Ref181373789 \r \h </w:instrText>
      </w:r>
      <w:r>
        <w:fldChar w:fldCharType="separate"/>
      </w:r>
      <w:r>
        <w:t>2.2.2</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6" w:name="_Ref181628185"/>
            <w:r>
              <w:t xml:space="preserve">Example </w:t>
            </w:r>
            <w:fldSimple w:instr=" STYLEREF 3 \s ">
              <w:r>
                <w:rPr>
                  <w:noProof/>
                </w:rPr>
                <w:t>2.5.5</w:t>
              </w:r>
            </w:fldSimple>
            <w:r>
              <w:t>.</w:t>
            </w:r>
            <w:fldSimple w:instr=" SEQ Example \* ALPHABETIC \s 3 ">
              <w:r>
                <w:rPr>
                  <w:noProof/>
                </w:rPr>
                <w:t>B</w:t>
              </w:r>
            </w:fldSimple>
            <w:bookmarkEnd w:id="146"/>
            <w:r>
              <w:t xml:space="preserve">: independent words fused in vowel </w:t>
            </w:r>
            <w:r>
              <w:rPr>
                <w:rStyle w:val="Foreign"/>
              </w:rPr>
              <w:t>sandhi</w:t>
            </w:r>
            <w:r>
              <w:t xml:space="preserve"> across a line boundary</w:t>
            </w:r>
          </w:p>
        </w:tc>
      </w:tr>
      <w:tr>
        <w:tc>
          <w:tcPr>
            <w:tcW w:w="5000" w:type="pct"/>
          </w:tcPr>
          <w:p>
            <w:pPr>
              <w:pStyle w:val="CodeParagraph"/>
              <w:keepNext/>
              <w:rPr>
                <w:rStyle w:val="Code"/>
              </w:rPr>
            </w:pPr>
            <w:r>
              <w:rPr>
                <w:rStyle w:val="Code"/>
              </w:rPr>
              <w:t xml:space="preserve">&lt;lg </w:t>
            </w:r>
            <w:r>
              <w:rPr>
                <w:rStyle w:val="Codeattribute"/>
              </w:rPr>
              <w:t>n=</w:t>
            </w:r>
            <w:r>
              <w:rPr>
                <w:rStyle w:val="Codevalue"/>
              </w:rPr>
              <w:t>"32"</w:t>
            </w:r>
            <w:r>
              <w:rPr>
                <w:rStyle w:val="Code"/>
              </w:rPr>
              <w:t xml:space="preserve"> </w:t>
            </w:r>
            <w:r>
              <w:rPr>
                <w:rStyle w:val="Codeattribute"/>
              </w:rPr>
              <w:t>met=</w:t>
            </w:r>
            <w:r>
              <w:rPr>
                <w:rStyle w:val="Codevalue"/>
              </w:rPr>
              <w:t>"vaṁśastha"</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&gt;</w:t>
            </w:r>
            <w:r>
              <w:rPr>
                <w:rStyle w:val="Codetext"/>
              </w:rPr>
              <w:t>sadā sva-vācā manasā ca karmmaṇā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nvakāri yenādhiguṇena kuṇḍinaḥ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keepNext/>
            </w:pPr>
            <w:r>
              <w:t xml:space="preserve">the word </w:t>
            </w:r>
            <w:r>
              <w:rPr>
                <w:rStyle w:val="Foreign"/>
              </w:rPr>
              <w:t>anvakāri</w:t>
            </w:r>
            <w:r>
              <w:t xml:space="preserve"> is split between lines (its initial vowel being merged into the final </w:t>
            </w:r>
            <w:r>
              <w:rPr>
                <w:rStyle w:val="Foreign"/>
              </w:rPr>
              <w:t>ā</w:t>
            </w:r>
            <w:r>
              <w:t xml:space="preserve"> of the preceding word)</w:t>
            </w:r>
          </w:p>
          <w:p>
            <w:pPr>
              <w:pStyle w:val="TableNote"/>
              <w:keepNext/>
            </w:pPr>
            <w:r>
              <w:t xml:space="preserve">splitting into </w:t>
            </w:r>
            <w:r>
              <w:rPr>
                <w:rStyle w:val="Codetext"/>
              </w:rPr>
              <w:t>karmmaṇā</w:t>
            </w:r>
            <w:r>
              <w:rPr>
                <w:rStyle w:val="Code"/>
              </w:rPr>
              <w:t>&lt;/l&gt;&lt;l&gt;</w:t>
            </w:r>
            <w:r>
              <w:rPr>
                <w:rStyle w:val="Codetext"/>
              </w:rPr>
              <w:t>nvakāri</w:t>
            </w:r>
            <w:r>
              <w:t xml:space="preserve"> puts the metrical boundary at an </w:t>
            </w:r>
            <w:r>
              <w:rPr>
                <w:rStyle w:val="Foreign"/>
              </w:rPr>
              <w:t>akṣara</w:t>
            </w:r>
            <w:r>
              <w:t xml:space="preserve"> boundary</w:t>
            </w:r>
          </w:p>
          <w:p>
            <w:pPr>
              <w:pStyle w:val="TableNote"/>
              <w:keepNext/>
            </w:pPr>
            <w:r>
              <w:t xml:space="preserve">but the primary reason for splitting at this point was that it is closer to a word boundary than </w:t>
            </w:r>
            <w:r>
              <w:rPr>
                <w:rStyle w:val="Codetext"/>
              </w:rPr>
              <w:t>karmmaṇānv</w:t>
            </w:r>
            <w:r>
              <w:rPr>
                <w:rStyle w:val="Code"/>
              </w:rPr>
              <w:t>&lt;/l&gt;&lt;l&gt;</w:t>
            </w:r>
            <w:r>
              <w:rPr>
                <w:rStyle w:val="Codetext"/>
              </w:rPr>
              <w:t>akāri</w:t>
            </w:r>
            <w:r>
              <w:t xml:space="preserve"> would be (which is at the boundary of a prefix)</w:t>
            </w:r>
          </w:p>
        </w:tc>
      </w:tr>
      <w:tr>
        <w:tc>
          <w:tcPr>
            <w:tcW w:w="5000" w:type="pct"/>
          </w:tcPr>
          <w:p>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 xml:space="preserve"> </w:t>
            </w:r>
            <w:r>
              <w:rPr>
                <w:rStyle w:val="Codeattribute"/>
              </w:rPr>
              <w:t>met</w:t>
            </w:r>
            <w:r>
              <w:rPr>
                <w:rStyle w:val="Codetext"/>
              </w:rPr>
              <w:t>=</w:t>
            </w:r>
            <w:r>
              <w:rPr>
                <w:rStyle w:val="Codevalue"/>
              </w:rPr>
              <w:t>"na-vipulā"</w:t>
            </w:r>
            <w:r>
              <w:rPr>
                <w:rStyle w:val="Code"/>
              </w:rPr>
              <w:t xml:space="preserve"> </w:t>
            </w:r>
            <w:r>
              <w:rPr>
                <w:rStyle w:val="Codeattribute"/>
              </w:rPr>
              <w:t>real</w:t>
            </w:r>
            <w:r>
              <w:rPr>
                <w:rStyle w:val="Codetext"/>
              </w:rPr>
              <w:t>=</w:t>
            </w:r>
            <w:r>
              <w:rPr>
                <w:rStyle w:val="Codevalue"/>
              </w:rPr>
              <w:t>"+-++---+"</w:t>
            </w:r>
            <w:r>
              <w:rPr>
                <w:rStyle w:val="Code"/>
              </w:rPr>
              <w:t>&gt;</w:t>
            </w:r>
            <w:r>
              <w:rPr>
                <w:rStyle w:val="Codetext"/>
              </w:rPr>
              <w:t>viṣṇurājas tad-anujasy</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endrarājasya nandanaḥ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keepNext/>
            </w:pPr>
            <w:r>
              <w:t xml:space="preserve">the word </w:t>
            </w:r>
            <w:r>
              <w:rPr>
                <w:rStyle w:val="Foreign"/>
              </w:rPr>
              <w:t>anujasya</w:t>
            </w:r>
            <w:r>
              <w:t xml:space="preserve"> is split between lines (its final vowel being merged into the initial vowel of the following </w:t>
            </w:r>
            <w:r>
              <w:rPr>
                <w:rStyle w:val="Foreign"/>
              </w:rPr>
              <w:t>indrarājasya</w:t>
            </w:r>
            <w:r>
              <w:t>)</w:t>
            </w:r>
          </w:p>
          <w:p>
            <w:pPr>
              <w:pStyle w:val="TableNote"/>
              <w:keepNext/>
            </w:pPr>
            <w:r>
              <w:t xml:space="preserve">splitting into </w:t>
            </w:r>
            <w:r>
              <w:rPr>
                <w:rStyle w:val="Codetext"/>
              </w:rPr>
              <w:t>tad-anuja</w:t>
            </w:r>
            <w:r>
              <w:rPr>
                <w:rStyle w:val="Code"/>
              </w:rPr>
              <w:t>&lt;/l&gt;&lt;l&gt;</w:t>
            </w:r>
            <w:r>
              <w:rPr>
                <w:rStyle w:val="Codetext"/>
              </w:rPr>
              <w:t>syendrarājasya</w:t>
            </w:r>
            <w:r>
              <w:t xml:space="preserve"> would place the split further away from the word boundary, which is not desirable</w:t>
            </w:r>
          </w:p>
          <w:p>
            <w:pPr>
              <w:pStyle w:val="TableNote"/>
              <w:keepNext/>
            </w:pPr>
            <w:r>
              <w:t xml:space="preserve">the preferred splitting does not, in this case, coincide with an </w:t>
            </w:r>
            <w:r>
              <w:rPr>
                <w:rStyle w:val="Foreign"/>
              </w:rPr>
              <w:t>akṣara</w:t>
            </w:r>
            <w:r>
              <w:t xml:space="preserve"> boundary</w:t>
            </w:r>
          </w:p>
        </w:tc>
      </w:tr>
      <w:tr>
        <w:tc>
          <w:tcPr>
            <w:tcW w:w="5000" w:type="pct"/>
          </w:tcPr>
          <w:p>
            <w:pPr>
              <w:pStyle w:val="CodeParagraph"/>
              <w:keepNext/>
              <w:rPr>
                <w:rStyle w:val="Code"/>
              </w:rPr>
            </w:pPr>
            <w:r>
              <w:rPr>
                <w:rStyle w:val="Code"/>
              </w:rPr>
              <w:t xml:space="preserve">&lt;lg </w:t>
            </w:r>
            <w:r>
              <w:rPr>
                <w:rStyle w:val="Codeattribute"/>
              </w:rPr>
              <w:t>n=</w:t>
            </w:r>
            <w:r>
              <w:rPr>
                <w:rStyle w:val="Codevalue"/>
              </w:rPr>
              <w:t>"2"</w:t>
            </w:r>
            <w:r>
              <w:rPr>
                <w:rStyle w:val="Code"/>
              </w:rPr>
              <w:t xml:space="preserve"> </w:t>
            </w:r>
            <w:r>
              <w:rPr>
                <w:rStyle w:val="Codeattribute"/>
              </w:rPr>
              <w:t>met=</w:t>
            </w:r>
            <w:r>
              <w:rPr>
                <w:rStyle w:val="Codevalue"/>
              </w:rPr>
              <w:t>"sragdharā"</w:t>
            </w:r>
            <w:r>
              <w:rPr>
                <w:rStyle w:val="Code"/>
              </w:rPr>
              <w:t>&gt;</w:t>
            </w:r>
          </w:p>
          <w:p>
            <w:pPr>
              <w:pStyle w:val="CodeParagraph"/>
              <w:keepNext/>
              <w:rPr>
                <w:rStyle w:val="Code"/>
              </w:rPr>
            </w:pPr>
            <w:r>
              <w:rPr>
                <w:rStyle w:val="Code"/>
              </w:rPr>
              <w:t xml:space="preserve">  ...</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 </w:t>
            </w:r>
            <w:r>
              <w:rPr>
                <w:rStyle w:val="Codeattribute"/>
              </w:rPr>
              <w:t>enjamb</w:t>
            </w:r>
            <w:r>
              <w:rPr>
                <w:rStyle w:val="Codetext"/>
              </w:rPr>
              <w:t>=</w:t>
            </w:r>
            <w:r>
              <w:rPr>
                <w:rStyle w:val="Codevalue"/>
              </w:rPr>
              <w:t>"yes"</w:t>
            </w:r>
            <w:r>
              <w:rPr>
                <w:rStyle w:val="Code"/>
              </w:rPr>
              <w:t>&gt;</w:t>
            </w:r>
            <w:r>
              <w:rPr>
                <w:rStyle w:val="Codetext"/>
              </w:rPr>
              <w:t>lokeśas sthāpito ’pīśvara-guṇa-nipuṇo vismayo nāpy akāryy atr</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āsevīhājñayānāvinamita-matinā duṣṭa-vākyañ ca dharmme</w:t>
            </w:r>
            <w:r>
              <w:rPr>
                <w:rStyle w:val="Code"/>
              </w:rPr>
              <w:t>&lt;/l&gt;</w:t>
            </w:r>
          </w:p>
          <w:p>
            <w:pPr>
              <w:pStyle w:val="CodeParagraph"/>
              <w:keepNext/>
            </w:pPr>
            <w:r>
              <w:rPr>
                <w:rStyle w:val="Code"/>
              </w:rPr>
              <w:t>&lt;/lg&gt;</w:t>
            </w:r>
          </w:p>
        </w:tc>
      </w:tr>
      <w:tr>
        <w:tc>
          <w:tcPr>
            <w:tcW w:w="5000" w:type="pct"/>
          </w:tcPr>
          <w:p>
            <w:pPr>
              <w:pStyle w:val="TableNote"/>
            </w:pPr>
            <w:r>
              <w:t xml:space="preserve">the word </w:t>
            </w:r>
            <w:r>
              <w:rPr>
                <w:rStyle w:val="Foreign"/>
              </w:rPr>
              <w:t>atra</w:t>
            </w:r>
            <w:r>
              <w:t xml:space="preserve"> is split between lines (its final vowel being merged into the initial vowel of the following </w:t>
            </w:r>
            <w:r>
              <w:rPr>
                <w:rStyle w:val="Foreign"/>
              </w:rPr>
              <w:t>asevi</w:t>
            </w:r>
            <w:r>
              <w:t>)</w:t>
            </w:r>
          </w:p>
          <w:p>
            <w:pPr>
              <w:pStyle w:val="TableNote"/>
            </w:pPr>
            <w:r>
              <w:t xml:space="preserve">splitting into </w:t>
            </w:r>
            <w:r>
              <w:rPr>
                <w:rStyle w:val="Codetext"/>
              </w:rPr>
              <w:t>akāryy a</w:t>
            </w:r>
            <w:r>
              <w:rPr>
                <w:rStyle w:val="Code"/>
              </w:rPr>
              <w:t>&lt;/l&gt;&lt;l&gt;</w:t>
            </w:r>
            <w:r>
              <w:rPr>
                <w:rStyle w:val="Codetext"/>
              </w:rPr>
              <w:t>trāsevī°</w:t>
            </w:r>
            <w:r>
              <w:t xml:space="preserve"> would be equally acceptable on the basis of proximity to a word boundary</w:t>
            </w:r>
          </w:p>
          <w:p>
            <w:pPr>
              <w:pStyle w:val="TableNote"/>
            </w:pPr>
            <w:r>
              <w:t xml:space="preserve">but semantically, </w:t>
            </w:r>
            <w:r>
              <w:rPr>
                <w:rStyle w:val="Foreign"/>
              </w:rPr>
              <w:t>atra</w:t>
            </w:r>
            <w:r>
              <w:t xml:space="preserve"> belongs to the former line, so putting most of this word into that line is preferable to keeping the </w:t>
            </w:r>
            <w:r>
              <w:rPr>
                <w:rStyle w:val="Foreign"/>
              </w:rPr>
              <w:t>akṣara</w:t>
            </w:r>
            <w:r>
              <w:t xml:space="preserve"> boundary intact</w:t>
            </w:r>
          </w:p>
        </w:tc>
      </w:tr>
    </w:tbl>
    <w:p>
      <w:pPr>
        <w:pStyle w:val="Cmsor3"/>
      </w:pPr>
      <w:bookmarkStart w:id="147" w:name="_Toc183083713"/>
      <w:r>
        <w:t>Verse markup interacting with other markup</w:t>
      </w:r>
      <w:bookmarkEnd w:id="144"/>
      <w:bookmarkEnd w:id="147"/>
    </w:p>
    <w:p>
      <w:r>
        <w:t>All markup applicable to text can and must be used within verse elements. The following subsections give instructions for handling cases where the markup required for verse interferes with other markup elements.</w:t>
      </w:r>
    </w:p>
    <w:p>
      <w:pPr>
        <w:pStyle w:val="Cmsor4"/>
      </w:pPr>
      <w:bookmarkStart w:id="148" w:name="_Toc183083714"/>
      <w:r>
        <w:t>Verse markup interacting with empty elements for extrinsic structure</w:t>
      </w:r>
      <w:bookmarkEnd w:id="148"/>
    </w:p>
    <w:p>
      <w:pPr>
        <w:pStyle w:val="Lista"/>
      </w:pPr>
      <w:r>
        <w:t>verse beginnings may coincide with markup elements representing extrinsic structure, such as</w:t>
      </w:r>
    </w:p>
    <w:p>
      <w:pPr>
        <w:pStyle w:val="Lista2"/>
      </w:pPr>
      <w:r>
        <w:t>physical line beginnings (§</w:t>
      </w:r>
      <w:r>
        <w:fldChar w:fldCharType="begin"/>
      </w:r>
      <w:r>
        <w:instrText xml:space="preserve"> REF _Ref182580609 \r \h </w:instrText>
      </w:r>
      <w:r>
        <w:fldChar w:fldCharType="separate"/>
      </w:r>
      <w:r>
        <w:t>3.4</w:t>
      </w:r>
      <w:r>
        <w:fldChar w:fldCharType="end"/>
      </w:r>
      <w:r>
        <w:t>)</w:t>
      </w:r>
    </w:p>
    <w:p>
      <w:pPr>
        <w:pStyle w:val="Lista2"/>
      </w:pPr>
      <w:r>
        <w:t>pagelike partitions (§</w:t>
      </w:r>
      <w:r>
        <w:fldChar w:fldCharType="begin"/>
      </w:r>
      <w:r>
        <w:instrText xml:space="preserve"> REF _Ref43979481 \r \h </w:instrText>
      </w:r>
      <w:r>
        <w:fldChar w:fldCharType="separate"/>
      </w:r>
      <w:r>
        <w:t>3.4</w:t>
      </w:r>
      <w:r>
        <w:fldChar w:fldCharType="end"/>
      </w:r>
      <w:r>
        <w:t>)</w:t>
      </w:r>
    </w:p>
    <w:p>
      <w:pPr>
        <w:pStyle w:val="Lista2"/>
      </w:pPr>
      <w:r>
        <w:t>gridlike partitions (§</w:t>
      </w:r>
      <w:r>
        <w:fldChar w:fldCharType="begin"/>
      </w:r>
      <w:r>
        <w:instrText xml:space="preserve"> REF _Ref43984651 \r \h </w:instrText>
      </w:r>
      <w:r>
        <w:fldChar w:fldCharType="separate"/>
      </w:r>
      <w:r>
        <w:t>3.6</w:t>
      </w:r>
      <w:r>
        <w:fldChar w:fldCharType="end"/>
      </w:r>
      <w:r>
        <w:t>)</w:t>
      </w:r>
    </w:p>
    <w:p>
      <w:pPr>
        <w:pStyle w:val="Lista"/>
      </w:pPr>
      <w:r>
        <w:t>as per §</w:t>
      </w:r>
      <w:r>
        <w:fldChar w:fldCharType="begin"/>
      </w:r>
      <w:r>
        <w:instrText xml:space="preserve"> REF _Ref43979552 \r \h </w:instrText>
      </w:r>
      <w:r>
        <w:fldChar w:fldCharType="separate"/>
      </w:r>
      <w:r>
        <w:t>8.2.3</w:t>
      </w:r>
      <w:r>
        <w:fldChar w:fldCharType="end"/>
      </w:r>
      <w:r>
        <w:t>, the above elements must normally appear within block-level elements</w:t>
      </w:r>
    </w:p>
    <w:p>
      <w:pPr>
        <w:pStyle w:val="Lista2"/>
      </w:pPr>
      <w:r>
        <w:t xml:space="preserve">i.e. in this case within the </w:t>
      </w:r>
      <w:r>
        <w:rPr>
          <w:rStyle w:val="Code"/>
        </w:rPr>
        <w:t>&lt;l&gt;</w:t>
      </w:r>
      <w:r>
        <w:t xml:space="preserve"> element for the verse line, and before the text of that line, as in </w:t>
      </w:r>
      <w:r>
        <w:fldChar w:fldCharType="begin"/>
      </w:r>
      <w:r>
        <w:instrText xml:space="preserve"> REF _Ref181694220 \h </w:instrText>
      </w:r>
      <w:r>
        <w:fldChar w:fldCharType="separate"/>
      </w:r>
      <w:r>
        <w:t xml:space="preserve">Example </w:t>
      </w:r>
      <w:r>
        <w:rPr>
          <w:noProof/>
        </w:rPr>
        <w:t>2.5.6</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9" w:name="_Ref181694220"/>
            <w:r>
              <w:t xml:space="preserve">Example </w:t>
            </w:r>
            <w:fldSimple w:instr=" STYLEREF 3 \s ">
              <w:r>
                <w:rPr>
                  <w:noProof/>
                </w:rPr>
                <w:t>2.5.6</w:t>
              </w:r>
            </w:fldSimple>
            <w:r>
              <w:t>.</w:t>
            </w:r>
            <w:fldSimple w:instr=" SEQ Example \* ALPHABETIC \s 3 ">
              <w:r>
                <w:rPr>
                  <w:noProof/>
                </w:rPr>
                <w:t>A</w:t>
              </w:r>
            </w:fldSimple>
            <w:bookmarkEnd w:id="149"/>
            <w:r>
              <w:t xml:space="preserve">: verse markup interacting with empty structural elements </w:t>
            </w:r>
          </w:p>
        </w:tc>
      </w:tr>
      <w:tr>
        <w:tc>
          <w:tcPr>
            <w:tcW w:w="5000" w:type="pct"/>
          </w:tcPr>
          <w:p>
            <w:pPr>
              <w:pStyle w:val="CodeParagraph"/>
              <w:keepNext/>
              <w:rPr>
                <w:rStyle w:val="Code"/>
              </w:rPr>
            </w:pPr>
            <w:r>
              <w:rPr>
                <w:rStyle w:val="Code"/>
              </w:rPr>
              <w:lastRenderedPageBreak/>
              <w:t xml:space="preserve">&lt;lg </w:t>
            </w:r>
            <w:r>
              <w:rPr>
                <w:rStyle w:val="Codeattribute"/>
              </w:rPr>
              <w:t>n</w:t>
            </w:r>
            <w:r>
              <w:rPr>
                <w:rStyle w:val="Code"/>
              </w:rPr>
              <w:t>=</w:t>
            </w:r>
            <w:r>
              <w:rPr>
                <w:rStyle w:val="Codevalue"/>
              </w:rPr>
              <w:t>"21"</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"5r"</w:t>
            </w:r>
            <w:r>
              <w:rPr>
                <w:rStyle w:val="Code"/>
              </w:rPr>
              <w:t xml:space="preserve">/&gt;&lt;lb </w:t>
            </w:r>
            <w:r>
              <w:rPr>
                <w:rStyle w:val="Codeattribute"/>
              </w:rPr>
              <w:t>n</w:t>
            </w:r>
            <w:r>
              <w:rPr>
                <w:rStyle w:val="Code"/>
              </w:rPr>
              <w:t>=</w:t>
            </w:r>
            <w:r>
              <w:rPr>
                <w:rStyle w:val="Codevalue"/>
              </w:rPr>
              <w:t>"42"</w:t>
            </w:r>
            <w:r>
              <w:rPr>
                <w:rStyle w:val="Code"/>
              </w:rPr>
              <w:t>/&gt;</w:t>
            </w:r>
            <w:r>
              <w:rPr>
                <w:rStyle w:val="Codetext"/>
              </w:rPr>
              <w:t>ṣaṣṭi-varṣa-sahasrāṇi</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this stanza begins at the beginning of a page in a set of copper plates</w:t>
            </w:r>
          </w:p>
          <w:p>
            <w:pPr>
              <w:pStyle w:val="TableNote"/>
            </w:pPr>
            <w:r>
              <w:t xml:space="preserve">the empty elements for the page beginning as well as the line beginning are placed first within the </w:t>
            </w:r>
            <w:r>
              <w:rPr>
                <w:rStyle w:val="Code"/>
              </w:rPr>
              <w:t>&lt;l&gt;</w:t>
            </w:r>
            <w:r>
              <w:t xml:space="preserve"> element</w:t>
            </w:r>
          </w:p>
        </w:tc>
      </w:tr>
    </w:tbl>
    <w:p>
      <w:pPr>
        <w:pStyle w:val="Cmsor4"/>
      </w:pPr>
      <w:bookmarkStart w:id="150" w:name="_Toc183083715"/>
      <w:r>
        <w:t>Verse markup interacting with phrase-level markup</w:t>
      </w:r>
      <w:bookmarkEnd w:id="150"/>
    </w:p>
    <w:p>
      <w:pPr>
        <w:pStyle w:val="Lista"/>
      </w:pPr>
      <w:r>
        <w:t xml:space="preserve">overlapping hierarchies </w:t>
      </w:r>
      <w:r>
        <w:rPr>
          <w:noProof/>
        </w:rPr>
        <w:t>(</w:t>
      </w:r>
      <w:r>
        <w:t>§</w:t>
      </w:r>
      <w:r>
        <w:fldChar w:fldCharType="begin"/>
      </w:r>
      <w:r>
        <w:instrText xml:space="preserve"> REF _Ref43978696 \w \h  \* MERGEFORMAT </w:instrText>
      </w:r>
      <w:r>
        <w:fldChar w:fldCharType="separate"/>
      </w:r>
      <w:r>
        <w:t>1.3.3</w:t>
      </w:r>
      <w:r>
        <w:fldChar w:fldCharType="end"/>
      </w:r>
      <w:r>
        <w:t>) must always be avoided, but the block-level elements for verse may overlap with the actual features encoded with some phrase-level elements, such as those for</w:t>
      </w:r>
    </w:p>
    <w:p>
      <w:pPr>
        <w:pStyle w:val="Lista2"/>
      </w:pPr>
      <w:r>
        <w:t>reading difficulties (§</w:t>
      </w:r>
      <w:r>
        <w:fldChar w:fldCharType="begin"/>
      </w:r>
      <w:r>
        <w:instrText xml:space="preserve"> REF _Ref43981505 \w \h  \* MERGEFORMAT </w:instrText>
      </w:r>
      <w:r>
        <w:fldChar w:fldCharType="separate"/>
      </w:r>
      <w:r>
        <w:t>5.3</w:t>
      </w:r>
      <w:r>
        <w:fldChar w:fldCharType="end"/>
      </w:r>
      <w:r>
        <w:t>)</w:t>
      </w:r>
    </w:p>
    <w:p>
      <w:pPr>
        <w:pStyle w:val="Lista2"/>
      </w:pPr>
      <w:r>
        <w:t>editorial restoration (§</w:t>
      </w:r>
      <w:r>
        <w:fldChar w:fldCharType="begin"/>
      </w:r>
      <w:r>
        <w:instrText xml:space="preserve"> REF _Ref43978565 \w \h  \* MERGEFORMAT </w:instrText>
      </w:r>
      <w:r>
        <w:fldChar w:fldCharType="separate"/>
      </w:r>
      <w:r>
        <w:t>5.5</w:t>
      </w:r>
      <w:r>
        <w:fldChar w:fldCharType="end"/>
      </w:r>
      <w:r>
        <w:t>)</w:t>
      </w:r>
    </w:p>
    <w:p>
      <w:pPr>
        <w:pStyle w:val="Lista2"/>
      </w:pPr>
      <w:r>
        <w:t>editorial intervention (§</w:t>
      </w:r>
      <w:r>
        <w:fldChar w:fldCharType="begin"/>
      </w:r>
      <w:r>
        <w:instrText xml:space="preserve"> REF _Ref181694670 \r \h </w:instrText>
      </w:r>
      <w:r>
        <w:fldChar w:fldCharType="separate"/>
      </w:r>
      <w:r>
        <w:t>6</w:t>
      </w:r>
      <w:r>
        <w:fldChar w:fldCharType="end"/>
      </w:r>
      <w:r>
        <w:t>)</w:t>
      </w:r>
    </w:p>
    <w:p>
      <w:pPr>
        <w:pStyle w:val="Lista2"/>
      </w:pPr>
      <w:r>
        <w:t>semantic extras (§</w:t>
      </w:r>
      <w:r>
        <w:fldChar w:fldCharType="begin"/>
      </w:r>
      <w:r>
        <w:instrText xml:space="preserve"> REF _Ref181352167 \r \h </w:instrText>
      </w:r>
      <w:r>
        <w:fldChar w:fldCharType="separate"/>
      </w:r>
      <w:r>
        <w:t>7</w:t>
      </w:r>
      <w:r>
        <w:fldChar w:fldCharType="end"/>
      </w:r>
      <w:r>
        <w:t>)</w:t>
      </w:r>
    </w:p>
    <w:p>
      <w:pPr>
        <w:pStyle w:val="Lista"/>
      </w:pPr>
      <w:r>
        <w:t xml:space="preserve">in such cases, the applicable phrase-level markup must be created in two parts, on both sides of the structural break, as in </w:t>
      </w:r>
      <w:r>
        <w:fldChar w:fldCharType="begin"/>
      </w:r>
      <w:r>
        <w:instrText xml:space="preserve"> REF _Ref181693607 \h </w:instrText>
      </w:r>
      <w:r>
        <w:fldChar w:fldCharType="separate"/>
      </w:r>
      <w:r>
        <w:t xml:space="preserve">Example </w:t>
      </w:r>
      <w:r>
        <w:rPr>
          <w:noProof/>
        </w:rPr>
        <w:t>2.5.6</w:t>
      </w:r>
      <w:r>
        <w:t>.</w:t>
      </w:r>
      <w:r>
        <w:rPr>
          <w:noProof/>
        </w:rPr>
        <w:t>B</w:t>
      </w:r>
      <w:r>
        <w:fldChar w:fldCharType="end"/>
      </w:r>
    </w:p>
    <w:p>
      <w:pPr>
        <w:pStyle w:val="Lista2"/>
      </w:pPr>
      <w:r>
        <w:t>see also §</w:t>
      </w:r>
      <w:r>
        <w:fldChar w:fldCharType="begin"/>
      </w:r>
      <w:r>
        <w:instrText xml:space="preserve"> REF _Ref43978660 \r \h  \* MERGEFORMAT </w:instrText>
      </w:r>
      <w:r>
        <w:fldChar w:fldCharType="separate"/>
      </w:r>
      <w:r>
        <w:t>8.2</w:t>
      </w:r>
      <w:r>
        <w:fldChar w:fldCharType="end"/>
      </w:r>
      <w:r>
        <w:t xml:space="preserve"> for details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1" w:name="_Ref181693607"/>
            <w:r>
              <w:t xml:space="preserve">Example </w:t>
            </w:r>
            <w:fldSimple w:instr=" STYLEREF 3 \s ">
              <w:r>
                <w:rPr>
                  <w:noProof/>
                </w:rPr>
                <w:t>2.5.6</w:t>
              </w:r>
            </w:fldSimple>
            <w:r>
              <w:t>.</w:t>
            </w:r>
            <w:fldSimple w:instr=" SEQ Example \* ALPHABETIC \s 3 ">
              <w:r>
                <w:rPr>
                  <w:noProof/>
                </w:rPr>
                <w:t>B</w:t>
              </w:r>
            </w:fldSimple>
            <w:bookmarkEnd w:id="151"/>
            <w:r>
              <w:t>: verse markup interacting with phrase-level markup</w:t>
            </w:r>
          </w:p>
        </w:tc>
      </w:tr>
      <w:tr>
        <w:tc>
          <w:tcPr>
            <w:tcW w:w="5000" w:type="pct"/>
          </w:tcPr>
          <w:p>
            <w:pPr>
              <w:pStyle w:val="CodeParagraph"/>
              <w:keepNext/>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ṣaṣṭi-varṣa-sa</w:t>
            </w:r>
            <w:r>
              <w:rPr>
                <w:rStyle w:val="Code"/>
              </w:rPr>
              <w:t>&lt;unclear&gt;</w:t>
            </w:r>
            <w:r>
              <w:rPr>
                <w:rStyle w:val="Codetext"/>
              </w:rPr>
              <w:t>hasrāṇi</w:t>
            </w:r>
            <w:r>
              <w:rPr>
                <w:rStyle w:val="Code"/>
              </w:rPr>
              <w:t>&lt;/unclear&gt;&lt;/l&gt;</w:t>
            </w:r>
          </w:p>
          <w:p>
            <w:pPr>
              <w:pStyle w:val="CodeParagraph"/>
              <w:keepNext/>
              <w:rPr>
                <w:rStyle w:val="Code"/>
              </w:rPr>
            </w:pPr>
            <w:r>
              <w:rPr>
                <w:rStyle w:val="Code"/>
              </w:rPr>
              <w:t xml:space="preserve">  &lt;l </w:t>
            </w:r>
            <w:r>
              <w:rPr>
                <w:rStyle w:val="Codeattribute"/>
              </w:rPr>
              <w:t>n</w:t>
            </w:r>
            <w:r>
              <w:rPr>
                <w:rStyle w:val="Code"/>
              </w:rPr>
              <w:t>=</w:t>
            </w:r>
            <w:r>
              <w:rPr>
                <w:rStyle w:val="Codevalue"/>
              </w:rPr>
              <w:t>"b"</w:t>
            </w:r>
            <w:r>
              <w:rPr>
                <w:rStyle w:val="Code"/>
              </w:rPr>
              <w:t>&gt;&lt;unclear&gt;</w:t>
            </w:r>
            <w:r>
              <w:rPr>
                <w:rStyle w:val="Codetext"/>
              </w:rPr>
              <w:t>svargge mo</w:t>
            </w:r>
            <w:r>
              <w:rPr>
                <w:rStyle w:val="Code"/>
              </w:rPr>
              <w:t>&lt;/unclear&gt;</w:t>
            </w:r>
            <w:r>
              <w:rPr>
                <w:rStyle w:val="Codetext"/>
              </w:rPr>
              <w:t>dati bhūmi-daḥ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 xml:space="preserve">the segment </w:t>
            </w:r>
            <w:r>
              <w:rPr>
                <w:rStyle w:val="Foreign"/>
              </w:rPr>
              <w:t>hasrāṇi svargge mo</w:t>
            </w:r>
            <w:r>
              <w:t xml:space="preserve"> is unclear in the original</w:t>
            </w:r>
          </w:p>
          <w:p>
            <w:pPr>
              <w:pStyle w:val="TableNote"/>
            </w:pPr>
            <w:r>
              <w:t>since this segment is interrupted by the end of a verse line, two separate stretches must be marked up as unclear</w:t>
            </w:r>
          </w:p>
        </w:tc>
      </w:tr>
    </w:tbl>
    <w:p>
      <w:pPr>
        <w:pStyle w:val="Cmsor4"/>
      </w:pPr>
      <w:bookmarkStart w:id="152" w:name="_Toc183083716"/>
      <w:r>
        <w:t>Marking up structure in lacunose verse</w:t>
      </w:r>
      <w:bookmarkEnd w:id="152"/>
    </w:p>
    <w:p>
      <w:pPr>
        <w:pStyle w:val="Lista"/>
      </w:pPr>
      <w:r>
        <w:t>see §</w:t>
      </w:r>
      <w:r>
        <w:fldChar w:fldCharType="begin"/>
      </w:r>
      <w:r>
        <w:instrText xml:space="preserve"> REF _Ref43979611 \r \h  \* MERGEFORMAT </w:instrText>
      </w:r>
      <w:r>
        <w:fldChar w:fldCharType="separate"/>
      </w:r>
      <w:r>
        <w:t>5.4</w:t>
      </w:r>
      <w:r>
        <w:fldChar w:fldCharType="end"/>
      </w:r>
      <w:r>
        <w:t xml:space="preserve"> about marking up lost and illegible text in general, §</w:t>
      </w:r>
      <w:r>
        <w:fldChar w:fldCharType="begin"/>
      </w:r>
      <w:r>
        <w:instrText xml:space="preserve"> REF _Ref43981586 \w \h  \* MERGEFORMAT </w:instrText>
      </w:r>
      <w:r>
        <w:fldChar w:fldCharType="separate"/>
      </w:r>
      <w:r>
        <w:t>5.4.4</w:t>
      </w:r>
      <w:r>
        <w:fldChar w:fldCharType="end"/>
      </w:r>
      <w:r>
        <w:t xml:space="preserve"> about marking up lost text with a known metre, and §</w:t>
      </w:r>
      <w:r>
        <w:fldChar w:fldCharType="begin"/>
      </w:r>
      <w:r>
        <w:instrText xml:space="preserve"> REF _Ref43981711 \w \h  \* MERGEFORMAT </w:instrText>
      </w:r>
      <w:r>
        <w:fldChar w:fldCharType="separate"/>
      </w:r>
      <w:r>
        <w:t>5.4.7</w:t>
      </w:r>
      <w:r>
        <w:fldChar w:fldCharType="end"/>
      </w:r>
      <w:r>
        <w:t xml:space="preserve"> about dealing with massive lacunae</w:t>
      </w:r>
    </w:p>
    <w:p>
      <w:pPr>
        <w:pStyle w:val="Lista"/>
      </w:pPr>
      <w:r>
        <w:t xml:space="preserve">the </w:t>
      </w:r>
      <w:r>
        <w:rPr>
          <w:b/>
          <w:bCs/>
        </w:rPr>
        <w:t>structural framework</w:t>
      </w:r>
      <w:r>
        <w:t xml:space="preserve"> of stanzas </w:t>
      </w:r>
      <w:r>
        <w:rPr>
          <w:noProof/>
        </w:rPr>
        <w:t>(</w:t>
      </w:r>
      <w:r>
        <w:t xml:space="preserve">i.e. the </w:t>
      </w:r>
      <w:r>
        <w:rPr>
          <w:rStyle w:val="Code"/>
        </w:rPr>
        <w:t>&lt;lg&gt;</w:t>
      </w:r>
      <w:r>
        <w:t xml:space="preserve"> and </w:t>
      </w:r>
      <w:r>
        <w:rPr>
          <w:rStyle w:val="Code"/>
        </w:rPr>
        <w:t>&lt;l&gt;</w:t>
      </w:r>
      <w:r>
        <w:t xml:space="preserve"> tags) </w:t>
      </w:r>
      <w:r>
        <w:rPr>
          <w:b/>
          <w:bCs/>
        </w:rPr>
        <w:t>must</w:t>
      </w:r>
      <w:r>
        <w:t xml:space="preserve"> as a rule </w:t>
      </w:r>
      <w:r>
        <w:rPr>
          <w:b/>
          <w:bCs/>
        </w:rPr>
        <w:t>be fully encoded</w:t>
      </w:r>
      <w:r>
        <w:t xml:space="preserve"> even if a significant part of a stanza is lost</w:t>
      </w:r>
    </w:p>
    <w:p>
      <w:pPr>
        <w:pStyle w:val="Lista2"/>
      </w:pPr>
      <w:r>
        <w:t xml:space="preserve">thus, if not all lines of a quatrain are extant, you must still create the markup structure for the lost line(s) </w:t>
      </w:r>
    </w:p>
    <w:p>
      <w:pPr>
        <w:pStyle w:val="Lista2"/>
      </w:pPr>
      <w:r>
        <w:t xml:space="preserve">this structural markup cannot be placed inside the markup for that lacuna, so if a lacuna extends from one line of a stanza to the next </w:t>
      </w:r>
      <w:r>
        <w:rPr>
          <w:noProof/>
        </w:rPr>
        <w:t>(</w:t>
      </w:r>
      <w:r>
        <w:t xml:space="preserve">or from one stanza to the next, or from a stanza into the preceding or following prose), create lacuna markup separately on both sides of the structural break, as in </w:t>
      </w:r>
      <w:r>
        <w:fldChar w:fldCharType="begin"/>
      </w:r>
      <w:r>
        <w:instrText xml:space="preserve"> REF _Ref181695652 \h </w:instrText>
      </w:r>
      <w:r>
        <w:fldChar w:fldCharType="separate"/>
      </w:r>
      <w:r>
        <w:t xml:space="preserve">Example </w:t>
      </w:r>
      <w:r>
        <w:rPr>
          <w:noProof/>
        </w:rPr>
        <w:t>2.5.6</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3" w:name="_Ref181695652"/>
            <w:bookmarkStart w:id="154" w:name="_Ref181695649"/>
            <w:r>
              <w:t xml:space="preserve">Example </w:t>
            </w:r>
            <w:fldSimple w:instr=" STYLEREF 3 \s ">
              <w:r>
                <w:rPr>
                  <w:noProof/>
                </w:rPr>
                <w:t>2.5.6</w:t>
              </w:r>
            </w:fldSimple>
            <w:r>
              <w:t>.</w:t>
            </w:r>
            <w:fldSimple w:instr=" SEQ Example \* ALPHABETIC \s 3 ">
              <w:r>
                <w:rPr>
                  <w:noProof/>
                </w:rPr>
                <w:t>C</w:t>
              </w:r>
            </w:fldSimple>
            <w:bookmarkEnd w:id="153"/>
            <w:r>
              <w:t>: structural markup in lacunose verse</w:t>
            </w:r>
            <w:bookmarkEnd w:id="154"/>
          </w:p>
        </w:tc>
      </w:tr>
      <w:tr>
        <w:tc>
          <w:tcPr>
            <w:tcW w:w="5000" w:type="pct"/>
          </w:tcPr>
          <w:p>
            <w:pPr>
              <w:pStyle w:val="CodeParagraph"/>
              <w:keepNext/>
              <w:rPr>
                <w:rStyle w:val="Code"/>
              </w:rPr>
            </w:pPr>
            <w:r>
              <w:rPr>
                <w:rStyle w:val="Code"/>
              </w:rPr>
              <w:t xml:space="preserve">&lt;lg </w:t>
            </w:r>
            <w:r>
              <w:rPr>
                <w:rStyle w:val="Codeattribute"/>
              </w:rPr>
              <w:t>n=</w:t>
            </w:r>
            <w:r>
              <w:rPr>
                <w:rStyle w:val="Codevalue"/>
              </w:rPr>
              <w:t>"25"</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value"/>
              </w:rPr>
              <w:t>"b"</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
              </w:rPr>
              <w:t>"</w:t>
            </w:r>
            <w:r>
              <w:rPr>
                <w:rStyle w:val="Codevalue"/>
              </w:rPr>
              <w:t>c"</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
              </w:rPr>
              <w:t>"</w:t>
            </w:r>
            <w:r>
              <w:rPr>
                <w:rStyle w:val="Codevalue"/>
              </w:rPr>
              <w:t>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"4"</w:t>
            </w:r>
            <w:r>
              <w:rPr>
                <w:rStyle w:val="Code"/>
              </w:rPr>
              <w:t xml:space="preserve"> </w:t>
            </w:r>
            <w:r>
              <w:rPr>
                <w:rStyle w:val="Codeattribute"/>
              </w:rPr>
              <w:t>unit=</w:t>
            </w:r>
            <w:r>
              <w:rPr>
                <w:rStyle w:val="Codevalue"/>
              </w:rPr>
              <w:t>"character"</w:t>
            </w:r>
            <w:r>
              <w:rPr>
                <w:rStyle w:val="Code"/>
              </w:rPr>
              <w:t xml:space="preserve">/&gt;&lt;lb </w:t>
            </w:r>
            <w:r>
              <w:rPr>
                <w:rStyle w:val="Codeattribute"/>
              </w:rPr>
              <w:t>n=</w:t>
            </w:r>
            <w:r>
              <w:rPr>
                <w:rStyle w:val="Codevalue"/>
              </w:rPr>
              <w:t>"72"</w:t>
            </w:r>
            <w:r>
              <w:rPr>
                <w:rStyle w:val="Code"/>
              </w:rPr>
              <w:t xml:space="preserve"> </w:t>
            </w:r>
            <w:r>
              <w:rPr>
                <w:rStyle w:val="Codeattribute"/>
              </w:rPr>
              <w:t>break=</w:t>
            </w:r>
            <w:r>
              <w:rPr>
                <w:rStyle w:val="Codevalue"/>
              </w:rPr>
              <w:t>"no"</w:t>
            </w:r>
            <w:r>
              <w:rPr>
                <w:rStyle w:val="Code"/>
              </w:rPr>
              <w:t>/&gt;yate kr̥miḥ&lt;/l&gt;</w:t>
            </w:r>
          </w:p>
          <w:p>
            <w:pPr>
              <w:pStyle w:val="CodeParagraph"/>
              <w:keepNext/>
            </w:pPr>
            <w:r>
              <w:rPr>
                <w:rStyle w:val="Code"/>
              </w:rPr>
              <w:t>&lt;/lg&gt;</w:t>
            </w:r>
          </w:p>
        </w:tc>
      </w:tr>
      <w:tr>
        <w:tc>
          <w:tcPr>
            <w:tcW w:w="5000" w:type="pct"/>
          </w:tcPr>
          <w:p>
            <w:pPr>
              <w:pStyle w:val="TableNote"/>
              <w:rPr>
                <w:rFonts w:ascii="Arial" w:hAnsi="Arial" w:cs="Arial"/>
                <w:sz w:val="18"/>
                <w:szCs w:val="18"/>
              </w:rPr>
            </w:pPr>
            <w:r>
              <w:t>only the last line on this plate is legible, beginning with the end of a known stanza</w:t>
            </w:r>
          </w:p>
          <w:p>
            <w:pPr>
              <w:pStyle w:val="TableNote"/>
            </w:pPr>
            <w:r>
              <w:t>the rest of this stanza would have been engraved in the now illegible penultimate line</w:t>
            </w:r>
          </w:p>
          <w:p>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pPr>
        <w:pStyle w:val="Cmsor4"/>
      </w:pPr>
      <w:bookmarkStart w:id="155" w:name="_Ref181705826"/>
      <w:bookmarkStart w:id="156" w:name="_Ref181706438"/>
      <w:bookmarkStart w:id="157" w:name="_Ref181706908"/>
      <w:bookmarkStart w:id="158" w:name="_Toc183083717"/>
      <w:r>
        <w:t>Verse markup interacting with other block-level markup</w:t>
      </w:r>
      <w:bookmarkEnd w:id="155"/>
      <w:bookmarkEnd w:id="156"/>
      <w:bookmarkEnd w:id="157"/>
      <w:bookmarkEnd w:id="158"/>
    </w:p>
    <w:p>
      <w:pPr>
        <w:pStyle w:val="Lista"/>
      </w:pPr>
      <w:r>
        <w:t>although we segment prose into paragraphs on a semantic basis, verse will only be segmented on a metrical basis</w:t>
      </w:r>
    </w:p>
    <w:p>
      <w:pPr>
        <w:pStyle w:val="Lista2"/>
      </w:pPr>
      <w:r>
        <w:t>it follows from this that we employ no special markup for stanzas comprising a semantic unit with preceding of following prose paragraphs or other stanzas</w:t>
      </w:r>
    </w:p>
    <w:p>
      <w:pPr>
        <w:pStyle w:val="Lista"/>
      </w:pPr>
      <w:r>
        <w:lastRenderedPageBreak/>
        <w:t>in rare cases, verse containers may be broken up into two (or more) parts separated by intervening prose</w:t>
      </w:r>
    </w:p>
    <w:p>
      <w:pPr>
        <w:pStyle w:val="Lista2"/>
      </w:pPr>
      <w:r>
        <w:t>if this happens because the engraver was sloppy and inscribed an initially omitted part of a prose passage at a different place that is physically within the text of a stanza, or inscribed an initially omitted part of a stanza so that it is physically within the text of a prose passage, then</w:t>
      </w:r>
    </w:p>
    <w:p>
      <w:pPr>
        <w:pStyle w:val="Lista3"/>
      </w:pPr>
      <w:r>
        <w:t xml:space="preserve">preferably, treat this as a case of premodern insertion, i.e. proceed as in </w:t>
      </w:r>
      <w:r>
        <w:fldChar w:fldCharType="begin"/>
      </w:r>
      <w:r>
        <w:instrText xml:space="preserve"> REF _Ref54603376 \h </w:instrText>
      </w:r>
      <w:r>
        <w:fldChar w:fldCharType="separate"/>
      </w:r>
      <w:r>
        <w:t xml:space="preserve">Example </w:t>
      </w:r>
      <w:r>
        <w:rPr>
          <w:noProof/>
        </w:rPr>
        <w:t>2.5.6</w:t>
      </w:r>
      <w:r>
        <w:t>.</w:t>
      </w:r>
      <w:r>
        <w:rPr>
          <w:noProof/>
        </w:rPr>
        <w:t>D</w:t>
      </w:r>
      <w:r>
        <w:fldChar w:fldCharType="end"/>
      </w:r>
      <w:r>
        <w:t>, namely:</w:t>
      </w:r>
    </w:p>
    <w:p>
      <w:pPr>
        <w:pStyle w:val="Lista4"/>
      </w:pPr>
      <w:r>
        <w:t xml:space="preserve">encode the out-of-sequence text at its </w:t>
      </w:r>
      <w:r>
        <w:rPr>
          <w:i/>
          <w:iCs/>
        </w:rPr>
        <w:t>logical</w:t>
      </w:r>
      <w:r>
        <w:t xml:space="preserve"> rather than its </w:t>
      </w:r>
      <w:r>
        <w:rPr>
          <w:i/>
          <w:iCs/>
        </w:rPr>
        <w:t>physical</w:t>
      </w:r>
      <w:r>
        <w:t xml:space="preserve"> place</w:t>
      </w:r>
    </w:p>
    <w:p>
      <w:pPr>
        <w:pStyle w:val="Lista4"/>
      </w:pPr>
      <w:r>
        <w:t>mark it up as an insertion (§</w:t>
      </w:r>
      <w:r>
        <w:fldChar w:fldCharType="begin"/>
      </w:r>
      <w:r>
        <w:instrText xml:space="preserve"> REF _Ref43978471 \r \h </w:instrText>
      </w:r>
      <w:r>
        <w:fldChar w:fldCharType="separate"/>
      </w:r>
      <w:r>
        <w:t>4.4.3</w:t>
      </w:r>
      <w:r>
        <w:fldChar w:fldCharType="end"/>
      </w:r>
      <w:r>
        <w:t xml:space="preserve">) with a value of </w:t>
      </w:r>
      <w:r>
        <w:rPr>
          <w:rStyle w:val="Codeattribute"/>
        </w:rPr>
        <w:t>@place</w:t>
      </w:r>
      <w:r>
        <w:t xml:space="preserve"> that best approximates its physical location</w:t>
      </w:r>
    </w:p>
    <w:p>
      <w:pPr>
        <w:pStyle w:val="Lista5"/>
      </w:pPr>
      <w:r>
        <w:t>if such an insertion takes up one or more entire physical lines, encode line beginnings (§</w:t>
      </w:r>
      <w:r>
        <w:fldChar w:fldCharType="begin"/>
      </w:r>
      <w:r>
        <w:instrText xml:space="preserve"> REF _Ref43980100 \r \h </w:instrText>
      </w:r>
      <w:r>
        <w:fldChar w:fldCharType="separate"/>
      </w:r>
      <w:r>
        <w:t>3.5.2</w:t>
      </w:r>
      <w:r>
        <w:fldChar w:fldCharType="end"/>
      </w:r>
      <w:r>
        <w:t xml:space="preserve">) within the </w:t>
      </w:r>
      <w:r>
        <w:rPr>
          <w:rStyle w:val="Code"/>
        </w:rPr>
        <w:t>&lt;add&gt;</w:t>
      </w:r>
      <w:r>
        <w:t xml:space="preserve"> tags as permitted under §</w:t>
      </w:r>
      <w:r>
        <w:fldChar w:fldCharType="begin"/>
      </w:r>
      <w:r>
        <w:instrText xml:space="preserve"> REF _Ref43978471 \r \h </w:instrText>
      </w:r>
      <w:r>
        <w:fldChar w:fldCharType="separate"/>
      </w:r>
      <w:r>
        <w:t>4.4.3</w:t>
      </w:r>
      <w:r>
        <w:fldChar w:fldCharType="end"/>
      </w:r>
    </w:p>
    <w:p>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9" w:name="_Ref54603376"/>
            <w:r>
              <w:t xml:space="preserve">Example </w:t>
            </w:r>
            <w:fldSimple w:instr=" STYLEREF 3 \s ">
              <w:r>
                <w:rPr>
                  <w:noProof/>
                </w:rPr>
                <w:t>2.5.6</w:t>
              </w:r>
            </w:fldSimple>
            <w:r>
              <w:t>.</w:t>
            </w:r>
            <w:fldSimple w:instr=" SEQ Example \* ALPHABETIC \s 3 ">
              <w:r>
                <w:rPr>
                  <w:noProof/>
                </w:rPr>
                <w:t>D</w:t>
              </w:r>
            </w:fldSimple>
            <w:bookmarkEnd w:id="159"/>
            <w:r>
              <w:t>: part of a stanza inscribed below the rest of the text</w:t>
            </w:r>
          </w:p>
        </w:tc>
      </w:tr>
      <w:tr>
        <w:tc>
          <w:tcPr>
            <w:tcW w:w="5000" w:type="pct"/>
          </w:tcPr>
          <w:p>
            <w:pPr>
              <w:pStyle w:val="CodeParagraph"/>
              <w:keepNext/>
              <w:rPr>
                <w:rStyle w:val="Code"/>
              </w:rPr>
            </w:pPr>
            <w:r>
              <w:rPr>
                <w:rStyle w:val="Code"/>
              </w:rPr>
              <w:t xml:space="preserve">&lt;lg </w:t>
            </w:r>
            <w:r>
              <w:rPr>
                <w:rStyle w:val="Codeattribute"/>
              </w:rPr>
              <w:t>n</w:t>
            </w:r>
            <w:r>
              <w:rPr>
                <w:rStyle w:val="Codetext"/>
              </w:rPr>
              <w:t>=</w:t>
            </w:r>
            <w:r>
              <w:rPr>
                <w:rStyle w:val="Codevalue"/>
              </w:rPr>
              <w:t>"4"</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"7"</w:t>
            </w:r>
            <w:r>
              <w:rPr>
                <w:rStyle w:val="Code"/>
              </w:rPr>
              <w:t>/&gt;</w:t>
            </w:r>
            <w:r>
              <w:rPr>
                <w:rStyle w:val="Codetext"/>
              </w:rPr>
              <w:t>samanta-putras sthaviraḥ</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buddhanirvvāṇa-saṁjñakaḥ</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"15"</w:t>
            </w:r>
            <w:r>
              <w:rPr>
                <w:rStyle w:val="Code"/>
              </w:rPr>
              <w:t>/&gt;</w:t>
            </w:r>
            <w:r>
              <w:rPr>
                <w:rStyle w:val="Codetext"/>
              </w:rPr>
              <w:t>kāvyasya karaṇañ cakre</w:t>
            </w:r>
            <w:r>
              <w:rPr>
                <w:rStyle w:val="Code"/>
              </w:rPr>
              <w:t>&lt;/add&gt;&lt;/l&gt;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"16"</w:t>
            </w:r>
            <w:r>
              <w:rPr>
                <w:rStyle w:val="Code"/>
              </w:rPr>
              <w:t>/&gt;</w:t>
            </w:r>
            <w:r>
              <w:rPr>
                <w:rStyle w:val="Codetext"/>
              </w:rPr>
              <w:t>jñātaye bhūtale nr̥ṇām·</w:t>
            </w:r>
            <w:r>
              <w:rPr>
                <w:rStyle w:val="Code"/>
              </w:rPr>
              <w:t xml:space="preserve">&lt;/add&gt;&lt;/l&gt;    </w:t>
            </w:r>
          </w:p>
          <w:p>
            <w:pPr>
              <w:pStyle w:val="CodeParagraph"/>
              <w:keepNext/>
              <w:rPr>
                <w:rStyle w:val="Code"/>
              </w:rPr>
            </w:pPr>
            <w:r>
              <w:rPr>
                <w:rStyle w:val="Code"/>
              </w:rPr>
              <w:t>&lt;/lg&gt;</w:t>
            </w:r>
          </w:p>
          <w:p>
            <w:pPr>
              <w:pStyle w:val="CodeParagraph"/>
              <w:keepNext/>
              <w:rPr>
                <w:rStyle w:val="Code"/>
              </w:rPr>
            </w:pPr>
            <w:r>
              <w:rPr>
                <w:rStyle w:val="Code"/>
              </w:rPr>
              <w:t xml:space="preserve">&lt;p </w:t>
            </w:r>
            <w:r>
              <w:rPr>
                <w:rStyle w:val="Codeattribute"/>
              </w:rPr>
              <w:t>xml:lang</w:t>
            </w:r>
            <w:r>
              <w:rPr>
                <w:rStyle w:val="Codetext"/>
              </w:rPr>
              <w:t>=</w:t>
            </w:r>
            <w:r>
              <w:rPr>
                <w:rStyle w:val="Codevalue"/>
              </w:rPr>
              <w:t>"ocm-Latn"&gt;</w:t>
            </w:r>
            <w:r>
              <w:rPr>
                <w:rStyle w:val="Code"/>
              </w:rPr>
              <w:t xml:space="preserve">&lt;lb </w:t>
            </w:r>
            <w:r>
              <w:rPr>
                <w:rStyle w:val="Codeattribute"/>
              </w:rPr>
              <w:t>n</w:t>
            </w:r>
            <w:r>
              <w:rPr>
                <w:rStyle w:val="Codetext"/>
              </w:rPr>
              <w:t>=</w:t>
            </w:r>
            <w:r>
              <w:rPr>
                <w:rStyle w:val="Codevalue"/>
              </w:rPr>
              <w:t>"8"</w:t>
            </w:r>
            <w:r>
              <w:rPr>
                <w:rStyle w:val="Code"/>
              </w:rPr>
              <w:t>/&gt;</w:t>
            </w:r>
            <w:r>
              <w:rPr>
                <w:rStyle w:val="Codetext"/>
              </w:rPr>
              <w:t>humā pralauṅ·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humā padaiṅ·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ney· śaka vanuḥ humā dvā nan·</w:t>
            </w:r>
          </w:p>
          <w:p>
            <w:pPr>
              <w:pStyle w:val="CodeParagraph"/>
              <w:keepNext/>
              <w:rPr>
                <w:rStyle w:val="Code"/>
              </w:rPr>
            </w:pPr>
            <w:r>
              <w:rPr>
                <w:rStyle w:val="Code"/>
              </w:rPr>
              <w:t xml:space="preserve">&lt;lb </w:t>
            </w:r>
            <w:r>
              <w:rPr>
                <w:rStyle w:val="Codeattribute"/>
              </w:rPr>
              <w:t>n</w:t>
            </w:r>
            <w:r>
              <w:rPr>
                <w:rStyle w:val="Codetext"/>
              </w:rPr>
              <w:t>=</w:t>
            </w:r>
            <w:r>
              <w:rPr>
                <w:rStyle w:val="Codevalue"/>
              </w:rPr>
              <w:t>"9"</w:t>
            </w:r>
            <w:r>
              <w:rPr>
                <w:rStyle w:val="Code"/>
              </w:rPr>
              <w:t>/&gt;</w:t>
            </w:r>
            <w:r>
              <w:rPr>
                <w:rStyle w:val="Codetext"/>
              </w:rPr>
              <w:t>...</w:t>
            </w:r>
          </w:p>
          <w:p>
            <w:pPr>
              <w:pStyle w:val="CodeParagraph"/>
              <w:keepNext/>
              <w:rPr>
                <w:rStyle w:val="Code"/>
              </w:rPr>
            </w:pPr>
            <w:r>
              <w:rPr>
                <w:rStyle w:val="Codetext"/>
              </w:rPr>
              <w:t>...</w:t>
            </w:r>
          </w:p>
          <w:p>
            <w:pPr>
              <w:pStyle w:val="CodeParagraph"/>
              <w:keepNext/>
            </w:pPr>
            <w:r>
              <w:rPr>
                <w:rStyle w:val="Code"/>
              </w:rPr>
              <w:t xml:space="preserve">&lt;lb </w:t>
            </w:r>
            <w:r>
              <w:rPr>
                <w:rStyle w:val="Codeattribute"/>
              </w:rPr>
              <w:t>n</w:t>
            </w:r>
            <w:r>
              <w:rPr>
                <w:rStyle w:val="Codetext"/>
              </w:rPr>
              <w:t>=</w:t>
            </w:r>
            <w:r>
              <w:rPr>
                <w:rStyle w:val="Codevalue"/>
              </w:rPr>
              <w:t>"14"</w:t>
            </w:r>
            <w:r>
              <w:rPr>
                <w:rStyle w:val="Code"/>
              </w:rPr>
              <w:t>/&gt;</w:t>
            </w:r>
            <w:r>
              <w:rPr>
                <w:rStyle w:val="Codetext"/>
              </w:rPr>
              <w:t>...</w:t>
            </w:r>
            <w:r>
              <w:rPr>
                <w:rStyle w:val="Code"/>
              </w:rPr>
              <w:t>&lt;/p&gt;</w:t>
            </w:r>
          </w:p>
        </w:tc>
      </w:tr>
      <w:tr>
        <w:tc>
          <w:tcPr>
            <w:tcW w:w="5000" w:type="pct"/>
          </w:tcPr>
          <w:p>
            <w:pPr>
              <w:pStyle w:val="TableNote"/>
            </w:pPr>
            <w:r>
              <w:t>the first half of stanza 4 is inscribed as line 7 of the text, but the second hemistich was omitted here</w:t>
            </w:r>
          </w:p>
          <w:p>
            <w:pPr>
              <w:pStyle w:val="TableNote"/>
            </w:pPr>
            <w:r>
              <w:t>the text continues with (Old Cham) prose in lines 8 to 14</w:t>
            </w:r>
          </w:p>
          <w:p>
            <w:pPr>
              <w:pStyle w:val="TableNote"/>
            </w:pPr>
            <w:r>
              <w:t>the omitted hemistich has been added at the bottom, as lines 15 and 16, but it is encoded at its logical place</w:t>
            </w:r>
          </w:p>
          <w:p>
            <w:pPr>
              <w:pStyle w:val="TableNote"/>
              <w:rPr>
                <w:rStyle w:val="Code"/>
                <w:rFonts w:ascii="Calibri" w:hAnsi="Calibri" w:cs="Arial Unicode MS"/>
                <w:noProof w:val="0"/>
                <w:color w:val="auto"/>
                <w:shd w:val="clear" w:color="auto" w:fill="auto"/>
              </w:rPr>
            </w:pPr>
            <w:r>
              <w:rPr>
                <w:rStyle w:val="Code"/>
                <w:rFonts w:ascii="Calibri" w:hAnsi="Calibri" w:cs="Arial Unicode MS"/>
                <w:noProof w:val="0"/>
                <w:color w:val="auto"/>
                <w:shd w:val="clear" w:color="auto" w:fill="auto"/>
              </w:rPr>
              <w:t>the tags for lines 15 and 16 are placed within the tags for insertion</w:t>
            </w:r>
          </w:p>
        </w:tc>
      </w:tr>
    </w:tbl>
    <w:p>
      <w:bookmarkStart w:id="160" w:name="_wdva3plgupk6" w:colFirst="0" w:colLast="0"/>
      <w:bookmarkEnd w:id="160"/>
    </w:p>
    <w:p>
      <w:pPr>
        <w:pStyle w:val="Lista2"/>
      </w:pPr>
      <w:r>
        <w:t>the above solution may not be appropriate in cases such as</w:t>
      </w:r>
    </w:p>
    <w:p>
      <w:pPr>
        <w:pStyle w:val="Lista3"/>
      </w:pPr>
      <w:r>
        <w:t>a seriously garbled text with several large chunks out of sequence</w:t>
      </w:r>
    </w:p>
    <w:p>
      <w:pPr>
        <w:pStyle w:val="Lista3"/>
      </w:pPr>
      <w:r>
        <w:t>a text composed in drama form, with connecting prose deliberately interrupting parts of a stanza (rather than appearing out of sequence as a result of scribal error)</w:t>
      </w:r>
    </w:p>
    <w:p>
      <w:pPr>
        <w:pStyle w:val="Lista3"/>
      </w:pPr>
      <w:r>
        <w:t>verse containing extrametrical additions (for which see also §</w:t>
      </w:r>
      <w:r>
        <w:fldChar w:fldCharType="begin"/>
      </w:r>
      <w:r>
        <w:instrText xml:space="preserve"> REF _Ref137825393 \r \h </w:instrText>
      </w:r>
      <w:r>
        <w:fldChar w:fldCharType="separate"/>
      </w:r>
      <w:r>
        <w:t>6.1.4.3</w:t>
      </w:r>
      <w:r>
        <w:fldChar w:fldCharType="end"/>
      </w:r>
      <w:r>
        <w:t xml:space="preserve">), such as </w:t>
      </w:r>
      <w:r>
        <w:rPr>
          <w:rStyle w:val="Foreign"/>
        </w:rPr>
        <w:t>śrī</w:t>
      </w:r>
      <w:r>
        <w:t xml:space="preserve"> tagged on to names, so that the prosody is correct without these additions and incorrect with them</w:t>
      </w:r>
    </w:p>
    <w:p>
      <w:pPr>
        <w:pStyle w:val="Lista2"/>
      </w:pPr>
      <w:r>
        <w:t xml:space="preserve">if you deem that encoding a premodern insertion is not the best way to describe your text, encode all text pieces in the sequence dictated by their physical place as in </w:t>
      </w:r>
      <w:r>
        <w:fldChar w:fldCharType="begin"/>
      </w:r>
      <w:r>
        <w:instrText xml:space="preserve"> REF _Ref181707534 \h </w:instrText>
      </w:r>
      <w:r>
        <w:fldChar w:fldCharType="separate"/>
      </w:r>
      <w:r>
        <w:t xml:space="preserve">Example </w:t>
      </w:r>
      <w:r>
        <w:rPr>
          <w:noProof/>
        </w:rPr>
        <w:t>2.5.6</w:t>
      </w:r>
      <w:r>
        <w:t>.</w:t>
      </w:r>
      <w:r>
        <w:rPr>
          <w:noProof/>
        </w:rPr>
        <w:t>E</w:t>
      </w:r>
      <w:r>
        <w:fldChar w:fldCharType="end"/>
      </w:r>
      <w:r>
        <w:t>, and discuss the logical sequence in your commentary</w:t>
      </w:r>
    </w:p>
    <w:p>
      <w:pPr>
        <w:pStyle w:val="Lista3"/>
      </w:pPr>
      <w:r>
        <w:t xml:space="preserve">to encode split-up stanzas in such a case, create an </w:t>
      </w:r>
      <w:r>
        <w:rPr>
          <w:rStyle w:val="Code"/>
        </w:rPr>
        <w:t>&lt;lg&gt;</w:t>
      </w:r>
      <w:r>
        <w:t xml:space="preserve"> element around every part of a split stanza, and if the splitting happens within a line, then create an </w:t>
      </w:r>
      <w:r>
        <w:rPr>
          <w:rStyle w:val="Code"/>
        </w:rPr>
        <w:t>&lt;l&gt;</w:t>
      </w:r>
      <w:r>
        <w:t xml:space="preserve"> element around every part of the split line</w:t>
      </w:r>
    </w:p>
    <w:p>
      <w:pPr>
        <w:pStyle w:val="Lista4"/>
      </w:pPr>
      <w:r>
        <w:t>use the same number (</w:t>
      </w:r>
      <w:r>
        <w:rPr>
          <w:rStyle w:val="Codeattribute"/>
        </w:rPr>
        <w:t>@n</w:t>
      </w:r>
      <w:r>
        <w:t>) for both (or all) parts of a split stanza or line</w:t>
      </w:r>
    </w:p>
    <w:p>
      <w:pPr>
        <w:pStyle w:val="Lista5"/>
      </w:pPr>
      <w:r>
        <w:t>but number the lines of a split stanza consecutively (i.e. do not restart line numbering in a non-initial part)</w:t>
      </w:r>
    </w:p>
    <w:p>
      <w:pPr>
        <w:pStyle w:val="Lista4"/>
      </w:pPr>
      <w:r>
        <w:t xml:space="preserve">add the attribute </w:t>
      </w:r>
      <w:r>
        <w:rPr>
          <w:rStyle w:val="Codeattribute"/>
        </w:rPr>
        <w:t>@part</w:t>
      </w:r>
      <w:r>
        <w:t xml:space="preserve"> to each part, with values as per §</w:t>
      </w:r>
      <w:r>
        <w:fldChar w:fldCharType="begin"/>
      </w:r>
      <w:r>
        <w:instrText xml:space="preserve"> REF _Ref54602074 \r \h </w:instrText>
      </w:r>
      <w:r>
        <w:fldChar w:fldCharType="separate"/>
      </w:r>
      <w:r>
        <w:t>2.3</w:t>
      </w:r>
      <w:r>
        <w:fldChar w:fldCharType="end"/>
      </w:r>
    </w:p>
    <w:p>
      <w:pPr>
        <w:pStyle w:val="Lista4"/>
      </w:pPr>
      <w:r>
        <w:t xml:space="preserve">create an </w:t>
      </w:r>
      <w:r>
        <w:rPr>
          <w:rStyle w:val="Code"/>
        </w:rPr>
        <w:t>&lt;ab&gt;</w:t>
      </w:r>
      <w:r>
        <w:t xml:space="preserve"> (or, if applicable, </w:t>
      </w:r>
      <w:r>
        <w:rPr>
          <w:rStyle w:val="Code"/>
        </w:rPr>
        <w:t>&lt;p&gt;</w:t>
      </w:r>
      <w:r>
        <w:t>) container for the interrupting text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61" w:name="_Ref181707534"/>
            <w:r>
              <w:t xml:space="preserve">Example </w:t>
            </w:r>
            <w:fldSimple w:instr=" STYLEREF 3 \s ">
              <w:r>
                <w:rPr>
                  <w:noProof/>
                </w:rPr>
                <w:t>2.5.6</w:t>
              </w:r>
            </w:fldSimple>
            <w:r>
              <w:t>.</w:t>
            </w:r>
            <w:fldSimple w:instr=" SEQ Example \* ALPHABETIC \s 3 ">
              <w:r>
                <w:rPr>
                  <w:noProof/>
                </w:rPr>
                <w:t>E</w:t>
              </w:r>
            </w:fldSimple>
            <w:bookmarkEnd w:id="161"/>
            <w:r>
              <w:t>: stanza interrupted by prose</w:t>
            </w:r>
          </w:p>
        </w:tc>
      </w:tr>
      <w:tr>
        <w:tc>
          <w:tcPr>
            <w:tcW w:w="5000" w:type="pct"/>
          </w:tcPr>
          <w:p>
            <w:pPr>
              <w:pStyle w:val="CodeParagraph"/>
              <w:keepNext/>
              <w:rPr>
                <w:rStyle w:val="Code"/>
              </w:rPr>
            </w:pPr>
            <w:r>
              <w:rPr>
                <w:rStyle w:val="Code"/>
              </w:rPr>
              <w:lastRenderedPageBreak/>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"I"</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"12"</w:t>
            </w:r>
            <w:r>
              <w:rPr>
                <w:rStyle w:val="Code"/>
              </w:rPr>
              <w:t>/&gt;</w:t>
            </w:r>
            <w:r>
              <w:rPr>
                <w:rStyle w:val="Codetext"/>
              </w:rPr>
              <w:t>sva-dattāṁ para-dattām vā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yo hareta vasundharāṁ</w:t>
            </w:r>
            <w:r>
              <w:rPr>
                <w:rStyle w:val="Code"/>
              </w:rPr>
              <w:t>&lt;/l&gt;</w:t>
            </w:r>
          </w:p>
          <w:p>
            <w:pPr>
              <w:pStyle w:val="CodeParagraph"/>
              <w:keepNext/>
              <w:rPr>
                <w:rStyle w:val="Code"/>
              </w:rPr>
            </w:pPr>
            <w:r>
              <w:rPr>
                <w:rStyle w:val="Code"/>
              </w:rPr>
              <w:t>&lt;/lg&gt;</w:t>
            </w:r>
          </w:p>
          <w:p>
            <w:pPr>
              <w:pStyle w:val="CodeParagraph"/>
              <w:keepNext/>
              <w:rPr>
                <w:rStyle w:val="Code"/>
              </w:rPr>
            </w:pPr>
            <w:r>
              <w:rPr>
                <w:rStyle w:val="Code"/>
              </w:rPr>
              <w:t>&lt;p&gt;</w:t>
            </w:r>
            <w:r>
              <w:rPr>
                <w:rStyle w:val="Codetext"/>
              </w:rPr>
              <w:t>bhūmi-dāna-saṁbaddhāḥ ślokā bhavanti</w:t>
            </w:r>
            <w:r>
              <w:rPr>
                <w:rStyle w:val="Code"/>
              </w:rPr>
              <w:t>&lt;/p&gt;</w:t>
            </w:r>
          </w:p>
          <w:p>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"F"</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&gt;&lt;lb </w:t>
            </w:r>
            <w:r>
              <w:rPr>
                <w:rStyle w:val="Codeattribute"/>
              </w:rPr>
              <w:t>n</w:t>
            </w:r>
            <w:r>
              <w:rPr>
                <w:rStyle w:val="Codetext"/>
              </w:rPr>
              <w:t>=</w:t>
            </w:r>
            <w:r>
              <w:rPr>
                <w:rStyle w:val="Codevalue"/>
              </w:rPr>
              <w:t>"13"</w:t>
            </w:r>
            <w:r>
              <w:rPr>
                <w:rStyle w:val="Code"/>
              </w:rPr>
              <w:t>/&gt;</w:t>
            </w:r>
            <w:r>
              <w:rPr>
                <w:rStyle w:val="Codetext"/>
              </w:rPr>
              <w:t>sa viṣṭhāyāṁ kr̥mir bhūtvā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pitr̥bhiḥ saha pacyate</w:t>
            </w:r>
            <w:r>
              <w:rPr>
                <w:rStyle w:val="Code"/>
              </w:rPr>
              <w:t>&lt;/l&gt;</w:t>
            </w:r>
          </w:p>
          <w:p>
            <w:pPr>
              <w:pStyle w:val="CodeParagraph"/>
              <w:keepNext/>
            </w:pPr>
            <w:r>
              <w:rPr>
                <w:rStyle w:val="Code"/>
              </w:rPr>
              <w:t>&lt;/lg&gt;</w:t>
            </w:r>
          </w:p>
        </w:tc>
      </w:tr>
      <w:tr>
        <w:tc>
          <w:tcPr>
            <w:tcW w:w="5000" w:type="pct"/>
          </w:tcPr>
          <w:p>
            <w:pPr>
              <w:pStyle w:val="TableNote"/>
              <w:rPr>
                <w:rFonts w:ascii="Arial" w:hAnsi="Arial" w:cs="Arial"/>
                <w:sz w:val="18"/>
                <w:szCs w:val="18"/>
              </w:rPr>
            </w:pPr>
            <w:r>
              <w:t>the first half of stanza 1 is inscribed in line 12</w:t>
            </w:r>
          </w:p>
          <w:p>
            <w:pPr>
              <w:pStyle w:val="TableNote"/>
            </w:pPr>
            <w:r>
              <w:t>at this point the engraver apparently realised that he had forgotten to engrave the prose introducing the admonitory stanzas and engraved that right after the first hemistich</w:t>
            </w:r>
          </w:p>
          <w:p>
            <w:pPr>
              <w:pStyle w:val="TableNote"/>
              <w:rPr>
                <w:rStyle w:val="Code"/>
                <w:rFonts w:ascii="Arial" w:hAnsi="Arial" w:cs="Arial"/>
                <w:noProof w:val="0"/>
                <w:color w:val="auto"/>
                <w:sz w:val="18"/>
                <w:szCs w:val="18"/>
                <w:shd w:val="clear" w:color="auto" w:fill="auto"/>
              </w:rPr>
            </w:pPr>
            <w:r>
              <w:t>then, at the beginning of line 13, he continued with the rest of the stanza</w:t>
            </w:r>
          </w:p>
        </w:tc>
      </w:tr>
    </w:tbl>
    <w:p>
      <w:pPr>
        <w:pStyle w:val="Cmsor2"/>
      </w:pPr>
      <w:bookmarkStart w:id="162" w:name="_Ref168563127"/>
      <w:bookmarkStart w:id="163" w:name="_Toc183083718"/>
      <w:r>
        <w:t>Lists in the edition</w:t>
      </w:r>
      <w:bookmarkEnd w:id="162"/>
      <w:bookmarkEnd w:id="163"/>
    </w:p>
    <w:p>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pPr>
        <w:pStyle w:val="Lista2"/>
      </w:pPr>
      <w:r>
        <w:t>lists may, at the encoder’s option, also be used in the edition, keeping in mind the following:</w:t>
      </w:r>
    </w:p>
    <w:p>
      <w:pPr>
        <w:pStyle w:val="Lista"/>
      </w:pPr>
      <w:r>
        <w:t xml:space="preserve">a </w:t>
      </w:r>
      <w:r>
        <w:rPr>
          <w:rStyle w:val="Code"/>
        </w:rPr>
        <w:t>&lt;list&gt;</w:t>
      </w:r>
      <w:r>
        <w:t xml:space="preserve"> element must always be contained within a </w:t>
      </w:r>
      <w:r>
        <w:rPr>
          <w:rStyle w:val="Code"/>
        </w:rPr>
        <w:t>&lt;p&gt;</w:t>
      </w:r>
      <w:r>
        <w:t xml:space="preserve"> element</w:t>
      </w:r>
    </w:p>
    <w:p>
      <w:pPr>
        <w:pStyle w:val="Lista"/>
      </w:pPr>
      <w:r>
        <w:t>lists in the edition must always be plain (not bulleted or numbered, which is only permitted outside the edition)</w:t>
      </w:r>
    </w:p>
    <w:p>
      <w:pPr>
        <w:pStyle w:val="Lista"/>
      </w:pPr>
      <w:r>
        <w:t>the rules for the interaction of container boundaries with text segmentation (§</w:t>
      </w:r>
      <w:r>
        <w:fldChar w:fldCharType="begin"/>
      </w:r>
      <w:r>
        <w:instrText xml:space="preserve"> REF _Ref61250776 \r \h </w:instrText>
      </w:r>
      <w:r>
        <w:fldChar w:fldCharType="separate"/>
      </w:r>
      <w:r>
        <w:t>2.2</w:t>
      </w:r>
      <w:r>
        <w:fldChar w:fldCharType="end"/>
      </w:r>
      <w:r>
        <w:t>) also apply to lists</w:t>
      </w:r>
    </w:p>
    <w:p>
      <w:pPr>
        <w:pStyle w:val="Lista"/>
      </w:pPr>
      <w:r>
        <w:t>phrase-level elements overlapping list boundaries must be split as per §</w:t>
      </w:r>
      <w:r>
        <w:fldChar w:fldCharType="begin"/>
      </w:r>
      <w:r>
        <w:instrText xml:space="preserve"> REF _Ref43978660 \r \h </w:instrText>
      </w:r>
      <w:r>
        <w:fldChar w:fldCharType="separate"/>
      </w:r>
      <w:r>
        <w:t>8.2</w:t>
      </w:r>
      <w:r>
        <w:fldChar w:fldCharType="end"/>
      </w:r>
    </w:p>
    <w:p/>
    <w:p>
      <w:pPr>
        <w:pStyle w:val="Cmsor1"/>
      </w:pPr>
      <w:bookmarkStart w:id="164" w:name="_u75tldno8fkf" w:colFirst="0" w:colLast="0"/>
      <w:bookmarkStart w:id="165" w:name="_Ref182580581"/>
      <w:bookmarkStart w:id="166" w:name="_Toc183083719"/>
      <w:bookmarkEnd w:id="164"/>
      <w:r>
        <w:lastRenderedPageBreak/>
        <w:t>Marking up extrinsic structure in the edition</w:t>
      </w:r>
      <w:bookmarkEnd w:id="165"/>
      <w:bookmarkEnd w:id="166"/>
    </w:p>
    <w:p>
      <w:pPr>
        <w:pStyle w:val="Cmsor2"/>
      </w:pPr>
      <w:bookmarkStart w:id="167" w:name="_2po8nsoeevw0" w:colFirst="0" w:colLast="0"/>
      <w:bookmarkStart w:id="168" w:name="_Ref182923075"/>
      <w:bookmarkStart w:id="169" w:name="_Toc183083720"/>
      <w:bookmarkEnd w:id="167"/>
      <w:r>
        <w:t>Introducing extrinsic structure</w:t>
      </w:r>
      <w:bookmarkEnd w:id="168"/>
      <w:bookmarkEnd w:id="169"/>
    </w:p>
    <w:p>
      <w:r>
        <w:t xml:space="preserve">Physically, every inscription consists of an inscribed field (also called a </w:t>
      </w:r>
      <w:r>
        <w:rPr>
          <w:rStyle w:val="Foreign"/>
        </w:rPr>
        <w:t>campus</w:t>
      </w:r>
      <w:r>
        <w:t>), within which there is at least one line, but usually several lines of inscribed text. The edition division of the XML file represents the textual content of the entirety of the inscribed field. The beginning of each epigraphic line must always be marked up within the edition (§</w:t>
      </w:r>
      <w:r>
        <w:fldChar w:fldCharType="begin"/>
      </w:r>
      <w:r>
        <w:instrText xml:space="preserve"> REF _Ref182580645 \r \h </w:instrText>
      </w:r>
      <w:r>
        <w:fldChar w:fldCharType="separate"/>
      </w:r>
      <w:r>
        <w:t>3.4</w:t>
      </w:r>
      <w:r>
        <w:fldChar w:fldCharType="end"/>
      </w:r>
      <w:r>
        <w:t xml:space="preserve">). The concrete topology of the inscription is, however, irrelevant, so the tidy slab in </w:t>
      </w:r>
      <w:r>
        <w:fldChar w:fldCharType="begin"/>
      </w:r>
      <w:r>
        <w:instrText xml:space="preserve"> REF _Ref181712610 \h </w:instrText>
      </w:r>
      <w:r>
        <w:fldChar w:fldCharType="separate"/>
      </w:r>
      <w:r>
        <w:t xml:space="preserve">Figure </w:t>
      </w:r>
      <w:r>
        <w:rPr>
          <w:noProof/>
        </w:rPr>
        <w:t>1</w:t>
      </w:r>
      <w:r>
        <w:fldChar w:fldCharType="end"/>
      </w:r>
      <w:r>
        <w:t xml:space="preserve"> and the untidy boulder in </w:t>
      </w:r>
      <w:r>
        <w:fldChar w:fldCharType="begin"/>
      </w:r>
      <w:r>
        <w:instrText xml:space="preserve"> REF _Ref181712620 \h </w:instrText>
      </w:r>
      <w:r>
        <w:fldChar w:fldCharType="separate"/>
      </w:r>
      <w:r>
        <w:t xml:space="preserve">Figure </w:t>
      </w:r>
      <w:r>
        <w:rPr>
          <w:noProof/>
        </w:rPr>
        <w:t>2</w:t>
      </w:r>
      <w:r>
        <w:fldChar w:fldCharType="end"/>
      </w:r>
      <w:r>
        <w:t xml:space="preserve"> are encoded in the same manner, differing only in the number of lines. The size of the inscribed field and the arrangement of lines is recorded in the metadata, where any conspicuous layout features may be described for human readers.</w:t>
      </w:r>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0" w:name="_Ref181712610"/>
            <w:r>
              <w:t xml:space="preserve">Figure </w:t>
            </w:r>
            <w:fldSimple w:instr=" SEQ Figure \* ARABIC ">
              <w:r>
                <w:rPr>
                  <w:noProof/>
                </w:rPr>
                <w:t>1</w:t>
              </w:r>
            </w:fldSimple>
            <w:bookmarkEnd w:id="170"/>
            <w:r>
              <w:t>. A tidy inscription</w:t>
            </w:r>
          </w:p>
        </w:tc>
      </w:tr>
      <w:tr>
        <w:tc>
          <w:tcPr>
            <w:tcW w:w="9628" w:type="dxa"/>
          </w:tcPr>
          <w:p>
            <w:pPr>
              <w:pStyle w:val="Image"/>
            </w:pPr>
            <w:r>
              <w:drawing>
                <wp:inline distT="0" distB="0" distL="0" distR="0">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1" w:name="_Ref181712620"/>
            <w:r>
              <w:t xml:space="preserve">Figure </w:t>
            </w:r>
            <w:fldSimple w:instr=" SEQ Figure \* ARABIC ">
              <w:r>
                <w:rPr>
                  <w:noProof/>
                </w:rPr>
                <w:t>2</w:t>
              </w:r>
            </w:fldSimple>
            <w:bookmarkEnd w:id="171"/>
            <w:r>
              <w:t>. An untidy inscription</w:t>
            </w:r>
          </w:p>
        </w:tc>
      </w:tr>
      <w:tr>
        <w:tc>
          <w:tcPr>
            <w:tcW w:w="9628" w:type="dxa"/>
          </w:tcPr>
          <w:p>
            <w:pPr>
              <w:pStyle w:val="Image"/>
            </w:pPr>
            <w:r>
              <w:drawing>
                <wp:inline distT="0" distB="0" distL="0" distR="0">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r>
        <w:t>In slightly more complex cases, the campus does not consist of a single, physically contiguous and clearly circumscribable field. If it is divided into sections by vertical space (blank lines), then it only requires additional encoding in specific conditions discussed in §</w:t>
      </w:r>
      <w:r>
        <w:fldChar w:fldCharType="begin"/>
      </w:r>
      <w:r>
        <w:instrText xml:space="preserve"> REF _Ref43984388 \w \h  \* MERGEFORMAT </w:instrText>
      </w:r>
      <w:r>
        <w:fldChar w:fldCharType="separate"/>
      </w:r>
      <w:r>
        <w:t>3.8.1</w:t>
      </w:r>
      <w:r>
        <w:fldChar w:fldCharType="end"/>
      </w:r>
      <w:r>
        <w:t xml:space="preserve">. Not uncommonly, shorter bits of text float outside (or even partly or wholly inside) a demarcated field, such as an auspicious opening symbol, word, phrase or invocation </w:t>
      </w:r>
      <w:r>
        <w:rPr>
          <w:noProof/>
        </w:rPr>
        <w:t>(</w:t>
      </w:r>
      <w:r>
        <w:t>§</w:t>
      </w:r>
      <w:r>
        <w:fldChar w:fldCharType="begin"/>
      </w:r>
      <w:r>
        <w:instrText xml:space="preserve"> REF _Ref43978135 \w \h  \* MERGEFORMAT </w:instrText>
      </w:r>
      <w:r>
        <w:fldChar w:fldCharType="separate"/>
      </w:r>
      <w:r>
        <w:t>3.8.2</w:t>
      </w:r>
      <w:r>
        <w:fldChar w:fldCharType="end"/>
      </w:r>
      <w:r>
        <w:t xml:space="preserve">); a closing formula </w:t>
      </w:r>
      <w:r>
        <w:rPr>
          <w:noProof/>
        </w:rPr>
        <w:t>(</w:t>
      </w:r>
      <w:r>
        <w:t>§</w:t>
      </w:r>
      <w:r>
        <w:fldChar w:fldCharType="begin"/>
      </w:r>
      <w:r>
        <w:instrText xml:space="preserve"> REF _Ref182233273 \r \h </w:instrText>
      </w:r>
      <w:r>
        <w:fldChar w:fldCharType="separate"/>
      </w:r>
      <w:r>
        <w:t>3.8.3</w:t>
      </w:r>
      <w:r>
        <w:fldChar w:fldCharType="end"/>
      </w:r>
      <w:r>
        <w:t xml:space="preserve">); or numeration marks for copper plates </w:t>
      </w:r>
      <w:r>
        <w:rPr>
          <w:noProof/>
        </w:rPr>
        <w:t>(</w:t>
      </w:r>
      <w:r>
        <w:t>§</w:t>
      </w:r>
      <w:r>
        <w:fldChar w:fldCharType="begin"/>
      </w:r>
      <w:r>
        <w:instrText xml:space="preserve"> REF _Ref43984607 \w \h  \* MERGEFORMAT </w:instrText>
      </w:r>
      <w:r>
        <w:fldChar w:fldCharType="separate"/>
      </w:r>
      <w:r>
        <w:t>3.8.4</w:t>
      </w:r>
      <w:r>
        <w:fldChar w:fldCharType="end"/>
      </w:r>
      <w:r>
        <w:t>). Some pieces of text floating between lines or outside the margins, however, function as additions or corrections to the main body of the text, and are to be encoded as such (§</w:t>
      </w:r>
      <w:r>
        <w:fldChar w:fldCharType="begin"/>
      </w:r>
      <w:r>
        <w:instrText xml:space="preserve"> REF _Ref182216826 \r \h </w:instrText>
      </w:r>
      <w:r>
        <w:fldChar w:fldCharType="separate"/>
      </w:r>
      <w:r>
        <w:t>4.3.3</w:t>
      </w:r>
      <w:r>
        <w:fldChar w:fldCharType="end"/>
      </w:r>
      <w:r>
        <w:t>) rather than as partitions.</w:t>
      </w:r>
    </w:p>
    <w:p>
      <w:r>
        <w:t>In even more complex cases, the inscribed field may consist of physically separable zones, called partitions in this Guide. The text of an inscription may for instance be distributed on a set of copper plates, on a series of masonry blocks in a wall, on different limbs of a statue, on faces of a polygonal pillar or a stela, or it may come to us in fragments (for which specific considerations have been gathered in §</w:t>
      </w:r>
      <w:r>
        <w:fldChar w:fldCharType="begin"/>
      </w:r>
      <w:r>
        <w:instrText xml:space="preserve"> REF _Ref182815850 \r \h </w:instrText>
      </w:r>
      <w:r>
        <w:fldChar w:fldCharType="separate"/>
      </w:r>
      <w:r>
        <w:t>3.7</w:t>
      </w:r>
      <w:r>
        <w:fldChar w:fldCharType="end"/>
      </w:r>
      <w:r>
        <w:t>). Just as with the field as a whole and as with epigraphic lines, the shape, size and relative location of these zones (e.g. one below the other on a slab, in a patchwork on a rock face, on separate surfaces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t>2</w:t>
      </w:r>
      <w:r>
        <w:fldChar w:fldCharType="end"/>
      </w:r>
      <w:r>
        <w:t>) and with the epigraphic lines (§</w:t>
      </w:r>
      <w:r>
        <w:fldChar w:fldCharType="begin"/>
      </w:r>
      <w:r>
        <w:instrText xml:space="preserve"> REF _Ref182580657 \r \h </w:instrText>
      </w:r>
      <w:r>
        <w:fldChar w:fldCharType="separate"/>
      </w:r>
      <w:r>
        <w:t>3.4</w:t>
      </w:r>
      <w:r>
        <w:fldChar w:fldCharType="end"/>
      </w:r>
      <w:r>
        <w:t>).</w:t>
      </w:r>
    </w:p>
    <w:p>
      <w:r>
        <w:t xml:space="preserve">The possible functional patterns of this interaction, abstracted from physical layout, are illustrated in </w:t>
      </w:r>
      <w:r>
        <w:fldChar w:fldCharType="begin"/>
      </w:r>
      <w:r>
        <w:instrText xml:space="preserve"> REF _Ref181714224 \h </w:instrText>
      </w:r>
      <w:r>
        <w:fldChar w:fldCharType="separate"/>
      </w:r>
      <w:r>
        <w:t xml:space="preserve">Figure </w:t>
      </w:r>
      <w:r>
        <w:rPr>
          <w:noProof/>
        </w:rPr>
        <w:t>3</w:t>
      </w:r>
      <w:r>
        <w:fldChar w:fldCharType="end"/>
      </w:r>
      <w:r>
        <w:t xml:space="preserve">. Keep in mind that although the patterns show identical-shaped zones side by side, the same markup </w:t>
      </w:r>
      <w:r>
        <w:lastRenderedPageBreak/>
        <w:t>method may be applicable to physically very different objects. It is recommended that you read this general introduction carefully, considering its illustrations, and also familiarise yourself with the overviews of §</w:t>
      </w:r>
      <w:r>
        <w:fldChar w:fldCharType="begin"/>
      </w:r>
      <w:r>
        <w:instrText xml:space="preserve"> REF _Ref43978987 \r \h </w:instrText>
      </w:r>
      <w:r>
        <w:fldChar w:fldCharType="separate"/>
      </w:r>
      <w:r>
        <w:t>3.2</w:t>
      </w:r>
      <w:r>
        <w:fldChar w:fldCharType="end"/>
      </w:r>
      <w:r>
        <w:t xml:space="preserve"> to §</w:t>
      </w:r>
      <w:r>
        <w:fldChar w:fldCharType="begin"/>
      </w:r>
      <w:r>
        <w:instrText xml:space="preserve"> REF _Ref43984651 \r \h </w:instrText>
      </w:r>
      <w:r>
        <w:fldChar w:fldCharType="separate"/>
      </w:r>
      <w:r>
        <w:t>3.6</w:t>
      </w:r>
      <w:r>
        <w:fldChar w:fldCharType="end"/>
      </w:r>
      <w:r>
        <w:t>.</w:t>
      </w:r>
    </w:p>
    <w:tbl>
      <w:tblPr>
        <w:tblStyle w:val="FigureTable"/>
        <w:tblW w:w="5000" w:type="pct"/>
        <w:tblLook w:val="04A0" w:firstRow="1" w:lastRow="0" w:firstColumn="1" w:lastColumn="0" w:noHBand="0" w:noVBand="1"/>
      </w:tblPr>
      <w:tblGrid>
        <w:gridCol w:w="3210"/>
        <w:gridCol w:w="3210"/>
        <w:gridCol w:w="3208"/>
      </w:tblGrid>
      <w:tr>
        <w:trPr>
          <w:cnfStyle w:val="100000000000" w:firstRow="1" w:lastRow="0" w:firstColumn="0" w:lastColumn="0" w:oddVBand="0" w:evenVBand="0" w:oddHBand="0" w:evenHBand="0" w:firstRowFirstColumn="0" w:firstRowLastColumn="0" w:lastRowFirstColumn="0" w:lastRowLastColumn="0"/>
        </w:trPr>
        <w:tc>
          <w:tcPr>
            <w:tcW w:w="5000" w:type="pct"/>
            <w:gridSpan w:val="3"/>
          </w:tcPr>
          <w:p>
            <w:pPr>
              <w:pStyle w:val="Kpalrs"/>
            </w:pPr>
            <w:bookmarkStart w:id="172" w:name="_Ref181714224"/>
            <w:r>
              <w:t xml:space="preserve">Figure </w:t>
            </w:r>
            <w:fldSimple w:instr=" SEQ Figure \* ARABIC ">
              <w:r>
                <w:rPr>
                  <w:noProof/>
                </w:rPr>
                <w:t>3</w:t>
              </w:r>
            </w:fldSimple>
            <w:bookmarkEnd w:id="172"/>
            <w:r>
              <w:t>. Functional patterns of partitions interacting with intrinsic structure and lines</w:t>
            </w:r>
          </w:p>
        </w:tc>
      </w:tr>
      <w:tr>
        <w:tc>
          <w:tcPr>
            <w:tcW w:w="1667" w:type="pct"/>
          </w:tcPr>
          <w:p>
            <w:pPr>
              <w:pStyle w:val="Image"/>
            </w:pPr>
            <w:r>
              <w:drawing>
                <wp:inline distT="0" distB="0" distL="0" distR="0">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pPr>
              <w:pStyle w:val="Image"/>
            </w:pPr>
            <w:r>
              <w:drawing>
                <wp:inline distT="0" distB="0" distL="0" distR="0">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pPr>
              <w:pStyle w:val="Image"/>
            </w:pPr>
            <w:r>
              <w:drawing>
                <wp:inline distT="0" distB="0" distL="0" distR="0">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tc>
          <w:tcPr>
            <w:tcW w:w="1667" w:type="pct"/>
          </w:tcPr>
          <w:p>
            <w:pPr>
              <w:pStyle w:val="Tabletext"/>
              <w:keepNext/>
              <w:jc w:val="center"/>
            </w:pPr>
            <w:r>
              <w:t>pattern A: text stops</w:t>
            </w:r>
          </w:p>
        </w:tc>
        <w:tc>
          <w:tcPr>
            <w:tcW w:w="1667" w:type="pct"/>
          </w:tcPr>
          <w:p>
            <w:pPr>
              <w:pStyle w:val="Tabletext"/>
              <w:keepNext/>
              <w:jc w:val="center"/>
            </w:pPr>
            <w:r>
              <w:t>pattern B: texts flows on</w:t>
            </w:r>
          </w:p>
        </w:tc>
        <w:tc>
          <w:tcPr>
            <w:tcW w:w="1666" w:type="pct"/>
          </w:tcPr>
          <w:p>
            <w:pPr>
              <w:pStyle w:val="Tabletext"/>
              <w:keepNext/>
              <w:jc w:val="center"/>
            </w:pPr>
            <w:r>
              <w:t>pattern C: text runs across</w:t>
            </w:r>
          </w:p>
        </w:tc>
      </w:tr>
      <w:tr>
        <w:tc>
          <w:tcPr>
            <w:tcW w:w="1667" w:type="pct"/>
          </w:tcPr>
          <w:p>
            <w:pPr>
              <w:pStyle w:val="Tabletext"/>
              <w:keepNext/>
              <w:jc w:val="center"/>
            </w:pPr>
            <w:r>
              <w:t>boxlike partition, §</w:t>
            </w:r>
            <w:r>
              <w:fldChar w:fldCharType="begin"/>
            </w:r>
            <w:r>
              <w:instrText xml:space="preserve"> REF _Ref43978987 \r \h  \* MERGEFORMAT </w:instrText>
            </w:r>
            <w:r>
              <w:fldChar w:fldCharType="separate"/>
            </w:r>
            <w:r>
              <w:t>3.2</w:t>
            </w:r>
            <w:r>
              <w:fldChar w:fldCharType="end"/>
            </w:r>
          </w:p>
        </w:tc>
        <w:tc>
          <w:tcPr>
            <w:tcW w:w="1667" w:type="pct"/>
          </w:tcPr>
          <w:p>
            <w:pPr>
              <w:pStyle w:val="Tabletext"/>
              <w:keepNext/>
              <w:jc w:val="center"/>
            </w:pPr>
            <w:r>
              <w:t>pagelike partition, §</w:t>
            </w:r>
            <w:r>
              <w:fldChar w:fldCharType="begin"/>
            </w:r>
            <w:r>
              <w:instrText xml:space="preserve"> REF _Ref43979481 \r \h  \* MERGEFORMAT </w:instrText>
            </w:r>
            <w:r>
              <w:fldChar w:fldCharType="separate"/>
            </w:r>
            <w:r>
              <w:t>3.4</w:t>
            </w:r>
            <w:r>
              <w:fldChar w:fldCharType="end"/>
            </w:r>
          </w:p>
        </w:tc>
        <w:tc>
          <w:tcPr>
            <w:tcW w:w="1666" w:type="pct"/>
          </w:tcPr>
          <w:p>
            <w:pPr>
              <w:pStyle w:val="Tabletext"/>
              <w:keepNext/>
              <w:jc w:val="center"/>
            </w:pPr>
            <w:r>
              <w:t>gridlike partition, §</w:t>
            </w:r>
            <w:r>
              <w:fldChar w:fldCharType="begin"/>
            </w:r>
            <w:r>
              <w:instrText xml:space="preserve"> REF _Ref43984651 \w \h  \* MERGEFORMAT </w:instrText>
            </w:r>
            <w:r>
              <w:fldChar w:fldCharType="separate"/>
            </w:r>
            <w:r>
              <w:t>3.6</w:t>
            </w:r>
            <w:r>
              <w:fldChar w:fldCharType="end"/>
            </w:r>
          </w:p>
        </w:tc>
      </w:tr>
    </w:tbl>
    <w:p/>
    <w:p>
      <w:r>
        <w:t xml:space="preserve">The question to ask yourself while choosing the right encoding for a partition is this: </w:t>
      </w:r>
      <w:r>
        <w:rPr>
          <w:i/>
          <w:iCs/>
        </w:rPr>
        <w:t>what does the text do as it reaches the boundary of a zone?</w:t>
      </w:r>
    </w:p>
    <w:p>
      <w:r>
        <w:t xml:space="preserve">If the text stops (pattern A), with the first zone comprising an integral and complete semantic unit and the second zone an unrelated, but likewise integral and complete semantic unit, then you have a </w:t>
      </w:r>
      <w:r>
        <w:rPr>
          <w:b/>
          <w:bCs/>
        </w:rPr>
        <w:t>boxlike partition</w:t>
      </w:r>
      <w:r>
        <w:t>, which you can encode in the form of textpart divisions according to §</w:t>
      </w:r>
      <w:r>
        <w:fldChar w:fldCharType="begin"/>
      </w:r>
      <w:r>
        <w:instrText xml:space="preserve"> REF _Ref43978987 \r \h  \* MERGEFORMAT </w:instrText>
      </w:r>
      <w:r>
        <w:fldChar w:fldCharType="separate"/>
      </w:r>
      <w:r>
        <w:t>3.2</w:t>
      </w:r>
      <w:r>
        <w:fldChar w:fldCharType="end"/>
      </w:r>
      <w:r>
        <w:t>. A boxlike partition is like chapters in a book that together comprise a whole, and may or may not have to be read in a particular sequence. Another applicable book analogy is the relation of the title page, the front matter, the actual book content and the blurb. Such a partition can only be created if no block-level element of intrinsic structure (§</w:t>
      </w:r>
      <w:r>
        <w:fldChar w:fldCharType="begin"/>
      </w:r>
      <w:r>
        <w:instrText xml:space="preserve"> REF _Ref43978632 \r \h </w:instrText>
      </w:r>
      <w:r>
        <w:fldChar w:fldCharType="separate"/>
      </w:r>
      <w:r>
        <w:t>2</w:t>
      </w:r>
      <w:r>
        <w:fldChar w:fldCharType="end"/>
      </w:r>
      <w:r>
        <w:t>) crosses the boundary, and even then, the use of this encoding must be limited to cases of semantic discontinuity outlined in §</w:t>
      </w:r>
      <w:r>
        <w:fldChar w:fldCharType="begin"/>
      </w:r>
      <w:r>
        <w:instrText xml:space="preserve"> REF _Ref43978278 \r \h </w:instrText>
      </w:r>
      <w:r>
        <w:fldChar w:fldCharType="separate"/>
      </w:r>
      <w:r>
        <w:t>3.2.1</w:t>
      </w:r>
      <w:r>
        <w:fldChar w:fldCharType="end"/>
      </w:r>
      <w:r>
        <w:t>.</w:t>
      </w:r>
    </w:p>
    <w:p>
      <w:r>
        <w:t xml:space="preserve">If the text flows on to the next zone </w:t>
      </w:r>
      <w:r>
        <w:rPr>
          <w:noProof/>
        </w:rPr>
        <w:t>(</w:t>
      </w:r>
      <w:r>
        <w:t xml:space="preserve">pattern B), without the necessary presence of a major semantic break, then you have a </w:t>
      </w:r>
      <w:r>
        <w:rPr>
          <w:b/>
          <w:bCs/>
        </w:rPr>
        <w:t>pagelike partition</w:t>
      </w:r>
      <w:r>
        <w:t>, to be encoded with empty milestone elements (introduced in §</w:t>
      </w:r>
      <w:r>
        <w:fldChar w:fldCharType="begin"/>
      </w:r>
      <w:r>
        <w:instrText xml:space="preserve"> REF _Ref182923700 \r \h </w:instrText>
      </w:r>
      <w:r>
        <w:fldChar w:fldCharType="separate"/>
      </w:r>
      <w:r>
        <w:t>3.3</w:t>
      </w:r>
      <w:r>
        <w:fldChar w:fldCharType="end"/>
      </w:r>
      <w:r>
        <w:t>) as described in §</w:t>
      </w:r>
      <w:r>
        <w:fldChar w:fldCharType="begin"/>
      </w:r>
      <w:r>
        <w:instrText xml:space="preserve"> REF _Ref43979481 \r \h  \* MERGEFORMAT </w:instrText>
      </w:r>
      <w:r>
        <w:fldChar w:fldCharType="separate"/>
      </w:r>
      <w:r>
        <w:t>3.4</w:t>
      </w:r>
      <w:r>
        <w:fldChar w:fldCharType="end"/>
      </w:r>
      <w:r>
        <w:t>. A pagelike partition is, unsurprisingly, like that of pages within a single chapter of a book, or of columns on a page. Each zone is physically distinct, but its separation from the other zones is to the text. The end of a partition of this kind may be inside a block-level element of intrinsic structure, but may also coincide with a break in intrinsic structure.</w:t>
      </w:r>
    </w:p>
    <w:p>
      <w:r>
        <w:t xml:space="preserve">Finally, if each line of the text runs across into the next zone </w:t>
      </w:r>
      <w:r>
        <w:rPr>
          <w:noProof/>
        </w:rPr>
        <w:t>(</w:t>
      </w:r>
      <w:r>
        <w:t xml:space="preserve">pattern C), then you have a </w:t>
      </w:r>
      <w:r>
        <w:rPr>
          <w:b/>
          <w:bCs/>
        </w:rPr>
        <w:t>gridlike partition</w:t>
      </w:r>
      <w:r>
        <w:t>, to be encoded with a different kind of milestone element as per §</w:t>
      </w:r>
      <w:r>
        <w:fldChar w:fldCharType="begin"/>
      </w:r>
      <w:r>
        <w:instrText xml:space="preserve"> REF _Ref43984651 \w \h  \* MERGEFORMAT </w:instrText>
      </w:r>
      <w:r>
        <w:fldChar w:fldCharType="separate"/>
      </w:r>
      <w:r>
        <w:t>3.6</w:t>
      </w:r>
      <w:r>
        <w:fldChar w:fldCharType="end"/>
      </w:r>
      <w:r>
        <w:t>. A gridlike partition is like the grid of a table where each row consists of a number of cells. Line after line, the text carries seamlessly on through the grid, although here too, partitions may in some cases coincide with boundaries of the intrinsic structure, for example in the case of verse laid out in a columnlike structure.</w:t>
      </w:r>
    </w:p>
    <w:p>
      <w:r>
        <w:t xml:space="preserve">The reason why this apparent complexity of encoding is necessary is the need to avoid overlapping hierarchies in XML encoding while doing justice to both the text’s intrinsic structure (semantic/metrical hierarchy) and its extrinsic structure (physical hierarchy). The latter is illustrated in </w:t>
      </w:r>
      <w:r>
        <w:fldChar w:fldCharType="begin"/>
      </w:r>
      <w:r>
        <w:instrText xml:space="preserve"> REF _Ref181781045 \h </w:instrText>
      </w:r>
      <w:r>
        <w:fldChar w:fldCharType="separate"/>
      </w:r>
      <w:r>
        <w:t xml:space="preserve">Figure </w:t>
      </w:r>
      <w:r>
        <w:rPr>
          <w:noProof/>
        </w:rPr>
        <w:t>4</w:t>
      </w:r>
      <w:r>
        <w:fldChar w:fldCharType="end"/>
      </w:r>
      <w:r>
        <w:t>, where saturated colours (green, blue and yellow) represent mandatory components of an edition, and pastel colours (light green, lavender and aqua) represent non-mandatory components. The mandatory edition division corresponds to the entirety of an inscription. It is a non-empty XML element whose start and end tags enclose the complete edition. Textpart divisions within an edition are essentially separate sub-editions, each comprising an integral whole and containing the entire text of a boxlike partition of the inscription, with no possibility of other XML elements crossing their boundaries. When textpart divisions are present, then everything within an edition must also be contained within a textpart division. The edition and the boxlike partition are thus members of both the extrinsic and the intrinsic hierarchy.</w:t>
      </w:r>
    </w:p>
    <w:p>
      <w:r>
        <w:t>Within the edition – or, as the case may be, within any textpart division – the two hierarchies go their separate ways, with the intrinsic structure encoded as block-level elements according to (§</w:t>
      </w:r>
      <w:r>
        <w:fldChar w:fldCharType="begin"/>
      </w:r>
      <w:r>
        <w:instrText xml:space="preserve"> REF _Ref43978632 \r \h </w:instrText>
      </w:r>
      <w:r>
        <w:fldChar w:fldCharType="separate"/>
      </w:r>
      <w:r>
        <w:t>2</w:t>
      </w:r>
      <w:r>
        <w:fldChar w:fldCharType="end"/>
      </w:r>
      <w:r>
        <w:t xml:space="preserve">), and the extrinsic structure encoded as pointlike empty elements. These empty elements represent virtual containers, so that a partition may be said to “contain” everything that is located in the XML document from the point where the given partition begins to the point where another partition of the same hierarchical </w:t>
      </w:r>
      <w:r>
        <w:lastRenderedPageBreak/>
        <w:t>level begins, or a transition to a higher-level partition occurs. In the figure, solid borders and colour-filled complete frames indicate actual containment by an XML element, while dashed borders without complete frames indicate virtual containment. An edition or textpart division must always contain one or more lines (blue). Within the edition or textpart division, groups of lines may be “contained” within pagelike partitions (lavender), and some or all lines may “contain” two or more gridlike partitions (aqua).</w:t>
      </w:r>
    </w:p>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3" w:name="_Ref181781045"/>
            <w:r>
              <w:t xml:space="preserve">Figure </w:t>
            </w:r>
            <w:fldSimple w:instr=" SEQ Figure \* ARABIC ">
              <w:r>
                <w:rPr>
                  <w:noProof/>
                </w:rPr>
                <w:t>4</w:t>
              </w:r>
            </w:fldSimple>
            <w:bookmarkEnd w:id="173"/>
            <w:r>
              <w:t>. The encoding hierarchy of extrinsic structure</w:t>
            </w:r>
          </w:p>
        </w:tc>
      </w:tr>
      <w:tr>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pPr>
                    <w:pStyle w:val="Tabletext"/>
                    <w:keepNext/>
                    <w:keepLines/>
                    <w:ind w:firstLine="0"/>
                  </w:pPr>
                  <w:r>
                    <w:t>&lt;edition&gt; contains</w:t>
                  </w:r>
                </w:p>
              </w:tc>
            </w:tr>
            <w:tr>
              <w:trPr>
                <w:trHeight w:hRule="exact" w:val="284"/>
                <w:jc w:val="center"/>
              </w:trPr>
              <w:tc>
                <w:tcPr>
                  <w:tcW w:w="284" w:type="dxa"/>
                  <w:vMerge w:val="restart"/>
                  <w:tcBorders>
                    <w:top w:val="nil"/>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pPr>
                    <w:pStyle w:val="Tabletext"/>
                    <w:keepNext/>
                    <w:keepLines/>
                    <w:ind w:firstLine="0"/>
                  </w:pPr>
                  <w:r>
                    <w:t>&lt;textpart A&gt; contains</w:t>
                  </w:r>
                </w:p>
              </w:tc>
              <w:tc>
                <w:tcPr>
                  <w:tcW w:w="284" w:type="dxa"/>
                  <w:vMerge w:val="restart"/>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top w:val="nil"/>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b…</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d…</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f…</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pPr>
                    <w:pStyle w:val="Tabletext"/>
                    <w:keepNext/>
                    <w:keepLines/>
                    <w:ind w:firstLine="0"/>
                  </w:pPr>
                  <w:r>
                    <w:t>&lt;page 2&gt; “contains”</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h…</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 xml:space="preserve">…text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j…</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bottom w:val="nil"/>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pPr>
                    <w:pStyle w:val="Tabletext"/>
                    <w:keepNext/>
                    <w:keepLines/>
                    <w:ind w:firstLine="0"/>
                    <w:jc w:val="center"/>
                    <w:rPr>
                      <w:i/>
                      <w:iCs/>
                    </w:rPr>
                  </w:pPr>
                  <w:r>
                    <w:rPr>
                      <w:i/>
                      <w:iCs/>
                    </w:rPr>
                    <w:t>…text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pPr>
                    <w:pStyle w:val="Tabletext"/>
                    <w:keepNext/>
                    <w:keepLines/>
                    <w:ind w:firstLine="0"/>
                    <w:jc w:val="center"/>
                    <w:rPr>
                      <w:i/>
                      <w:iCs/>
                    </w:rPr>
                  </w:pPr>
                  <w:r>
                    <w:rPr>
                      <w:i/>
                      <w:iCs/>
                    </w:rPr>
                    <w:t>…text l…</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pPr>
                    <w:pStyle w:val="Tabletext"/>
                    <w:keepNext/>
                    <w:keepLines/>
                    <w:ind w:firstLine="0"/>
                  </w:pPr>
                </w:p>
                <w:p>
                  <w:pPr>
                    <w:pStyle w:val="Tabletext"/>
                    <w:keepNext/>
                    <w:keepLines/>
                    <w:ind w:firstLine="0"/>
                  </w:pPr>
                  <w:r>
                    <w:t>a</w:t>
                  </w:r>
                </w:p>
                <w:p>
                  <w:pPr>
                    <w:pStyle w:val="Tabletext"/>
                    <w:keepNext/>
                    <w:keepLines/>
                    <w:ind w:firstLine="0"/>
                  </w:pPr>
                  <w:r>
                    <w:t>a</w:t>
                  </w:r>
                </w:p>
                <w:p>
                  <w:pPr>
                    <w:pStyle w:val="Tabletext"/>
                    <w:keepNext/>
                    <w:keepLines/>
                    <w:ind w:firstLine="0"/>
                  </w:pPr>
                  <w:r>
                    <w:t>a</w:t>
                  </w:r>
                </w:p>
                <w:p>
                  <w:pPr>
                    <w:pStyle w:val="Tabletext"/>
                    <w:keepNext/>
                    <w:keepLines/>
                    <w:ind w:firstLine="0"/>
                  </w:pPr>
                  <w:r>
                    <w:t>a</w:t>
                  </w:r>
                </w:p>
                <w:p>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pPr>
                    <w:pStyle w:val="Tabletext"/>
                    <w:keepNext/>
                    <w:keepLines/>
                    <w:ind w:firstLine="0"/>
                  </w:pPr>
                  <w:r>
                    <w:t>&lt;textpart B&gt; contains</w:t>
                  </w: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n…</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p…</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r…</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pPr>
                    <w:pStyle w:val="Tabletext"/>
                    <w:keepNext/>
                    <w:keepLines/>
                    <w:ind w:firstLine="0"/>
                    <w:rPr>
                      <w:i/>
                      <w:iCs/>
                    </w:rPr>
                  </w:pPr>
                  <w:r>
                    <w:t>&lt;page 2&gt; “contains”</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t…</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v…</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pPr>
                    <w:pStyle w:val="Tabletext"/>
                    <w:keepNext/>
                    <w:keepLines/>
                    <w:ind w:firstLine="0"/>
                    <w:jc w:val="center"/>
                    <w:rPr>
                      <w:i/>
                      <w:iCs/>
                    </w:rPr>
                  </w:pPr>
                  <w:r>
                    <w:rPr>
                      <w:i/>
                      <w:iCs/>
                    </w:rPr>
                    <w:t>…text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pPr>
                    <w:pStyle w:val="Tabletext"/>
                    <w:keepNext/>
                    <w:keepLines/>
                    <w:ind w:firstLine="0"/>
                    <w:jc w:val="center"/>
                    <w:rPr>
                      <w:i/>
                      <w:iCs/>
                    </w:rPr>
                  </w:pPr>
                  <w:r>
                    <w:rPr>
                      <w:i/>
                      <w:iCs/>
                    </w:rPr>
                    <w:t>…text x…</w:t>
                  </w:r>
                </w:p>
              </w:tc>
              <w:tc>
                <w:tcPr>
                  <w:tcW w:w="284" w:type="dxa"/>
                  <w:vMerge/>
                  <w:tcBorders>
                    <w:left w:val="single" w:sz="4" w:space="0" w:color="auto"/>
                    <w:bottom w:val="nil"/>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bottom w:val="nil"/>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pPr>
                    <w:pStyle w:val="Tabletext"/>
                    <w:keepNext/>
                    <w:keepLines/>
                    <w:ind w:firstLine="0"/>
                  </w:pPr>
                </w:p>
              </w:tc>
            </w:tr>
          </w:tbl>
          <w:p/>
        </w:tc>
      </w:tr>
    </w:tbl>
    <w:p/>
    <w:p>
      <w:r>
        <w:t>Only in rare cases does an inscription involve all three types of partition, and the encoding of gridlike partitions is in any case optional, recommended only when expedient, for instance for referring to specific parts of the text. 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 The overviews of the sections on partitions (§</w:t>
      </w:r>
      <w:r>
        <w:fldChar w:fldCharType="begin"/>
      </w:r>
      <w:r>
        <w:instrText xml:space="preserve"> REF _Ref43978278 \r \h </w:instrText>
      </w:r>
      <w:r>
        <w:fldChar w:fldCharType="separate"/>
      </w:r>
      <w:r>
        <w:t>3.2.1</w:t>
      </w:r>
      <w:r>
        <w:fldChar w:fldCharType="end"/>
      </w:r>
      <w:r>
        <w:t>, §</w:t>
      </w:r>
      <w:r>
        <w:fldChar w:fldCharType="begin"/>
      </w:r>
      <w:r>
        <w:instrText xml:space="preserve"> REF _Ref182301135 \r \h </w:instrText>
      </w:r>
      <w:r>
        <w:fldChar w:fldCharType="separate"/>
      </w:r>
      <w:r>
        <w:t>3.4.1</w:t>
      </w:r>
      <w:r>
        <w:fldChar w:fldCharType="end"/>
      </w:r>
      <w:r>
        <w:t>, §</w:t>
      </w:r>
      <w:r>
        <w:fldChar w:fldCharType="begin"/>
      </w:r>
      <w:r>
        <w:instrText xml:space="preserve"> REF _Ref182924394 \r \h </w:instrText>
      </w:r>
      <w:r>
        <w:fldChar w:fldCharType="separate"/>
      </w:r>
      <w:r>
        <w:t>3.6.1</w:t>
      </w:r>
      <w:r>
        <w:fldChar w:fldCharType="end"/>
      </w:r>
      <w:r>
        <w:t xml:space="preserve">) and the Case Studies of </w:t>
      </w:r>
      <w:r>
        <w:fldChar w:fldCharType="begin"/>
      </w:r>
      <w:r>
        <w:instrText xml:space="preserve"> REF _Ref43985466 \w \h  \* MERGEFORMAT </w:instrText>
      </w:r>
      <w:r>
        <w:fldChar w:fldCharType="separate"/>
      </w:r>
      <w:r>
        <w:t>Appendix C</w:t>
      </w:r>
      <w:r>
        <w:fldChar w:fldCharType="end"/>
      </w:r>
      <w:r>
        <w:t xml:space="preserve"> give further guidance and illustration on the sort of encoding applicable to various supports and inscription layouts.</w:t>
      </w:r>
    </w:p>
    <w:p>
      <w:r>
        <w:t>The partition scheme presented here allows references to any compartment of the text’s extrinsic structure. Thus, if an inscription involved the full range of partitions as represented in the figure, it would be possible to refer to any of its segments by a combination of four items: for example, “text o” in the figure is located in textpart B, page 1, line 2, cell A. Conversely, most texts consist only of lines, in which case line number is the only item of reference.</w:t>
      </w:r>
    </w:p>
    <w:p>
      <w:pPr>
        <w:pStyle w:val="Cmsor2"/>
      </w:pPr>
      <w:bookmarkStart w:id="174" w:name="_Ref43978987"/>
      <w:bookmarkStart w:id="175" w:name="_Ref182836273"/>
      <w:bookmarkStart w:id="176" w:name="_Toc183083721"/>
      <w:bookmarkStart w:id="177" w:name="_Ref182580567"/>
      <w:bookmarkStart w:id="178" w:name="_Ref182580668"/>
      <w:bookmarkStart w:id="179" w:name="_Ref182580677"/>
      <w:bookmarkStart w:id="180" w:name="_Ref182580699"/>
      <w:bookmarkStart w:id="181" w:name="_Ref182580708"/>
      <w:bookmarkStart w:id="182" w:name="_Ref182580716"/>
      <w:bookmarkStart w:id="183" w:name="_Ref182580740"/>
      <w:bookmarkStart w:id="184" w:name="_Ref182580777"/>
      <w:bookmarkStart w:id="185" w:name="_Ref182580866"/>
      <w:r>
        <w:lastRenderedPageBreak/>
        <w:t>Boxlike partitions: self-contained zones</w:t>
      </w:r>
      <w:bookmarkEnd w:id="174"/>
      <w:bookmarkEnd w:id="175"/>
      <w:bookmarkEnd w:id="176"/>
    </w:p>
    <w:p>
      <w:pPr>
        <w:pStyle w:val="Cmsor3"/>
      </w:pPr>
      <w:bookmarkStart w:id="186" w:name="_7afiixd3hprc" w:colFirst="0" w:colLast="0"/>
      <w:bookmarkStart w:id="187" w:name="_Ref43978278"/>
      <w:bookmarkStart w:id="188" w:name="_Toc183083722"/>
      <w:bookmarkEnd w:id="186"/>
      <w:r>
        <w:t>Overview</w:t>
      </w:r>
      <w:bookmarkEnd w:id="187"/>
      <w:bookmarkEnd w:id="188"/>
    </w:p>
    <w:p>
      <w:r>
        <w:t>Recall from §</w:t>
      </w:r>
      <w:r>
        <w:fldChar w:fldCharType="begin"/>
      </w:r>
      <w:r>
        <w:instrText xml:space="preserve"> REF _Ref182923075 \r \h </w:instrText>
      </w:r>
      <w:r>
        <w:fldChar w:fldCharType="separate"/>
      </w:r>
      <w:r>
        <w:t>3.1</w:t>
      </w:r>
      <w:r>
        <w:fldChar w:fldCharType="end"/>
      </w:r>
      <w:r>
        <w:t xml:space="preserve"> that in a boxlike partition, the text stops at the end of a zone and something else begins in the next, as in Pattern A of </w:t>
      </w:r>
      <w:r>
        <w:fldChar w:fldCharType="begin"/>
      </w:r>
      <w:r>
        <w:instrText xml:space="preserve"> REF _Ref181714224 \h </w:instrText>
      </w:r>
      <w:r>
        <w:fldChar w:fldCharType="separate"/>
      </w:r>
      <w:r>
        <w:t xml:space="preserve">Figure </w:t>
      </w:r>
      <w:r>
        <w:rPr>
          <w:noProof/>
        </w:rPr>
        <w:t>3</w:t>
      </w:r>
      <w:r>
        <w:fldChar w:fldCharType="end"/>
      </w:r>
      <w:r>
        <w:t>. There is a semantic discontinuity between the two zones, analogous to chapters in a book. We call these partitions boxlike because each zone is a functional box enclosing a discrete segment of text that is complete in itself. Since there is no unit of intrinsic structure commencing in one zone and ending in another, the encoding equivalent of a boxlike partition is an XML containing element called a textpart division.</w:t>
      </w:r>
    </w:p>
    <w:p>
      <w:r>
        <w:t xml:space="preserve">In principle, textpart divisions </w:t>
      </w:r>
      <w:r>
        <w:rPr>
          <w:rStyle w:val="Foreign"/>
        </w:rPr>
        <w:t>could</w:t>
      </w:r>
      <w:r>
        <w:t xml:space="preserve"> be nested within other textpart divisions. However, to avoid complications in markup and referencing, our project policy is never to do so. When encoding a structurally complex inscription, instead of resorting to textparts within textparts, try to make use of the encoding solutions provided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pagelike partitions </w:t>
      </w:r>
      <w:r>
        <w:rPr>
          <w:noProof/>
        </w:rPr>
        <w:t>(</w:t>
      </w:r>
      <w:r>
        <w:t>§</w:t>
      </w:r>
      <w:r>
        <w:fldChar w:fldCharType="begin"/>
      </w:r>
      <w:r>
        <w:instrText xml:space="preserve"> REF _Ref43979481 \r \h  \* MERGEFORMAT </w:instrText>
      </w:r>
      <w:r>
        <w:fldChar w:fldCharType="separate"/>
      </w:r>
      <w:r>
        <w:t>3.4</w:t>
      </w:r>
      <w:r>
        <w:fldChar w:fldCharType="end"/>
      </w:r>
      <w:r>
        <w:t>). If you encounter a case where nested textpart divisions seem to be the ideal solution, please discuss it with the authors of the Guide.</w:t>
      </w:r>
    </w:p>
    <w:p/>
    <w:p>
      <w:r>
        <w:t>In our practice, the encoding of boxlike partitions shall only be used in warranted cases, particularly:</w:t>
      </w:r>
    </w:p>
    <w:p>
      <w:pPr>
        <w:pStyle w:val="Lista"/>
      </w:pPr>
      <w:r>
        <w:rPr>
          <w:b/>
          <w:bCs/>
        </w:rPr>
        <w:t>copperplate sets with an inscribed seal</w:t>
      </w:r>
      <w:r>
        <w:t xml:space="preserve"> </w:t>
      </w:r>
      <w:r>
        <w:rPr>
          <w:noProof/>
        </w:rPr>
        <w:t>(</w:t>
      </w:r>
      <w:r>
        <w:t>regardless of whether the seal is soldered to a plate, attached with a ring to a set of plates, or currently detached)</w:t>
      </w:r>
    </w:p>
    <w:p>
      <w:pPr>
        <w:pStyle w:val="Lista2"/>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Lista"/>
      </w:pPr>
      <w:r>
        <w:rPr>
          <w:b/>
          <w:bCs/>
        </w:rPr>
        <w:t>non-contiguous fragments</w:t>
      </w:r>
      <w:r>
        <w:t>, where the physical layout of the lost intervening fragments cannot be reconstructed, especially when even the order in which the extant fragments must be read is doubtful</w:t>
      </w:r>
    </w:p>
    <w:p>
      <w:pPr>
        <w:pStyle w:val="Lista2"/>
      </w:pPr>
      <w:r>
        <w:t xml:space="preserve">see </w:t>
      </w:r>
      <w:r>
        <w:fldChar w:fldCharType="begin"/>
      </w:r>
      <w:r>
        <w:instrText xml:space="preserve"> REF _Ref44077741 \h  \* MERGEFORMAT </w:instrText>
      </w:r>
      <w:r>
        <w:fldChar w:fldCharType="separate"/>
      </w:r>
      <w:r>
        <w:t xml:space="preserve">Example </w:t>
      </w:r>
      <w:r>
        <w:rPr>
          <w:noProof/>
        </w:rPr>
        <w:t>3.2.1.A</w:t>
      </w:r>
      <w:r>
        <w:fldChar w:fldCharType="end"/>
      </w:r>
      <w:r>
        <w:t xml:space="preserve"> for an illustration</w:t>
      </w:r>
    </w:p>
    <w:p>
      <w:pPr>
        <w:pStyle w:val="Lista2"/>
      </w:pPr>
      <w:r>
        <w:t>keep in mind that fragments for which it is possible to reconstruct the structure of the lost connecting section do not require encoding as textparts, nor do copperplate sets with a known number of medial plates lost</w:t>
      </w:r>
    </w:p>
    <w:p>
      <w:pPr>
        <w:pStyle w:val="Lista3"/>
      </w:pPr>
      <w:r>
        <w:t>see §</w:t>
      </w:r>
      <w:r>
        <w:fldChar w:fldCharType="begin"/>
      </w:r>
      <w:r>
        <w:instrText xml:space="preserve"> REF _Ref43981711 \w \h  \* MERGEFORMAT </w:instrText>
      </w:r>
      <w:r>
        <w:fldChar w:fldCharType="separate"/>
      </w:r>
      <w:r>
        <w:t>5.4.7</w:t>
      </w:r>
      <w:r>
        <w:fldChar w:fldCharType="end"/>
      </w:r>
      <w:r>
        <w:t xml:space="preserve"> for advice on encoding massive lacunae where the structure can be restored</w:t>
      </w:r>
    </w:p>
    <w:p>
      <w:pPr>
        <w:pStyle w:val="Lista"/>
      </w:pPr>
      <w:r>
        <w:t xml:space="preserve">inscriptions consisting of </w:t>
      </w:r>
      <w:r>
        <w:rPr>
          <w:b/>
          <w:bCs/>
        </w:rPr>
        <w:t xml:space="preserve">visually distinct parts that convey the same message in two </w:t>
      </w:r>
      <w:r>
        <w:rPr>
          <w:b/>
          <w:bCs/>
          <w:noProof/>
        </w:rPr>
        <w:t>(</w:t>
      </w:r>
      <w:r>
        <w:rPr>
          <w:b/>
          <w:bCs/>
        </w:rPr>
        <w:t>or more) languages</w:t>
      </w:r>
      <w:r>
        <w:t>, if it is deemed necessary to encode these as a single inscription rather than as two separate inscriptions</w:t>
      </w:r>
    </w:p>
    <w:p>
      <w:pPr>
        <w:pStyle w:val="Lista2"/>
      </w:pPr>
      <w:r>
        <w:t xml:space="preserve">keep in mind that this does not apply to all bilingual </w:t>
      </w:r>
      <w:r>
        <w:rPr>
          <w:noProof/>
        </w:rPr>
        <w:t>(</w:t>
      </w:r>
      <w:r>
        <w:t>or multilingual) inscriptions: the use of textparts is not warranted just because parts of a single integral text are written in different languages</w:t>
      </w:r>
    </w:p>
    <w:p>
      <w:pPr>
        <w:pStyle w:val="Lista2"/>
      </w:pPr>
      <w:r>
        <w:t>see §</w:t>
      </w:r>
      <w:r>
        <w:fldChar w:fldCharType="begin"/>
      </w:r>
      <w:r>
        <w:instrText xml:space="preserve"> REF _Ref43986547 \w \h  \* MERGEFORMAT </w:instrText>
      </w:r>
      <w:r>
        <w:fldChar w:fldCharType="separate"/>
      </w:r>
      <w:r>
        <w:t>7.2.1</w:t>
      </w:r>
      <w:r>
        <w:fldChar w:fldCharType="end"/>
      </w:r>
      <w:r>
        <w:t xml:space="preserve"> about multilingual inscriptions</w:t>
      </w:r>
    </w:p>
    <w:p>
      <w:pPr>
        <w:pStyle w:val="Lista"/>
      </w:pPr>
      <w:r>
        <w:t xml:space="preserve">inscriptions accompanied by one or more </w:t>
      </w:r>
      <w:r>
        <w:rPr>
          <w:b/>
          <w:bCs/>
        </w:rPr>
        <w:t>trial engravings</w:t>
      </w:r>
      <w:r>
        <w:t xml:space="preserve"> outside the campus of the main inscription and presumably not visible when the inscription was displayed in its original setting</w:t>
      </w:r>
    </w:p>
    <w:p/>
    <w:p>
      <w:r>
        <w:t>Beyond the specific cases set out above, boxlike partitions are only warranted in the following general scenarios:</w:t>
      </w:r>
    </w:p>
    <w:p>
      <w:pPr>
        <w:pStyle w:val="Lista"/>
      </w:pPr>
      <w:r>
        <w:t xml:space="preserve">when, for whatever reason, there is </w:t>
      </w:r>
      <w:r>
        <w:rPr>
          <w:b/>
          <w:bCs/>
        </w:rPr>
        <w:t>no obvious order in which the zones of text ought to be read</w:t>
      </w:r>
      <w:r>
        <w:t>, but there is nevertheless good reason for treating them as a single document rather than as separate inscriptions</w:t>
      </w:r>
    </w:p>
    <w:p>
      <w:pPr>
        <w:pStyle w:val="Lista"/>
      </w:pPr>
      <w:r>
        <w:t xml:space="preserve">when the text’s </w:t>
      </w:r>
      <w:r>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r>
        <w:t>In any other case where you think boxlike partitions may be relevant, consider carefully whether this encoding method is ideal, or if alternatives would be better:</w:t>
      </w:r>
    </w:p>
    <w:p>
      <w:pPr>
        <w:pStyle w:val="Lista"/>
      </w:pPr>
      <w:r>
        <w:t xml:space="preserve">if the connection between the zones is weak, preferably encode separate inscriptions </w:t>
      </w:r>
      <w:r>
        <w:rPr>
          <w:noProof/>
        </w:rPr>
        <w:t>(</w:t>
      </w:r>
      <w:r>
        <w:t>in separate XML documents), especially if there is reason to believe they were created on separate occasions</w:t>
      </w:r>
    </w:p>
    <w:p>
      <w:pPr>
        <w:pStyle w:val="Lista"/>
      </w:pPr>
      <w:r>
        <w:lastRenderedPageBreak/>
        <w:t xml:space="preserve">if the connection between the zones is strong, preferably encode a pagelike partition </w:t>
      </w:r>
      <w:r>
        <w:rPr>
          <w:noProof/>
        </w:rPr>
        <w:t>(</w:t>
      </w:r>
      <w:r>
        <w:t>§</w:t>
      </w:r>
      <w:r>
        <w:fldChar w:fldCharType="begin"/>
      </w:r>
      <w:r>
        <w:instrText xml:space="preserve"> REF _Ref43979481 \r \h  \* MERGEFORMAT </w:instrText>
      </w:r>
      <w:r>
        <w:fldChar w:fldCharType="separate"/>
      </w:r>
      <w:r>
        <w:t>3.4</w:t>
      </w:r>
      <w:r>
        <w:fldChar w:fldCharType="end"/>
      </w:r>
      <w:r>
        <w:t xml:space="preserve">) between them, especially if it makes sense to read them in a particular sequence (see the last row of </w:t>
      </w:r>
      <w:r>
        <w:fldChar w:fldCharType="begin"/>
      </w:r>
      <w:r>
        <w:instrText xml:space="preserve"> REF _Ref44078357 \h  \* MERGEFORMAT </w:instrText>
      </w:r>
      <w:r>
        <w:fldChar w:fldCharType="separate"/>
      </w:r>
      <w:r>
        <w:t xml:space="preserve">Example </w:t>
      </w:r>
      <w:r>
        <w:rPr>
          <w:noProof/>
        </w:rPr>
        <w:t>3.4.1.A</w:t>
      </w:r>
      <w:r>
        <w:fldChar w:fldCharType="end"/>
      </w:r>
      <w:r>
        <w: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89" w:name="_Ref44077741"/>
            <w:r>
              <w:t xml:space="preserve">Example </w:t>
            </w:r>
            <w:fldSimple w:instr=" STYLEREF 3 \s ">
              <w:r>
                <w:rPr>
                  <w:noProof/>
                </w:rPr>
                <w:t>3.2.1</w:t>
              </w:r>
            </w:fldSimple>
            <w:r>
              <w:t>.</w:t>
            </w:r>
            <w:fldSimple w:instr=" SEQ Example \* ALPHABETIC \s 3 ">
              <w:r>
                <w:rPr>
                  <w:noProof/>
                </w:rPr>
                <w:t>A</w:t>
              </w:r>
            </w:fldSimple>
            <w:bookmarkEnd w:id="189"/>
            <w:r>
              <w:t xml:space="preserve">: textparts for non-contiguous fragments </w:t>
            </w:r>
          </w:p>
        </w:tc>
      </w:tr>
      <w:tr>
        <w:tc>
          <w:tcPr>
            <w:tcW w:w="5000" w:type="pct"/>
            <w:vAlign w:val="center"/>
          </w:tcPr>
          <w:p>
            <w:pPr>
              <w:pStyle w:val="Image"/>
            </w:pPr>
            <w:r>
              <w:drawing>
                <wp:inline distT="0" distB="0" distL="0" distR="0">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tc>
          <w:tcPr>
            <w:tcW w:w="5000" w:type="pct"/>
          </w:tcPr>
          <w:p>
            <w:pPr>
              <w:pStyle w:val="TableNote"/>
            </w:pPr>
            <w:r>
              <w:t>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&lt;!--Paragraph interrupted by the lacuna marked up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 xml:space="preserve">and an oozy smell, nor yet a dry, bare, sandy </w:t>
            </w:r>
            <w:r>
              <w:rPr>
                <w:rStyle w:val="Code"/>
              </w:rPr>
              <w:t>&lt;unclear&gt;</w:t>
            </w:r>
            <w:r>
              <w:rPr>
                <w:rStyle w:val="Codetext"/>
              </w:rPr>
              <w:t>hole</w:t>
            </w:r>
            <w:r>
              <w:rPr>
                <w:rStyle w:val="Code"/>
              </w:rPr>
              <w:t>&lt;/unclear&gt;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 xml:space="preserve">with nothing in it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w:t>
            </w:r>
            <w:r>
              <w:rPr>
                <w:rStyle w:val="Code"/>
              </w:rPr>
              <w:t>&lt;/supplied&gt;&lt;unclear&gt;</w:t>
            </w:r>
            <w:r>
              <w:rPr>
                <w:rStyle w:val="Codetext"/>
              </w:rPr>
              <w:t>i</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t</w:t>
            </w:r>
            <w:r>
              <w:rPr>
                <w:rStyle w:val="Code"/>
              </w:rPr>
              <w:t>&lt;/supplied&gt;</w:t>
            </w:r>
            <w:r>
              <w:rPr>
                <w:rStyle w:val="Codetext"/>
              </w:rPr>
              <w:t xml:space="preserve"> down on or to eat: it </w:t>
            </w:r>
            <w:r>
              <w:rPr>
                <w:rStyle w:val="Code"/>
              </w:rPr>
              <w:t>&lt;unclear&gt;</w:t>
            </w:r>
            <w:r>
              <w:rPr>
                <w:rStyle w:val="Codetext"/>
              </w:rPr>
              <w:t>w</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as a</w:t>
            </w:r>
            <w:r>
              <w:rPr>
                <w:rStyle w:val="Code"/>
              </w:rPr>
              <w:t>&lt;/supplied&gt;</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r>
              <w:rPr>
                <w:rStyle w:val="Codetext"/>
              </w:rPr>
              <w:t xml:space="preserve">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"18"</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f</w:t>
            </w:r>
            <w:r>
              <w:rPr>
                <w:rStyle w:val="Code"/>
              </w:rPr>
              <w:t xml:space="preserve">&lt;/unclear&gt;&lt;unclear </w:t>
            </w:r>
            <w:r>
              <w:rPr>
                <w:rStyle w:val="Codeattribute"/>
              </w:rPr>
              <w:t>cert</w:t>
            </w:r>
            <w:r>
              <w:rPr>
                <w:rStyle w:val="Code"/>
              </w:rPr>
              <w:t>=</w:t>
            </w:r>
            <w:r>
              <w:rPr>
                <w:rStyle w:val="Codevalue"/>
              </w:rPr>
              <w:t>"low"</w:t>
            </w:r>
            <w:r>
              <w:rPr>
                <w:rStyle w:val="Code"/>
              </w:rPr>
              <w:t>&gt;</w:t>
            </w:r>
            <w:r>
              <w:rPr>
                <w:rStyle w:val="Codetext"/>
              </w:rPr>
              <w:t>o</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r>
              <w:rPr>
                <w:rStyle w:val="Codetext"/>
              </w:rPr>
              <w:br/>
              <w:t xml:space="preserve">  </w:t>
            </w:r>
            <w:r>
              <w:rPr>
                <w:rStyle w:val="Code"/>
              </w:rPr>
              <w:t>&lt;/p&gt;</w:t>
            </w:r>
            <w:r>
              <w:rPr>
                <w:rStyle w:val="Codetext"/>
              </w:rPr>
              <w:br/>
            </w:r>
            <w:r>
              <w:rPr>
                <w:rStyle w:val="Code"/>
              </w:rPr>
              <w:t>&lt;/div&gt;</w:t>
            </w:r>
            <w:r>
              <w:rPr>
                <w:rStyle w:val="Codetext"/>
              </w:rPr>
              <w:br/>
            </w:r>
            <w:r>
              <w:rPr>
                <w:rStyle w:val="Codecomment"/>
              </w:rPr>
              <w:t>&lt;!--Lost lines are not encoded in either fragment, because the presence of textparts implies them §</w:t>
            </w:r>
            <w:r>
              <w:rPr>
                <w:rStyle w:val="Codecomment"/>
                <w:rFonts w:eastAsia="Arial Unicode MS"/>
              </w:rPr>
              <w:fldChar w:fldCharType="begin"/>
            </w:r>
            <w:r>
              <w:rPr>
                <w:rStyle w:val="Codecomment"/>
                <w:rFonts w:eastAsia="Arial Unicode MS"/>
              </w:rPr>
              <w:instrText xml:space="preserve"> REF _Ref43981711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5.4.7</w:t>
            </w:r>
            <w:r>
              <w:rPr>
                <w:rStyle w:val="Codecomment"/>
                <w:rFonts w:eastAsia="Arial Unicode MS"/>
              </w:rPr>
              <w:fldChar w:fldCharType="end"/>
            </w:r>
            <w:r>
              <w:rPr>
                <w:rStyle w:val="Codecomment"/>
              </w:rPr>
              <w:t>.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comment"/>
              </w:rPr>
              <w:t>&lt;!--Line numbering is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&lt;!--Paragraph interrupted by the lacuna marked up as a final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a very well-to-do hobbit, and his</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"5"</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Baggins. The Bagginses had lived in the</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/&gt;&lt;unclear&gt;</w:t>
            </w:r>
            <w:r>
              <w:rPr>
                <w:rStyle w:val="Codetext"/>
              </w:rPr>
              <w:t>ne</w:t>
            </w:r>
            <w:r>
              <w:rPr>
                <w:rStyle w:val="Code"/>
              </w:rPr>
              <w:t>&lt;/unclear&gt;</w:t>
            </w:r>
            <w:r>
              <w:rPr>
                <w:rStyle w:val="Codetext"/>
              </w:rPr>
              <w:t>ighbourhood of The Hill for time out of mind, and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people considered them very respectable</w:t>
            </w:r>
            <w:r>
              <w:rPr>
                <w:rStyle w:val="Codetext"/>
              </w:rPr>
              <w:br/>
              <w:t xml:space="preserve">  </w:t>
            </w:r>
            <w:r>
              <w:rPr>
                <w:rStyle w:val="Code"/>
              </w:rPr>
              <w:t>&lt;/p&gt;</w:t>
            </w:r>
            <w:r>
              <w:rPr>
                <w:rStyle w:val="Codetext"/>
              </w:rPr>
              <w:br/>
            </w:r>
            <w:r>
              <w:rPr>
                <w:rStyle w:val="Code"/>
              </w:rPr>
              <w:t>&lt;/div&gt;</w:t>
            </w:r>
          </w:p>
        </w:tc>
      </w:tr>
    </w:tbl>
    <w:p>
      <w:pPr>
        <w:pStyle w:val="Cmsor3"/>
      </w:pPr>
      <w:bookmarkStart w:id="190" w:name="_gwyk1jzb0av6" w:colFirst="0" w:colLast="0"/>
      <w:bookmarkStart w:id="191" w:name="_Ref43990385"/>
      <w:bookmarkStart w:id="192" w:name="_Toc183083723"/>
      <w:bookmarkEnd w:id="190"/>
      <w:r>
        <w:t>Marking up boxlike partitions</w:t>
      </w:r>
      <w:bookmarkEnd w:id="191"/>
      <w:bookmarkEnd w:id="192"/>
    </w:p>
    <w:p>
      <w:pPr>
        <w:pStyle w:val="Lista"/>
      </w:pPr>
      <w:r>
        <w:t xml:space="preserve">each boxlike partition must be wrapped in the element </w:t>
      </w:r>
      <w:r>
        <w:rPr>
          <w:rStyle w:val="Code"/>
        </w:rPr>
        <w:t xml:space="preserve">&lt;div </w:t>
      </w:r>
      <w:r>
        <w:rPr>
          <w:rStyle w:val="Codeattribute"/>
        </w:rPr>
        <w:t>type</w:t>
      </w:r>
      <w:r>
        <w:rPr>
          <w:rStyle w:val="Code"/>
        </w:rPr>
        <w:t>=</w:t>
      </w:r>
      <w:r>
        <w:rPr>
          <w:rStyle w:val="Codevalue"/>
        </w:rPr>
        <w:t>"textpart"</w:t>
      </w:r>
      <w:r>
        <w:rPr>
          <w:rStyle w:val="Code"/>
        </w:rPr>
        <w:t>&gt;</w:t>
      </w:r>
      <w:r>
        <w:t>, in plain language called a textpart division</w:t>
      </w:r>
    </w:p>
    <w:p>
      <w:pPr>
        <w:pStyle w:val="Lista2"/>
      </w:pPr>
      <w:r>
        <w:t xml:space="preserve">note the mandatory presence and value of </w:t>
      </w:r>
      <w:r>
        <w:rPr>
          <w:rStyle w:val="Codeattribute"/>
        </w:rPr>
        <w:t>@type</w:t>
      </w:r>
    </w:p>
    <w:p>
      <w:pPr>
        <w:pStyle w:val="Lista2"/>
      </w:pPr>
      <w:r>
        <w:t>see the subsections of §</w:t>
      </w:r>
      <w:r>
        <w:fldChar w:fldCharType="begin"/>
      </w:r>
      <w:r>
        <w:instrText xml:space="preserve"> REF _Ref43984577 \w \h  \* MERGEFORMAT </w:instrText>
      </w:r>
      <w:r>
        <w:fldChar w:fldCharType="separate"/>
      </w:r>
      <w:r>
        <w:t>3.2.3</w:t>
      </w:r>
      <w:r>
        <w:fldChar w:fldCharType="end"/>
      </w:r>
      <w:r>
        <w:t xml:space="preserve"> below about additional attributes and optional headers</w:t>
      </w:r>
    </w:p>
    <w:p>
      <w:pPr>
        <w:pStyle w:val="Lista"/>
      </w:pPr>
      <w:r>
        <w:t>note that the markup represents only the fact that such text partitions exist, but contains no encoded information about their relative positions and sizes</w:t>
      </w:r>
    </w:p>
    <w:p>
      <w:pPr>
        <w:pStyle w:val="Lista2"/>
      </w:pPr>
      <w:r>
        <w:t>such information shall be described for human readers in the metadata of your inscription</w:t>
      </w:r>
    </w:p>
    <w:p>
      <w:pPr>
        <w:pStyle w:val="Lista"/>
      </w:pPr>
      <w:r>
        <w:lastRenderedPageBreak/>
        <w:t xml:space="preserve">if your </w:t>
      </w:r>
      <w:r>
        <w:rPr>
          <w:rStyle w:val="Code"/>
        </w:rPr>
        <w:t xml:space="preserve">&lt;div </w:t>
      </w:r>
      <w:r>
        <w:rPr>
          <w:rStyle w:val="Codeattribute"/>
        </w:rPr>
        <w:t>type</w:t>
      </w:r>
      <w:r>
        <w:rPr>
          <w:rStyle w:val="Code"/>
        </w:rPr>
        <w:t>=</w:t>
      </w:r>
      <w:r>
        <w:rPr>
          <w:rStyle w:val="Codevalue"/>
        </w:rPr>
        <w:t>"edition"</w:t>
      </w:r>
      <w:r>
        <w:rPr>
          <w:rStyle w:val="Code"/>
        </w:rPr>
        <w:t>&gt;</w:t>
      </w:r>
      <w:r>
        <w:t xml:space="preserve"> includes a </w:t>
      </w:r>
      <w:r>
        <w:rPr>
          <w:rStyle w:val="Code"/>
        </w:rPr>
        <w:t xml:space="preserve">&lt;div </w:t>
      </w:r>
      <w:r>
        <w:rPr>
          <w:rStyle w:val="Codeattribute"/>
        </w:rPr>
        <w:t>type</w:t>
      </w:r>
      <w:r>
        <w:rPr>
          <w:rStyle w:val="Code"/>
        </w:rPr>
        <w:t>=</w:t>
      </w:r>
      <w:r>
        <w:rPr>
          <w:rStyle w:val="Codevalue"/>
        </w:rPr>
        <w:t>"textpart"</w:t>
      </w:r>
      <w:r>
        <w:rPr>
          <w:rStyle w:val="Code"/>
        </w:rPr>
        <w:t>&gt;</w:t>
      </w:r>
      <w:r>
        <w:t xml:space="preserve">, then </w:t>
      </w:r>
      <w:r>
        <w:rPr>
          <w:b/>
          <w:bCs/>
        </w:rPr>
        <w:t>all text</w:t>
      </w:r>
      <w:r>
        <w:t xml:space="preserve"> within the edition must be contained within textpart divisions</w:t>
      </w:r>
    </w:p>
    <w:p>
      <w:pPr>
        <w:pStyle w:val="Lista2"/>
      </w:pPr>
      <w:r>
        <w:t xml:space="preserve">the technical expression for this is that the textpart divisions must </w:t>
      </w:r>
      <w:r>
        <w:rPr>
          <w:rStyle w:val="Foreign"/>
        </w:rPr>
        <w:t>tessellate</w:t>
      </w:r>
      <w:r>
        <w:t xml:space="preserve">, i.e. cover the entire surface of the text with no gaps </w:t>
      </w:r>
      <w:r>
        <w:rPr>
          <w:noProof/>
        </w:rPr>
        <w:t>(</w:t>
      </w:r>
      <w:r>
        <w:t>and, of course, no overlaps)</w:t>
      </w:r>
    </w:p>
    <w:p>
      <w:pPr>
        <w:pStyle w:val="Lista2"/>
      </w:pPr>
      <w:r>
        <w:t>the practical purport is that if you create one textpart division for a section of an inscription, then you must also create one or more additional textpart divisions to wrap the remainder of the text</w:t>
      </w:r>
    </w:p>
    <w:p>
      <w:pPr>
        <w:pStyle w:val="Lista"/>
      </w:pPr>
      <w:r>
        <w:t>encode textparts in the order you deem to be the logical reading order or its best approximation</w:t>
      </w:r>
    </w:p>
    <w:p>
      <w:pPr>
        <w:pStyle w:val="Lista2"/>
      </w:pPr>
      <w:r>
        <w:t xml:space="preserve">for the sake of consistency throughout the corpus, inscribed </w:t>
      </w:r>
      <w:r>
        <w:rPr>
          <w:b/>
          <w:bCs/>
        </w:rPr>
        <w:t>seals</w:t>
      </w:r>
      <w:r>
        <w:t xml:space="preserve"> attached (or formerly attached) to the binding ring of copper plates shall always be encoded </w:t>
      </w:r>
      <w:r>
        <w:rPr>
          <w:b/>
          <w:bCs/>
        </w:rPr>
        <w:t>before the plates</w:t>
      </w:r>
      <w:r>
        <w:t xml:space="preserve"> themselves</w:t>
      </w:r>
    </w:p>
    <w:p>
      <w:pPr>
        <w:pStyle w:val="Lista3"/>
      </w:pPr>
      <w:r>
        <w:t>seals soldered to the plates themselves shall be encoded before or after the text of the plates, as dictated by the placement of the seal</w:t>
      </w:r>
    </w:p>
    <w:p>
      <w:pPr>
        <w:pStyle w:val="Lista"/>
      </w:pPr>
      <w:r>
        <w:t>within each textpart division, use structural and other markup as you would elsewhere; this includes in particular</w:t>
      </w:r>
    </w:p>
    <w:p>
      <w:pPr>
        <w:pStyle w:val="Lista2"/>
      </w:pPr>
      <w:r>
        <w:t xml:space="preserve">wrapping all text in block-level containers to represent intrinsic structure </w:t>
      </w:r>
      <w:r>
        <w:rPr>
          <w:noProof/>
        </w:rPr>
        <w:t>(</w:t>
      </w:r>
      <w:r>
        <w:t>§</w:t>
      </w:r>
      <w:r>
        <w:fldChar w:fldCharType="begin"/>
      </w:r>
      <w:r>
        <w:instrText xml:space="preserve"> REF _Ref43978632 \w \h  \* MERGEFORMAT </w:instrText>
      </w:r>
      <w:r>
        <w:fldChar w:fldCharType="separate"/>
      </w:r>
      <w:r>
        <w:t>2</w:t>
      </w:r>
      <w:r>
        <w:fldChar w:fldCharType="end"/>
      </w:r>
      <w:r>
        <w:t>)</w:t>
      </w:r>
    </w:p>
    <w:p>
      <w:pPr>
        <w:pStyle w:val="Lista2"/>
      </w:pPr>
      <w:r>
        <w:t xml:space="preserve">marking up line beginnings </w:t>
      </w:r>
      <w:r>
        <w:rPr>
          <w:noProof/>
        </w:rPr>
        <w:t>(</w:t>
      </w:r>
      <w:r>
        <w:t>§</w:t>
      </w:r>
      <w:r>
        <w:fldChar w:fldCharType="begin"/>
      </w:r>
      <w:r>
        <w:instrText xml:space="preserve"> REF _Ref43980100 \r \h </w:instrText>
      </w:r>
      <w:r>
        <w:fldChar w:fldCharType="separate"/>
      </w:r>
      <w:r>
        <w:t>3.5.2</w:t>
      </w:r>
      <w:r>
        <w:fldChar w:fldCharType="end"/>
      </w:r>
      <w:r>
        <w:t>) even if a given partition consists of just one line</w:t>
      </w:r>
    </w:p>
    <w:p>
      <w:pPr>
        <w:pStyle w:val="Lista2"/>
      </w:pPr>
      <w:r>
        <w:t xml:space="preserve">numbering all line beginnings </w:t>
      </w:r>
      <w:r>
        <w:rPr>
          <w:noProof/>
        </w:rPr>
        <w:t>(</w:t>
      </w:r>
      <w:r>
        <w:t>§</w:t>
      </w:r>
      <w:r>
        <w:fldChar w:fldCharType="begin"/>
      </w:r>
      <w:r>
        <w:instrText xml:space="preserve"> REF _Ref182228392 \r \h </w:instrText>
      </w:r>
      <w:r>
        <w:fldChar w:fldCharType="separate"/>
      </w:r>
      <w:r>
        <w:t>3.5.3</w:t>
      </w:r>
      <w:r>
        <w:fldChar w:fldCharType="end"/>
      </w:r>
      <w:r>
        <w:t xml:space="preserve">) and any stanzas </w:t>
      </w:r>
      <w:r>
        <w:rPr>
          <w:noProof/>
        </w:rPr>
        <w:t>(</w:t>
      </w:r>
      <w:r>
        <w:t>§</w:t>
      </w:r>
      <w:r>
        <w:fldChar w:fldCharType="begin"/>
      </w:r>
      <w:r>
        <w:instrText xml:space="preserve"> REF _Ref181609101 \r \h </w:instrText>
      </w:r>
      <w:r>
        <w:fldChar w:fldCharType="separate"/>
      </w:r>
      <w:r>
        <w:t>2.5.3.1</w:t>
      </w:r>
      <w:r>
        <w:fldChar w:fldCharType="end"/>
      </w:r>
      <w:r>
        <w:t>) even if a given partition contains only one of these</w:t>
      </w:r>
    </w:p>
    <w:p>
      <w:pPr>
        <w:pStyle w:val="Cmsor3"/>
      </w:pPr>
      <w:bookmarkStart w:id="193" w:name="_82q10pa3ovwa" w:colFirst="0" w:colLast="0"/>
      <w:bookmarkStart w:id="194" w:name="_Ref43984577"/>
      <w:bookmarkStart w:id="195" w:name="_Toc183083724"/>
      <w:bookmarkEnd w:id="193"/>
      <w:r>
        <w:t>Textpart identification</w:t>
      </w:r>
      <w:bookmarkEnd w:id="194"/>
      <w:r>
        <w:t xml:space="preserve"> and titling</w:t>
      </w:r>
      <w:bookmarkEnd w:id="195"/>
    </w:p>
    <w:p>
      <w:r>
        <w:t>The primary identifier for textpart divisions is a unique number (§</w:t>
      </w:r>
      <w:r>
        <w:fldChar w:fldCharType="begin"/>
      </w:r>
      <w:r>
        <w:instrText xml:space="preserve"> REF _Ref182318135 \r \h </w:instrText>
      </w:r>
      <w:r>
        <w:fldChar w:fldCharType="separate"/>
      </w:r>
      <w:r>
        <w:t>3.2.3.1</w:t>
      </w:r>
      <w:r>
        <w:fldChar w:fldCharType="end"/>
      </w:r>
      <w:r>
        <w:t>). The nature of a textpart may be optionally encoded as a subtype (§</w:t>
      </w:r>
      <w:r>
        <w:fldChar w:fldCharType="begin"/>
      </w:r>
      <w:r>
        <w:instrText xml:space="preserve"> REF _Ref182236825 \r \h </w:instrText>
      </w:r>
      <w:r>
        <w:fldChar w:fldCharType="separate"/>
      </w:r>
      <w:r>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t>3.2.3.3</w:t>
      </w:r>
      <w:r>
        <w:fldChar w:fldCharType="end"/>
      </w:r>
      <w:r>
        <w:t>) may be added to the encoding, which will replace the auto-generated heading.</w:t>
      </w:r>
    </w:p>
    <w:p>
      <w:bookmarkStart w:id="196" w:name="_Ref18223677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7" w:name="_Ref44078070"/>
            <w:r>
              <w:t xml:space="preserve">Example </w:t>
            </w:r>
            <w:fldSimple w:instr=" STYLEREF 3 \s ">
              <w:r>
                <w:rPr>
                  <w:noProof/>
                </w:rPr>
                <w:t>3.2.3</w:t>
              </w:r>
            </w:fldSimple>
            <w:r>
              <w:t>.</w:t>
            </w:r>
            <w:fldSimple w:instr=" SEQ Example \* ALPHABETIC \s 3 ">
              <w:r>
                <w:rPr>
                  <w:noProof/>
                </w:rPr>
                <w:t>A</w:t>
              </w:r>
            </w:fldSimple>
            <w:bookmarkEnd w:id="197"/>
            <w:r>
              <w:t>: textpart identification, two or more fragments with non-contiguous text</w:t>
            </w:r>
          </w:p>
        </w:tc>
      </w:tr>
      <w:tr>
        <w:tc>
          <w:tcPr>
            <w:tcW w:w="5000" w:type="pct"/>
          </w:tcPr>
          <w:p>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tc>
          <w:tcPr>
            <w:tcW w:w="5000" w:type="pct"/>
          </w:tcPr>
          <w:p>
            <w:pPr>
              <w:pStyle w:val="TableNote"/>
              <w:rPr>
                <w:rStyle w:val="Code"/>
              </w:rPr>
            </w:pPr>
            <w:r>
              <w:t>auto-generated headings will show “Fragment A”, “Fragment B”, etc.</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8" w:name="_Ref44078271"/>
            <w:r>
              <w:t xml:space="preserve">Example </w:t>
            </w:r>
            <w:fldSimple w:instr=" STYLEREF 3 \s ">
              <w:r>
                <w:rPr>
                  <w:noProof/>
                </w:rPr>
                <w:t>3.2.3</w:t>
              </w:r>
            </w:fldSimple>
            <w:r>
              <w:t>.</w:t>
            </w:r>
            <w:fldSimple w:instr=" SEQ Example \* ALPHABETIC \s 3 ">
              <w:r>
                <w:rPr>
                  <w:noProof/>
                </w:rPr>
                <w:t>B</w:t>
              </w:r>
            </w:fldSimple>
            <w:bookmarkEnd w:id="198"/>
            <w:r>
              <w:t>: textpart identification, two or more fragments with non-contiguous text</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"1"</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Upper left corner</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"2"</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A small piece not adjacent to any edge</w:t>
            </w:r>
            <w:r>
              <w:rPr>
                <w:rStyle w:val="Code"/>
              </w:rPr>
              <w:t>&lt;/head&gt;</w:t>
            </w:r>
            <w:r>
              <w:rPr>
                <w:rStyle w:val="Codetext"/>
              </w:rPr>
              <w:br/>
              <w:t xml:space="preserve">  ...</w:t>
            </w:r>
          </w:p>
        </w:tc>
      </w:tr>
      <w:tr>
        <w:tc>
          <w:tcPr>
            <w:tcW w:w="5000" w:type="pct"/>
          </w:tcPr>
          <w:p>
            <w:pPr>
              <w:pStyle w:val="TableNote"/>
            </w:pPr>
            <w:r>
              <w:t>explicitly encoded headings will show “Upper left corner”, “A small piece not adjacent to any edge”, etc.</w:t>
            </w:r>
          </w:p>
        </w:tc>
      </w:tr>
    </w:tbl>
    <w:p>
      <w:pPr>
        <w:pStyle w:val="Kpalrs"/>
      </w:pP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9" w:name="_ntlxakteb3wm" w:colFirst="0" w:colLast="0"/>
            <w:bookmarkStart w:id="200" w:name="_u4tz39yk0lmz" w:colFirst="0" w:colLast="0"/>
            <w:bookmarkStart w:id="201" w:name="_Ref182237205"/>
            <w:bookmarkEnd w:id="199"/>
            <w:bookmarkEnd w:id="200"/>
            <w:r>
              <w:t xml:space="preserve">Example </w:t>
            </w:r>
            <w:fldSimple w:instr=" STYLEREF 3 \s ">
              <w:r>
                <w:rPr>
                  <w:noProof/>
                </w:rPr>
                <w:t>3.2.3</w:t>
              </w:r>
            </w:fldSimple>
            <w:r>
              <w:t>.</w:t>
            </w:r>
            <w:fldSimple w:instr=" SEQ Example \* ALPHABETIC \s 3 ">
              <w:r>
                <w:rPr>
                  <w:noProof/>
                </w:rPr>
                <w:t>C</w:t>
              </w:r>
            </w:fldSimple>
            <w:bookmarkEnd w:id="201"/>
            <w:r>
              <w:t>: textpart identification, faces of a quadrangular stele</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Frontal Face</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Lateral Face</w:t>
            </w:r>
            <w:r>
              <w:rPr>
                <w:rStyle w:val="Code"/>
              </w:rPr>
              <w:t>&lt;/head&gt;</w:t>
            </w:r>
            <w:r>
              <w:rPr>
                <w:rStyle w:val="Codetext"/>
              </w:rPr>
              <w:br/>
              <w:t xml:space="preserve">  ...</w:t>
            </w:r>
          </w:p>
        </w:tc>
      </w:tr>
      <w:tr>
        <w:tc>
          <w:tcPr>
            <w:tcW w:w="5000" w:type="pct"/>
          </w:tcPr>
          <w:p>
            <w:pPr>
              <w:pStyle w:val="TableNote"/>
            </w:pPr>
            <w:r>
              <w:t>explicitly encoded headings will show “Frontal Face”, “Lateral Face”, etc.</w:t>
            </w:r>
          </w:p>
          <w:p>
            <w:pPr>
              <w:pStyle w:val="TableNote"/>
            </w:pPr>
            <w:r>
              <w:t xml:space="preserve">see Case study 1 in </w:t>
            </w:r>
            <w:r>
              <w:fldChar w:fldCharType="begin"/>
            </w:r>
            <w:r>
              <w:instrText xml:space="preserve"> REF _Ref43985466 \w \h  \* MERGEFORMAT </w:instrText>
            </w:r>
            <w:r>
              <w:fldChar w:fldCharType="separate"/>
            </w:r>
            <w:r>
              <w:t>Appendix C</w:t>
            </w:r>
            <w:r>
              <w:fldChar w:fldCharType="end"/>
            </w:r>
            <w:r>
              <w:t xml:space="preserve"> for a similar stele where each line runs across two adjacent faces</w:t>
            </w:r>
          </w:p>
        </w:tc>
      </w:tr>
    </w:tbl>
    <w:p>
      <w:bookmarkStart w:id="202" w:name="_v01oqe9wesr6" w:colFirst="0" w:colLast="0"/>
      <w:bookmarkEnd w:id="20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03" w:name="_Ref44078277"/>
            <w:r>
              <w:t xml:space="preserve">Example </w:t>
            </w:r>
            <w:fldSimple w:instr=" STYLEREF 3 \s ">
              <w:r>
                <w:rPr>
                  <w:noProof/>
                </w:rPr>
                <w:t>3.2.3</w:t>
              </w:r>
            </w:fldSimple>
            <w:r>
              <w:t>.</w:t>
            </w:r>
            <w:fldSimple w:instr=" SEQ Example \* ALPHABETIC \s 3 ">
              <w:r>
                <w:rPr>
                  <w:noProof/>
                </w:rPr>
                <w:t>D</w:t>
              </w:r>
            </w:fldSimple>
            <w:bookmarkEnd w:id="203"/>
            <w:r>
              <w:t>: textpart identification, set of copper plates with two inscribed seals</w:t>
            </w:r>
          </w:p>
        </w:tc>
      </w:tr>
      <w:tr>
        <w:tc>
          <w:tcPr>
            <w:tcW w:w="5000" w:type="pct"/>
          </w:tcPr>
          <w:p>
            <w:pPr>
              <w:pStyle w:val="CodeParagraph"/>
              <w:keepNext/>
              <w:rPr>
                <w:rStyle w:val="Codetext"/>
              </w:rPr>
            </w:pPr>
            <w:r>
              <w:rPr>
                <w:rStyle w:val="Code"/>
              </w:rPr>
              <w:lastRenderedPageBreak/>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First seal</w:t>
            </w:r>
            <w:r>
              <w:rPr>
                <w:rStyle w:val="Code"/>
              </w:rPr>
              <w:t>&lt;/head&gt;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Second seal</w:t>
            </w:r>
            <w:r>
              <w:rPr>
                <w:rStyle w:val="Code"/>
              </w:rPr>
              <w:t>&lt;/head&gt;</w:t>
            </w:r>
            <w:r>
              <w:rPr>
                <w:rStyle w:val="Codetext"/>
              </w:rPr>
              <w:br/>
              <w:t>...</w:t>
            </w:r>
          </w:p>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w:t>
            </w:r>
          </w:p>
        </w:tc>
      </w:tr>
      <w:tr>
        <w:tc>
          <w:tcPr>
            <w:tcW w:w="5000" w:type="pct"/>
          </w:tcPr>
          <w:p>
            <w:pPr>
              <w:pStyle w:val="TableNote"/>
            </w:pPr>
            <w:r>
              <w:t>explicitly encoded headings will show “First seal”, “Second seal” and “Plates”</w:t>
            </w:r>
          </w:p>
          <w:p>
            <w:pPr>
              <w:pStyle w:val="TableNote"/>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the full markup of a set of plates with one seal</w:t>
            </w:r>
          </w:p>
        </w:tc>
      </w:tr>
    </w:tbl>
    <w:p>
      <w:pPr>
        <w:pStyle w:val="Cmsor4"/>
      </w:pPr>
      <w:bookmarkStart w:id="204" w:name="_Ref182318135"/>
      <w:bookmarkStart w:id="205" w:name="_Toc183083725"/>
      <w:r>
        <w:t>Textpart numbering</w:t>
      </w:r>
      <w:bookmarkEnd w:id="196"/>
      <w:bookmarkEnd w:id="204"/>
      <w:bookmarkEnd w:id="205"/>
    </w:p>
    <w:p>
      <w:pPr>
        <w:pStyle w:val="Lista"/>
      </w:pPr>
      <w:r>
        <w:t xml:space="preserve">every textpart division must carry the </w:t>
      </w:r>
      <w:r>
        <w:rPr>
          <w:b/>
          <w:bCs/>
        </w:rPr>
        <w:t xml:space="preserve">mandatory attribute </w:t>
      </w:r>
      <w:r>
        <w:rPr>
          <w:rStyle w:val="Codeattribute"/>
        </w:rPr>
        <w:t>@n</w:t>
      </w:r>
      <w:r>
        <w:t>, the value of which must be unique through the XML document</w:t>
      </w:r>
    </w:p>
    <w:p>
      <w:pPr>
        <w:pStyle w:val="Lista"/>
      </w:pPr>
      <w:r>
        <w:t xml:space="preserve">uppercase Latin letters are generally recommended for numeration (e.g. </w:t>
      </w:r>
      <w:r>
        <w:fldChar w:fldCharType="begin"/>
      </w:r>
      <w:r>
        <w:instrText xml:space="preserve"> REF _Ref44078277 \h </w:instrText>
      </w:r>
      <w:r>
        <w:fldChar w:fldCharType="separate"/>
      </w:r>
      <w:r>
        <w:t xml:space="preserve">Example </w:t>
      </w:r>
      <w:r>
        <w:rPr>
          <w:noProof/>
        </w:rPr>
        <w:t>3.2.3</w:t>
      </w:r>
      <w:r>
        <w:t>.</w:t>
      </w:r>
      <w:r>
        <w:rPr>
          <w:noProof/>
        </w:rPr>
        <w:t>D</w:t>
      </w:r>
      <w:r>
        <w:fldChar w:fldCharType="end"/>
      </w:r>
      <w:r>
        <w:t>), but any scheme may be used depending on your preference and the conventions of your specific field, including</w:t>
      </w:r>
    </w:p>
    <w:p>
      <w:pPr>
        <w:pStyle w:val="Lista2"/>
      </w:pPr>
      <w:r>
        <w:t xml:space="preserve">Arabic numbers (e.g.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pPr>
        <w:pStyle w:val="Cmsor4"/>
      </w:pPr>
      <w:bookmarkStart w:id="206" w:name="_Ref182236825"/>
      <w:bookmarkStart w:id="207" w:name="_Toc183083726"/>
      <w:r>
        <w:t>Textpart subtypes</w:t>
      </w:r>
      <w:bookmarkEnd w:id="206"/>
      <w:bookmarkEnd w:id="207"/>
    </w:p>
    <w:p>
      <w:pPr>
        <w:pStyle w:val="Lista"/>
      </w:pPr>
      <w:r>
        <w:t xml:space="preserve">the </w:t>
      </w:r>
      <w:r>
        <w:rPr>
          <w:b/>
          <w:bCs/>
        </w:rPr>
        <w:t xml:space="preserve">optional attribute </w:t>
      </w:r>
      <w:r>
        <w:rPr>
          <w:rStyle w:val="Codeattribute"/>
        </w:rPr>
        <w:t>@subtype</w:t>
      </w:r>
      <w:r>
        <w:t xml:space="preserve"> may be used to encode the physical nature of textparts</w:t>
      </w:r>
    </w:p>
    <w:p>
      <w:pPr>
        <w:pStyle w:val="Lista2"/>
      </w:pPr>
      <w:r>
        <w:t>the use of this attribute is not mandatory, but it is strongly recommended when an edition consists of multiple textparts of the same nature and in the special case of trial engravings</w:t>
      </w:r>
    </w:p>
    <w:p>
      <w:pPr>
        <w:pStyle w:val="Lista"/>
      </w:pPr>
      <w:r>
        <w:t xml:space="preserve">the value of </w:t>
      </w:r>
      <w:r>
        <w:rPr>
          <w:rStyle w:val="Codeattribute"/>
        </w:rPr>
        <w:t>@subtype</w:t>
      </w:r>
      <w:r>
        <w:t xml:space="preserve"> shall describe the general nature of the partition rather than its function or appearance; suggested values are as follows:</w:t>
      </w:r>
    </w:p>
    <w:p>
      <w:pPr>
        <w:pStyle w:val="Lista2"/>
      </w:pPr>
      <w:r>
        <w:rPr>
          <w:rStyle w:val="Codevalue"/>
        </w:rPr>
        <w:t>"face"</w:t>
      </w:r>
      <w:r>
        <w:t xml:space="preserve"> for a physically contiguous surface of a three-dimensional object of any shape and any number of sides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pPr>
        <w:pStyle w:val="Lista2"/>
      </w:pPr>
      <w:r>
        <w:rPr>
          <w:rStyle w:val="Codevalue"/>
        </w:rPr>
        <w:t>"faces"</w:t>
      </w:r>
      <w:r>
        <w:t xml:space="preserve"> in texts where each textpart division involves lines continuing across two or more surfaces such as the frontal and lateral face of a four-sided stele</w:t>
      </w:r>
    </w:p>
    <w:p>
      <w:pPr>
        <w:pStyle w:val="Lista3"/>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boxlike zone of this kind</w:t>
      </w:r>
    </w:p>
    <w:p>
      <w:pPr>
        <w:pStyle w:val="Lista2"/>
      </w:pPr>
      <w:r>
        <w:rPr>
          <w:rStyle w:val="Codevalue"/>
        </w:rPr>
        <w:t>"column"</w:t>
      </w:r>
      <w:r>
        <w:t xml:space="preserve"> for zones placed side by side and generally taller than they are wide </w:t>
      </w:r>
      <w:r>
        <w:rPr>
          <w:noProof/>
        </w:rPr>
        <w:t>(</w:t>
      </w:r>
      <w:r>
        <w:t>as in newspaper columns)</w:t>
      </w:r>
    </w:p>
    <w:p>
      <w:pPr>
        <w:pStyle w:val="Lista2"/>
      </w:pPr>
      <w:r>
        <w:rPr>
          <w:rStyle w:val="Codevalue"/>
        </w:rPr>
        <w:t>"zone"</w:t>
      </w:r>
      <w:r>
        <w:t xml:space="preserve"> for visually distinct zones on a single contiguous surface that do not readily meet any of the specific definitions above</w:t>
      </w:r>
    </w:p>
    <w:p>
      <w:pPr>
        <w:pStyle w:val="Lista3"/>
      </w:pPr>
      <w:r>
        <w:t xml:space="preserve">in inscriptions with a complex topology, </w:t>
      </w:r>
      <w:r>
        <w:rPr>
          <w:rStyle w:val="Codevalue"/>
        </w:rPr>
        <w:t>"zone"</w:t>
      </w:r>
      <w:r>
        <w:t xml:space="preserve"> may also be used for a visually distinct textpart occupying two or more surfaces</w:t>
      </w:r>
    </w:p>
    <w:p>
      <w:pPr>
        <w:pStyle w:val="Lista2"/>
      </w:pPr>
      <w:r>
        <w:rPr>
          <w:rStyle w:val="Codevalue"/>
        </w:rPr>
        <w:t>"item"</w:t>
      </w:r>
      <w:r>
        <w:t xml:space="preserve"> for physically distinct objects such as architectural elements, e.g. when an inscription is engraved on two pillars</w:t>
      </w:r>
    </w:p>
    <w:p>
      <w:pPr>
        <w:pStyle w:val="Lista2"/>
      </w:pPr>
      <w:r>
        <w:rPr>
          <w:rStyle w:val="Codevalue"/>
        </w:rPr>
        <w:t>"fragment"</w:t>
      </w:r>
      <w:r>
        <w:t xml:space="preserve"> for fragments bearing non-contiguous text (</w:t>
      </w:r>
      <w:r>
        <w:fldChar w:fldCharType="begin"/>
      </w:r>
      <w:r>
        <w:instrText xml:space="preserve"> REF _Ref44078070 \h </w:instrText>
      </w:r>
      <w:r>
        <w:fldChar w:fldCharType="separate"/>
      </w:r>
      <w:r>
        <w:t xml:space="preserve">Example </w:t>
      </w:r>
      <w:r>
        <w:rPr>
          <w:noProof/>
        </w:rPr>
        <w:t>3.2.3</w:t>
      </w:r>
      <w:r>
        <w:t>.</w:t>
      </w:r>
      <w:r>
        <w:rPr>
          <w:noProof/>
        </w:rPr>
        <w:t>A</w:t>
      </w:r>
      <w:r>
        <w:fldChar w:fldCharType="end"/>
      </w:r>
      <w:r>
        <w:t xml:space="preserve">,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pPr>
        <w:pStyle w:val="Lista2"/>
      </w:pPr>
      <w:r>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pPr>
        <w:pStyle w:val="Lista3"/>
      </w:pPr>
      <w:r>
        <w:t>this case is an exception to the general preference for not encoding our interpretation of the function of textparts, in order to facilitate searching the corpus for trial engravings</w:t>
      </w:r>
    </w:p>
    <w:p>
      <w:pPr>
        <w:pStyle w:val="Lista3"/>
      </w:pPr>
      <w:r>
        <w:t xml:space="preserve">the principal inscription that is accompanied by one or more trial engravings must also be wrapped in a textpart division, but that division should not carry the attribute </w:t>
      </w:r>
      <w:r>
        <w:rPr>
          <w:rStyle w:val="Codeattribute"/>
        </w:rPr>
        <w:t>@subtype</w:t>
      </w:r>
      <w:r>
        <w:t xml:space="preserve"> unless that is warranted for some other reason</w:t>
      </w:r>
    </w:p>
    <w:p>
      <w:pPr>
        <w:pStyle w:val="Lista"/>
      </w:pPr>
      <w:r>
        <w:t>if you feel certain that none of the above values are satisfactory, you may use other values, consisting only of lowercase Latin letters without diacritical marks</w:t>
      </w:r>
    </w:p>
    <w:p>
      <w:pPr>
        <w:pStyle w:val="Lista2"/>
      </w:pPr>
      <w:r>
        <w:t>having introduced a custom value, try to use it consistently and send the value and a short definition/description of the case where you have used it to the authors of this Guide, so it can be added to the list of recognised subtypes</w:t>
      </w:r>
    </w:p>
    <w:p>
      <w:pPr>
        <w:pStyle w:val="Cmsor4"/>
      </w:pPr>
      <w:bookmarkStart w:id="208" w:name="_Ref182236925"/>
      <w:bookmarkStart w:id="209" w:name="_Toc183083727"/>
      <w:r>
        <w:lastRenderedPageBreak/>
        <w:t>Textpart headers</w:t>
      </w:r>
      <w:bookmarkEnd w:id="208"/>
      <w:bookmarkEnd w:id="209"/>
    </w:p>
    <w:p>
      <w:pPr>
        <w:pStyle w:val="Lista"/>
      </w:pPr>
      <w:r>
        <w:t>to add further flexibility to the titling displayed for textparts, you may use the optional element</w:t>
      </w:r>
      <w:r>
        <w:rPr>
          <w:b/>
          <w:bCs/>
        </w:rPr>
        <w:t xml:space="preserve"> </w:t>
      </w:r>
      <w:r>
        <w:rPr>
          <w:rStyle w:val="Code"/>
        </w:rPr>
        <w:t xml:space="preserve">&lt;head </w:t>
      </w:r>
      <w:r>
        <w:rPr>
          <w:rStyle w:val="Codeattribute"/>
        </w:rPr>
        <w:t>xml:lang</w:t>
      </w:r>
      <w:r>
        <w:rPr>
          <w:rStyle w:val="Code"/>
        </w:rPr>
        <w:t>=</w:t>
      </w:r>
      <w:r>
        <w:rPr>
          <w:rStyle w:val="Codevalue"/>
        </w:rPr>
        <w:t>"eng"</w:t>
      </w:r>
      <w:r>
        <w:rPr>
          <w:rStyle w:val="Code"/>
        </w:rPr>
        <w:t>&gt;</w:t>
      </w:r>
      <w:r>
        <w:t xml:space="preserve"> immediately after the start tag of a textpart division</w:t>
      </w:r>
    </w:p>
    <w:p>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pPr>
        <w:pStyle w:val="Lista2"/>
      </w:pPr>
      <w:r>
        <w:t>the use of this element is recommended when the textparts of an inscription are different in nature, so they cannot be conveniently described by a combination of subtype and number</w:t>
      </w:r>
    </w:p>
    <w:p>
      <w:pPr>
        <w:pStyle w:val="Lista3"/>
      </w:pPr>
      <w:r>
        <w:t xml:space="preserve">in this case omit </w:t>
      </w:r>
      <w:r>
        <w:rPr>
          <w:rStyle w:val="Codeattribute"/>
        </w:rPr>
        <w:t>@subtype</w:t>
      </w:r>
      <w:r>
        <w:t xml:space="preserve"> and add a </w:t>
      </w:r>
      <w:r>
        <w:rPr>
          <w:rStyle w:val="Code"/>
        </w:rPr>
        <w:t>&lt;head&gt;</w:t>
      </w:r>
    </w:p>
    <w:p>
      <w:pPr>
        <w:pStyle w:val="Lista2"/>
      </w:pPr>
      <w:r>
        <w:t xml:space="preserve">when multiple textparts are of the same nature, the use of  </w:t>
      </w:r>
      <w:r>
        <w:rPr>
          <w:rStyle w:val="Codeattribute"/>
        </w:rPr>
        <w:t>@subtype</w:t>
      </w:r>
      <w:r>
        <w:t xml:space="preserve"> remains recommended even if </w:t>
      </w:r>
      <w:r>
        <w:rPr>
          <w:rStyle w:val="Code"/>
        </w:rPr>
        <w:t>&lt;head&gt;</w:t>
      </w:r>
      <w:r>
        <w:t xml:space="preserve"> elements are also added</w:t>
      </w:r>
    </w:p>
    <w:p>
      <w:pPr>
        <w:pStyle w:val="Lista2"/>
      </w:pPr>
      <w:r>
        <w:t xml:space="preserve">the attribute </w:t>
      </w:r>
      <w:r>
        <w:rPr>
          <w:rStyle w:val="Codeattribute"/>
        </w:rPr>
        <w:t>@n</w:t>
      </w:r>
      <w:r>
        <w:t xml:space="preserve"> on the </w:t>
      </w:r>
      <w:r>
        <w:rPr>
          <w:rStyle w:val="Code"/>
        </w:rPr>
        <w:t>&lt;div&gt;</w:t>
      </w:r>
      <w:r>
        <w:t xml:space="preserve"> element remains mandatory even if a </w:t>
      </w:r>
      <w:r>
        <w:rPr>
          <w:rStyle w:val="Code"/>
        </w:rPr>
        <w:t>&lt;head&gt;</w:t>
      </w:r>
      <w:r>
        <w:t xml:space="preserve"> is present </w:t>
      </w:r>
    </w:p>
    <w:p>
      <w:pPr>
        <w:pStyle w:val="Lista"/>
      </w:pPr>
      <w:r>
        <w:t>you are free to create headers as you deem best for the inscription you are editing, but for the sake of consistency it is generally recommended that you stick to concise headers in English, such as</w:t>
      </w:r>
    </w:p>
    <w:p>
      <w:pPr>
        <w:pStyle w:val="Lista3"/>
      </w:pPr>
      <w:r>
        <w:t>“Seal” and “Plates” for a copperplate charter with an inscribed seal</w:t>
      </w:r>
    </w:p>
    <w:p>
      <w:pPr>
        <w:pStyle w:val="Lista3"/>
      </w:pPr>
      <w:r>
        <w:t xml:space="preserve">“Head”, “Halo”, “Back” and “Pedestal” </w:t>
      </w:r>
      <w:r>
        <w:rPr>
          <w:noProof/>
        </w:rPr>
        <w:t>(</w:t>
      </w:r>
      <w:r>
        <w:t>etc.) on a statue</w:t>
      </w:r>
    </w:p>
    <w:p>
      <w:pPr>
        <w:pStyle w:val="Lista"/>
      </w:pPr>
      <w:r>
        <w:t>the contents of the editorial heading will not be altered in display, so</w:t>
      </w:r>
    </w:p>
    <w:p>
      <w:pPr>
        <w:pStyle w:val="Lista2"/>
      </w:pPr>
      <w:r>
        <w:t>use a capital initial and feel free to include spaces, additional capitals and punctuation as necessary</w:t>
      </w:r>
    </w:p>
    <w:p>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pPr>
        <w:pStyle w:val="Cmsor3"/>
      </w:pPr>
      <w:bookmarkStart w:id="210" w:name="_suh8lewninkg" w:colFirst="0" w:colLast="0"/>
      <w:bookmarkStart w:id="211" w:name="_ro2q56korov1" w:colFirst="0" w:colLast="0"/>
      <w:bookmarkStart w:id="212" w:name="_fh0zn6srq43l" w:colFirst="0" w:colLast="0"/>
      <w:bookmarkStart w:id="213" w:name="_Ref43986747"/>
      <w:bookmarkStart w:id="214" w:name="_Toc183083728"/>
      <w:bookmarkEnd w:id="210"/>
      <w:bookmarkEnd w:id="211"/>
      <w:bookmarkEnd w:id="212"/>
      <w:r>
        <w:t>Numbered elements in textparts</w:t>
      </w:r>
      <w:bookmarkEnd w:id="213"/>
      <w:bookmarkEnd w:id="214"/>
    </w:p>
    <w:p>
      <w:pPr>
        <w:pStyle w:val="Lista"/>
      </w:pPr>
      <w:r>
        <w:t>when your document is divided into textparts, the numbering of any numbered structural elements that occur in more than one textpart should be restarted in each textpart</w:t>
      </w:r>
    </w:p>
    <w:p>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pPr>
        <w:pStyle w:val="Lista"/>
      </w:pPr>
      <w:r>
        <w:t>restarting the numbering in each textpart is mandatory for the following elements:</w:t>
      </w:r>
    </w:p>
    <w:p>
      <w:pPr>
        <w:pStyle w:val="Lista2"/>
      </w:pPr>
      <w:r>
        <w:t>physical lines</w:t>
      </w:r>
    </w:p>
    <w:p>
      <w:pPr>
        <w:pStyle w:val="Lista2"/>
      </w:pPr>
      <w:r>
        <w:t>stanzas</w:t>
      </w:r>
    </w:p>
    <w:p>
      <w:pPr>
        <w:pStyle w:val="Lista2"/>
      </w:pPr>
      <w:r>
        <w:t>pages</w:t>
      </w:r>
      <w:r>
        <w:rPr>
          <w:rStyle w:val="Lbjegyzet-hivatkozs"/>
        </w:rPr>
        <w:footnoteReference w:id="15"/>
      </w:r>
    </w:p>
    <w:p>
      <w:pPr>
        <w:pStyle w:val="Lista"/>
      </w:pPr>
      <w:r>
        <w:t>restarting the numbering in each textpart is optional but recommended for the following elements:</w:t>
      </w:r>
    </w:p>
    <w:p>
      <w:pPr>
        <w:pStyle w:val="Lista2"/>
      </w:pPr>
      <w:r>
        <w:t xml:space="preserve">pagelike milestones </w:t>
      </w:r>
      <w:r>
        <w:rPr>
          <w:noProof/>
        </w:rPr>
        <w:t>(</w:t>
      </w:r>
      <w:r>
        <w:t>§</w:t>
      </w:r>
      <w:r>
        <w:fldChar w:fldCharType="begin"/>
      </w:r>
      <w:r>
        <w:instrText xml:space="preserve"> REF _Ref43986679 \w \h  \* MERGEFORMAT </w:instrText>
      </w:r>
      <w:r>
        <w:fldChar w:fldCharType="separate"/>
      </w:r>
      <w:r>
        <w:t>3.4.3</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pPr>
        <w:pStyle w:val="Lista2"/>
      </w:pPr>
      <w:r>
        <w:t xml:space="preserve">gridlike milestones </w:t>
      </w:r>
      <w:r>
        <w:rPr>
          <w:noProof/>
        </w:rPr>
        <w:t>(</w:t>
      </w:r>
      <w:r>
        <w:t>§</w:t>
      </w:r>
      <w:r>
        <w:fldChar w:fldCharType="begin"/>
      </w:r>
      <w:r>
        <w:instrText xml:space="preserve"> REF _Ref43984651 \w \h  \* MERGEFORMAT </w:instrText>
      </w:r>
      <w:r>
        <w:fldChar w:fldCharType="separate"/>
      </w:r>
      <w:r>
        <w:t>3.6</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pPr>
        <w:pStyle w:val="Cmsor2"/>
      </w:pPr>
      <w:bookmarkStart w:id="215" w:name="_Ref182923699"/>
      <w:bookmarkStart w:id="216" w:name="_Ref182923700"/>
      <w:bookmarkStart w:id="217" w:name="_Toc183083729"/>
      <w:r>
        <w:t>Milestone elements for extrinsic structure</w:t>
      </w:r>
      <w:bookmarkEnd w:id="177"/>
      <w:bookmarkEnd w:id="178"/>
      <w:bookmarkEnd w:id="179"/>
      <w:bookmarkEnd w:id="180"/>
      <w:bookmarkEnd w:id="181"/>
      <w:bookmarkEnd w:id="182"/>
      <w:bookmarkEnd w:id="183"/>
      <w:bookmarkEnd w:id="184"/>
      <w:bookmarkEnd w:id="185"/>
      <w:bookmarkEnd w:id="215"/>
      <w:bookmarkEnd w:id="216"/>
      <w:bookmarkEnd w:id="217"/>
    </w:p>
    <w:p>
      <w:pPr>
        <w:pStyle w:val="Cmsor3"/>
      </w:pPr>
      <w:bookmarkStart w:id="218" w:name="_Toc183083730"/>
      <w:r>
        <w:t>Overview</w:t>
      </w:r>
      <w:bookmarkEnd w:id="218"/>
    </w:p>
    <w:p>
      <w:r>
        <w:t>As indicated in §</w:t>
      </w:r>
      <w:r>
        <w:fldChar w:fldCharType="begin"/>
      </w:r>
      <w:r>
        <w:instrText xml:space="preserve"> REF _Ref182309584 \r \h </w:instrText>
      </w:r>
      <w:r>
        <w:fldChar w:fldCharType="separate"/>
      </w:r>
      <w:r>
        <w:t>1.3.3</w:t>
      </w:r>
      <w:r>
        <w:fldChar w:fldCharType="end"/>
      </w:r>
      <w:r>
        <w:t xml:space="preserve"> and introduced in §</w:t>
      </w:r>
      <w:r>
        <w:fldChar w:fldCharType="begin"/>
      </w:r>
      <w:r>
        <w:instrText xml:space="preserve"> REF _Ref182923075 \r \h </w:instrText>
      </w:r>
      <w:r>
        <w:fldChar w:fldCharType="separate"/>
      </w:r>
      <w:r>
        <w:t>3.1</w:t>
      </w:r>
      <w:r>
        <w:fldChar w:fldCharType="end"/>
      </w:r>
      <w:r>
        <w:t xml:space="preserve">, we employ empty elements called milestones in TEI parlance to indicate points of transition relevant to extrinsic structure. The generic </w:t>
      </w:r>
      <w:r>
        <w:rPr>
          <w:rStyle w:val="Code"/>
        </w:rPr>
        <w:t>&lt;milestone/&gt;</w:t>
      </w:r>
      <w:r>
        <w:t xml:space="preserve"> element, when used for extrinsic structure, must always carry the attribute </w:t>
      </w:r>
      <w:r>
        <w:rPr>
          <w:rStyle w:val="Codeattribute"/>
        </w:rPr>
        <w:t>@unit</w:t>
      </w:r>
      <w:r>
        <w:t xml:space="preserve"> (§</w:t>
      </w:r>
      <w:r>
        <w:fldChar w:fldCharType="begin"/>
      </w:r>
      <w:r>
        <w:instrText xml:space="preserve"> REF _Ref182815315 \r \h </w:instrText>
      </w:r>
      <w:r>
        <w:fldChar w:fldCharType="separate"/>
      </w:r>
      <w:r>
        <w:t>3.3.4</w:t>
      </w:r>
      <w:r>
        <w:fldChar w:fldCharType="end"/>
      </w:r>
      <w:r>
        <w:t xml:space="preserve">) to encode what kind of transition it represents. TEI also provides several specialised milestone elements, where the unit is implicit in the element’s name and does not need to be encoded explicitly. Of these, our encoding makes use of </w:t>
      </w:r>
      <w:r>
        <w:rPr>
          <w:rStyle w:val="Code"/>
        </w:rPr>
        <w:t>&lt;pb/&gt;</w:t>
      </w:r>
      <w:r>
        <w:t xml:space="preserve"> “Page Beginning” (§</w:t>
      </w:r>
      <w:r>
        <w:fldChar w:fldCharType="begin"/>
      </w:r>
      <w:r>
        <w:instrText xml:space="preserve"> REF _Ref183083979 \r \h </w:instrText>
      </w:r>
      <w:r>
        <w:fldChar w:fldCharType="separate"/>
      </w:r>
      <w:r>
        <w:t>3.4.2</w:t>
      </w:r>
      <w:r>
        <w:fldChar w:fldCharType="end"/>
      </w:r>
      <w:r>
        <w:t xml:space="preserve">) and </w:t>
      </w:r>
      <w:r>
        <w:rPr>
          <w:rStyle w:val="Code"/>
        </w:rPr>
        <w:t>&lt;lb/&gt;</w:t>
      </w:r>
      <w:r>
        <w:t xml:space="preserve"> “Line Beginning” (§</w:t>
      </w:r>
      <w:r>
        <w:fldChar w:fldCharType="begin"/>
      </w:r>
      <w:r>
        <w:instrText xml:space="preserve"> REF _Ref43980100 \r \h </w:instrText>
      </w:r>
      <w:r>
        <w:fldChar w:fldCharType="separate"/>
      </w:r>
      <w:r>
        <w:t>3.5.2</w:t>
      </w:r>
      <w:r>
        <w:fldChar w:fldCharType="end"/>
      </w:r>
      <w:r>
        <w:t xml:space="preserve">), while the generic </w:t>
      </w:r>
      <w:r>
        <w:rPr>
          <w:rStyle w:val="Code"/>
        </w:rPr>
        <w:t>&lt;milestone/&gt;</w:t>
      </w:r>
      <w:r>
        <w:t xml:space="preserve"> element is used with </w:t>
      </w:r>
      <w:r>
        <w:rPr>
          <w:rStyle w:val="Codeattribute"/>
        </w:rPr>
        <w:t>@type=</w:t>
      </w:r>
      <w:r>
        <w:rPr>
          <w:rStyle w:val="Codevalue"/>
        </w:rPr>
        <w:t>"pagelike"</w:t>
      </w:r>
      <w:r>
        <w:t xml:space="preserve"> to represent pagelike partitions other than actual pages (§</w:t>
      </w:r>
      <w:r>
        <w:fldChar w:fldCharType="begin"/>
      </w:r>
      <w:r>
        <w:instrText xml:space="preserve"> REF _Ref43986679 \r \h </w:instrText>
      </w:r>
      <w:r>
        <w:fldChar w:fldCharType="separate"/>
      </w:r>
      <w:r>
        <w:t>3.4.3</w:t>
      </w:r>
      <w:r>
        <w:fldChar w:fldCharType="end"/>
      </w:r>
      <w:r>
        <w:t xml:space="preserve">), and without </w:t>
      </w:r>
      <w:r>
        <w:rPr>
          <w:rStyle w:val="Codeattribute"/>
        </w:rPr>
        <w:lastRenderedPageBreak/>
        <w:t>@type</w:t>
      </w:r>
      <w:r>
        <w:t xml:space="preserve"> to represent gridlike partitions (§</w:t>
      </w:r>
      <w:r>
        <w:fldChar w:fldCharType="begin"/>
      </w:r>
      <w:r>
        <w:instrText xml:space="preserve"> REF _Ref182310382 \r \h </w:instrText>
      </w:r>
      <w:r>
        <w:fldChar w:fldCharType="separate"/>
      </w:r>
      <w:r>
        <w:t>3.6.2</w:t>
      </w:r>
      <w:r>
        <w:fldChar w:fldCharType="end"/>
      </w:r>
      <w:r>
        <w:t>).</w:t>
      </w:r>
      <w:r>
        <w:rPr>
          <w:rStyle w:val="Lbjegyzet-hivatkozs"/>
        </w:rPr>
        <w:footnoteReference w:id="16"/>
      </w:r>
      <w:r>
        <w:t xml:space="preserve"> Milestones representing extrinsic structure are always numbered in our editions, with numeration schemes for each kind discussed in the relevant sections. The present section gathers instructions that apply to all the structural milestones we use.</w:t>
      </w:r>
    </w:p>
    <w:p>
      <w:pPr>
        <w:pStyle w:val="Cmsor3"/>
      </w:pPr>
      <w:bookmarkStart w:id="219" w:name="_Ref182316248"/>
      <w:bookmarkStart w:id="220" w:name="_Toc183083731"/>
      <w:r>
        <w:t>Milestone placement in an XML document</w:t>
      </w:r>
      <w:bookmarkEnd w:id="219"/>
      <w:bookmarkEnd w:id="220"/>
    </w:p>
    <w:p>
      <w:pPr>
        <w:pStyle w:val="Lista"/>
      </w:pPr>
      <w:r>
        <w:t xml:space="preserve">milestone elements </w:t>
      </w:r>
      <w:r>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as well as for the beginnings of subsequent units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r>
        <w:t>)</w:t>
      </w:r>
    </w:p>
    <w:p>
      <w:pPr>
        <w:pStyle w:val="Lista2"/>
      </w:pPr>
      <w:r>
        <w:t>line breaks, which are mandatory in our editions, must thus be encoded even for inscriptions (or textpart divisions) consisting of only a single line</w:t>
      </w:r>
    </w:p>
    <w:p>
      <w:pPr>
        <w:pStyle w:val="Lista2"/>
      </w:pPr>
      <w:r>
        <w:t>other milestone elements shall of course only be used when applicable, i.e. when the text involves a particular kind of partition</w:t>
      </w:r>
    </w:p>
    <w:p>
      <w:pPr>
        <w:pStyle w:val="Lista3"/>
        <w:rPr>
          <w:b/>
          <w:bCs/>
        </w:rPr>
      </w:pPr>
      <w:r>
        <w:t>a text in a single inscribed field is not a page and requires no milestones other than line beginnings, but if there are several pages in a text, then the beginning of each, including the first, must be encoded</w:t>
      </w:r>
    </w:p>
    <w:p>
      <w:pPr>
        <w:pStyle w:val="Lista"/>
        <w:rPr>
          <w:b/>
          <w:bCs/>
        </w:rPr>
      </w:pPr>
      <w:r>
        <w:rPr>
          <w:b/>
          <w:bCs/>
        </w:rPr>
        <w:t>milestones and block-level containers</w:t>
      </w:r>
    </w:p>
    <w:p>
      <w:pPr>
        <w:pStyle w:val="Lista2"/>
      </w:pPr>
      <w:r>
        <w:t xml:space="preserve">milestone elements must by default be on the same level as the text </w:t>
      </w:r>
      <w:r>
        <w:rPr>
          <w:noProof/>
        </w:rPr>
        <w:t>(</w:t>
      </w:r>
      <w:r>
        <w:t>see also §</w:t>
      </w:r>
      <w:r>
        <w:fldChar w:fldCharType="begin"/>
      </w:r>
      <w:r>
        <w:instrText xml:space="preserve"> REF _Ref43979552 \w \h  \* MERGEFORMAT </w:instrText>
      </w:r>
      <w:r>
        <w:fldChar w:fldCharType="separate"/>
      </w:r>
      <w:r>
        <w:t>8.2.3</w:t>
      </w:r>
      <w:r>
        <w:fldChar w:fldCharType="end"/>
      </w:r>
      <w:r>
        <w:t xml:space="preserve">), i.e. </w:t>
      </w:r>
      <w:r>
        <w:rPr>
          <w:rStyle w:val="Foreign"/>
        </w:rPr>
        <w:t xml:space="preserve">inside </w:t>
      </w:r>
      <w:r>
        <w:t>rather than outside block-level elements representing intrinsic structure</w:t>
      </w:r>
    </w:p>
    <w:p>
      <w:pPr>
        <w:pStyle w:val="Lista3"/>
      </w:pPr>
      <w:r>
        <w:t xml:space="preserve">thus, at the start of an edition or a textpart division, any applicable milestone elements must be encoded after all applicable block-level elements have been opened,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p>
    <w:p>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pPr>
        <w:pStyle w:val="Lista2"/>
      </w:pPr>
      <w:r>
        <w:t xml:space="preserve">the single exception to this rule applies to massive medial lacunae </w:t>
      </w:r>
      <w:r>
        <w:rPr>
          <w:noProof/>
        </w:rPr>
        <w:t>(</w:t>
      </w:r>
      <w:r>
        <w:t>§</w:t>
      </w:r>
      <w:r>
        <w:fldChar w:fldCharType="begin"/>
      </w:r>
      <w:r>
        <w:instrText xml:space="preserve"> REF _Ref43981711 \w \h  \* MERGEFORMAT </w:instrText>
      </w:r>
      <w:r>
        <w:fldChar w:fldCharType="separate"/>
      </w:r>
      <w:r>
        <w:t>5.4.7</w:t>
      </w:r>
      <w:r>
        <w:fldChar w:fldCharType="end"/>
      </w:r>
      <w:r>
        <w:t>), where reconstructed structural milestones may be encoded outside block-level containers</w:t>
      </w:r>
    </w:p>
    <w:p>
      <w:pPr>
        <w:pStyle w:val="Lista"/>
        <w:rPr>
          <w:b/>
          <w:bCs/>
        </w:rPr>
      </w:pPr>
      <w:r>
        <w:rPr>
          <w:b/>
          <w:bCs/>
        </w:rPr>
        <w:t>milestones and other milestones</w:t>
      </w:r>
    </w:p>
    <w:p>
      <w:pPr>
        <w:pStyle w:val="Lista2"/>
      </w:pPr>
      <w:r>
        <w:t>in a document with a hierarchical extrinsic structure, a transition point on a higher tier is always accompanied by a transition on the lower tier(s); for instance, whenever a page begins, a new line begins too</w:t>
      </w:r>
    </w:p>
    <w:p>
      <w:pPr>
        <w:pStyle w:val="Lista3"/>
      </w:pPr>
      <w:r>
        <w:t xml:space="preserve">at every such point, every applicable milestone must be explicitly encoded, in an order of decreasing hierarchical level,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xml:space="preserve"> and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pPr>
        <w:pStyle w:val="Lista2"/>
      </w:pPr>
      <w:r>
        <w:t xml:space="preserve">in rare cases it is possible for a page or zone beginning not to be followed by a line beginning </w:t>
      </w:r>
      <w:r>
        <w:rPr>
          <w:noProof/>
        </w:rPr>
        <w:t>(</w:t>
      </w:r>
      <w:r>
        <w:t>e.g. when a medial plate of a set is lost, but the page structure is reconstructed for it, §</w:t>
      </w:r>
      <w:r>
        <w:fldChar w:fldCharType="begin"/>
      </w:r>
      <w:r>
        <w:instrText xml:space="preserve"> REF _Ref149918878 \r \h </w:instrText>
      </w:r>
      <w:r>
        <w:fldChar w:fldCharType="separate"/>
      </w:r>
      <w:r>
        <w:t>5.4.8.3</w:t>
      </w:r>
      <w:r>
        <w:fldChar w:fldCharType="end"/>
      </w:r>
      <w:r>
        <w:t>)</w:t>
      </w:r>
    </w:p>
    <w:p>
      <w:pPr>
        <w:pStyle w:val="Lista"/>
        <w:rPr>
          <w:b/>
          <w:bCs/>
        </w:rPr>
      </w:pPr>
      <w:r>
        <w:rPr>
          <w:b/>
          <w:bCs/>
        </w:rPr>
        <w:t>milestones and white space</w:t>
      </w:r>
    </w:p>
    <w:p>
      <w:pPr>
        <w:pStyle w:val="Lista2"/>
      </w:pPr>
      <w:r>
        <w:t>be careful with spaces and new lines in your XML code around milestones; see §</w:t>
      </w:r>
      <w:r>
        <w:fldChar w:fldCharType="begin"/>
      </w:r>
      <w:r>
        <w:instrText xml:space="preserve"> REF _Ref43984944 \r \h </w:instrText>
      </w:r>
      <w:r>
        <w:fldChar w:fldCharType="separate"/>
      </w:r>
      <w:r>
        <w:t>8.1.2</w:t>
      </w:r>
      <w:r>
        <w:fldChar w:fldCharType="end"/>
      </w:r>
      <w:r>
        <w:t xml:space="preserve"> for further details</w:t>
      </w:r>
    </w:p>
    <w:p>
      <w:pPr>
        <w:pStyle w:val="Lista2"/>
      </w:pPr>
      <w:r>
        <w:t>never add a space between a milestone tag and the following text</w:t>
      </w:r>
    </w:p>
    <w:p>
      <w:pPr>
        <w:pStyle w:val="Lista2"/>
      </w:pPr>
      <w:r>
        <w:t>adding a space or starting a new line in your XML file before a milestone tag is permitted if and only if it coincides with a word break</w:t>
      </w:r>
    </w:p>
    <w:p>
      <w:pPr>
        <w:pStyle w:val="Lista3"/>
      </w:pPr>
      <w:r>
        <w:t>in such a case is, a space before the tag is not required, but recommended because it makes the XML file easier to scan for human beings</w:t>
      </w:r>
    </w:p>
    <w:p>
      <w:pPr>
        <w:pStyle w:val="Lista3"/>
      </w:pPr>
      <w:r>
        <w:t>for milestones within words, see §</w:t>
      </w:r>
      <w:r>
        <w:fldChar w:fldCharType="begin"/>
      </w:r>
      <w:r>
        <w:instrText xml:space="preserve"> REF _Ref43984995 \w \h  \* MERGEFORMAT </w:instrText>
      </w:r>
      <w:r>
        <w:fldChar w:fldCharType="separate"/>
      </w:r>
      <w:r>
        <w:t>3.5.4</w:t>
      </w:r>
      <w:r>
        <w:fldChar w:fldCharType="end"/>
      </w:r>
    </w:p>
    <w:p>
      <w:pPr>
        <w:pStyle w:val="Lista2"/>
      </w:pPr>
      <w:r>
        <w:t>inserting line breaks (carriage returns) within milestone tags (regardless of whether they interrupt a word or not) is completely acceptable (see also §</w:t>
      </w:r>
      <w:r>
        <w:fldChar w:fldCharType="begin"/>
      </w:r>
      <w:r>
        <w:instrText xml:space="preserve"> REF _Ref43989206 \r \h </w:instrText>
      </w:r>
      <w:r>
        <w:fldChar w:fldCharType="separate"/>
      </w:r>
      <w:r>
        <w:t>8.1.1</w:t>
      </w:r>
      <w:r>
        <w:fldChar w:fldCharType="end"/>
      </w:r>
      <w:r>
        <w:t xml:space="preserve">), and doing so consistently for certain kinds of milestones will make your XML document easier to scan while working, as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1" w:name="_Ref182313052"/>
            <w:bookmarkStart w:id="222" w:name="_Ref182312225"/>
            <w:r>
              <w:t xml:space="preserve">Example </w:t>
            </w:r>
            <w:fldSimple w:instr=" STYLEREF 3 \s ">
              <w:r>
                <w:rPr>
                  <w:noProof/>
                </w:rPr>
                <w:t>3.3.2</w:t>
              </w:r>
            </w:fldSimple>
            <w:r>
              <w:t>.</w:t>
            </w:r>
            <w:fldSimple w:instr=" SEQ Example \* ALPHABETIC \s 3 ">
              <w:r>
                <w:rPr>
                  <w:noProof/>
                </w:rPr>
                <w:t>A</w:t>
              </w:r>
            </w:fldSimple>
            <w:bookmarkEnd w:id="221"/>
            <w:r>
              <w:t>: several kinds of milestones at the beginning of an edition</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"edition"</w:t>
            </w:r>
            <w:r>
              <w:rPr>
                <w:rStyle w:val="Code"/>
              </w:rPr>
              <w:t>&gt;</w:t>
            </w:r>
          </w:p>
          <w:p>
            <w:pPr>
              <w:pStyle w:val="CodeParagraph"/>
              <w:rPr>
                <w:rStyle w:val="Code"/>
              </w:rPr>
            </w:pPr>
            <w:r>
              <w:rPr>
                <w:rStyle w:val="Code"/>
              </w:rPr>
              <w:t xml:space="preserve">  &lt;lg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"zone"</w:t>
            </w:r>
            <w:r>
              <w:rPr>
                <w:rStyle w:val="Code"/>
              </w:rPr>
              <w:t xml:space="preserve">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Āsīt...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3" w:name="_Ref182313139"/>
            <w:r>
              <w:t xml:space="preserve">Example </w:t>
            </w:r>
            <w:fldSimple w:instr=" STYLEREF 3 \s ">
              <w:r>
                <w:rPr>
                  <w:noProof/>
                </w:rPr>
                <w:t>3.3.2</w:t>
              </w:r>
            </w:fldSimple>
            <w:r>
              <w:t>.</w:t>
            </w:r>
            <w:fldSimple w:instr=" SEQ Example \* ALPHABETIC \s 3 ">
              <w:r>
                <w:rPr>
                  <w:noProof/>
                </w:rPr>
                <w:t>B</w:t>
              </w:r>
            </w:fldSimple>
            <w:bookmarkEnd w:id="223"/>
            <w:r>
              <w:t>: two kinds of milestones coinciding with a break in intrinsic structure</w:t>
            </w:r>
          </w:p>
        </w:tc>
      </w:tr>
      <w:tr>
        <w:tc>
          <w:tcPr>
            <w:tcW w:w="5000" w:type="pct"/>
          </w:tcPr>
          <w:p>
            <w:pPr>
              <w:pStyle w:val="CodeParagraph"/>
              <w:rPr>
                <w:rStyle w:val="Code"/>
              </w:rPr>
            </w:pPr>
            <w:r>
              <w:rPr>
                <w:rStyle w:val="Codetext"/>
              </w:rPr>
              <w:t xml:space="preserve">  ...śāntiM</w:t>
            </w:r>
            <w:r>
              <w:rPr>
                <w:rStyle w:val="Code"/>
              </w:rPr>
              <w:t>&lt;/l&gt;</w:t>
            </w:r>
          </w:p>
          <w:p>
            <w:pPr>
              <w:pStyle w:val="CodeParagraph"/>
              <w:rPr>
                <w:rStyle w:val="Code"/>
              </w:rPr>
            </w:pPr>
            <w:r>
              <w:rPr>
                <w:rStyle w:val="Code"/>
              </w:rPr>
              <w:t>&lt;/lg&gt;</w:t>
            </w:r>
          </w:p>
          <w:p>
            <w:pPr>
              <w:pStyle w:val="CodeParagraph"/>
              <w:rPr>
                <w:rStyle w:val="Code"/>
              </w:rPr>
            </w:pPr>
            <w:r>
              <w:rPr>
                <w:rStyle w:val="Code"/>
              </w:rPr>
              <w:t xml:space="preserve">&lt;lg </w:t>
            </w:r>
            <w:r>
              <w:rPr>
                <w:rStyle w:val="Codeattribute"/>
              </w:rPr>
              <w:t>n</w:t>
            </w:r>
            <w:r>
              <w:rPr>
                <w:rStyle w:val="Code"/>
              </w:rPr>
              <w:t>=</w:t>
            </w:r>
            <w:r>
              <w:rPr>
                <w:rStyle w:val="Codevalue"/>
              </w:rPr>
              <w:t>"6"</w:t>
            </w:r>
            <w:r>
              <w:rPr>
                <w:rStyle w:val="Code"/>
              </w:rPr>
              <w:t xml:space="preserve"> </w:t>
            </w:r>
            <w:r>
              <w:rPr>
                <w:rStyle w:val="Codeattribute"/>
              </w:rPr>
              <w:t>met</w:t>
            </w:r>
            <w:r>
              <w:rPr>
                <w:rStyle w:val="Code"/>
              </w:rPr>
              <w:t>=</w:t>
            </w:r>
            <w:r>
              <w:rPr>
                <w:rStyle w:val="Codevalue"/>
              </w:rPr>
              <w:t>"upajāti"</w:t>
            </w:r>
            <w:r>
              <w:rPr>
                <w:rStyle w:val="Code"/>
              </w:rPr>
              <w:t>&gt;</w:t>
            </w:r>
          </w:p>
          <w:p>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"2"</w:t>
            </w:r>
            <w:r>
              <w:rPr>
                <w:rStyle w:val="Code"/>
              </w:rPr>
              <w:t xml:space="preserve">/&gt;&lt;lb </w:t>
            </w:r>
            <w:r>
              <w:rPr>
                <w:rStyle w:val="Codeattribute"/>
              </w:rPr>
              <w:t>n</w:t>
            </w:r>
            <w:r>
              <w:rPr>
                <w:rStyle w:val="Code"/>
              </w:rPr>
              <w:t>=</w:t>
            </w:r>
            <w:r>
              <w:rPr>
                <w:rStyle w:val="Codevalue"/>
              </w:rPr>
              <w:t>"9"</w:t>
            </w:r>
            <w:r>
              <w:rPr>
                <w:rStyle w:val="Code"/>
              </w:rPr>
              <w:t>/&gt;</w:t>
            </w:r>
            <w:r>
              <w:rPr>
                <w:rStyle w:val="Codetext"/>
              </w:rPr>
              <w:t>guptānvaya...</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4" w:name="_Ref182314695"/>
            <w:bookmarkStart w:id="225" w:name="_Ref182316275"/>
            <w:r>
              <w:t xml:space="preserve">Example </w:t>
            </w:r>
            <w:fldSimple w:instr=" STYLEREF 3 \s ">
              <w:r>
                <w:rPr>
                  <w:noProof/>
                </w:rPr>
                <w:t>3.3.2</w:t>
              </w:r>
            </w:fldSimple>
            <w:r>
              <w:t>.</w:t>
            </w:r>
            <w:fldSimple w:instr=" SEQ Example \* ALPHABETIC \s 3 ">
              <w:r>
                <w:rPr>
                  <w:noProof/>
                </w:rPr>
                <w:t>C</w:t>
              </w:r>
            </w:fldSimple>
            <w:bookmarkEnd w:id="224"/>
            <w:r>
              <w:t>: carriage returns used within milestone tags</w:t>
            </w:r>
            <w:bookmarkEnd w:id="225"/>
          </w:p>
        </w:tc>
      </w:tr>
      <w:tr>
        <w:tc>
          <w:tcPr>
            <w:tcW w:w="5000" w:type="pct"/>
          </w:tcPr>
          <w:p>
            <w:pPr>
              <w:pStyle w:val="CodeParagraph"/>
              <w:rPr>
                <w:rStyle w:val="Code"/>
              </w:rPr>
            </w:pPr>
            <w:r>
              <w:rPr>
                <w:rStyle w:val="Codetext"/>
              </w:rPr>
              <w:t xml:space="preserve">...manv-ādi-praṇīta-dharmmaśāstra-pracarita-vr̥ddhiḥ </w:t>
            </w:r>
            <w:r>
              <w:rPr>
                <w:rStyle w:val="Code"/>
              </w:rPr>
              <w:t xml:space="preserve">&lt;pb </w:t>
            </w:r>
          </w:p>
          <w:p>
            <w:pPr>
              <w:pStyle w:val="CodeParagraph"/>
              <w:rPr>
                <w:rStyle w:val="Code"/>
              </w:rPr>
            </w:pPr>
            <w:r>
              <w:rPr>
                <w:rStyle w:val="Codeattribute"/>
              </w:rPr>
              <w:t>n=</w:t>
            </w:r>
            <w:r>
              <w:rPr>
                <w:rStyle w:val="Codevalue"/>
              </w:rPr>
              <w:t>"2r"</w:t>
            </w:r>
            <w:r>
              <w:rPr>
                <w:rStyle w:val="Code"/>
              </w:rPr>
              <w:t xml:space="preserve">/&gt;&lt;lb </w:t>
            </w:r>
          </w:p>
          <w:p>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"7"</w:t>
            </w:r>
            <w:r>
              <w:rPr>
                <w:rStyle w:val="Code"/>
              </w:rPr>
              <w:t>/&gt;</w:t>
            </w:r>
            <w:r>
              <w:rPr>
                <w:rStyle w:val="Codetext"/>
              </w:rPr>
              <w:t>yudhiṣṭhira Iva satya-sandhaḥ br̥haspatir iva naya-jñaḥ mātā-pitr̥</w:t>
            </w:r>
            <w:r>
              <w:rPr>
                <w:rStyle w:val="Code"/>
              </w:rPr>
              <w:t>&lt;lb</w:t>
            </w:r>
            <w:r>
              <w:rPr>
                <w:rStyle w:val="Code"/>
              </w:rPr>
              <w:br/>
            </w:r>
            <w:r>
              <w:rPr>
                <w:rStyle w:val="Codeattribute"/>
              </w:rPr>
              <w:t>n=</w:t>
            </w:r>
            <w:r>
              <w:rPr>
                <w:rStyle w:val="Codevalue"/>
              </w:rPr>
              <w:t>"8"</w:t>
            </w:r>
            <w:r>
              <w:rPr>
                <w:rStyle w:val="Code"/>
              </w:rPr>
              <w:t xml:space="preserve"> </w:t>
            </w:r>
            <w:r>
              <w:rPr>
                <w:rStyle w:val="Codeattribute"/>
              </w:rPr>
              <w:t>break=</w:t>
            </w:r>
            <w:r>
              <w:rPr>
                <w:rStyle w:val="Codevalue"/>
              </w:rPr>
              <w:t>"no"</w:t>
            </w:r>
            <w:r>
              <w:rPr>
                <w:rStyle w:val="Code"/>
              </w:rPr>
              <w:t>/&gt;</w:t>
            </w:r>
            <w:r>
              <w:rPr>
                <w:rStyle w:val="Codetext"/>
              </w:rPr>
              <w:t>-pādānudhyātaḥ śrī-viṣṇuvarddhana-mahārājaḥ...</w:t>
            </w:r>
          </w:p>
        </w:tc>
      </w:tr>
    </w:tbl>
    <w:p>
      <w:pPr>
        <w:pStyle w:val="Cmsor3"/>
      </w:pPr>
      <w:bookmarkStart w:id="226" w:name="_Ref182318134"/>
      <w:bookmarkStart w:id="227" w:name="_Toc183083732"/>
      <w:r>
        <w:t>Milestones interrupting words</w:t>
      </w:r>
      <w:bookmarkEnd w:id="222"/>
      <w:bookmarkEnd w:id="226"/>
      <w:bookmarkEnd w:id="227"/>
    </w:p>
    <w:p>
      <w:pPr>
        <w:pStyle w:val="Lista"/>
      </w:pPr>
      <w:r>
        <w:t xml:space="preserve">a structural transition is deemed to interrupt a word if it occurs at a point other than between two independent words not fused in vowel sandhi, i.e. at a place where you would not be able to add an editorial space </w:t>
      </w:r>
      <w:r>
        <w:rPr>
          <w:noProof/>
        </w:rPr>
        <w:t>(#</w:t>
      </w:r>
      <w:r>
        <w:t>TG §2.6.1),</w:t>
      </w:r>
    </w:p>
    <w:p>
      <w:pPr>
        <w:pStyle w:val="Lista2"/>
      </w:pPr>
      <w:r>
        <w:t>including cases where</w:t>
      </w:r>
    </w:p>
    <w:p>
      <w:pPr>
        <w:pStyle w:val="Lista3"/>
      </w:pPr>
      <w:r>
        <w:t xml:space="preserve">the words before and after the transition are compounded to one another </w:t>
      </w:r>
      <w:r>
        <w:rPr>
          <w:noProof/>
        </w:rPr>
        <w:t>(</w:t>
      </w:r>
      <w:r>
        <w:t xml:space="preserve">e.g. </w:t>
      </w:r>
      <w:r>
        <w:rPr>
          <w:rStyle w:val="Foreign"/>
        </w:rPr>
        <w:t>mahā/rāja</w:t>
      </w:r>
      <w:r>
        <w:t>), or</w:t>
      </w:r>
    </w:p>
    <w:p>
      <w:pPr>
        <w:pStyle w:val="Lista3"/>
      </w:pPr>
      <w:r>
        <w:t xml:space="preserve">an initial vowel is fused in sandhi to the vowel before the transition </w:t>
      </w:r>
      <w:r>
        <w:rPr>
          <w:noProof/>
        </w:rPr>
        <w:t>(</w:t>
      </w:r>
      <w:r>
        <w:t xml:space="preserve">e.g. </w:t>
      </w:r>
      <w:r>
        <w:rPr>
          <w:rStyle w:val="Foreign"/>
        </w:rPr>
        <w:t>tathā/pi</w:t>
      </w:r>
      <w:r>
        <w:t xml:space="preserve">, </w:t>
      </w:r>
      <w:r>
        <w:rPr>
          <w:rStyle w:val="Foreign"/>
        </w:rPr>
        <w:t>atre/yam</w:t>
      </w:r>
      <w:r>
        <w:t xml:space="preserve">, </w:t>
      </w:r>
      <w:r>
        <w:rPr>
          <w:rStyle w:val="Foreign"/>
        </w:rPr>
        <w:t>tatho/ktam</w:t>
      </w:r>
      <w:r>
        <w:t xml:space="preserve">; but not </w:t>
      </w:r>
      <w:r>
        <w:rPr>
          <w:rStyle w:val="Foreign"/>
        </w:rPr>
        <w:t>so/yam</w:t>
      </w:r>
      <w:r>
        <w:t>, where the sandhi does not involve vowel fusion), or</w:t>
      </w:r>
    </w:p>
    <w:p>
      <w:pPr>
        <w:pStyle w:val="Lista3"/>
      </w:pPr>
      <w:r>
        <w:t xml:space="preserve">a final vowel is reduced in sandhi to a consonant, which is located after the transition </w:t>
      </w:r>
      <w:r>
        <w:rPr>
          <w:noProof/>
        </w:rPr>
        <w:t>(</w:t>
      </w:r>
      <w:r>
        <w:t xml:space="preserve">e.g. </w:t>
      </w:r>
      <w:r>
        <w:rPr>
          <w:rStyle w:val="Foreign"/>
        </w:rPr>
        <w:t>ast/y atra</w:t>
      </w:r>
      <w:r>
        <w:t xml:space="preserve">, </w:t>
      </w:r>
      <w:r>
        <w:rPr>
          <w:rStyle w:val="Foreign"/>
        </w:rPr>
        <w:t>asā/v api</w:t>
      </w:r>
      <w:r>
        <w:t>);</w:t>
      </w:r>
    </w:p>
    <w:p>
      <w:pPr>
        <w:pStyle w:val="Lista2"/>
      </w:pPr>
      <w:r>
        <w:t>and even if there is another feature intervening between the two words separated by the structural transition, such as</w:t>
      </w:r>
    </w:p>
    <w:p>
      <w:pPr>
        <w:pStyle w:val="Lista3"/>
      </w:pPr>
      <w:r>
        <w:t xml:space="preserve">space filler symbols </w:t>
      </w:r>
      <w:r>
        <w:rPr>
          <w:noProof/>
        </w:rPr>
        <w:t>(</w:t>
      </w:r>
      <w:r>
        <w:t>§</w:t>
      </w:r>
      <w:r>
        <w:fldChar w:fldCharType="begin"/>
      </w:r>
      <w:r>
        <w:instrText xml:space="preserve"> REF _Ref182580156 \r \h </w:instrText>
      </w:r>
      <w:r>
        <w:fldChar w:fldCharType="separate"/>
      </w:r>
      <w:r>
        <w:t>4.2.4.3</w:t>
      </w:r>
      <w:r>
        <w:fldChar w:fldCharType="end"/>
      </w:r>
      <w:r>
        <w:t>) at the end of a line, or</w:t>
      </w:r>
    </w:p>
    <w:p>
      <w:pPr>
        <w:pStyle w:val="Lista3"/>
      </w:pPr>
      <w:r>
        <w:t xml:space="preserve">a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either before or after the transition, or</w:t>
      </w:r>
    </w:p>
    <w:p>
      <w:pPr>
        <w:pStyle w:val="Lista3"/>
      </w:pPr>
      <w:r>
        <w:t xml:space="preserve">pre-modern deletion </w:t>
      </w:r>
      <w:r>
        <w:rPr>
          <w:noProof/>
        </w:rPr>
        <w:t>(</w:t>
      </w:r>
      <w:r>
        <w:t>§</w:t>
      </w:r>
      <w:r>
        <w:fldChar w:fldCharType="begin"/>
      </w:r>
      <w:r>
        <w:instrText xml:space="preserve"> REF _Ref43985171 \w \h  \* MERGEFORMAT </w:instrText>
      </w:r>
      <w:r>
        <w:fldChar w:fldCharType="separate"/>
      </w:r>
      <w:r>
        <w:t>4.4.2</w:t>
      </w:r>
      <w:r>
        <w:fldChar w:fldCharType="end"/>
      </w:r>
      <w:r>
        <w:t>) either before or after the transition, or</w:t>
      </w:r>
    </w:p>
    <w:p>
      <w:pPr>
        <w:pStyle w:val="Lista3"/>
      </w:pPr>
      <w:r>
        <w:t xml:space="preserve">a lacuna </w:t>
      </w:r>
      <w:r>
        <w:rPr>
          <w:noProof/>
        </w:rPr>
        <w:t>(</w:t>
      </w:r>
      <w:r>
        <w:t>§</w:t>
      </w:r>
      <w:r>
        <w:fldChar w:fldCharType="begin"/>
      </w:r>
      <w:r>
        <w:instrText xml:space="preserve"> REF _Ref43979611 \r \h  \* MERGEFORMAT </w:instrText>
      </w:r>
      <w:r>
        <w:fldChar w:fldCharType="separate"/>
      </w:r>
      <w:r>
        <w:t>5.4</w:t>
      </w:r>
      <w:r>
        <w:fldChar w:fldCharType="end"/>
      </w:r>
      <w:r>
        <w:t xml:space="preserve">) before or after the transition, provided that the original presence of an interrupted word can be inferred with fair likelihood </w:t>
      </w:r>
      <w:r>
        <w:rPr>
          <w:noProof/>
        </w:rPr>
        <w:t>(</w:t>
      </w:r>
      <w:r>
        <w:t>see §</w:t>
      </w:r>
      <w:r>
        <w:fldChar w:fldCharType="begin"/>
      </w:r>
      <w:r>
        <w:instrText xml:space="preserve"> REF _Ref182580157 \r \h </w:instrText>
      </w:r>
      <w:r>
        <w:fldChar w:fldCharType="separate"/>
      </w:r>
      <w:r>
        <w:t>3.3.3.1</w:t>
      </w:r>
      <w:r>
        <w:fldChar w:fldCharType="end"/>
      </w:r>
      <w:r>
        <w:t xml:space="preserve"> for details)</w:t>
      </w:r>
    </w:p>
    <w:p>
      <w:pPr>
        <w:pStyle w:val="Lista"/>
      </w:pPr>
      <w:r>
        <w:t xml:space="preserve">when a structural transition falls inside a word, then any and all milestone tags representing that transition must take the attribute </w:t>
      </w:r>
      <w:r>
        <w:rPr>
          <w:rStyle w:val="Codeattribute"/>
        </w:rPr>
        <w:t>@break</w:t>
      </w:r>
      <w:r>
        <w:t xml:space="preserve"> with the value </w:t>
      </w:r>
      <w:r>
        <w:rPr>
          <w:rStyle w:val="Codevalue"/>
        </w:rPr>
        <w:t>"no"</w:t>
      </w:r>
      <w:r>
        <w:t xml:space="preserve"> to encode the fact that the structural break does not also signify a break in the text</w:t>
      </w:r>
    </w:p>
    <w:p>
      <w:pPr>
        <w:pStyle w:val="Lista2"/>
      </w:pPr>
      <w:r>
        <w:t xml:space="preserve">that is to say, if several kinds of milestone occur together at such a point, each of them must be redundantly encoded with </w:t>
      </w:r>
      <w:r>
        <w:rPr>
          <w:rStyle w:val="Codeattribute"/>
        </w:rPr>
        <w:t>@break=</w:t>
      </w:r>
      <w:r>
        <w:rPr>
          <w:rStyle w:val="Codevalue"/>
        </w:rPr>
        <w:t>"no"</w:t>
      </w:r>
      <w:r>
        <w:t xml:space="preserve">, as in </w:t>
      </w:r>
      <w:r>
        <w:fldChar w:fldCharType="begin"/>
      </w:r>
      <w:r>
        <w:instrText xml:space="preserve"> REF _Ref182316564 \h </w:instrText>
      </w:r>
      <w:r>
        <w:fldChar w:fldCharType="separate"/>
      </w:r>
      <w:r>
        <w:t xml:space="preserve">Example </w:t>
      </w:r>
      <w:r>
        <w:rPr>
          <w:noProof/>
        </w:rPr>
        <w:t>3.3.3</w:t>
      </w:r>
      <w:r>
        <w:t>.</w:t>
      </w:r>
      <w:r>
        <w:rPr>
          <w:noProof/>
        </w:rPr>
        <w:t>A</w:t>
      </w:r>
      <w:r>
        <w:fldChar w:fldCharType="end"/>
      </w:r>
    </w:p>
    <w:p>
      <w:pPr>
        <w:pStyle w:val="Lista"/>
      </w:pPr>
      <w:r>
        <w:t xml:space="preserve">the necessity of </w:t>
      </w:r>
      <w:r>
        <w:rPr>
          <w:rStyle w:val="Codeattribute"/>
        </w:rPr>
        <w:t>@break=</w:t>
      </w:r>
      <w:r>
        <w:rPr>
          <w:rStyle w:val="Codevalue"/>
        </w:rPr>
        <w:t>"no"</w:t>
      </w:r>
      <w:r>
        <w:t xml:space="preserve"> is of course also applicable when a milestone splits an </w:t>
      </w:r>
      <w:r>
        <w:rPr>
          <w:rStyle w:val="Foreign"/>
        </w:rPr>
        <w:t>akṣara</w:t>
      </w:r>
      <w:r>
        <w:t xml:space="preserve"> as well as splitting a word; in addition,</w:t>
      </w:r>
    </w:p>
    <w:p>
      <w:pPr>
        <w:pStyle w:val="Lista2"/>
      </w:pPr>
      <w:r>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t>4.1.5</w:t>
      </w:r>
      <w:r>
        <w:fldChar w:fldCharType="end"/>
      </w:r>
    </w:p>
    <w:p>
      <w:pPr>
        <w:pStyle w:val="Lista2"/>
      </w:pPr>
      <w:r>
        <w:rPr>
          <w:rStyle w:val="Foreign"/>
        </w:rPr>
        <w:t>akṣara</w:t>
      </w:r>
      <w:r>
        <w:t>s inadvertently split by a gridlike feature are to be handled as per §</w:t>
      </w:r>
      <w:r>
        <w:fldChar w:fldCharType="begin"/>
      </w:r>
      <w:r>
        <w:instrText xml:space="preserve"> REF _Ref182813737 \r \h </w:instrText>
      </w:r>
      <w:r>
        <w:fldChar w:fldCharType="separate"/>
      </w:r>
      <w:r>
        <w:t>3.7.5</w:t>
      </w:r>
      <w:r>
        <w:fldChar w:fldCharType="end"/>
      </w:r>
    </w:p>
    <w:p>
      <w:pPr>
        <w:pStyle w:val="Lista"/>
      </w:pPr>
      <w:r>
        <w:t xml:space="preserve">when you have used </w:t>
      </w:r>
      <w:r>
        <w:rPr>
          <w:rStyle w:val="Codeattribute"/>
        </w:rPr>
        <w:t>@break=</w:t>
      </w:r>
      <w:r>
        <w:rPr>
          <w:rStyle w:val="Codevalue"/>
        </w:rPr>
        <w:t>"no"</w:t>
      </w:r>
      <w:r>
        <w:t xml:space="preserve"> on a milestone element,</w:t>
      </w:r>
    </w:p>
    <w:p>
      <w:pPr>
        <w:pStyle w:val="Lista2"/>
      </w:pPr>
      <w:r>
        <w:t xml:space="preserve">never start a new line of code before the milestone tag </w:t>
      </w:r>
      <w:r>
        <w:rPr>
          <w:noProof/>
        </w:rPr>
        <w:t>(</w:t>
      </w:r>
      <w:r>
        <w:t>see also §</w:t>
      </w:r>
      <w:r>
        <w:fldChar w:fldCharType="begin"/>
      </w:r>
      <w:r>
        <w:instrText xml:space="preserve"> REF _Ref43985198 \w \h  \* MERGEFORMAT </w:instrText>
      </w:r>
      <w:r>
        <w:fldChar w:fldCharType="separate"/>
      </w:r>
      <w:r>
        <w:t>8.1</w:t>
      </w:r>
      <w:r>
        <w:fldChar w:fldCharType="end"/>
      </w:r>
      <w:r>
        <w:t>)</w:t>
      </w:r>
    </w:p>
    <w:p>
      <w:pPr>
        <w:pStyle w:val="Lista2"/>
      </w:pPr>
      <w:r>
        <w:t>starting a new line within the tag is, however, acceptable as explained in §</w:t>
      </w:r>
      <w:r>
        <w:fldChar w:fldCharType="begin"/>
      </w:r>
      <w:r>
        <w:instrText xml:space="preserve"> REF _Ref182316248 \r \h </w:instrText>
      </w:r>
      <w:r>
        <w:fldChar w:fldCharType="separate"/>
      </w:r>
      <w:r>
        <w:t>3.3.2</w:t>
      </w:r>
      <w:r>
        <w:fldChar w:fldCharType="end"/>
      </w:r>
      <w:r>
        <w:t xml:space="preserve"> and illustrated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p>
      <w:pPr>
        <w:pStyle w:val="Lista2"/>
      </w:pPr>
      <w:r>
        <w:t>never add a space before the milestone tag</w:t>
      </w:r>
    </w:p>
    <w:p>
      <w:pPr>
        <w:pStyle w:val="Lista2"/>
      </w:pPr>
      <w:r>
        <w:t>never add a hyphen before the milestone tag (one will be generated automatically in display)</w:t>
      </w:r>
    </w:p>
    <w:p>
      <w:pPr>
        <w:pStyle w:val="Lista3"/>
      </w:pPr>
      <w:r>
        <w:t>however, if you use editorial hyphens for the segmentation of compounds (#TG 2.6.2), then</w:t>
      </w:r>
    </w:p>
    <w:p>
      <w:pPr>
        <w:pStyle w:val="Lista4"/>
      </w:pPr>
      <w:r>
        <w:t>boundaries marked by editorial hyphens must still be treated as being inside words</w:t>
      </w:r>
    </w:p>
    <w:p>
      <w:pPr>
        <w:pStyle w:val="Lista4"/>
      </w:pPr>
      <w:r>
        <w:t xml:space="preserve">the editorial hyphen must be placed at the start of the new line, not at the end of the previous line, as in the last line of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8" w:name="_Ref182316564"/>
            <w:r>
              <w:t xml:space="preserve">Example </w:t>
            </w:r>
            <w:fldSimple w:instr=" STYLEREF 3 \s ">
              <w:r>
                <w:rPr>
                  <w:noProof/>
                </w:rPr>
                <w:t>3.3.3</w:t>
              </w:r>
            </w:fldSimple>
            <w:r>
              <w:t>.</w:t>
            </w:r>
            <w:fldSimple w:instr=" SEQ Example \* ALPHABETIC \s 3 ">
              <w:r>
                <w:rPr>
                  <w:noProof/>
                </w:rPr>
                <w:t>A</w:t>
              </w:r>
            </w:fldSimple>
            <w:bookmarkEnd w:id="228"/>
            <w:r>
              <w:t>: multiple milestones interrupting a word</w:t>
            </w:r>
          </w:p>
        </w:tc>
      </w:tr>
      <w:tr>
        <w:tc>
          <w:tcPr>
            <w:tcW w:w="5000" w:type="pct"/>
          </w:tcPr>
          <w:p>
            <w:pPr>
              <w:pStyle w:val="CodeParagraph"/>
              <w:rPr>
                <w:rStyle w:val="Code"/>
              </w:rPr>
            </w:pPr>
            <w:r>
              <w:rPr>
                <w:rStyle w:val="Codetext"/>
              </w:rPr>
              <w:lastRenderedPageBreak/>
              <w:t>...</w:t>
            </w:r>
            <w:r>
              <w:t xml:space="preserve"> </w:t>
            </w:r>
            <w:r>
              <w:rPr>
                <w:rStyle w:val="Codetext"/>
              </w:rPr>
              <w:t>tad viditvā yathocitaṁ bhāga-bhoga</w:t>
            </w:r>
            <w:r>
              <w:rPr>
                <w:rStyle w:val="Code"/>
              </w:rPr>
              <w:t xml:space="preserve">&lt;pb </w:t>
            </w:r>
          </w:p>
          <w:p>
            <w:pPr>
              <w:pStyle w:val="CodeParagraph"/>
              <w:rPr>
                <w:rStyle w:val="Code"/>
              </w:rPr>
            </w:pPr>
            <w:r>
              <w:rPr>
                <w:rStyle w:val="Codeattribute"/>
              </w:rPr>
              <w:t>n=</w:t>
            </w:r>
            <w:r>
              <w:rPr>
                <w:rStyle w:val="Codevalue"/>
              </w:rPr>
              <w:t>"3r"</w:t>
            </w:r>
            <w:r>
              <w:rPr>
                <w:rStyle w:val="Code"/>
              </w:rPr>
              <w:t xml:space="preserve"> </w:t>
            </w:r>
            <w:r>
              <w:rPr>
                <w:rStyle w:val="Codeattribute"/>
              </w:rPr>
              <w:t>break=</w:t>
            </w:r>
            <w:r>
              <w:rPr>
                <w:rStyle w:val="Codevalue"/>
              </w:rPr>
              <w:t>"no"</w:t>
            </w:r>
            <w:r>
              <w:rPr>
                <w:rStyle w:val="Code"/>
              </w:rPr>
              <w:t xml:space="preserve">/&gt;&lt;lb </w:t>
            </w:r>
          </w:p>
          <w:p>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"19"</w:t>
            </w:r>
            <w:r>
              <w:rPr>
                <w:rStyle w:val="Code"/>
              </w:rPr>
              <w:t xml:space="preserve"> </w:t>
            </w:r>
            <w:r>
              <w:rPr>
                <w:rStyle w:val="Codeattribute"/>
              </w:rPr>
              <w:t>break=</w:t>
            </w:r>
            <w:r>
              <w:rPr>
                <w:rStyle w:val="Codevalue"/>
              </w:rPr>
              <w:t>"no"</w:t>
            </w:r>
            <w:r>
              <w:rPr>
                <w:rStyle w:val="Code"/>
              </w:rPr>
              <w:t>/&gt;</w:t>
            </w:r>
            <w:r>
              <w:rPr>
                <w:rStyle w:val="Codetext"/>
              </w:rPr>
              <w:t>m upanayantaḥ sukhaṁ prativasatha...</w:t>
            </w:r>
          </w:p>
        </w:tc>
      </w:tr>
    </w:tbl>
    <w:p>
      <w:pPr>
        <w:pStyle w:val="Cmsor4"/>
      </w:pPr>
      <w:bookmarkStart w:id="229" w:name="_Ref182318132"/>
      <w:bookmarkStart w:id="230" w:name="_Ref182318133"/>
      <w:bookmarkStart w:id="231" w:name="_Ref182380522"/>
      <w:bookmarkStart w:id="232" w:name="_Ref182580157"/>
      <w:bookmarkStart w:id="233" w:name="_Ref182580257"/>
      <w:bookmarkStart w:id="234" w:name="_Toc183083733"/>
      <w:r>
        <w:t>Milestones in lacunose text</w:t>
      </w:r>
      <w:bookmarkEnd w:id="229"/>
      <w:bookmarkEnd w:id="230"/>
      <w:bookmarkEnd w:id="231"/>
      <w:bookmarkEnd w:id="232"/>
      <w:bookmarkEnd w:id="233"/>
      <w:bookmarkEnd w:id="234"/>
    </w:p>
    <w:p>
      <w:pPr>
        <w:pStyle w:val="Lista"/>
      </w:pPr>
      <w:r>
        <w:t xml:space="preserve">when text before or after a milestone is lost, badly damaged, or unintelligible for some other reason, then it may not be possible to decide for certain whether the milestone interrupts a word </w:t>
      </w:r>
    </w:p>
    <w:p>
      <w:pPr>
        <w:pStyle w:val="Lista2"/>
      </w:pPr>
      <w:r>
        <w:t xml:space="preserve">in such cases, use </w:t>
      </w:r>
      <w:r>
        <w:rPr>
          <w:rStyle w:val="Codeattribute"/>
        </w:rPr>
        <w:t>@break</w:t>
      </w:r>
      <w:r>
        <w:rPr>
          <w:rStyle w:val="Code"/>
        </w:rPr>
        <w:t>=</w:t>
      </w:r>
      <w:r>
        <w:rPr>
          <w:rStyle w:val="Codevalue"/>
        </w:rPr>
        <w:t>"no"</w:t>
      </w:r>
      <w:r>
        <w:t xml:space="preserve"> when you are reasonably certain that an interruption is present</w:t>
      </w:r>
    </w:p>
    <w:p>
      <w:pPr>
        <w:pStyle w:val="Lista2"/>
      </w:pPr>
      <w:r>
        <w:t>but do not do so if you are uncertain</w:t>
      </w:r>
    </w:p>
    <w:p>
      <w:pPr>
        <w:pStyle w:val="Lista2"/>
      </w:pPr>
      <w:r>
        <w:t>observing the following guidelines</w:t>
      </w:r>
    </w:p>
    <w:p>
      <w:pPr>
        <w:pStyle w:val="Lista"/>
      </w:pPr>
      <w:r>
        <w:t xml:space="preserve">when there is a </w:t>
      </w:r>
      <w:r>
        <w:rPr>
          <w:b/>
          <w:bCs/>
        </w:rPr>
        <w:t>lacuna before the transition</w:t>
      </w:r>
      <w:r>
        <w:t>,</w:t>
      </w:r>
    </w:p>
    <w:p>
      <w:pPr>
        <w:pStyle w:val="Lista2"/>
      </w:pPr>
      <w:r>
        <w:t xml:space="preserve">use </w:t>
      </w:r>
      <w:r>
        <w:rPr>
          <w:rStyle w:val="Codeattribute"/>
        </w:rPr>
        <w:t>@break</w:t>
      </w:r>
      <w:r>
        <w:rPr>
          <w:rStyle w:val="Code"/>
        </w:rPr>
        <w:t>=</w:t>
      </w:r>
      <w:r>
        <w:rPr>
          <w:rStyle w:val="Codevalue"/>
        </w:rPr>
        <w:t>"no"</w:t>
      </w:r>
      <w:r>
        <w:t xml:space="preserve"> if the extant text begins with an incomplete indivisible morpheme or with the final part of what you are certain was a compound word</w:t>
      </w:r>
    </w:p>
    <w:p>
      <w:pPr>
        <w:pStyle w:val="Lista2"/>
      </w:pPr>
      <w:r>
        <w:t xml:space="preserve">but do not use </w:t>
      </w:r>
      <w:r>
        <w:rPr>
          <w:rStyle w:val="Codeattribute"/>
        </w:rPr>
        <w:t>@break</w:t>
      </w:r>
      <w:r>
        <w:rPr>
          <w:rStyle w:val="Code"/>
        </w:rPr>
        <w:t>=</w:t>
      </w:r>
      <w:r>
        <w:rPr>
          <w:rStyle w:val="Codevalue"/>
        </w:rPr>
        <w:t>"no"</w:t>
      </w:r>
      <w:r>
        <w:t xml:space="preserve"> if the extant text is intelligible </w:t>
      </w:r>
      <w:r>
        <w:rPr>
          <w:noProof/>
        </w:rPr>
        <w:t>(</w:t>
      </w:r>
      <w:r>
        <w:t>and plausible in context) as it is, even if there is some chance that the previous line contained a prefix or a compound member attached to the first extant word</w:t>
      </w:r>
    </w:p>
    <w:p>
      <w:pPr>
        <w:pStyle w:val="Lista"/>
      </w:pPr>
      <w:r>
        <w:t xml:space="preserve">when there is </w:t>
      </w:r>
      <w:r>
        <w:rPr>
          <w:b/>
          <w:bCs/>
        </w:rPr>
        <w:t>lacuna after the transition</w:t>
      </w:r>
      <w:r>
        <w:t>,</w:t>
      </w:r>
    </w:p>
    <w:p>
      <w:pPr>
        <w:pStyle w:val="Lista2"/>
      </w:pPr>
      <w:r>
        <w:t xml:space="preserve">use </w:t>
      </w:r>
      <w:r>
        <w:rPr>
          <w:rStyle w:val="Codeattribute"/>
        </w:rPr>
        <w:t>@break</w:t>
      </w:r>
      <w:r>
        <w:rPr>
          <w:rStyle w:val="Code"/>
        </w:rPr>
        <w:t>=</w:t>
      </w:r>
      <w:r>
        <w:rPr>
          <w:rStyle w:val="Codevalue"/>
        </w:rPr>
        <w:t>"no"</w:t>
      </w:r>
      <w:r>
        <w:t xml:space="preserve"> if the end of the extant text is clearly not the end of an independent word</w:t>
      </w:r>
    </w:p>
    <w:p>
      <w:pPr>
        <w:pStyle w:val="Lista2"/>
      </w:pPr>
      <w:r>
        <w:t xml:space="preserve">but do not use </w:t>
      </w:r>
      <w:r>
        <w:rPr>
          <w:rStyle w:val="Codeattribute"/>
        </w:rPr>
        <w:t>@break</w:t>
      </w:r>
      <w:r>
        <w:rPr>
          <w:rStyle w:val="Code"/>
        </w:rPr>
        <w:t>=</w:t>
      </w:r>
      <w:r>
        <w:rPr>
          <w:rStyle w:val="Codevalue"/>
        </w:rPr>
        <w:t>"no"</w:t>
      </w:r>
      <w:r>
        <w:t xml:space="preserve"> if the end of the extant text may be the end of an independent word, even if there is a chance that this word continued in the current line</w:t>
      </w:r>
    </w:p>
    <w:p>
      <w:pPr>
        <w:pStyle w:val="Lista"/>
      </w:pPr>
      <w:r>
        <w:t xml:space="preserve">when there is a </w:t>
      </w:r>
      <w:r>
        <w:rPr>
          <w:b/>
          <w:bCs/>
        </w:rPr>
        <w:t>lacuna both before and after</w:t>
      </w:r>
      <w:r>
        <w:t xml:space="preserve"> the spot where a structural milestone is (expected to be) located, then in addition to uncertainty as to whether a word is interrupted, it may not be possible to determine the exact number of characters lost on either side of the transition</w:t>
      </w:r>
    </w:p>
    <w:p>
      <w:pPr>
        <w:pStyle w:val="Lista2"/>
      </w:pPr>
      <w:r>
        <w:t xml:space="preserve">if the lacuna is </w:t>
      </w:r>
      <w:r>
        <w:rPr>
          <w:b/>
          <w:bCs/>
        </w:rPr>
        <w:t>not restored</w:t>
      </w:r>
      <w:r>
        <w:t xml:space="preserve">, do not use </w:t>
      </w:r>
      <w:r>
        <w:rPr>
          <w:rStyle w:val="Codeattribute"/>
        </w:rPr>
        <w:t>@break</w:t>
      </w:r>
      <w:r>
        <w:rPr>
          <w:rStyle w:val="Code"/>
        </w:rPr>
        <w:t>=</w:t>
      </w:r>
      <w:r>
        <w:rPr>
          <w:rStyle w:val="Codevalue"/>
        </w:rPr>
        <w:t>"no"</w:t>
      </w:r>
      <w:r>
        <w:t xml:space="preserve"> (which would assert that a word has been split by the milestone) and simply encode gaps </w:t>
      </w:r>
      <w:r>
        <w:rPr>
          <w:noProof/>
        </w:rPr>
        <w:t>(</w:t>
      </w:r>
      <w:r>
        <w:t>§</w:t>
      </w:r>
      <w:r>
        <w:fldChar w:fldCharType="begin"/>
      </w:r>
      <w:r>
        <w:instrText xml:space="preserve"> REF _Ref43979611 \r \h  \* MERGEFORMAT </w:instrText>
      </w:r>
      <w:r>
        <w:fldChar w:fldCharType="separate"/>
      </w:r>
      <w:r>
        <w:t>5.4</w:t>
      </w:r>
      <w:r>
        <w:fldChar w:fldCharType="end"/>
      </w:r>
      <w:r>
        <w:t>) of unknown or uncertain length on both sides of the milestone tag</w:t>
      </w:r>
    </w:p>
    <w:p>
      <w:pPr>
        <w:pStyle w:val="Lista2"/>
      </w:pPr>
      <w:r>
        <w:t xml:space="preserve">if you </w:t>
      </w:r>
      <w:r>
        <w:rPr>
          <w:b/>
          <w:bCs/>
        </w:rPr>
        <w:t>supply the lost text</w:t>
      </w:r>
      <w:r>
        <w:t xml:space="preserve"> </w:t>
      </w:r>
      <w:r>
        <w:rPr>
          <w:noProof/>
        </w:rPr>
        <w:t>(</w:t>
      </w:r>
      <w:r>
        <w:t>as per §</w:t>
      </w:r>
      <w:r>
        <w:fldChar w:fldCharType="begin"/>
      </w:r>
      <w:r>
        <w:instrText xml:space="preserve"> REF _Ref43984912 \w \h  \* MERGEFORMAT </w:instrText>
      </w:r>
      <w:r>
        <w:fldChar w:fldCharType="separate"/>
      </w:r>
      <w:r>
        <w:t>5.5</w:t>
      </w:r>
      <w:r>
        <w:fldChar w:fldCharType="end"/>
      </w:r>
      <w:r>
        <w:t xml:space="preserve">), create the milestone tag at its most likely position vis-à-vis the text and use or omit </w:t>
      </w:r>
      <w:r>
        <w:rPr>
          <w:rStyle w:val="Codeattribute"/>
        </w:rPr>
        <w:t>@break</w:t>
      </w:r>
      <w:r>
        <w:rPr>
          <w:rStyle w:val="Code"/>
        </w:rPr>
        <w:t>=</w:t>
      </w:r>
      <w:r>
        <w:rPr>
          <w:rStyle w:val="Codevalue"/>
        </w:rPr>
        <w:t>"no"</w:t>
      </w:r>
      <w:r>
        <w:t xml:space="preserve"> as dictated by the restored text</w:t>
      </w:r>
    </w:p>
    <w:p>
      <w:pPr>
        <w:pStyle w:val="Lista3"/>
      </w:pPr>
      <w:r>
        <w:t>if you feel that the uncertainty of this positioning matters, mention it in your commentary to the text</w:t>
      </w:r>
      <w:r>
        <w:rPr>
          <w:rStyle w:val="Lbjegyzet-hivatkozs"/>
        </w:rPr>
        <w:footnoteReference w:id="17"/>
      </w:r>
    </w:p>
    <w:p>
      <w:pPr>
        <w:pStyle w:val="Cmsor3"/>
      </w:pPr>
      <w:bookmarkStart w:id="235" w:name="_Ref182815315"/>
      <w:bookmarkStart w:id="236" w:name="_Toc183083734"/>
      <w:r>
        <w:t>Milestone units</w:t>
      </w:r>
      <w:bookmarkEnd w:id="235"/>
      <w:bookmarkEnd w:id="236"/>
    </w:p>
    <w:p>
      <w:pPr>
        <w:pStyle w:val="Lista"/>
      </w:pPr>
      <w:r>
        <w:t xml:space="preserve">the attribute </w:t>
      </w:r>
      <w:r>
        <w:rPr>
          <w:rStyle w:val="Codeattribute"/>
        </w:rPr>
        <w:t>@unit</w:t>
      </w:r>
      <w:r>
        <w:t xml:space="preserve"> is mandatory for all </w:t>
      </w:r>
      <w:r>
        <w:rPr>
          <w:rStyle w:val="Code"/>
        </w:rPr>
        <w:t>&lt;milestone&gt;</w:t>
      </w:r>
      <w:r>
        <w:t xml:space="preserve"> elements representing extrinsic structure</w:t>
      </w:r>
    </w:p>
    <w:p>
      <w:pPr>
        <w:pStyle w:val="Lista"/>
      </w:pPr>
      <w:r>
        <w:t xml:space="preserve">the value of this attribute shall be a single word describing the nature of the transition analogously to the (optional) </w:t>
      </w:r>
      <w:r>
        <w:rPr>
          <w:rStyle w:val="Codeattribute"/>
        </w:rPr>
        <w:t>@subtype</w:t>
      </w:r>
      <w:r>
        <w:t xml:space="preserve"> of textpart divisions </w:t>
      </w:r>
      <w:r>
        <w:rPr>
          <w:noProof/>
        </w:rPr>
        <w:t>(</w:t>
      </w:r>
      <w:r>
        <w:t>§</w:t>
      </w:r>
      <w:r>
        <w:fldChar w:fldCharType="begin"/>
      </w:r>
      <w:r>
        <w:instrText xml:space="preserve"> REF _Ref182236825 \r \h </w:instrText>
      </w:r>
      <w:r>
        <w:fldChar w:fldCharType="separate"/>
      </w:r>
      <w:r>
        <w:t>3.2.3.2</w:t>
      </w:r>
      <w:r>
        <w:fldChar w:fldCharType="end"/>
      </w:r>
      <w:r>
        <w:t>), based on the general nature of the partition rather than its semantic function or physical appearance</w:t>
      </w:r>
    </w:p>
    <w:p>
      <w:pPr>
        <w:pStyle w:val="Lista"/>
      </w:pPr>
      <w:r>
        <w:t xml:space="preserve">preferred values of </w:t>
      </w:r>
      <w:r>
        <w:rPr>
          <w:rStyle w:val="Codeattribute"/>
        </w:rPr>
        <w:t>@unit</w:t>
      </w:r>
      <w:r>
        <w:t>, applicable to both pagelike (§</w:t>
      </w:r>
      <w:r>
        <w:fldChar w:fldCharType="begin"/>
      </w:r>
      <w:r>
        <w:instrText xml:space="preserve"> REF _Ref43986679 \r \h </w:instrText>
      </w:r>
      <w:r>
        <w:fldChar w:fldCharType="separate"/>
      </w:r>
      <w:r>
        <w:t>3.4.3</w:t>
      </w:r>
      <w:r>
        <w:fldChar w:fldCharType="end"/>
      </w:r>
      <w:r>
        <w:t>) and gridlike (§</w:t>
      </w:r>
      <w:r>
        <w:fldChar w:fldCharType="begin"/>
      </w:r>
      <w:r>
        <w:instrText xml:space="preserve"> REF _Ref182310382 \r \h </w:instrText>
      </w:r>
      <w:r>
        <w:fldChar w:fldCharType="separate"/>
      </w:r>
      <w:r>
        <w:t>3.6.2</w:t>
      </w:r>
      <w:r>
        <w:fldChar w:fldCharType="end"/>
      </w:r>
      <w:r>
        <w:t xml:space="preserve">) </w:t>
      </w:r>
      <w:r>
        <w:rPr>
          <w:rStyle w:val="Code"/>
        </w:rPr>
        <w:t>&lt;milestone&gt;</w:t>
      </w:r>
      <w:r>
        <w:t xml:space="preserve"> elements, are as follows:</w:t>
      </w:r>
    </w:p>
    <w:p>
      <w:pPr>
        <w:pStyle w:val="Lista2"/>
      </w:pPr>
      <w:r>
        <w:rPr>
          <w:rStyle w:val="Codevalue"/>
        </w:rPr>
        <w:t>"face"</w:t>
      </w:r>
      <w:r>
        <w:t xml:space="preserve"> for a physically contiguous surface of a three-dimensional object of any shape and any number of sides (pagelike </w:t>
      </w:r>
      <w:r>
        <w:fldChar w:fldCharType="begin"/>
      </w:r>
      <w:r>
        <w:instrText xml:space="preserve"> REF _Ref44078412 \h </w:instrText>
      </w:r>
      <w:r>
        <w:fldChar w:fldCharType="separate"/>
      </w:r>
      <w:r>
        <w:t xml:space="preserve">Example </w:t>
      </w:r>
      <w:r>
        <w:rPr>
          <w:noProof/>
        </w:rPr>
        <w:t>3.4.4</w:t>
      </w:r>
      <w:r>
        <w:t>.</w:t>
      </w:r>
      <w:r>
        <w:rPr>
          <w:noProof/>
        </w:rPr>
        <w:t>A</w:t>
      </w:r>
      <w:r>
        <w:fldChar w:fldCharType="end"/>
      </w:r>
      <w:r>
        <w:t xml:space="preserve">; gridlike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see also Case study 3 of </w:t>
      </w:r>
      <w:r>
        <w:fldChar w:fldCharType="begin"/>
      </w:r>
      <w:r>
        <w:instrText xml:space="preserve"> REF _Ref43985466 \w \h  \* MERGEFORMAT </w:instrText>
      </w:r>
      <w:r>
        <w:fldChar w:fldCharType="separate"/>
      </w:r>
      <w:r>
        <w:t>Appendix C</w:t>
      </w:r>
      <w:r>
        <w:fldChar w:fldCharType="end"/>
      </w:r>
      <w:r>
        <w:t xml:space="preserve"> for pagelike faces subdivided into gridlike columns)</w:t>
      </w:r>
    </w:p>
    <w:p>
      <w:pPr>
        <w:pStyle w:val="Lista2"/>
      </w:pPr>
      <w:r>
        <w:rPr>
          <w:rStyle w:val="Codevalue"/>
        </w:rPr>
        <w:t>"faces"</w:t>
      </w:r>
      <w:r>
        <w:t xml:space="preserve"> in texts where each pagelike zone involves lines continuing across two or more surfaces such as the frontal and lateral face of a four-sided stele</w:t>
      </w:r>
    </w:p>
    <w:p>
      <w:pPr>
        <w:pStyle w:val="Lista3"/>
      </w:pPr>
      <w:r>
        <w:t xml:space="preserve">this unit is not normally applicable to gridlike partitions, but a gridlike partition with </w:t>
      </w:r>
      <w:r>
        <w:rPr>
          <w:rStyle w:val="Codeattribute"/>
        </w:rPr>
        <w:t>@unit=</w:t>
      </w:r>
      <w:r>
        <w:rPr>
          <w:rStyle w:val="Codevalue"/>
        </w:rPr>
        <w:t>"face"</w:t>
      </w:r>
      <w:r>
        <w:t xml:space="preserve"> may be used to encode the boundary of each face constituting a pagelike zone of this kind, as in Case study 1 of </w:t>
      </w:r>
      <w:r>
        <w:fldChar w:fldCharType="begin"/>
      </w:r>
      <w:r>
        <w:instrText xml:space="preserve"> REF _Ref43985466 \w \h  \* MERGEFORMAT </w:instrText>
      </w:r>
      <w:r>
        <w:fldChar w:fldCharType="separate"/>
      </w:r>
      <w:r>
        <w:t>Appendix C</w:t>
      </w:r>
      <w:r>
        <w:fldChar w:fldCharType="end"/>
      </w:r>
    </w:p>
    <w:p>
      <w:pPr>
        <w:pStyle w:val="Lista2"/>
      </w:pPr>
      <w:r>
        <w:rPr>
          <w:rStyle w:val="Codevalue"/>
        </w:rPr>
        <w:t>"column"</w:t>
      </w:r>
      <w:r>
        <w:t xml:space="preserve"> for zones placed side by side and generally taller than they are wide</w:t>
      </w:r>
    </w:p>
    <w:p>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pPr>
        <w:pStyle w:val="Lista3"/>
      </w:pPr>
      <w:r>
        <w:lastRenderedPageBreak/>
        <w:t xml:space="preserve">resembling verse with metrical subunits arranged into quasi-columns for gridlike partitions, as in and Case study 3 of </w:t>
      </w:r>
      <w:r>
        <w:fldChar w:fldCharType="begin"/>
      </w:r>
      <w:r>
        <w:instrText xml:space="preserve"> REF _Ref43985466 \w \h  \* MERGEFORMAT </w:instrText>
      </w:r>
      <w:r>
        <w:fldChar w:fldCharType="separate"/>
      </w:r>
      <w:r>
        <w:t>Appendix C</w:t>
      </w:r>
      <w:r>
        <w:fldChar w:fldCharType="end"/>
      </w:r>
    </w:p>
    <w:p>
      <w:pPr>
        <w:pStyle w:val="Lista2"/>
      </w:pPr>
      <w:r>
        <w:rPr>
          <w:rStyle w:val="Codevalue"/>
        </w:rPr>
        <w:t>"item"</w:t>
      </w:r>
      <w:r>
        <w:t xml:space="preserve"> for physically distinct objects such as architectural elements, e.g. when an inscription is engraved on two pillars or doorjambs (pagelike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pPr>
        <w:pStyle w:val="Lista3"/>
      </w:pPr>
      <w:r>
        <w:t>this unit is not normally applicable to gridlike partitions</w:t>
      </w:r>
    </w:p>
    <w:p>
      <w:pPr>
        <w:pStyle w:val="Lista2"/>
      </w:pPr>
      <w:r>
        <w:rPr>
          <w:rStyle w:val="Codevalue"/>
        </w:rPr>
        <w:t>"block"</w:t>
      </w:r>
      <w:r>
        <w:t xml:space="preserve"> for inscriptions on separable architectural blocks in a larger element such as a wall (gridlike </w:t>
      </w:r>
      <w:r>
        <w:fldChar w:fldCharType="begin"/>
      </w:r>
      <w:r>
        <w:instrText xml:space="preserve"> REF _Ref44078533 \h </w:instrText>
      </w:r>
      <w:r>
        <w:fldChar w:fldCharType="separate"/>
      </w:r>
      <w:r>
        <w:t xml:space="preserve">Example </w:t>
      </w:r>
      <w:r>
        <w:rPr>
          <w:noProof/>
        </w:rPr>
        <w:t>3.6.1</w:t>
      </w:r>
      <w:r>
        <w:t>.</w:t>
      </w:r>
      <w:r>
        <w:rPr>
          <w:noProof/>
        </w:rPr>
        <w:t>C</w:t>
      </w:r>
      <w:r>
        <w:fldChar w:fldCharType="end"/>
      </w:r>
      <w:r>
        <w:t>)</w:t>
      </w:r>
    </w:p>
    <w:p>
      <w:pPr>
        <w:pStyle w:val="Lista2"/>
      </w:pPr>
      <w:r>
        <w:rPr>
          <w:rStyle w:val="Codevalue"/>
        </w:rPr>
        <w:t>"fragment"</w:t>
      </w:r>
      <w:r>
        <w:t xml:space="preserve"> for objects with two or more extant inscribed fragments</w:t>
      </w:r>
    </w:p>
    <w:p>
      <w:pPr>
        <w:pStyle w:val="Lista3"/>
      </w:pPr>
      <w:r>
        <w:t>fragmentation (for which specifically see §</w:t>
      </w:r>
      <w:r>
        <w:fldChar w:fldCharType="begin"/>
      </w:r>
      <w:r>
        <w:instrText xml:space="preserve"> REF _Ref182815850 \r \h </w:instrText>
      </w:r>
      <w:r>
        <w:fldChar w:fldCharType="separate"/>
      </w:r>
      <w:r>
        <w:t>3.7</w:t>
      </w:r>
      <w:r>
        <w:fldChar w:fldCharType="end"/>
      </w:r>
      <w:r>
        <w:t xml:space="preserve">) generally creates gridlike partitions as </w:t>
      </w:r>
      <w:proofErr w:type="spellStart"/>
      <w:r>
        <w:t>in</w:t>
      </w:r>
      <w:r>
        <w:fldChar w:fldCharType="begin"/>
      </w:r>
      <w:r>
        <w:instrText xml:space="preserve"> REF _Ref182834408 \h </w:instrText>
      </w:r>
      <w:r>
        <w:fldChar w:fldCharType="separate"/>
      </w:r>
      <w:r>
        <w:t>Example</w:t>
      </w:r>
      <w:proofErr w:type="spellEnd"/>
      <w:r>
        <w:t xml:space="preserve"> </w:t>
      </w:r>
      <w:r>
        <w:rPr>
          <w:noProof/>
        </w:rPr>
        <w:t>3.7.2</w:t>
      </w:r>
      <w:r>
        <w:t>.</w:t>
      </w:r>
      <w:r>
        <w:rPr>
          <w:noProof/>
        </w:rPr>
        <w:t>B</w:t>
      </w:r>
      <w:r>
        <w:fldChar w:fldCharType="end"/>
      </w:r>
      <w:r>
        <w:t xml:space="preserve">, but may occasionally result in a pagelike partition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p>
    <w:p>
      <w:pPr>
        <w:pStyle w:val="Lista2"/>
      </w:pPr>
      <w:r>
        <w:rPr>
          <w:rStyle w:val="Codevalue"/>
        </w:rPr>
        <w:t>"zone"</w:t>
      </w:r>
      <w:r>
        <w:t xml:space="preserve"> for visually distinct zones that do not readily meet any of the specific definitions above</w:t>
      </w:r>
    </w:p>
    <w:p>
      <w:pPr>
        <w:pStyle w:val="Lista3"/>
      </w:pPr>
      <w:r>
        <w:t>a zone is generally conceived of as being on a single contiguous surface, but in inscriptions with a complex topology, this unit may also be used for a visually distinct area occupying two or more surfaces</w:t>
      </w:r>
    </w:p>
    <w:p>
      <w:pPr>
        <w:pStyle w:val="Lista"/>
      </w:pPr>
      <w:r>
        <w:t>if you feel certain that none of the above values are satisfactory, you may use other values, consisting only of lowercase Latin letters without diacritical marks</w:t>
      </w:r>
    </w:p>
    <w:p>
      <w:pPr>
        <w:pStyle w:val="Lista2"/>
      </w:pPr>
      <w:r>
        <w:t>having introduced a custom value, try to use it consistently and send the value and a short definition/description of the case where you have used it to the authors of this Guide, so it can be added to the list of recognised subtypes</w:t>
      </w:r>
    </w:p>
    <w:p>
      <w:pPr>
        <w:pStyle w:val="Cmsor2"/>
      </w:pPr>
      <w:bookmarkStart w:id="237" w:name="_Ref43979481"/>
      <w:bookmarkStart w:id="238" w:name="_Toc183083735"/>
      <w:bookmarkStart w:id="239" w:name="_Ref182580598"/>
      <w:bookmarkStart w:id="240" w:name="_Ref182580609"/>
      <w:bookmarkStart w:id="241" w:name="_Ref182580645"/>
      <w:bookmarkStart w:id="242" w:name="_Ref182580657"/>
      <w:bookmarkStart w:id="243" w:name="_Ref182580801"/>
      <w:r>
        <w:t>Pagelike partitions: text flows through successive zones</w:t>
      </w:r>
      <w:bookmarkEnd w:id="237"/>
      <w:bookmarkEnd w:id="238"/>
    </w:p>
    <w:p>
      <w:pPr>
        <w:pStyle w:val="Cmsor3"/>
      </w:pPr>
      <w:bookmarkStart w:id="244" w:name="_h6ikg2hg8g9u" w:colFirst="0" w:colLast="0"/>
      <w:bookmarkStart w:id="245" w:name="_Ref182301135"/>
      <w:bookmarkStart w:id="246" w:name="_Toc183083736"/>
      <w:bookmarkEnd w:id="244"/>
      <w:r>
        <w:t>Overview</w:t>
      </w:r>
      <w:bookmarkEnd w:id="245"/>
      <w:bookmarkEnd w:id="246"/>
    </w:p>
    <w:p>
      <w:r>
        <w:t>Recall from §</w:t>
      </w:r>
      <w:r>
        <w:fldChar w:fldCharType="begin"/>
      </w:r>
      <w:r>
        <w:instrText xml:space="preserve"> REF _Ref182923075 \r \h </w:instrText>
      </w:r>
      <w:r>
        <w:fldChar w:fldCharType="separate"/>
      </w:r>
      <w:r>
        <w:t>3.1</w:t>
      </w:r>
      <w:r>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t xml:space="preserve">Figure </w:t>
      </w:r>
      <w:r>
        <w:rPr>
          <w:noProof/>
        </w:rPr>
        <w:t>3</w:t>
      </w:r>
      <w:r>
        <w:fldChar w:fldCharType="end"/>
      </w:r>
      <w:r>
        <w:t>. The text of all such partitions together comprises a single virtual field that is an integral whole, while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Since such a partition may occur inside a unit of intrinsic structure, the encoding equivalent of a pagelike partition is an empty milestone element (introduced in §</w:t>
      </w:r>
      <w:r>
        <w:fldChar w:fldCharType="begin"/>
      </w:r>
      <w:r>
        <w:instrText xml:space="preserve"> REF _Ref182923699 \r \h </w:instrText>
      </w:r>
      <w:r>
        <w:fldChar w:fldCharType="separate"/>
      </w:r>
      <w:r>
        <w:t>3.3</w:t>
      </w:r>
      <w:r>
        <w:fldChar w:fldCharType="end"/>
      </w:r>
      <w:r>
        <w:t>). For the genuine pages</w:t>
      </w:r>
      <w:r>
        <w:rPr>
          <w:rStyle w:val="Lbjegyzet-hivatkozs"/>
        </w:rPr>
        <w:footnoteReference w:id="18"/>
      </w:r>
      <w:r>
        <w:t xml:space="preserve"> of copperplate charters, we use </w:t>
      </w:r>
      <w:r>
        <w:rPr>
          <w:rStyle w:val="Code"/>
        </w:rPr>
        <w:t>&lt;pb/&gt;</w:t>
      </w:r>
      <w:r>
        <w:t xml:space="preserve"> elements (§</w:t>
      </w:r>
      <w:r>
        <w:fldChar w:fldCharType="begin"/>
      </w:r>
      <w:r>
        <w:instrText xml:space="preserve"> REF _Ref183083980 \r \h </w:instrText>
      </w:r>
      <w:r>
        <w:fldChar w:fldCharType="separate"/>
      </w:r>
      <w:r>
        <w:t>3.4.2</w:t>
      </w:r>
      <w:r>
        <w:fldChar w:fldCharType="end"/>
      </w:r>
      <w:r>
        <w:t xml:space="preserve">), while for other partitions of analogous nature we employ </w:t>
      </w:r>
      <w:r>
        <w:rPr>
          <w:rStyle w:val="Code"/>
        </w:rPr>
        <w:t xml:space="preserve">&lt;milestone </w:t>
      </w:r>
      <w:r>
        <w:rPr>
          <w:rStyle w:val="Codeattribute"/>
        </w:rPr>
        <w:t>type=</w:t>
      </w:r>
      <w:r>
        <w:rPr>
          <w:rStyle w:val="Codevalue"/>
        </w:rPr>
        <w:t>"pagelike"</w:t>
      </w:r>
      <w:r>
        <w:rPr>
          <w:rStyle w:val="Code"/>
        </w:rPr>
        <w:t>&gt;</w:t>
      </w:r>
      <w:r>
        <w:t xml:space="preserve"> (§</w:t>
      </w:r>
      <w:r>
        <w:fldChar w:fldCharType="begin"/>
      </w:r>
      <w:r>
        <w:instrText xml:space="preserve"> REF _Ref43986679 \r \h </w:instrText>
      </w:r>
      <w:r>
        <w:fldChar w:fldCharType="separate"/>
      </w:r>
      <w:r>
        <w:t>3.4.3</w:t>
      </w:r>
      <w:r>
        <w:fldChar w:fldCharType="end"/>
      </w:r>
      <w:r>
        <w:t xml:space="preserve">). </w:t>
      </w:r>
    </w:p>
    <w:p>
      <w:r>
        <w:t>There is no technical limit to the number of different kinds of pagelike partitions that a document may contain. However, to avoid complications in markup and referencing, our project policy is always to employ a maximum of one kind of pagelike partition per edition or, if the edition involves textpart divisions (§</w:t>
      </w:r>
      <w:r>
        <w:fldChar w:fldCharType="begin"/>
      </w:r>
      <w:r>
        <w:instrText xml:space="preserve"> REF _Ref43978987 \r \h </w:instrText>
      </w:r>
      <w:r>
        <w:fldChar w:fldCharType="separate"/>
      </w:r>
      <w:r>
        <w:t>3.2</w:t>
      </w:r>
      <w:r>
        <w:fldChar w:fldCharType="end"/>
      </w:r>
      <w:r>
        <w:t xml:space="preserve">), a maximum of one kind of pagelike partition per textpart. That is to say, a document or textpart may contain either page beginnings or pagelike milestones of a single kind, but not both, nor several kinds of pagelike milestones. When encoding a structurally complex inscription, instead of resorting to multiple kinds of pagelike partitions, try to make use of the encoding solutions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boxlike partitions </w:t>
      </w:r>
      <w:r>
        <w:rPr>
          <w:noProof/>
        </w:rPr>
        <w:t>(</w:t>
      </w:r>
      <w:r>
        <w:t>§</w:t>
      </w:r>
      <w:r>
        <w:fldChar w:fldCharType="begin"/>
      </w:r>
      <w:r>
        <w:instrText xml:space="preserve"> REF _Ref43978987 \r \h </w:instrText>
      </w:r>
      <w:r>
        <w:fldChar w:fldCharType="separate"/>
      </w:r>
      <w:r>
        <w:t>3.2</w:t>
      </w:r>
      <w:r>
        <w:fldChar w:fldCharType="end"/>
      </w:r>
      <w:r>
        <w:t>). If you encounter a case where nested textpart divisions seem to be the ideal solution, please discuss it with the authors of the Guide.</w:t>
      </w:r>
    </w:p>
    <w:p>
      <w:r>
        <w:t>Epigraphic examples of pagelike partitions include:</w:t>
      </w:r>
    </w:p>
    <w:p>
      <w:pPr>
        <w:pStyle w:val="Lista"/>
      </w:pPr>
      <w:r>
        <w:t xml:space="preserve">text laid out in consecutively readable zones positioned in any arrangement on a single surface,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pPr>
        <w:pStyle w:val="Lista"/>
      </w:pPr>
      <w:r>
        <w:t xml:space="preserve">text laid out in consecutively readable zones on multiple faces of a three-dimensional object </w:t>
      </w:r>
      <w:r>
        <w:rPr>
          <w:noProof/>
        </w:rPr>
        <w:t>(</w:t>
      </w:r>
      <w:r>
        <w:t xml:space="preserve">e.g. stele or pillar, as in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w:t>
      </w:r>
    </w:p>
    <w:p>
      <w:pPr>
        <w:pStyle w:val="Lista"/>
      </w:pPr>
      <w:r>
        <w:lastRenderedPageBreak/>
        <w:t xml:space="preserve">text laid out in consecutively readable zones on multiple linked objects </w:t>
      </w:r>
      <w:r>
        <w:rPr>
          <w:noProof/>
        </w:rPr>
        <w:t>(</w:t>
      </w:r>
      <w:r>
        <w:t xml:space="preserve">e.g. copperplate sets; two jambs of a doorway, as in </w:t>
      </w:r>
      <w:r>
        <w:fldChar w:fldCharType="begin"/>
      </w:r>
      <w:r>
        <w:instrText xml:space="preserve"> REF _Ref182924299 \h </w:instrText>
      </w:r>
      <w:r>
        <w:fldChar w:fldCharType="separate"/>
      </w:r>
      <w:r>
        <w:t xml:space="preserve">Example </w:t>
      </w:r>
      <w:r>
        <w:rPr>
          <w:noProof/>
        </w:rPr>
        <w:t>3.4.1</w:t>
      </w:r>
      <w:r>
        <w:t>.</w:t>
      </w:r>
      <w:r>
        <w:rPr>
          <w:noProof/>
        </w:rPr>
        <w:t>B</w:t>
      </w:r>
      <w:r>
        <w:fldChar w:fldCharType="end"/>
      </w:r>
      <w:r>
        <w:t>)</w:t>
      </w:r>
    </w:p>
    <w:tbl>
      <w:tblPr>
        <w:tblStyle w:val="CodeSampleTable"/>
        <w:tblW w:w="5000" w:type="pct"/>
        <w:tblLook w:val="04A0" w:firstRow="1" w:lastRow="0" w:firstColumn="1" w:lastColumn="0" w:noHBand="0" w:noVBand="1"/>
      </w:tblPr>
      <w:tblGrid>
        <w:gridCol w:w="5419"/>
        <w:gridCol w:w="4209"/>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247" w:name="_w6aiimbh4273" w:colFirst="0" w:colLast="0"/>
            <w:bookmarkStart w:id="248" w:name="_Ref44078357"/>
            <w:bookmarkStart w:id="249" w:name="_Ref43978346"/>
            <w:bookmarkEnd w:id="247"/>
            <w:r>
              <w:t xml:space="preserve">Example </w:t>
            </w:r>
            <w:fldSimple w:instr=" STYLEREF 3 \s ">
              <w:r>
                <w:rPr>
                  <w:noProof/>
                </w:rPr>
                <w:t>3.4.1</w:t>
              </w:r>
            </w:fldSimple>
            <w:r>
              <w:t>.</w:t>
            </w:r>
            <w:fldSimple w:instr=" SEQ Example \* ALPHABETIC \s 3 ">
              <w:r>
                <w:rPr>
                  <w:noProof/>
                </w:rPr>
                <w:t>A</w:t>
              </w:r>
            </w:fldSimple>
            <w:bookmarkEnd w:id="248"/>
            <w:r>
              <w:t>: text in two columns</w:t>
            </w:r>
          </w:p>
        </w:tc>
      </w:tr>
      <w:tr>
        <w:tc>
          <w:tcPr>
            <w:tcW w:w="5000" w:type="pct"/>
            <w:gridSpan w:val="2"/>
          </w:tcPr>
          <w:p>
            <w:pPr>
              <w:pStyle w:val="Image"/>
            </w:pPr>
            <w:r>
              <w:drawing>
                <wp:inline distT="0" distB="0" distL="0" distR="0">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tc>
          <w:tcPr>
            <w:tcW w:w="5000" w:type="pct"/>
            <w:gridSpan w:val="2"/>
          </w:tcPr>
          <w:p>
            <w:pPr>
              <w:pStyle w:val="CodeParagraph"/>
              <w:keepNext/>
            </w:pPr>
            <w:r>
              <w:rPr>
                <w:rStyle w:val="Code"/>
              </w:rPr>
              <w:t>&lt;p&gt;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tc>
          <w:tcPr>
            <w:tcW w:w="5000" w:type="pct"/>
            <w:gridSpan w:val="2"/>
          </w:tcPr>
          <w:p>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r>
        <w:tc>
          <w:tcPr>
            <w:tcW w:w="2814" w:type="pct"/>
          </w:tcPr>
          <w:p>
            <w:pPr>
              <w:pStyle w:val="TableNote"/>
            </w:pPr>
            <w:bookmarkStart w:id="250" w:name="_xbyjw7atziy5" w:colFirst="0" w:colLast="0"/>
            <w:bookmarkEnd w:id="250"/>
            <w:r>
              <w:t>a partition may, however, coincide with a semantic boundary as in the slightly altered illustration here</w:t>
            </w:r>
          </w:p>
          <w:p>
            <w:pPr>
              <w:pStyle w:val="TableNote"/>
            </w:pPr>
            <w:r>
              <w:t>while it is technically possible to encode a boxlike partition in this latter case, our practice shall be always to encode pagelike partitions except in the cases explicitly set out under §</w:t>
            </w:r>
            <w:r>
              <w:fldChar w:fldCharType="begin"/>
            </w:r>
            <w:r>
              <w:instrText xml:space="preserve"> REF _Ref43978278 \r \h  \* MERGEFORMAT </w:instrText>
            </w:r>
            <w:r>
              <w:fldChar w:fldCharType="separate"/>
            </w:r>
            <w:r>
              <w:t>3.2.1</w:t>
            </w:r>
            <w:r>
              <w:fldChar w:fldCharType="end"/>
            </w:r>
            <w:r>
              <w:t xml:space="preserve"> above</w:t>
            </w:r>
          </w:p>
          <w:p>
            <w:pPr>
              <w:pStyle w:val="TableNote"/>
            </w:pPr>
            <w:bookmarkStart w:id="251" w:name="_9uretion352s" w:colFirst="0" w:colLast="0"/>
            <w:bookmarkEnd w:id="251"/>
            <w:r>
              <w:t>therefore, the illustration on the right must also be encoded as a pagelike partition</w:t>
            </w:r>
          </w:p>
        </w:tc>
        <w:tc>
          <w:tcPr>
            <w:tcW w:w="2186" w:type="pct"/>
            <w:vAlign w:val="bottom"/>
          </w:tcPr>
          <w:p>
            <w:pPr>
              <w:pStyle w:val="Image"/>
              <w:rPr>
                <w:rStyle w:val="Code"/>
              </w:rPr>
            </w:pPr>
            <w:bookmarkStart w:id="252" w:name="_2o3hdppskxxm" w:colFirst="0" w:colLast="0"/>
            <w:bookmarkEnd w:id="252"/>
            <w:r>
              <w:drawing>
                <wp:inline distT="0" distB="0" distL="0" distR="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bookmarkStart w:id="253" w:name="_tnb25u59sdgt" w:colFirst="0" w:colLast="0"/>
      <w:bookmarkStart w:id="254" w:name="_Ref182580155"/>
      <w:bookmarkStart w:id="255" w:name="_Ref182580158"/>
      <w:bookmarkStart w:id="256" w:name="_Ref182580228"/>
      <w:bookmarkEnd w:id="253"/>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57" w:name="_Ref182924299"/>
            <w:r>
              <w:t xml:space="preserve">Example </w:t>
            </w:r>
            <w:fldSimple w:instr=" STYLEREF 3 \s ">
              <w:r>
                <w:rPr>
                  <w:noProof/>
                </w:rPr>
                <w:t>3.4.1</w:t>
              </w:r>
            </w:fldSimple>
            <w:r>
              <w:t>.</w:t>
            </w:r>
            <w:fldSimple w:instr=" SEQ Example \* ALPHABETIC \s 3 ">
              <w:r>
                <w:rPr>
                  <w:noProof/>
                </w:rPr>
                <w:t>B</w:t>
              </w:r>
            </w:fldSimple>
            <w:bookmarkEnd w:id="257"/>
            <w:r>
              <w:t>: doorjambs</w:t>
            </w:r>
          </w:p>
        </w:tc>
      </w:tr>
      <w:tr>
        <w:tc>
          <w:tcPr>
            <w:tcW w:w="5000" w:type="pct"/>
          </w:tcPr>
          <w:p>
            <w:pPr>
              <w:pStyle w:val="Image"/>
            </w:pPr>
            <w:r>
              <w:lastRenderedPageBreak/>
              <w:t>&amp;&amp;&amp;</w:t>
            </w:r>
          </w:p>
        </w:tc>
      </w:tr>
      <w:tr>
        <w:tc>
          <w:tcPr>
            <w:tcW w:w="5000" w:type="pct"/>
          </w:tcPr>
          <w:p>
            <w:pPr>
              <w:pStyle w:val="CodeParagraph"/>
              <w:keepNext/>
            </w:pPr>
            <w:r>
              <w:rPr>
                <w:rStyle w:val="Code"/>
              </w:rPr>
              <w:t>&amp;&amp;&amp;&lt;p&gt;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tc>
          <w:tcPr>
            <w:tcW w:w="5000" w:type="pct"/>
          </w:tcPr>
          <w:p>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bl>
    <w:p>
      <w:pPr>
        <w:pStyle w:val="Cmsor3"/>
      </w:pPr>
      <w:bookmarkStart w:id="258" w:name="_Toc183083737"/>
      <w:bookmarkStart w:id="259" w:name="_Ref183083979"/>
      <w:bookmarkStart w:id="260" w:name="_Ref183083980"/>
      <w:r>
        <w:t>Marking up genuine pages</w:t>
      </w:r>
      <w:bookmarkEnd w:id="249"/>
      <w:bookmarkEnd w:id="254"/>
      <w:bookmarkEnd w:id="255"/>
      <w:bookmarkEnd w:id="256"/>
      <w:bookmarkEnd w:id="258"/>
      <w:bookmarkEnd w:id="259"/>
      <w:bookmarkEnd w:id="260"/>
    </w:p>
    <w:p>
      <w:pPr>
        <w:pStyle w:val="Lista"/>
      </w:pPr>
      <w:r>
        <w:t xml:space="preserve">to encode </w:t>
      </w:r>
      <w:r>
        <w:rPr>
          <w:b/>
          <w:bCs/>
        </w:rPr>
        <w:t>genuine pages</w:t>
      </w:r>
      <w:r>
        <w:t xml:space="preserve">, as in copper plates </w:t>
      </w:r>
      <w:r>
        <w:rPr>
          <w:noProof/>
        </w:rPr>
        <w:t>(</w:t>
      </w:r>
      <w:r>
        <w:t xml:space="preserve">and manuscript folios), use the empty element </w:t>
      </w:r>
      <w:r>
        <w:rPr>
          <w:rStyle w:val="Code"/>
        </w:rPr>
        <w:t>&lt;pb/&gt;</w:t>
      </w:r>
    </w:p>
    <w:p>
      <w:pPr>
        <w:pStyle w:val="Lista2"/>
      </w:pPr>
      <w:bookmarkStart w:id="261" w:name="_Ref182299386"/>
      <w:r>
        <w:t xml:space="preserve">this element must always have the attribute </w:t>
      </w:r>
      <w:r>
        <w:rPr>
          <w:rStyle w:val="Codeattribute"/>
        </w:rPr>
        <w:t>@n</w:t>
      </w:r>
      <w:r>
        <w:t xml:space="preserve"> as per §</w:t>
      </w:r>
      <w:r>
        <w:fldChar w:fldCharType="begin"/>
      </w:r>
      <w:r>
        <w:instrText xml:space="preserve"> REF _Ref182310225 \r \h </w:instrText>
      </w:r>
      <w:r>
        <w:fldChar w:fldCharType="separate"/>
      </w:r>
      <w:r>
        <w:t>3.4.4.1</w:t>
      </w:r>
      <w:r>
        <w:fldChar w:fldCharType="end"/>
      </w:r>
    </w:p>
    <w:p>
      <w:pPr>
        <w:pStyle w:val="Lista2"/>
      </w:pPr>
      <w:r>
        <w:t xml:space="preserve">the attribute </w:t>
      </w:r>
      <w:r>
        <w:rPr>
          <w:rStyle w:val="Codeattribute"/>
        </w:rPr>
        <w:t>@break</w:t>
      </w:r>
      <w:r>
        <w:t xml:space="preserve"> must be added to page beginnings within words as per §</w:t>
      </w:r>
      <w:r>
        <w:fldChar w:fldCharType="begin"/>
      </w:r>
      <w:r>
        <w:instrText xml:space="preserve"> REF _Ref182318134 \r \h </w:instrText>
      </w:r>
      <w:r>
        <w:fldChar w:fldCharType="separate"/>
      </w:r>
      <w:r>
        <w:t>3.3.3</w:t>
      </w:r>
      <w:r>
        <w:fldChar w:fldCharType="end"/>
      </w:r>
    </w:p>
    <w:p>
      <w:pPr>
        <w:pStyle w:val="Lista"/>
      </w:pPr>
      <w:r>
        <w:rPr>
          <w:rStyle w:val="Code"/>
        </w:rPr>
        <w:t>&lt;pb/&gt;</w:t>
      </w:r>
      <w:r>
        <w:t xml:space="preserve"> marks beginnings (rather than transitions) and thus, when pages are present in a document, the element must be present at the start of each page including the first</w:t>
      </w:r>
    </w:p>
    <w:p>
      <w:pPr>
        <w:pStyle w:val="Lista2"/>
      </w:pPr>
      <w:r>
        <w:t>see also §</w:t>
      </w:r>
      <w:r>
        <w:fldChar w:fldCharType="begin"/>
      </w:r>
      <w:r>
        <w:instrText xml:space="preserve"> REF _Ref182318940 \r \h </w:instrText>
      </w:r>
      <w:r>
        <w:fldChar w:fldCharType="separate"/>
      </w:r>
      <w:r>
        <w:t>3.4.2.1</w:t>
      </w:r>
      <w:r>
        <w:fldChar w:fldCharType="end"/>
      </w:r>
      <w:r>
        <w:t xml:space="preserve"> for more about uninscribed faces in copperplate sets</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4"/>
      </w:pPr>
      <w:bookmarkStart w:id="262" w:name="_Ref182318940"/>
      <w:bookmarkStart w:id="263" w:name="_Toc183083738"/>
      <w:r>
        <w:t>Uninscribed copper plate faces</w:t>
      </w:r>
      <w:bookmarkEnd w:id="261"/>
      <w:bookmarkEnd w:id="262"/>
      <w:bookmarkEnd w:id="263"/>
    </w:p>
    <w:p>
      <w:pPr>
        <w:pStyle w:val="Lista"/>
      </w:pPr>
      <w:r>
        <w:t xml:space="preserve">plates must always be encoded as having two pages per folio, even if one of these pages is blank; this will facilitate the eventual linking of images </w:t>
      </w:r>
      <w:r>
        <w:rPr>
          <w:noProof/>
        </w:rPr>
        <w:t>(</w:t>
      </w:r>
      <w:r>
        <w:t>including images of blank faces) to individual pages of the digital edition</w:t>
      </w:r>
    </w:p>
    <w:p>
      <w:pPr>
        <w:pStyle w:val="Lista"/>
      </w:pPr>
      <w:r>
        <w:rPr>
          <w:b/>
          <w:bCs/>
        </w:rPr>
        <w:t>blank faces</w:t>
      </w:r>
      <w:r>
        <w:t xml:space="preserve"> shall be encoded as the corresponding </w:t>
      </w:r>
      <w:r>
        <w:rPr>
          <w:rStyle w:val="Code"/>
        </w:rPr>
        <w:t>&lt;pb/&gt;</w:t>
      </w:r>
      <w:r>
        <w:t xml:space="preserve"> element, with the following recommendations for the sake of consistency within the project</w:t>
      </w:r>
    </w:p>
    <w:p>
      <w:pPr>
        <w:pStyle w:val="Lista2"/>
      </w:pPr>
      <w:r>
        <w:t>for sets of copper plates where the first and/or last plate is only inscribed on one face, designate the blank faces to be the outer faces of the set, i.e. the recto of the first plate and the verso of the last plate</w:t>
      </w:r>
    </w:p>
    <w:p>
      <w:pPr>
        <w:pStyle w:val="Lista2"/>
      </w:pPr>
      <w:r>
        <w:t>for sets or single plates inscribed on only one face (of each plate), designate the inscribed face as the recto, and the blank face as the verso</w:t>
      </w:r>
    </w:p>
    <w:p>
      <w:pPr>
        <w:pStyle w:val="Lista2"/>
      </w:pPr>
      <w:r>
        <w:t xml:space="preserve">the </w:t>
      </w:r>
      <w:r>
        <w:rPr>
          <w:rStyle w:val="Code"/>
        </w:rPr>
        <w:t>&lt;pb/&gt;</w:t>
      </w:r>
      <w:r>
        <w:t xml:space="preserve"> elements for first/last blank pages should be placed just inside the start/end tag of the enclosing division </w:t>
      </w:r>
      <w:r>
        <w:rPr>
          <w:noProof/>
        </w:rPr>
        <w:t>(</w:t>
      </w:r>
      <w:r>
        <w:t>i.e. the edition division or a textpart division)</w:t>
      </w:r>
    </w:p>
    <w:p>
      <w:pPr>
        <w:pStyle w:val="Lista3"/>
      </w:pPr>
      <w:r>
        <w:t xml:space="preserve">thus, these </w:t>
      </w:r>
      <w:r>
        <w:rPr>
          <w:rStyle w:val="Code"/>
        </w:rPr>
        <w:t>&lt;pb/&gt;</w:t>
      </w:r>
      <w:r>
        <w:t xml:space="preserve"> elements will be outside block-level containers in spite of the general rule </w:t>
      </w:r>
      <w:r>
        <w:rPr>
          <w:noProof/>
        </w:rPr>
        <w:t>(</w:t>
      </w:r>
      <w:r>
        <w:t>§</w:t>
      </w:r>
      <w:r>
        <w:fldChar w:fldCharType="begin"/>
      </w:r>
      <w:r>
        <w:instrText xml:space="preserve"> REF _Ref43979552 \w \h  \* MERGEFORMAT </w:instrText>
      </w:r>
      <w:r>
        <w:fldChar w:fldCharType="separate"/>
      </w:r>
      <w:r>
        <w:t>8.2.3</w:t>
      </w:r>
      <w:r>
        <w:fldChar w:fldCharType="end"/>
      </w:r>
      <w:r>
        <w:t>) that such empty elements must be inside block-level containers</w:t>
      </w:r>
    </w:p>
    <w:p>
      <w:pPr>
        <w:pStyle w:val="Lista2"/>
      </w:pPr>
      <w:r>
        <w:t xml:space="preserve">see Case study 2 </w:t>
      </w:r>
      <w:r>
        <w:rPr>
          <w:noProof/>
        </w:rPr>
        <w:t>(</w:t>
      </w:r>
      <w:r>
        <w:t xml:space="preserve">A, B and C) in </w:t>
      </w:r>
      <w:r>
        <w:fldChar w:fldCharType="begin"/>
      </w:r>
      <w:r>
        <w:instrText xml:space="preserve"> REF _Ref43985466 \w \h  \* MERGEFORMAT </w:instrText>
      </w:r>
      <w:r>
        <w:fldChar w:fldCharType="separate"/>
      </w:r>
      <w:r>
        <w:t>Appendix C</w:t>
      </w:r>
      <w:r>
        <w:fldChar w:fldCharType="end"/>
      </w:r>
      <w:r>
        <w:t xml:space="preserve"> for an illustration of pages in an EpiDoc document</w:t>
      </w:r>
    </w:p>
    <w:p>
      <w:pPr>
        <w:pStyle w:val="Cmsor3"/>
      </w:pPr>
      <w:bookmarkStart w:id="264" w:name="_t032kyf4wcza" w:colFirst="0" w:colLast="0"/>
      <w:bookmarkStart w:id="265" w:name="_Ref43986679"/>
      <w:bookmarkStart w:id="266" w:name="_Toc183083739"/>
      <w:bookmarkEnd w:id="264"/>
      <w:r>
        <w:lastRenderedPageBreak/>
        <w:t>Marking up other pagelike zones</w:t>
      </w:r>
      <w:bookmarkEnd w:id="265"/>
      <w:bookmarkEnd w:id="266"/>
    </w:p>
    <w:p>
      <w:pPr>
        <w:pStyle w:val="Lista"/>
      </w:pPr>
      <w:r>
        <w:t xml:space="preserve">to encode pagelike partitions other than genuine pages, use the empty element </w:t>
      </w:r>
      <w:r>
        <w:rPr>
          <w:rStyle w:val="Code"/>
        </w:rPr>
        <w:t xml:space="preserve">&lt;milestone </w:t>
      </w:r>
      <w:r>
        <w:rPr>
          <w:rStyle w:val="Codeattribute"/>
        </w:rPr>
        <w:t>type</w:t>
      </w:r>
      <w:r>
        <w:rPr>
          <w:rStyle w:val="Code"/>
        </w:rPr>
        <w:t>=</w:t>
      </w:r>
      <w:r>
        <w:rPr>
          <w:rStyle w:val="Codevalue"/>
        </w:rPr>
        <w:t>"pagelike"</w:t>
      </w:r>
      <w:r>
        <w:rPr>
          <w:rStyle w:val="Code"/>
        </w:rPr>
        <w:t>/&gt;</w:t>
      </w:r>
    </w:p>
    <w:p>
      <w:pPr>
        <w:pStyle w:val="Lista2"/>
      </w:pPr>
      <w:r>
        <w:t xml:space="preserve">the mandatory attribute </w:t>
      </w:r>
      <w:r>
        <w:rPr>
          <w:rStyle w:val="Codeattribute"/>
        </w:rPr>
        <w:t>@type</w:t>
      </w:r>
      <w:r>
        <w:t xml:space="preserve"> with the value </w:t>
      </w:r>
      <w:r>
        <w:rPr>
          <w:rStyle w:val="Codevalue"/>
        </w:rPr>
        <w:t>"pagelike"</w:t>
      </w:r>
      <w:r>
        <w:t xml:space="preserve"> serves in our project to explicitly distinguish these elements from other milestones used in an edition</w:t>
      </w:r>
    </w:p>
    <w:p>
      <w:pPr>
        <w:pStyle w:val="Lista2"/>
      </w:pPr>
      <w:r>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pPr>
        <w:pStyle w:val="Lista2"/>
      </w:pPr>
      <w:r>
        <w:t>every pagelike partition must mandatorily carry the attribute</w:t>
      </w:r>
      <w:r>
        <w:rPr>
          <w:b/>
          <w:bCs/>
        </w:rPr>
        <w:t xml:space="preserve"> </w:t>
      </w:r>
      <w:r>
        <w:rPr>
          <w:rStyle w:val="Codeattribute"/>
        </w:rPr>
        <w:t>@n</w:t>
      </w:r>
      <w:r>
        <w:t xml:space="preserve"> as per §</w:t>
      </w:r>
      <w:r>
        <w:fldChar w:fldCharType="begin"/>
      </w:r>
      <w:r>
        <w:instrText xml:space="preserve"> REF _Ref182318136 \r \h </w:instrText>
      </w:r>
      <w:r>
        <w:fldChar w:fldCharType="separate"/>
      </w:r>
      <w:r>
        <w:t>3.4.4.2</w:t>
      </w:r>
      <w:r>
        <w:fldChar w:fldCharType="end"/>
      </w:r>
    </w:p>
    <w:p>
      <w:pPr>
        <w:pStyle w:val="Lista2"/>
      </w:pPr>
      <w:r>
        <w:t xml:space="preserve">the attribute </w:t>
      </w:r>
      <w:r>
        <w:rPr>
          <w:rStyle w:val="Codeattribute"/>
        </w:rPr>
        <w:t>@break</w:t>
      </w:r>
      <w:r>
        <w:t xml:space="preserve"> must be added to zone beginnings within words as per §</w:t>
      </w:r>
      <w:r>
        <w:fldChar w:fldCharType="begin"/>
      </w:r>
      <w:r>
        <w:instrText xml:space="preserve"> REF _Ref182318134 \r \h </w:instrText>
      </w:r>
      <w:r>
        <w:fldChar w:fldCharType="separate"/>
      </w:r>
      <w:r>
        <w:t>3.3.3</w:t>
      </w:r>
      <w:r>
        <w:fldChar w:fldCharType="end"/>
      </w:r>
    </w:p>
    <w:p>
      <w:pPr>
        <w:pStyle w:val="Lista"/>
      </w:pPr>
      <w:r>
        <w:rPr>
          <w:rStyle w:val="Code"/>
        </w:rPr>
        <w:t>&lt;milestone/&gt;</w:t>
      </w:r>
      <w:r>
        <w:t xml:space="preserve"> marks beginnings (rather than transitions) and thus, when pagelike zones are present in a document, the element must be present at the start of each such zone including the first</w:t>
      </w:r>
    </w:p>
    <w:p>
      <w:pPr>
        <w:pStyle w:val="Lista"/>
      </w:pPr>
      <w:r>
        <w:t>all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Lista"/>
      </w:pPr>
      <w:r>
        <w:t xml:space="preserve">see </w:t>
      </w:r>
      <w:r>
        <w:fldChar w:fldCharType="begin"/>
      </w:r>
      <w:r>
        <w:instrText xml:space="preserve"> REF _Ref44078357 \h  \* MERGEFORMAT </w:instrText>
      </w:r>
      <w:r>
        <w:fldChar w:fldCharType="separate"/>
      </w:r>
      <w:r>
        <w:t xml:space="preserve">Example </w:t>
      </w:r>
      <w:r>
        <w:rPr>
          <w:noProof/>
        </w:rPr>
        <w:t>3.4.1.A</w:t>
      </w:r>
      <w:r>
        <w:fldChar w:fldCharType="end"/>
      </w:r>
      <w:r>
        <w:t xml:space="preserve"> for a full illustration of pagelike zones in an EpiDoc document, and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 xml:space="preserve"> for more complex scenarios</w:t>
      </w:r>
    </w:p>
    <w:p>
      <w:pPr>
        <w:pStyle w:val="Cmsor3"/>
      </w:pPr>
      <w:bookmarkStart w:id="267" w:name="_Toc183083740"/>
      <w:r>
        <w:t>Identification and titling of pagelike partitions</w:t>
      </w:r>
      <w:bookmarkEnd w:id="267"/>
    </w:p>
    <w:p>
      <w:bookmarkStart w:id="268" w:name="_oypoil6s6m99" w:colFirst="0" w:colLast="0"/>
      <w:bookmarkEnd w:id="268"/>
      <w:r>
        <w:t>The primary identifier for pagelike partitions is a unique number (§</w:t>
      </w:r>
      <w:r>
        <w:fldChar w:fldCharType="begin"/>
      </w:r>
      <w:r>
        <w:instrText xml:space="preserve"> REF _Ref182310225 \r \h </w:instrText>
      </w:r>
      <w:r>
        <w:fldChar w:fldCharType="separate"/>
      </w:r>
      <w:r>
        <w:t>3.4.4.1</w:t>
      </w:r>
      <w:r>
        <w:fldChar w:fldCharType="end"/>
      </w:r>
      <w:r>
        <w:t>, §</w:t>
      </w:r>
      <w:r>
        <w:fldChar w:fldCharType="begin"/>
      </w:r>
      <w:r>
        <w:instrText xml:space="preserve"> REF _Ref182318136 \r \h </w:instrText>
      </w:r>
      <w:r>
        <w:fldChar w:fldCharType="separate"/>
      </w:r>
      <w:r>
        <w:t>3.4.4.2</w:t>
      </w:r>
      <w:r>
        <w:fldChar w:fldCharType="end"/>
      </w:r>
      <w:r>
        <w:t>). The nature of pagelike milestones is mandatorily encoded as the unit of the milestone (§</w:t>
      </w:r>
      <w:r>
        <w:fldChar w:fldCharType="begin"/>
      </w:r>
      <w:r>
        <w:instrText xml:space="preserve"> REF _Ref182815315 \r \h </w:instrText>
      </w:r>
      <w:r>
        <w:fldChar w:fldCharType="separate"/>
      </w:r>
      <w:r>
        <w:t>3.3.4</w:t>
      </w:r>
      <w:r>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t>3.4.4.3</w:t>
      </w:r>
      <w:r>
        <w:fldChar w:fldCharType="end"/>
      </w:r>
      <w:r>
        <w:t>) may be added to the encoding, which will replace the auto-generated label.</w:t>
      </w:r>
    </w:p>
    <w:p>
      <w:bookmarkStart w:id="269" w:name="_Ref182300601"/>
      <w:bookmarkStart w:id="270" w:name="_Ref182300603"/>
    </w:p>
    <w:tbl>
      <w:tblPr>
        <w:tblStyle w:val="CodeSampleTable"/>
        <w:tblW w:w="0" w:type="auto"/>
        <w:tblLook w:val="04A0" w:firstRow="1" w:lastRow="0" w:firstColumn="1" w:lastColumn="0" w:noHBand="0" w:noVBand="1"/>
      </w:tblPr>
      <w:tblGrid>
        <w:gridCol w:w="9054"/>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271" w:name="_Ref44078412"/>
            <w:r>
              <w:t xml:space="preserve">Example </w:t>
            </w:r>
            <w:fldSimple w:instr=" STYLEREF 3 \s ">
              <w:r>
                <w:rPr>
                  <w:noProof/>
                </w:rPr>
                <w:t>3.4.4</w:t>
              </w:r>
            </w:fldSimple>
            <w:r>
              <w:t>.</w:t>
            </w:r>
            <w:fldSimple w:instr=" SEQ Example \* ALPHABETIC \s 3 ">
              <w:r>
                <w:rPr>
                  <w:noProof/>
                </w:rPr>
                <w:t>A</w:t>
              </w:r>
            </w:fldSimple>
            <w:bookmarkEnd w:id="271"/>
            <w:r>
              <w:t>: zone identification, two faces of an object</w:t>
            </w:r>
          </w:p>
        </w:tc>
      </w:tr>
      <w:tr>
        <w:tc>
          <w:tcPr>
            <w:tcW w:w="9054" w:type="dxa"/>
          </w:tcPr>
          <w:p>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tc>
          <w:tcPr>
            <w:tcW w:w="9054" w:type="dxa"/>
          </w:tcPr>
          <w:p>
            <w:pPr>
              <w:pStyle w:val="TableNote"/>
              <w:rPr>
                <w:rStyle w:val="Code"/>
              </w:rPr>
            </w:pPr>
            <w:r>
              <w:t>auto-generated headings will show “Face A”, “Face B”, etc.</w:t>
            </w:r>
          </w:p>
        </w:tc>
      </w:tr>
    </w:tbl>
    <w:p/>
    <w:tbl>
      <w:tblPr>
        <w:tblStyle w:val="CodeSampleTable"/>
        <w:tblW w:w="0" w:type="auto"/>
        <w:tblLook w:val="04A0" w:firstRow="1" w:lastRow="0" w:firstColumn="1" w:lastColumn="0" w:noHBand="0" w:noVBand="1"/>
      </w:tblPr>
      <w:tblGrid>
        <w:gridCol w:w="9054"/>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272" w:name="_Ref44078459"/>
            <w:r>
              <w:t xml:space="preserve">Example </w:t>
            </w:r>
            <w:fldSimple w:instr=" STYLEREF 3 \s ">
              <w:r>
                <w:rPr>
                  <w:noProof/>
                </w:rPr>
                <w:t>3.4.4</w:t>
              </w:r>
            </w:fldSimple>
            <w:r>
              <w:t>.</w:t>
            </w:r>
            <w:fldSimple w:instr=" SEQ Example \* ALPHABETIC \s 3 ">
              <w:r>
                <w:rPr>
                  <w:noProof/>
                </w:rPr>
                <w:t>B</w:t>
              </w:r>
            </w:fldSimple>
            <w:bookmarkEnd w:id="272"/>
            <w:r>
              <w:t>: zone identification, two doorjambs</w:t>
            </w:r>
          </w:p>
        </w:tc>
      </w:tr>
      <w:tr>
        <w:tc>
          <w:tcPr>
            <w:tcW w:w="9054" w:type="dxa"/>
          </w:tcPr>
          <w:p>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"N"</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Northern Doorjamb</w:t>
            </w:r>
            <w:r>
              <w:rPr>
                <w:rStyle w:val="Code"/>
              </w:rPr>
              <w:t>&lt;/label&gt;</w:t>
            </w:r>
            <w:r>
              <w:rPr>
                <w:rStyle w:val="Codetext"/>
              </w:rPr>
              <w:br/>
              <w:t xml:space="preserve">  ...</w:t>
            </w:r>
          </w:p>
          <w:p>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"S"</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Southern Doorjamb</w:t>
            </w:r>
            <w:r>
              <w:rPr>
                <w:rStyle w:val="Code"/>
              </w:rPr>
              <w:t>&lt;/label&gt;</w:t>
            </w:r>
            <w:r>
              <w:rPr>
                <w:rStyle w:val="Codetext"/>
              </w:rPr>
              <w:t xml:space="preserve">  ...</w:t>
            </w:r>
          </w:p>
        </w:tc>
      </w:tr>
      <w:tr>
        <w:tc>
          <w:tcPr>
            <w:tcW w:w="9054" w:type="dxa"/>
          </w:tcPr>
          <w:p>
            <w:pPr>
              <w:pStyle w:val="TableNote"/>
              <w:rPr>
                <w:rStyle w:val="Code"/>
              </w:rPr>
            </w:pPr>
            <w:r>
              <w:t>explicitly encoded headings will show “Northern Doorjamb”, “Southern Doorjamb”, etc.</w:t>
            </w:r>
          </w:p>
        </w:tc>
      </w:tr>
    </w:tbl>
    <w:p>
      <w:pPr>
        <w:pStyle w:val="Cmsor4"/>
      </w:pPr>
      <w:bookmarkStart w:id="273" w:name="_Ref182310225"/>
      <w:bookmarkStart w:id="274" w:name="_Toc183083741"/>
      <w:bookmarkStart w:id="275" w:name="_Ref182299822"/>
      <w:bookmarkStart w:id="276" w:name="_Ref182300602"/>
      <w:bookmarkEnd w:id="269"/>
      <w:bookmarkEnd w:id="270"/>
      <w:r>
        <w:t>Page numbering</w:t>
      </w:r>
      <w:bookmarkEnd w:id="273"/>
      <w:bookmarkEnd w:id="274"/>
    </w:p>
    <w:p>
      <w:pPr>
        <w:pStyle w:val="Lista"/>
      </w:pPr>
      <w:r>
        <w:t>the recommended values for numbering genuine pages are</w:t>
      </w:r>
      <w:r>
        <w:rPr>
          <w:b/>
          <w:bCs/>
        </w:rPr>
        <w:t xml:space="preserve"> </w:t>
      </w:r>
      <w:r>
        <w:t>1r, 1v, 2r, 2v etc.</w:t>
      </w:r>
    </w:p>
    <w:p>
      <w:pPr>
        <w:pStyle w:val="Lista2"/>
      </w:pPr>
      <w:r>
        <w:t xml:space="preserve">the value of </w:t>
      </w:r>
      <w:r>
        <w:rPr>
          <w:rStyle w:val="Codeattribute"/>
        </w:rPr>
        <w:t>@n</w:t>
      </w:r>
      <w:r>
        <w:t xml:space="preserve"> is thus composed of</w:t>
      </w:r>
    </w:p>
    <w:p>
      <w:pPr>
        <w:pStyle w:val="Lista3"/>
      </w:pPr>
      <w:r>
        <w:t>an Arabic numeral starting with 1 and proceeding in steps of 1 per plate (folio)</w:t>
      </w:r>
    </w:p>
    <w:p>
      <w:pPr>
        <w:pStyle w:val="Lista3"/>
      </w:pPr>
      <w:r>
        <w:t xml:space="preserve">the abbreviation to identify the recto </w:t>
      </w:r>
      <w:r>
        <w:rPr>
          <w:noProof/>
        </w:rPr>
        <w:t>(</w:t>
      </w:r>
      <w:r>
        <w:t xml:space="preserve">front) and verso </w:t>
      </w:r>
      <w:r>
        <w:rPr>
          <w:noProof/>
        </w:rPr>
        <w:t>(</w:t>
      </w:r>
      <w:r>
        <w:t>back) face of each plate</w:t>
      </w:r>
    </w:p>
    <w:p>
      <w:pPr>
        <w:pStyle w:val="Lista2"/>
      </w:pPr>
      <w:r>
        <w:t xml:space="preserve">e.g. </w:t>
      </w:r>
      <w:r>
        <w:rPr>
          <w:rStyle w:val="Code"/>
        </w:rPr>
        <w:t xml:space="preserve">&lt;pb </w:t>
      </w:r>
      <w:r>
        <w:rPr>
          <w:rStyle w:val="Codeattribute"/>
        </w:rPr>
        <w:t>n</w:t>
      </w:r>
      <w:r>
        <w:rPr>
          <w:rStyle w:val="Code"/>
        </w:rPr>
        <w:t>=</w:t>
      </w:r>
      <w:r>
        <w:rPr>
          <w:rStyle w:val="Codevalue"/>
        </w:rPr>
        <w:t>"1r"</w:t>
      </w:r>
      <w:r>
        <w:rPr>
          <w:rStyle w:val="Code"/>
        </w:rPr>
        <w:t>/&gt;</w:t>
      </w:r>
    </w:p>
    <w:p>
      <w:pPr>
        <w:pStyle w:val="Lista"/>
      </w:pPr>
      <w:r>
        <w:t>if you have a good reason to do so, you may opt to use a different numbering scheme for pages with the following constraints:</w:t>
      </w:r>
    </w:p>
    <w:p>
      <w:pPr>
        <w:pStyle w:val="Lista2"/>
      </w:pPr>
      <w:r>
        <w:t xml:space="preserve">the value of </w:t>
      </w:r>
      <w:r>
        <w:rPr>
          <w:rStyle w:val="Codeattribute"/>
        </w:rPr>
        <w:t>@n</w:t>
      </w:r>
      <w:r>
        <w:t xml:space="preserve"> must not contain a space </w:t>
      </w:r>
      <w:r>
        <w:rPr>
          <w:noProof/>
        </w:rPr>
        <w:t>(</w:t>
      </w:r>
      <w:r>
        <w:t>use an underscore _ instead if a space is essential)</w:t>
      </w:r>
    </w:p>
    <w:p>
      <w:pPr>
        <w:pStyle w:val="Lista2"/>
      </w:pPr>
      <w:r>
        <w:t xml:space="preserve">each page must have a unique number within your edition </w:t>
      </w:r>
      <w:r>
        <w:rPr>
          <w:noProof/>
        </w:rPr>
        <w:t>(</w:t>
      </w:r>
      <w:r>
        <w:t>or, if applicable, within a textpart division)</w:t>
      </w:r>
    </w:p>
    <w:p>
      <w:pPr>
        <w:pStyle w:val="Lista"/>
      </w:pPr>
      <w:r>
        <w:t>should pages occur in more than one textpart of a complex inscription, page numbers must be reset in each textpart for the sake of consistency (§</w:t>
      </w:r>
      <w:r>
        <w:fldChar w:fldCharType="begin"/>
      </w:r>
      <w:r>
        <w:instrText xml:space="preserve"> REF _Ref43986747 \r \h </w:instrText>
      </w:r>
      <w:r>
        <w:fldChar w:fldCharType="separate"/>
      </w:r>
      <w:r>
        <w:t>3.2.4</w:t>
      </w:r>
      <w:r>
        <w:fldChar w:fldCharType="end"/>
      </w:r>
      <w:r>
        <w:t>)</w:t>
      </w:r>
    </w:p>
    <w:p>
      <w:pPr>
        <w:pStyle w:val="Lista"/>
      </w:pPr>
      <w:r>
        <w:t>see §</w:t>
      </w:r>
      <w:r>
        <w:fldChar w:fldCharType="begin"/>
      </w:r>
      <w:r>
        <w:instrText xml:space="preserve"> REF _Ref43984607 \w \h  \* MERGEFORMAT </w:instrText>
      </w:r>
      <w:r>
        <w:fldChar w:fldCharType="separate"/>
      </w:r>
      <w:r>
        <w:t>3.8.4</w:t>
      </w:r>
      <w:r>
        <w:fldChar w:fldCharType="end"/>
      </w:r>
      <w:r>
        <w:t xml:space="preserve"> about encoding any original pagination or foliation</w:t>
      </w:r>
    </w:p>
    <w:p>
      <w:pPr>
        <w:pStyle w:val="Cmsor4"/>
      </w:pPr>
      <w:bookmarkStart w:id="277" w:name="_Ref182318136"/>
      <w:bookmarkStart w:id="278" w:name="_Toc183083742"/>
      <w:bookmarkEnd w:id="275"/>
      <w:r>
        <w:lastRenderedPageBreak/>
        <w:t>Numbering pagelike milestones</w:t>
      </w:r>
      <w:bookmarkEnd w:id="276"/>
      <w:bookmarkEnd w:id="277"/>
      <w:bookmarkEnd w:id="278"/>
    </w:p>
    <w:p>
      <w:pPr>
        <w:pStyle w:val="Lista"/>
      </w:pPr>
      <w:r>
        <w:t xml:space="preserve">the values of </w:t>
      </w:r>
      <w:r>
        <w:rPr>
          <w:rStyle w:val="Codeattribute"/>
        </w:rPr>
        <w:t>@n</w:t>
      </w:r>
      <w:r>
        <w:t xml:space="preserve"> recommended for the identification of pagelike partitions other than actual pages are uppercase Latin letters beginning with A</w:t>
      </w:r>
    </w:p>
    <w:p>
      <w:pPr>
        <w:pStyle w:val="Lista2"/>
      </w:pPr>
      <w:r>
        <w:t>nonetheless, any numeration scheme may be used depending on your preference and the conventions of your specific field; in particular, feel free to use</w:t>
      </w:r>
    </w:p>
    <w:p>
      <w:pPr>
        <w:pStyle w:val="Lista3"/>
      </w:pPr>
      <w:r>
        <w:t>the uppercase letters N, S, E, W to indicate cardinal directions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pPr>
        <w:pStyle w:val="Lista3"/>
      </w:pPr>
      <w:r>
        <w:t xml:space="preserve">lowercase letters alternating with uppercase ones to denote major/frontal and minor/lateral faces of a three-dimensional object such as a Southeast Asian stele, e.g. A, b, C and d </w:t>
      </w:r>
      <w:r>
        <w:rPr>
          <w:noProof/>
        </w:rPr>
        <w:t>(</w:t>
      </w:r>
      <w:r>
        <w:t xml:space="preserve">for faces inscribed as separate zones); or Ab and Cd </w:t>
      </w:r>
      <w:r>
        <w:rPr>
          <w:noProof/>
        </w:rPr>
        <w:t>(</w:t>
      </w:r>
      <w:r>
        <w:t>where pairs of faces constitute single virtual zones)</w:t>
      </w:r>
    </w:p>
    <w:p>
      <w:pPr>
        <w:pStyle w:val="Lista"/>
      </w:pPr>
      <w:r>
        <w:t>when several textpart divisions (§</w:t>
      </w:r>
      <w:r>
        <w:fldChar w:fldCharType="begin"/>
      </w:r>
      <w:r>
        <w:instrText xml:space="preserve"> REF _Ref43978987 \r \h </w:instrText>
      </w:r>
      <w:r>
        <w:fldChar w:fldCharType="separate"/>
      </w:r>
      <w:r>
        <w:t>3.2</w:t>
      </w:r>
      <w:r>
        <w:fldChar w:fldCharType="end"/>
      </w:r>
      <w:r>
        <w:t>) of an edition include pagelike milestones, then</w:t>
      </w:r>
    </w:p>
    <w:p>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t>3.2.4</w:t>
      </w:r>
      <w:r>
        <w:fldChar w:fldCharType="end"/>
      </w:r>
      <w:r>
        <w:t>)</w:t>
      </w:r>
    </w:p>
    <w:p>
      <w:pPr>
        <w:pStyle w:val="Lista2"/>
      </w:pPr>
      <w:r>
        <w:t xml:space="preserve">if the pagelike partitions are of different kinds, it is recommended that you employ different numeration schemes for them in addition to distinguishing them by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pPr>
        <w:pStyle w:val="Lista2"/>
      </w:pPr>
      <w:r>
        <w:t>recall from §</w:t>
      </w:r>
      <w:r>
        <w:fldChar w:fldCharType="begin"/>
      </w:r>
      <w:r>
        <w:instrText xml:space="preserve"> REF _Ref182301135 \r \h </w:instrText>
      </w:r>
      <w:r>
        <w:fldChar w:fldCharType="separate"/>
      </w:r>
      <w:r>
        <w:t>3.4.1</w:t>
      </w:r>
      <w:r>
        <w:fldChar w:fldCharType="end"/>
      </w:r>
      <w:r>
        <w:t xml:space="preserve"> that only one kind of pagelike partition is allowed within any single division (i.e. in the edition or in each textpart, as the case may be)</w:t>
      </w:r>
    </w:p>
    <w:p>
      <w:pPr>
        <w:pStyle w:val="Cmsor4"/>
      </w:pPr>
      <w:bookmarkStart w:id="279" w:name="_Ref182299869"/>
      <w:bookmarkStart w:id="280" w:name="_Toc183083743"/>
      <w:r>
        <w:t>Labels for pagelike milestones</w:t>
      </w:r>
      <w:bookmarkEnd w:id="279"/>
      <w:bookmarkEnd w:id="280"/>
    </w:p>
    <w:p>
      <w:pPr>
        <w:pStyle w:val="Lista"/>
      </w:pPr>
      <w:r>
        <w:t xml:space="preserve">to add further flexibility to the titling displayed for zones, you may use the optional element </w:t>
      </w:r>
      <w:r>
        <w:rPr>
          <w:rStyle w:val="Code"/>
        </w:rPr>
        <w:t xml:space="preserve">&lt;label </w:t>
      </w:r>
      <w:r>
        <w:rPr>
          <w:rStyle w:val="Codeattribute"/>
        </w:rPr>
        <w:t>xml:lang</w:t>
      </w:r>
      <w:r>
        <w:rPr>
          <w:rStyle w:val="Code"/>
        </w:rPr>
        <w:t>=</w:t>
      </w:r>
      <w:r>
        <w:rPr>
          <w:rStyle w:val="Codevalue"/>
        </w:rPr>
        <w:t>"eng"</w:t>
      </w:r>
      <w:r>
        <w:rPr>
          <w:rStyle w:val="Code"/>
        </w:rPr>
        <w:t>&gt;</w:t>
      </w:r>
      <w:r>
        <w:t xml:space="preserve"> immediately after the </w:t>
      </w:r>
      <w:r>
        <w:rPr>
          <w:rStyle w:val="Code"/>
        </w:rPr>
        <w:t>&lt;milestone/&gt;</w:t>
      </w:r>
      <w:r>
        <w:t xml:space="preserve"> element</w:t>
      </w:r>
    </w:p>
    <w:p>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pPr>
        <w:pStyle w:val="Lista2"/>
      </w:pPr>
      <w:r>
        <w:t xml:space="preserve">only add labels to zones if you find that the combination of </w:t>
      </w:r>
      <w:r>
        <w:rPr>
          <w:rStyle w:val="Codeattribute"/>
        </w:rPr>
        <w:t>@unit</w:t>
      </w:r>
      <w:r>
        <w:t xml:space="preserve"> and </w:t>
      </w:r>
      <w:r>
        <w:rPr>
          <w:rStyle w:val="Codeattribute"/>
        </w:rPr>
        <w:t>@n</w:t>
      </w:r>
      <w:r>
        <w:t xml:space="preserve"> cannot produce a sufficiently meaningful title; complex details such as the size and relative position of zones should be described in the metadata, not encoded within the edition</w:t>
      </w:r>
    </w:p>
    <w:p>
      <w:pPr>
        <w:pStyle w:val="Lista2"/>
      </w:pPr>
      <w:r>
        <w:t>for the sake of consistency it is recommended that you stick to concise labels in English</w:t>
      </w:r>
    </w:p>
    <w:p>
      <w:pPr>
        <w:pStyle w:val="Lista"/>
      </w:pPr>
      <w:r>
        <w:t xml:space="preserve">although the content of editorial labels will replace the title auto-generated from </w:t>
      </w:r>
      <w:r>
        <w:rPr>
          <w:rStyle w:val="Codeattribute"/>
        </w:rPr>
        <w:t>@unit</w:t>
      </w:r>
      <w:r>
        <w:t xml:space="preserve"> and </w:t>
      </w:r>
      <w:r>
        <w:rPr>
          <w:rStyle w:val="Codeattribute"/>
        </w:rPr>
        <w:t>@n</w:t>
      </w:r>
      <w:r>
        <w:t xml:space="preserve"> in display, the use of the attributes </w:t>
      </w:r>
      <w:r>
        <w:rPr>
          <w:rStyle w:val="Codeattribute"/>
        </w:rPr>
        <w:t>@unit</w:t>
      </w:r>
      <w:r>
        <w:t xml:space="preserve"> and </w:t>
      </w:r>
      <w:r>
        <w:rPr>
          <w:rStyle w:val="Codeattribute"/>
        </w:rPr>
        <w:t>@n</w:t>
      </w:r>
      <w:r>
        <w:t xml:space="preserve"> on the </w:t>
      </w:r>
      <w:r>
        <w:rPr>
          <w:rStyle w:val="Code"/>
        </w:rPr>
        <w:t>&lt;milestone/&gt;</w:t>
      </w:r>
      <w:r>
        <w:t xml:space="preserve"> element  remains mandatory even if a </w:t>
      </w:r>
      <w:r>
        <w:rPr>
          <w:rStyle w:val="Code"/>
        </w:rPr>
        <w:t>&lt;label&gt;</w:t>
      </w:r>
      <w:r>
        <w:t xml:space="preserve"> is present</w:t>
      </w:r>
    </w:p>
    <w:p>
      <w:pPr>
        <w:pStyle w:val="Lista"/>
      </w:pPr>
      <w:r>
        <w:t>the contents of the label will not be altered in display, so</w:t>
      </w:r>
    </w:p>
    <w:p>
      <w:pPr>
        <w:pStyle w:val="Lista2"/>
      </w:pPr>
      <w:bookmarkStart w:id="281" w:name="_h6lmsgu4umfd" w:colFirst="0" w:colLast="0"/>
      <w:bookmarkEnd w:id="281"/>
      <w:r>
        <w:t>use a capital initial and feel free to include spaces, additional capitals and punctuation as necessary</w:t>
      </w:r>
    </w:p>
    <w:p>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pPr>
        <w:pStyle w:val="Cmsor3"/>
      </w:pPr>
      <w:bookmarkStart w:id="282" w:name="_tezue83pb823" w:colFirst="0" w:colLast="0"/>
      <w:bookmarkStart w:id="283" w:name="_Ref43986994"/>
      <w:bookmarkStart w:id="284" w:name="_Toc183083744"/>
      <w:bookmarkEnd w:id="282"/>
      <w:r>
        <w:t>Numbered elements in pagelike partitions</w:t>
      </w:r>
      <w:bookmarkEnd w:id="283"/>
      <w:bookmarkEnd w:id="284"/>
    </w:p>
    <w:p>
      <w:pPr>
        <w:pStyle w:val="Lista"/>
      </w:pPr>
      <w:r>
        <w:t>as set out under §</w:t>
      </w:r>
      <w:r>
        <w:fldChar w:fldCharType="begin"/>
      </w:r>
      <w:r>
        <w:instrText xml:space="preserve"> REF _Ref182228403 \r \h </w:instrText>
      </w:r>
      <w:r>
        <w:fldChar w:fldCharType="separate"/>
      </w:r>
      <w:r>
        <w:t>3.5.3</w:t>
      </w:r>
      <w:r>
        <w:fldChar w:fldCharType="end"/>
      </w:r>
      <w:r>
        <w:t xml:space="preserve">, </w:t>
      </w:r>
      <w:r>
        <w:rPr>
          <w:b/>
          <w:bCs/>
        </w:rPr>
        <w:t>physical line</w:t>
      </w:r>
      <w:r>
        <w:t xml:space="preserve"> numbering may be either</w:t>
      </w:r>
    </w:p>
    <w:p>
      <w:pPr>
        <w:pStyle w:val="Lista2"/>
      </w:pPr>
      <w:r>
        <w:t>consecutive throughout successive pagelike partitions, or</w:t>
      </w:r>
    </w:p>
    <w:p>
      <w:pPr>
        <w:pStyle w:val="Lista2"/>
      </w:pPr>
      <w:r>
        <w:t>restarted in each pagelike partition, provided that complex line numbers are used, which incorporate the number of the page or zone</w:t>
      </w:r>
    </w:p>
    <w:p>
      <w:pPr>
        <w:pStyle w:val="Lista"/>
      </w:pPr>
      <w:r>
        <w:t>stanzas should be generally numbered throughout a text with pagelike partitions, but, as permitted under §</w:t>
      </w:r>
      <w:r>
        <w:fldChar w:fldCharType="begin"/>
      </w:r>
      <w:r>
        <w:instrText xml:space="preserve"> REF _Ref181609101 \r \h </w:instrText>
      </w:r>
      <w:r>
        <w:fldChar w:fldCharType="separate"/>
      </w:r>
      <w:r>
        <w:t>2.5.3.1</w:t>
      </w:r>
      <w:r>
        <w:fldChar w:fldCharType="end"/>
      </w:r>
      <w:r>
        <w:t xml:space="preserve">, you may </w:t>
      </w:r>
      <w:commentRangeStart w:id="285"/>
      <w:r>
        <w:t xml:space="preserve">optionally reset stanza numbering </w:t>
      </w:r>
      <w:commentRangeEnd w:id="285"/>
      <w:r>
        <w:rPr>
          <w:rStyle w:val="Jegyzethivatkozs"/>
          <w:rFonts w:cs="Mangal"/>
        </w:rPr>
        <w:commentReference w:id="285"/>
      </w:r>
      <w:r>
        <w:t>in each new partition in order to follow the numbering scheme of a previous edition or the conventions of your specific field</w:t>
      </w:r>
    </w:p>
    <w:p>
      <w:pPr>
        <w:pStyle w:val="Cmsor2"/>
      </w:pPr>
      <w:bookmarkStart w:id="286" w:name="_Toc183083745"/>
      <w:r>
        <w:t>Physical lines</w:t>
      </w:r>
      <w:bookmarkEnd w:id="239"/>
      <w:bookmarkEnd w:id="240"/>
      <w:bookmarkEnd w:id="241"/>
      <w:bookmarkEnd w:id="242"/>
      <w:bookmarkEnd w:id="243"/>
      <w:bookmarkEnd w:id="286"/>
    </w:p>
    <w:p>
      <w:pPr>
        <w:pStyle w:val="Cmsor3"/>
      </w:pPr>
      <w:bookmarkStart w:id="287" w:name="_Toc183083746"/>
      <w:r>
        <w:t>Overview</w:t>
      </w:r>
      <w:bookmarkEnd w:id="287"/>
    </w:p>
    <w:p>
      <w:r>
        <w:t xml:space="preserve">To make the distinction from verse lines </w:t>
      </w:r>
      <w:r>
        <w:rPr>
          <w:noProof/>
        </w:rPr>
        <w:t>(</w:t>
      </w:r>
      <w:r>
        <w:t>§</w:t>
      </w:r>
      <w:r>
        <w:fldChar w:fldCharType="begin"/>
      </w:r>
      <w:r>
        <w:instrText xml:space="preserve"> REF _Ref43984700 \w \h  \* MERGEFORMAT </w:instrText>
      </w:r>
      <w:r>
        <w:fldChar w:fldCharType="separate"/>
      </w:r>
      <w:r>
        <w:t>2.5.1</w:t>
      </w:r>
      <w:r>
        <w:fldChar w:fldCharType="end"/>
      </w:r>
      <w:r>
        <w:t xml:space="preserve">) explicit where necessary, inscribed lines are referred to in this guide as </w:t>
      </w:r>
      <w:r>
        <w:rPr>
          <w:b/>
          <w:bCs/>
        </w:rPr>
        <w:t>epigraphic lines</w:t>
      </w:r>
      <w:r>
        <w:t xml:space="preserve"> or </w:t>
      </w:r>
      <w:r>
        <w:rPr>
          <w:b/>
          <w:bCs/>
        </w:rPr>
        <w:t>physical lines</w:t>
      </w:r>
      <w:r>
        <w:t xml:space="preserve">. For the purpose of encoding in our project, we define a physical line as a stretch of text whose characters comprise a spatially and textually contiguous sequence </w:t>
      </w:r>
      <w:r>
        <w:lastRenderedPageBreak/>
        <w:t>while being spatially distinct from characters belonging to other lines. This definition includes no presumptions concerning a line’s</w:t>
      </w:r>
    </w:p>
    <w:p>
      <w:pPr>
        <w:pStyle w:val="Lista"/>
      </w:pPr>
      <w:r>
        <w:t xml:space="preserve">position </w:t>
      </w:r>
      <w:r>
        <w:rPr>
          <w:noProof/>
        </w:rPr>
        <w:t>(</w:t>
      </w:r>
      <w:r>
        <w:t>some lines of a text may be set off from other lines; see §</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for specific cases)</w:t>
      </w:r>
    </w:p>
    <w:p>
      <w:pPr>
        <w:pStyle w:val="Lista"/>
      </w:pPr>
      <w:r>
        <w:t xml:space="preserve">directionality </w:t>
      </w:r>
      <w:r>
        <w:rPr>
          <w:noProof/>
        </w:rPr>
        <w:t>(</w:t>
      </w:r>
      <w:r>
        <w:t>e.g. some lines run right to left while others run left to right; see §</w:t>
      </w:r>
      <w:r>
        <w:fldChar w:fldCharType="begin"/>
      </w:r>
      <w:r>
        <w:instrText xml:space="preserve"> REF _Ref43984782 \w \h  \* MERGEFORMAT </w:instrText>
      </w:r>
      <w:r>
        <w:fldChar w:fldCharType="separate"/>
      </w:r>
      <w:r>
        <w:t>7.5.4</w:t>
      </w:r>
      <w:r>
        <w:fldChar w:fldCharType="end"/>
      </w:r>
      <w:r>
        <w:t>)</w:t>
      </w:r>
    </w:p>
    <w:p>
      <w:pPr>
        <w:pStyle w:val="Lista"/>
      </w:pPr>
      <w:r>
        <w:t xml:space="preserve">orientation </w:t>
      </w:r>
      <w:r>
        <w:rPr>
          <w:noProof/>
        </w:rPr>
        <w:t>(</w:t>
      </w:r>
      <w:r>
        <w:t>e.g. some lines may be vertical while others are horizontal; see §</w:t>
      </w:r>
      <w:r>
        <w:fldChar w:fldCharType="begin"/>
      </w:r>
      <w:r>
        <w:instrText xml:space="preserve"> REF _Ref43984782 \w \h  \* MERGEFORMAT </w:instrText>
      </w:r>
      <w:r>
        <w:fldChar w:fldCharType="separate"/>
      </w:r>
      <w:r>
        <w:t>7.5.4</w:t>
      </w:r>
      <w:r>
        <w:fldChar w:fldCharType="end"/>
      </w:r>
      <w:r>
        <w:t>)</w:t>
      </w:r>
    </w:p>
    <w:p>
      <w:pPr>
        <w:pStyle w:val="Lista"/>
      </w:pPr>
      <w:r>
        <w:t xml:space="preserve">shape </w:t>
      </w:r>
      <w:r>
        <w:rPr>
          <w:noProof/>
        </w:rPr>
        <w:t>(</w:t>
      </w:r>
      <w:r>
        <w:t>lines may bend in various ways to follow an uneven surface, or the ends of certain lines may bend upward or downward to accommodate extra characters before the margin or the edge of the support)</w:t>
      </w:r>
    </w:p>
    <w:p>
      <w:pPr>
        <w:pStyle w:val="Cmsor3"/>
      </w:pPr>
      <w:bookmarkStart w:id="288" w:name="_xui16zrp0wzt" w:colFirst="0" w:colLast="0"/>
      <w:bookmarkStart w:id="289" w:name="_Ref43980100"/>
      <w:bookmarkStart w:id="290" w:name="_Toc183083747"/>
      <w:bookmarkEnd w:id="288"/>
      <w:r>
        <w:t>Marking up line beginnings</w:t>
      </w:r>
      <w:bookmarkEnd w:id="289"/>
      <w:bookmarkEnd w:id="290"/>
    </w:p>
    <w:p>
      <w:pPr>
        <w:pStyle w:val="Lista"/>
      </w:pPr>
      <w:r>
        <w:t xml:space="preserve">marking up line beginnings is mandatory for all lines of all our editions, using the empty element </w:t>
      </w:r>
      <w:r>
        <w:rPr>
          <w:rStyle w:val="Code"/>
        </w:rPr>
        <w:t>&lt;lb/&gt;</w:t>
      </w:r>
    </w:p>
    <w:p>
      <w:pPr>
        <w:pStyle w:val="Lista2"/>
      </w:pPr>
      <w:r>
        <w:t xml:space="preserve">this element must always have the attribute </w:t>
      </w:r>
      <w:r>
        <w:rPr>
          <w:rStyle w:val="Codeattribute"/>
        </w:rPr>
        <w:t>@n</w:t>
      </w:r>
      <w:r>
        <w:t xml:space="preserve"> as per §</w:t>
      </w:r>
      <w:r>
        <w:fldChar w:fldCharType="begin"/>
      </w:r>
      <w:r>
        <w:instrText xml:space="preserve"> REF _Ref182228305 \r \h </w:instrText>
      </w:r>
      <w:r>
        <w:fldChar w:fldCharType="separate"/>
      </w:r>
      <w:r>
        <w:t>3.5.3</w:t>
      </w:r>
      <w:r>
        <w:fldChar w:fldCharType="end"/>
      </w:r>
      <w:r>
        <w:t xml:space="preserve"> </w:t>
      </w:r>
    </w:p>
    <w:p>
      <w:pPr>
        <w:pStyle w:val="Lista2"/>
      </w:pPr>
      <w:r>
        <w:t xml:space="preserve">the attribute </w:t>
      </w:r>
      <w:r>
        <w:rPr>
          <w:rStyle w:val="Codeattribute"/>
        </w:rPr>
        <w:t>@break</w:t>
      </w:r>
      <w:r>
        <w:t xml:space="preserve"> must be added to line beginnings within words as per §</w:t>
      </w:r>
      <w:r>
        <w:fldChar w:fldCharType="begin"/>
      </w:r>
      <w:r>
        <w:instrText xml:space="preserve"> REF _Ref182318134 \r \h </w:instrText>
      </w:r>
      <w:r>
        <w:fldChar w:fldCharType="separate"/>
      </w:r>
      <w:r>
        <w:t>3.3.3</w:t>
      </w:r>
      <w:r>
        <w:fldChar w:fldCharType="end"/>
      </w:r>
    </w:p>
    <w:p>
      <w:pPr>
        <w:pStyle w:val="Lista2"/>
      </w:pPr>
      <w:r>
        <w:t>since line beginnings are virtual containers as explained in §</w:t>
      </w:r>
      <w:r>
        <w:fldChar w:fldCharType="begin"/>
      </w:r>
      <w:r>
        <w:instrText xml:space="preserve"> REF _Ref182923075 \r \h </w:instrText>
      </w:r>
      <w:r>
        <w:fldChar w:fldCharType="separate"/>
      </w:r>
      <w:r>
        <w:t>3.1</w:t>
      </w:r>
      <w:r>
        <w:fldChar w:fldCharType="end"/>
      </w:r>
      <w:r>
        <w:t>, additional attributes representing the visual features of a line (§</w:t>
      </w:r>
      <w:r>
        <w:fldChar w:fldCharType="begin"/>
      </w:r>
      <w:r>
        <w:instrText xml:space="preserve"> REF _Ref134025629 \r \h </w:instrText>
      </w:r>
      <w:r>
        <w:fldChar w:fldCharType="separate"/>
      </w:r>
      <w:r>
        <w:t>7.5.2</w:t>
      </w:r>
      <w:r>
        <w:fldChar w:fldCharType="end"/>
      </w:r>
      <w:r>
        <w:t xml:space="preserve">) may be encoded on an </w:t>
      </w:r>
      <w:r>
        <w:rPr>
          <w:rStyle w:val="Code"/>
        </w:rPr>
        <w:t>&lt;lb/&gt;</w:t>
      </w:r>
      <w:r>
        <w:t xml:space="preserve"> element</w:t>
      </w:r>
    </w:p>
    <w:p>
      <w:pPr>
        <w:pStyle w:val="Lista"/>
      </w:pPr>
      <w:r>
        <w:rPr>
          <w:rStyle w:val="Code"/>
        </w:rPr>
        <w:t>&lt;lb/&gt;</w:t>
      </w:r>
      <w:r>
        <w:t xml:space="preserve"> marks beginnings (rather than transitions) and must thus be present at the start of each line including the first</w:t>
      </w:r>
    </w:p>
    <w:p>
      <w:pPr>
        <w:pStyle w:val="Lista"/>
      </w:pPr>
      <w:r>
        <w:t xml:space="preserve">since the use of this element is mandatory, it must be present even in inscriptions </w:t>
      </w:r>
      <w:r>
        <w:rPr>
          <w:noProof/>
        </w:rPr>
        <w:t>(</w:t>
      </w:r>
      <w:r>
        <w:t>or textparts) consisting of a single line</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3"/>
      </w:pPr>
      <w:bookmarkStart w:id="291" w:name="_wrkvn4vo3aia" w:colFirst="0" w:colLast="0"/>
      <w:bookmarkStart w:id="292" w:name="_Ref43977936"/>
      <w:bookmarkStart w:id="293" w:name="_Ref148523116"/>
      <w:bookmarkStart w:id="294" w:name="_Ref182228305"/>
      <w:bookmarkStart w:id="295" w:name="_Ref182228392"/>
      <w:bookmarkStart w:id="296" w:name="_Ref182228403"/>
      <w:bookmarkStart w:id="297" w:name="_Ref182228417"/>
      <w:bookmarkStart w:id="298" w:name="_Ref182228432"/>
      <w:bookmarkStart w:id="299" w:name="_Ref182228440"/>
      <w:bookmarkStart w:id="300" w:name="_Ref182229490"/>
      <w:bookmarkStart w:id="301" w:name="_Toc183083748"/>
      <w:bookmarkEnd w:id="291"/>
      <w:r>
        <w:t>Numbering lines</w:t>
      </w:r>
      <w:bookmarkEnd w:id="292"/>
      <w:bookmarkEnd w:id="293"/>
      <w:bookmarkEnd w:id="294"/>
      <w:bookmarkEnd w:id="295"/>
      <w:bookmarkEnd w:id="296"/>
      <w:bookmarkEnd w:id="297"/>
      <w:bookmarkEnd w:id="298"/>
      <w:bookmarkEnd w:id="299"/>
      <w:bookmarkEnd w:id="300"/>
      <w:bookmarkEnd w:id="301"/>
    </w:p>
    <w:p>
      <w:pPr>
        <w:pStyle w:val="Lista"/>
      </w:pPr>
      <w:r>
        <w:t xml:space="preserve">every physical line of text in your edition must have a number encoded in the </w:t>
      </w:r>
      <w:r>
        <w:rPr>
          <w:rStyle w:val="Codeattribute"/>
        </w:rPr>
        <w:t>@n</w:t>
      </w:r>
      <w:r>
        <w:t xml:space="preserve"> attribute of the corresponding </w:t>
      </w:r>
      <w:r>
        <w:rPr>
          <w:rStyle w:val="Code"/>
        </w:rPr>
        <w:t>&lt;lb/&gt;</w:t>
      </w:r>
      <w:r>
        <w:t xml:space="preserve"> element</w:t>
      </w:r>
    </w:p>
    <w:p>
      <w:pPr>
        <w:pStyle w:val="Lista2"/>
      </w:pPr>
      <w:r>
        <w:t xml:space="preserve">line numbering is mandatory even if an inscription </w:t>
      </w:r>
      <w:r>
        <w:rPr>
          <w:noProof/>
        </w:rPr>
        <w:t>(</w:t>
      </w:r>
      <w:r>
        <w:t>or textpart, §</w:t>
      </w:r>
      <w:r>
        <w:fldChar w:fldCharType="begin"/>
      </w:r>
      <w:r>
        <w:instrText xml:space="preserve"> REF _Ref43978987 \r \h  \* MERGEFORMAT </w:instrText>
      </w:r>
      <w:r>
        <w:fldChar w:fldCharType="separate"/>
      </w:r>
      <w:r>
        <w:t>3.2</w:t>
      </w:r>
      <w:r>
        <w:fldChar w:fldCharType="end"/>
      </w:r>
      <w:r>
        <w:t>) contains only one line</w:t>
      </w:r>
    </w:p>
    <w:p>
      <w:pPr>
        <w:pStyle w:val="Lista"/>
      </w:pPr>
      <w:r>
        <w:t xml:space="preserve">in order to eliminate ambiguity in referencing </w:t>
      </w:r>
      <w:r>
        <w:rPr>
          <w:noProof/>
        </w:rPr>
        <w:t>(</w:t>
      </w:r>
      <w:r>
        <w:t>both human- and machine-readable), every line number in an XML edition must be unique</w:t>
      </w:r>
    </w:p>
    <w:p>
      <w:pPr>
        <w:pStyle w:val="Lista2"/>
      </w:pPr>
      <w:r>
        <w:t xml:space="preserve">except that if your document has textpart divisions </w:t>
      </w:r>
      <w:r>
        <w:rPr>
          <w:noProof/>
        </w:rPr>
        <w:t>(</w:t>
      </w:r>
      <w:r>
        <w:t>§</w:t>
      </w:r>
      <w:r>
        <w:fldChar w:fldCharType="begin"/>
      </w:r>
      <w:r>
        <w:instrText xml:space="preserve"> REF _Ref43978987 \r \h  \* MERGEFORMAT </w:instrText>
      </w:r>
      <w:r>
        <w:fldChar w:fldCharType="separate"/>
      </w:r>
      <w:r>
        <w:t>3.2</w:t>
      </w:r>
      <w:r>
        <w:fldChar w:fldCharType="end"/>
      </w:r>
      <w:r>
        <w:t>), then the requirement of uniqueness only applies within such a division</w:t>
      </w:r>
    </w:p>
    <w:p>
      <w:pPr>
        <w:pStyle w:val="Lista"/>
      </w:pPr>
      <w:r>
        <w:t xml:space="preserve">by default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Pr>
          <w:noProof/>
        </w:rPr>
        <w:t>3.5.3.1</w:t>
      </w:r>
      <w:r>
        <w:rPr>
          <w:noProof/>
        </w:rPr>
        <w:fldChar w:fldCharType="end"/>
      </w:r>
      <w:r>
        <w:t>), our editions use consecutive line numbering with simple numbers:</w:t>
      </w:r>
    </w:p>
    <w:p>
      <w:pPr>
        <w:pStyle w:val="Lista2"/>
      </w:pPr>
      <w:r>
        <w:t xml:space="preserve">the value of the </w:t>
      </w:r>
      <w:r>
        <w:rPr>
          <w:rStyle w:val="Codeattribute"/>
        </w:rPr>
        <w:t>@n</w:t>
      </w:r>
      <w:r>
        <w:t xml:space="preserve"> attribute shall be an Arabic numeral starting with 1 for the first line and increasing with a step of 1 for each subsequent line</w:t>
      </w:r>
    </w:p>
    <w:p>
      <w:pPr>
        <w:pStyle w:val="Lista2"/>
      </w:pPr>
      <w:r>
        <w:t xml:space="preserve">line numbers for visually separate incipits may deviate from this numeration scheme </w:t>
      </w:r>
      <w:r>
        <w:rPr>
          <w:noProof/>
        </w:rPr>
        <w:t xml:space="preserve">as per </w:t>
      </w:r>
      <w:r>
        <w:t>§</w:t>
      </w:r>
      <w:r>
        <w:fldChar w:fldCharType="begin"/>
      </w:r>
      <w:r>
        <w:instrText xml:space="preserve"> REF _Ref43978135 \w \h  \* MERGEFORMAT </w:instrText>
      </w:r>
      <w:r>
        <w:fldChar w:fldCharType="separate"/>
      </w:r>
      <w:r>
        <w:t>3.8.2</w:t>
      </w:r>
      <w:r>
        <w:fldChar w:fldCharType="end"/>
      </w:r>
    </w:p>
    <w:p>
      <w:pPr>
        <w:pStyle w:val="Lista2"/>
      </w:pPr>
      <w:r>
        <w:t>line numeration must be restarted in each textpart (this is not a technical requirement but an arbitrary rule for consistency across the corpus)</w:t>
      </w:r>
    </w:p>
    <w:p>
      <w:pPr>
        <w:pStyle w:val="Lista2"/>
      </w:pPr>
      <w:r>
        <w:t xml:space="preserve">line numeration cannot be restarted in pagelike partitions, so lines of copperplate inscriptions must be numbered consecutively through the pages (see Case study 2A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Cmsor4"/>
      </w:pPr>
      <w:bookmarkStart w:id="302" w:name="_Ref182228380"/>
      <w:bookmarkStart w:id="303" w:name="_Toc183083749"/>
      <w:r>
        <w:t>Repetitive line numbering with complex numbers</w:t>
      </w:r>
      <w:bookmarkEnd w:id="302"/>
      <w:bookmarkEnd w:id="303"/>
    </w:p>
    <w:p>
      <w:pPr>
        <w:pStyle w:val="Lista"/>
      </w:pPr>
      <w:r>
        <w:t xml:space="preserve">when pagelike partitions </w:t>
      </w:r>
      <w:r>
        <w:rPr>
          <w:noProof/>
        </w:rPr>
        <w:t>(</w:t>
      </w:r>
      <w:r>
        <w:t>§</w:t>
      </w:r>
      <w:r>
        <w:fldChar w:fldCharType="begin"/>
      </w:r>
      <w:r>
        <w:instrText xml:space="preserve"> REF _Ref43979481 \r \h  \* MERGEFORMAT </w:instrText>
      </w:r>
      <w:r>
        <w:fldChar w:fldCharType="separate"/>
      </w:r>
      <w:r>
        <w:t>3.4</w:t>
      </w:r>
      <w:r>
        <w:fldChar w:fldCharType="end"/>
      </w:r>
      <w:r>
        <w:t>) are present in an inscription, repetitive numeration may be used as an alternative</w:t>
      </w:r>
    </w:p>
    <w:p>
      <w:pPr>
        <w:pStyle w:val="Lista2"/>
      </w:pPr>
      <w:r>
        <w:t>the repetitive scheme is preferred for certain subcorpora in order to accommodate the line numbering conventions of the subfield</w:t>
      </w:r>
    </w:p>
    <w:p>
      <w:pPr>
        <w:pStyle w:val="Lista2"/>
      </w:pPr>
      <w:r>
        <w:t>the preference for the consecutive or repetitive system shall be determined on the level of subcorpora, but may be overridden on a case-by-case basis</w:t>
      </w:r>
    </w:p>
    <w:p>
      <w:pPr>
        <w:pStyle w:val="Lista2"/>
      </w:pPr>
      <w:r>
        <w:t xml:space="preserve">in rare cases </w:t>
      </w:r>
      <w:r>
        <w:rPr>
          <w:noProof/>
        </w:rPr>
        <w:t>(</w:t>
      </w:r>
      <w:r>
        <w:t>namely, copperplate grants with a lost medial plate encoded without the use of textparts as per §</w:t>
      </w:r>
      <w:r>
        <w:fldChar w:fldCharType="begin"/>
      </w:r>
      <w:r>
        <w:instrText xml:space="preserve"> REF _Ref149918878 \r \h </w:instrText>
      </w:r>
      <w:r>
        <w:fldChar w:fldCharType="separate"/>
      </w:r>
      <w:r>
        <w:t>5.4.8.3</w:t>
      </w:r>
      <w:r>
        <w:fldChar w:fldCharType="end"/>
      </w:r>
      <w:r>
        <w:t>), you will have to resort to complex line numbering even if your editions normally use the consecutive system</w:t>
      </w:r>
    </w:p>
    <w:p>
      <w:pPr>
        <w:pStyle w:val="Lista"/>
      </w:pPr>
      <w:r>
        <w:t>in the repetitive scheme of line numbering, the numbers are reset for each successive pagelike partition</w:t>
      </w:r>
    </w:p>
    <w:p>
      <w:pPr>
        <w:pStyle w:val="Lista2"/>
      </w:pPr>
      <w:r>
        <w:t>to ensure the uniqueness of line numbers throughout the edition, complex line numbers must be used in this system</w:t>
      </w:r>
    </w:p>
    <w:p>
      <w:pPr>
        <w:pStyle w:val="Lista2"/>
      </w:pPr>
      <w:r>
        <w:lastRenderedPageBreak/>
        <w:t>complex numbers consist of a simple line number as per §</w:t>
      </w:r>
      <w:r>
        <w:fldChar w:fldCharType="begin"/>
      </w:r>
      <w:r>
        <w:instrText xml:space="preserve"> REF _Ref182228305 \n \h </w:instrText>
      </w:r>
      <w:r>
        <w:fldChar w:fldCharType="separate"/>
      </w:r>
      <w:r>
        <w:t>3.5.3</w:t>
      </w:r>
      <w:r>
        <w:fldChar w:fldCharType="end"/>
      </w:r>
      <w:r>
        <w:t xml:space="preserve">, preceded by a prefix that is the identifier of the current partition, i.e. the value of the </w:t>
      </w:r>
      <w:r>
        <w:rPr>
          <w:rStyle w:val="Codeattribute"/>
        </w:rPr>
        <w:t>@n</w:t>
      </w:r>
      <w:r>
        <w:t xml:space="preserve"> attribute of the “parent” </w:t>
      </w:r>
      <w:r>
        <w:rPr>
          <w:rStyle w:val="Code"/>
        </w:rPr>
        <w:t>&lt;pb/&gt;</w:t>
      </w:r>
      <w:r>
        <w:t xml:space="preserve"> or </w:t>
      </w:r>
      <w:r>
        <w:rPr>
          <w:rStyle w:val="Code"/>
        </w:rPr>
        <w:t>&lt;milestone/&gt;</w:t>
      </w:r>
      <w:r>
        <w:t xml:space="preserve"> element </w:t>
      </w:r>
    </w:p>
    <w:p>
      <w:pPr>
        <w:pStyle w:val="Lista2"/>
      </w:pPr>
      <w:r>
        <w:t>for example,</w:t>
      </w:r>
    </w:p>
    <w:p>
      <w:pPr>
        <w:pStyle w:val="Lista3"/>
      </w:pPr>
      <w:r>
        <w:t xml:space="preserve">for a stele inscribed on faces A and B, the lines must be numbered </w:t>
      </w:r>
      <w:r>
        <w:rPr>
          <w:rStyle w:val="Codevalue"/>
        </w:rPr>
        <w:t>"A1"</w:t>
      </w:r>
      <w:r>
        <w:t xml:space="preserve">, </w:t>
      </w:r>
      <w:r>
        <w:rPr>
          <w:rStyle w:val="Codevalue"/>
        </w:rPr>
        <w:t>"A2"</w:t>
      </w:r>
      <w:r>
        <w:t xml:space="preserve">, etc., and </w:t>
      </w:r>
      <w:r>
        <w:rPr>
          <w:rStyle w:val="Codevalue"/>
        </w:rPr>
        <w:t>"B1"</w:t>
      </w:r>
      <w:r>
        <w:t xml:space="preserve">, </w:t>
      </w:r>
      <w:r>
        <w:rPr>
          <w:rStyle w:val="Codevalue"/>
        </w:rPr>
        <w:t>"B2"</w:t>
      </w:r>
      <w:r>
        <w:t xml:space="preserve">, etc. on these faces (see Case study 1 and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illustrations)</w:t>
      </w:r>
    </w:p>
    <w:p>
      <w:pPr>
        <w:pStyle w:val="Lista3"/>
      </w:pPr>
      <w:r>
        <w:t xml:space="preserve">for a set of copper plates with pages 1v and 2r, lines must be numbered </w:t>
      </w:r>
      <w:r>
        <w:rPr>
          <w:rStyle w:val="Codevalue"/>
        </w:rPr>
        <w:t>"1v1"</w:t>
      </w:r>
      <w:r>
        <w:t xml:space="preserve">, </w:t>
      </w:r>
      <w:r>
        <w:rPr>
          <w:rStyle w:val="Codevalue"/>
        </w:rPr>
        <w:t>"1v2"</w:t>
      </w:r>
      <w:r>
        <w:t xml:space="preserve">, etc., and </w:t>
      </w:r>
      <w:r>
        <w:rPr>
          <w:rStyle w:val="Codevalue"/>
        </w:rPr>
        <w:t>"2r1"</w:t>
      </w:r>
      <w:r>
        <w:t xml:space="preserve">, </w:t>
      </w:r>
      <w:r>
        <w:rPr>
          <w:rStyle w:val="Codevalue"/>
        </w:rPr>
        <w:t>"2r2"</w:t>
      </w:r>
      <w:r>
        <w:t xml:space="preserve">, etc. on these pages (see Case study 2B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Lista2"/>
      </w:pPr>
      <w:r>
        <w:t>should the number of your partitions be a numeral or end with a numeral</w:t>
      </w:r>
      <w:r>
        <w:rPr>
          <w:rStyle w:val="Lbjegyzet-hivatkozs"/>
        </w:rPr>
        <w:footnoteReference w:id="19"/>
      </w:r>
      <w:r>
        <w:t xml:space="preserve"> </w:t>
      </w:r>
      <w:r>
        <w:rPr>
          <w:noProof/>
        </w:rPr>
        <w:t>(</w:t>
      </w:r>
      <w:r>
        <w:t xml:space="preserve">including Roman numerals), use a . </w:t>
      </w:r>
      <w:r>
        <w:rPr>
          <w:noProof/>
        </w:rPr>
        <w:t>(</w:t>
      </w:r>
      <w:r>
        <w:t>period, full stop) as a separator character between the partition number and the simple line number</w:t>
      </w:r>
    </w:p>
    <w:p>
      <w:pPr>
        <w:pStyle w:val="Lista3"/>
      </w:pPr>
      <w:r>
        <w:t xml:space="preserve">e.g. if your partitions are numbered A1, b1, etc., then your line numbers should be </w:t>
      </w:r>
      <w:r>
        <w:rPr>
          <w:rStyle w:val="Codevalue"/>
        </w:rPr>
        <w:t>"A1.1"</w:t>
      </w:r>
      <w:r>
        <w:t xml:space="preserve">, </w:t>
      </w:r>
      <w:r>
        <w:rPr>
          <w:rStyle w:val="Codevalue"/>
        </w:rPr>
        <w:t>"A1.2"</w:t>
      </w:r>
      <w:r>
        <w:t xml:space="preserve">, etc., and </w:t>
      </w:r>
      <w:r>
        <w:rPr>
          <w:rStyle w:val="Codevalue"/>
        </w:rPr>
        <w:t>"b1.1"</w:t>
      </w:r>
      <w:r>
        <w:t xml:space="preserve">, </w:t>
      </w:r>
      <w:r>
        <w:rPr>
          <w:rStyle w:val="Codevalue"/>
        </w:rPr>
        <w:t>"b1.2"</w:t>
      </w:r>
      <w:r>
        <w:t>, etc.</w:t>
      </w:r>
    </w:p>
    <w:p>
      <w:pPr>
        <w:pStyle w:val="Lista"/>
      </w:pPr>
      <w:r>
        <w:t>if your subcorpus follows the repetitive scheme, then it is recommended that for consistency’s sake you use complex line numbers even on copper plates with just a single inscribed page</w:t>
      </w:r>
    </w:p>
    <w:p>
      <w:pPr>
        <w:pStyle w:val="Lista"/>
      </w:pPr>
      <w:r>
        <w:t>also for consistency’s sake, if your subcorpus follows the repetitive scheme, then complex numbers should be preferred for numbering lines across boxlike partitions, even though the uniqueness of line numbers is only a requirement within each such partition</w:t>
      </w:r>
    </w:p>
    <w:p>
      <w:pPr>
        <w:pStyle w:val="Cmsor3"/>
      </w:pPr>
      <w:bookmarkStart w:id="304" w:name="_r2qg54jy8w2e" w:colFirst="0" w:colLast="0"/>
      <w:bookmarkStart w:id="305" w:name="_7n9w5r6yzssj" w:colFirst="0" w:colLast="0"/>
      <w:bookmarkStart w:id="306" w:name="_Ref43984995"/>
      <w:bookmarkStart w:id="307" w:name="_Toc183083750"/>
      <w:bookmarkEnd w:id="304"/>
      <w:bookmarkEnd w:id="305"/>
      <w:r>
        <w:t>Line beginnings interrupting words</w:t>
      </w:r>
      <w:bookmarkEnd w:id="306"/>
      <w:bookmarkEnd w:id="307"/>
    </w:p>
    <w:p>
      <w:pPr>
        <w:pStyle w:val="Cmsor2"/>
      </w:pPr>
      <w:bookmarkStart w:id="308" w:name="_a0jia5gsgfab" w:colFirst="0" w:colLast="0"/>
      <w:bookmarkStart w:id="309" w:name="_dzwqp0ufpcn5" w:colFirst="0" w:colLast="0"/>
      <w:bookmarkStart w:id="310" w:name="_k0nurnm93lxl" w:colFirst="0" w:colLast="0"/>
      <w:bookmarkStart w:id="311" w:name="_8rycat4dh5yx" w:colFirst="0" w:colLast="0"/>
      <w:bookmarkStart w:id="312" w:name="_wf6bj4i4k83j" w:colFirst="0" w:colLast="0"/>
      <w:bookmarkStart w:id="313" w:name="_17dlwttgms9w" w:colFirst="0" w:colLast="0"/>
      <w:bookmarkStart w:id="314" w:name="_Ref43984651"/>
      <w:bookmarkStart w:id="315" w:name="_Toc183083751"/>
      <w:bookmarkEnd w:id="308"/>
      <w:bookmarkEnd w:id="309"/>
      <w:bookmarkEnd w:id="310"/>
      <w:bookmarkEnd w:id="311"/>
      <w:bookmarkEnd w:id="312"/>
      <w:bookmarkEnd w:id="313"/>
      <w:r>
        <w:t>Gridlike partitions: text runs across contiguous zones</w:t>
      </w:r>
      <w:bookmarkEnd w:id="314"/>
      <w:bookmarkEnd w:id="315"/>
    </w:p>
    <w:p>
      <w:pPr>
        <w:pStyle w:val="Cmsor3"/>
      </w:pPr>
      <w:bookmarkStart w:id="316" w:name="_8u6cxgxomq4n" w:colFirst="0" w:colLast="0"/>
      <w:bookmarkStart w:id="317" w:name="_Ref182924394"/>
      <w:bookmarkStart w:id="318" w:name="_Toc183083752"/>
      <w:bookmarkEnd w:id="316"/>
      <w:r>
        <w:t>Overview</w:t>
      </w:r>
      <w:bookmarkEnd w:id="317"/>
      <w:bookmarkEnd w:id="318"/>
    </w:p>
    <w:p>
      <w:r>
        <w:t>Recall from §</w:t>
      </w:r>
      <w:r>
        <w:fldChar w:fldCharType="begin"/>
      </w:r>
      <w:r>
        <w:instrText xml:space="preserve"> REF _Ref182923075 \r \h </w:instrText>
      </w:r>
      <w:r>
        <w:fldChar w:fldCharType="separate"/>
      </w:r>
      <w:r>
        <w:t>3.1</w:t>
      </w:r>
      <w:r>
        <w:fldChar w:fldCharType="end"/>
      </w:r>
      <w:r>
        <w:t xml:space="preserve"> that in a gridlike partition, each line of the text, having reached the end </w:t>
      </w:r>
      <w:r>
        <w:rPr>
          <w:noProof/>
        </w:rPr>
        <w:t>(</w:t>
      </w:r>
      <w:r>
        <w:t xml:space="preserve">normally the right edge) of a zone, continues at the beginning </w:t>
      </w:r>
      <w:r>
        <w:rPr>
          <w:noProof/>
        </w:rPr>
        <w:t>(</w:t>
      </w:r>
      <w:r>
        <w:t xml:space="preserve">normally the left edge) of the next zone, and returns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 A single virtual text field is here created from a patchwork of zones which share a boundary. We call these partitions gridlike because each zone is analogous to a cell in the grid of a table. The extrinsic boundary is usually incidental and irrelevant to the text’s semantic structure, although it may also coincide with a semantic break. The encoding of gridlike partitions is optional, with §</w:t>
      </w:r>
      <w:r>
        <w:fldChar w:fldCharType="begin"/>
      </w:r>
      <w:r>
        <w:instrText xml:space="preserve"> REF _Ref182322267 \r \h </w:instrText>
      </w:r>
      <w:r>
        <w:fldChar w:fldCharType="separate"/>
      </w:r>
      <w:r>
        <w:t>3.6.4</w:t>
      </w:r>
      <w:r>
        <w:fldChar w:fldCharType="end"/>
      </w:r>
      <w:r>
        <w:t xml:space="preserve"> describing when it is desirable. Since such a partition often occurs inside a unit of intrinsic structure, the encoding equivalent of a gridlike partition is a milestone element (introduced in §</w:t>
      </w:r>
      <w:r>
        <w:fldChar w:fldCharType="begin"/>
      </w:r>
      <w:r>
        <w:instrText xml:space="preserve"> REF _Ref182580740 \r \h </w:instrText>
      </w:r>
      <w:r>
        <w:fldChar w:fldCharType="separate"/>
      </w:r>
      <w:r>
        <w:t>3.2</w:t>
      </w:r>
      <w:r>
        <w:fldChar w:fldCharType="end"/>
      </w:r>
      <w:r>
        <w:t xml:space="preserve">), namely </w:t>
      </w:r>
      <w:r>
        <w:rPr>
          <w:rStyle w:val="Code"/>
        </w:rPr>
        <w:t>&lt;milestone/&gt;</w:t>
      </w:r>
      <w:r>
        <w:t xml:space="preserve"> without </w:t>
      </w:r>
      <w:r>
        <w:rPr>
          <w:rStyle w:val="Codeattribute"/>
        </w:rPr>
        <w:t>@type</w:t>
      </w:r>
      <w:r>
        <w:t xml:space="preserve"> (§</w:t>
      </w:r>
      <w:r>
        <w:fldChar w:fldCharType="begin"/>
      </w:r>
      <w:r>
        <w:instrText xml:space="preserve"> REF _Ref182310382 \r \h </w:instrText>
      </w:r>
      <w:r>
        <w:fldChar w:fldCharType="separate"/>
      </w:r>
      <w:r>
        <w:t>3.6.2</w:t>
      </w:r>
      <w:r>
        <w:fldChar w:fldCharType="end"/>
      </w:r>
      <w:r>
        <w:t>).</w:t>
      </w:r>
    </w:p>
    <w:p>
      <w:r>
        <w:t>There is no technical limit to the number of different kinds of gridlike partitions that a document may contain, and it may in certain rare cases be expedient to encode more than one gridlike structure in a text, for example when the text is laid out by design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a combination of gridlike partitions, and keeping track of the grids will be difficult for the encoder and thus error-prone. Therefore, given that encoding gridlike partitions is optional to begin with, consider carefully whether encoding more than one grid in an edition is worth the complication.</w:t>
      </w:r>
    </w:p>
    <w:p>
      <w:bookmarkStart w:id="319" w:name="_mq9ex2gduvu8" w:colFirst="0" w:colLast="0"/>
      <w:bookmarkStart w:id="320" w:name="_rs0n67ntt3ye" w:colFirst="0" w:colLast="0"/>
      <w:bookmarkEnd w:id="319"/>
      <w:bookmarkEnd w:id="320"/>
      <w:r>
        <w:t>Epigraphic examples of gridlike partitions include text engraved on</w:t>
      </w:r>
    </w:p>
    <w:p>
      <w:pPr>
        <w:pStyle w:val="Lista"/>
      </w:pPr>
      <w:bookmarkStart w:id="321" w:name="_mtlzzef8q66a" w:colFirst="0" w:colLast="0"/>
      <w:bookmarkEnd w:id="321"/>
      <w:r>
        <w:t xml:space="preserve">a simplex </w:t>
      </w:r>
      <w:r>
        <w:rPr>
          <w:noProof/>
        </w:rPr>
        <w:t>(</w:t>
      </w:r>
      <w:r>
        <w:t xml:space="preserve">flat or curved) surface vertically segmented into units where each line runs across two or more such quasi-columns </w:t>
      </w:r>
      <w:r>
        <w:rPr>
          <w:noProof/>
        </w:rPr>
        <w:t>(</w:t>
      </w:r>
      <w:r>
        <w:t xml:space="preserve">which often correspond to metrical units such as verse lines), as illustrated in </w:t>
      </w:r>
      <w:r>
        <w:fldChar w:fldCharType="begin"/>
      </w:r>
      <w:r>
        <w:instrText xml:space="preserve"> REF _Ref44078509 \h  \* MERGEFORMAT </w:instrText>
      </w:r>
      <w:r>
        <w:fldChar w:fldCharType="separate"/>
      </w:r>
      <w:r>
        <w:t>Example 3.6.1.A</w:t>
      </w:r>
      <w:r>
        <w:fldChar w:fldCharType="end"/>
      </w:r>
      <w:r>
        <w:t xml:space="preserve"> and in Case study </w:t>
      </w:r>
      <w:r>
        <w:rPr>
          <w:noProof/>
        </w:rPr>
        <w:t xml:space="preserve">2 in </w:t>
      </w:r>
      <w:r>
        <w:fldChar w:fldCharType="begin"/>
      </w:r>
      <w:r>
        <w:instrText xml:space="preserve"> REF _Ref43985466 \w \h  \* MERGEFORMAT </w:instrText>
      </w:r>
      <w:r>
        <w:fldChar w:fldCharType="separate"/>
      </w:r>
      <w:r>
        <w:t>Appendix C</w:t>
      </w:r>
      <w:r>
        <w:fldChar w:fldCharType="end"/>
      </w:r>
    </w:p>
    <w:p>
      <w:pPr>
        <w:pStyle w:val="Lista"/>
      </w:pPr>
      <w:bookmarkStart w:id="322" w:name="_r2vovj8fm87l" w:colFirst="0" w:colLast="0"/>
      <w:bookmarkEnd w:id="322"/>
      <w:r>
        <w:t xml:space="preserve">a complex surface </w:t>
      </w:r>
      <w:r>
        <w:rPr>
          <w:noProof/>
        </w:rPr>
        <w:t>(</w:t>
      </w:r>
      <w:r>
        <w:t xml:space="preserve">such as that constituted of several facets of a polygonal pillar) with each line running across two or more subsurfaces, as illustrated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p>
    <w:p>
      <w:pPr>
        <w:pStyle w:val="Lista"/>
      </w:pPr>
      <w:bookmarkStart w:id="323" w:name="_mssvwla5qx2o" w:colFirst="0" w:colLast="0"/>
      <w:bookmarkEnd w:id="323"/>
      <w:r>
        <w:lastRenderedPageBreak/>
        <w:t xml:space="preserve">a composite surface </w:t>
      </w:r>
      <w:r>
        <w:rPr>
          <w:noProof/>
        </w:rPr>
        <w:t>(</w:t>
      </w:r>
      <w:r>
        <w:t xml:space="preserve">such as several architectural blocks) with each line running across several blocks, as illustrated in </w:t>
      </w:r>
      <w:r>
        <w:fldChar w:fldCharType="begin"/>
      </w:r>
      <w:r>
        <w:instrText xml:space="preserve"> REF _Ref44078533 \h  \* MERGEFORMAT </w:instrText>
      </w:r>
      <w:r>
        <w:fldChar w:fldCharType="separate"/>
      </w:r>
      <w:r>
        <w:t xml:space="preserve">Example </w:t>
      </w:r>
      <w:r>
        <w:rPr>
          <w:noProof/>
        </w:rPr>
        <w:t>3.6.1.C</w:t>
      </w:r>
      <w:r>
        <w:fldChar w:fldCharType="end"/>
      </w:r>
    </w:p>
    <w:p>
      <w:pPr>
        <w:pStyle w:val="Lista"/>
      </w:pPr>
      <w:r>
        <w:t xml:space="preserve">a broken support where a fracture cuts across some or all lines, as illustrated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4" w:name="_Ref44078509"/>
            <w:r>
              <w:t xml:space="preserve">Example </w:t>
            </w:r>
            <w:fldSimple w:instr=" STYLEREF 3 \s ">
              <w:r>
                <w:rPr>
                  <w:noProof/>
                </w:rPr>
                <w:t>3.6.1</w:t>
              </w:r>
            </w:fldSimple>
            <w:r>
              <w:t>.</w:t>
            </w:r>
            <w:fldSimple w:instr=" SEQ Example \* ALPHABETIC \s 3 ">
              <w:r>
                <w:rPr>
                  <w:noProof/>
                </w:rPr>
                <w:t>A</w:t>
              </w:r>
            </w:fldSimple>
            <w:bookmarkEnd w:id="324"/>
            <w:r>
              <w:t>: gridlike partitions for verse inscribed in quasi-columns</w:t>
            </w:r>
          </w:p>
        </w:tc>
      </w:tr>
      <w:tr>
        <w:tc>
          <w:tcPr>
            <w:tcW w:w="5000" w:type="pct"/>
          </w:tcPr>
          <w:p>
            <w:pPr>
              <w:pStyle w:val="Image"/>
            </w:pPr>
            <w:r>
              <w:t>&amp;&amp;&amp;replace with verse exemplar</w:t>
            </w:r>
          </w:p>
        </w:tc>
      </w:tr>
      <w:tr>
        <w:tc>
          <w:tcPr>
            <w:tcW w:w="5000" w:type="pct"/>
          </w:tcPr>
          <w:p>
            <w:pPr>
              <w:pStyle w:val="TableNote"/>
            </w:pPr>
            <w:r>
              <w:t>in this inscription, spacing at the caesura in each line arranges the text into neat columns</w:t>
            </w:r>
          </w:p>
          <w:p>
            <w:pPr>
              <w:pStyle w:val="TableNote"/>
            </w:pPr>
            <w:r>
              <w:t>the start of each column has been marked up with a gridlike milestone</w:t>
            </w:r>
          </w:p>
          <w:p>
            <w:pPr>
              <w:pStyle w:val="TableNote"/>
            </w:pPr>
            <w:r>
              <w:t>if some or all subsequent column beginnings coincide with the beginning of a verse line (rather than just a caesura within a line), then the milestone for the applicable column must be within the container for that line</w:t>
            </w:r>
          </w:p>
          <w:p>
            <w:pPr>
              <w:pStyle w:val="TableNote"/>
            </w:pPr>
            <w:r>
              <w:t xml:space="preserve">compare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xml:space="preserve"> where the same stanza’s spacing does not result in the text laid out in columns, so encoding with gridlike milestones is not applicable</w:t>
            </w:r>
          </w:p>
        </w:tc>
      </w:tr>
      <w:tr>
        <w:tc>
          <w:tcPr>
            <w:tcW w:w="5000" w:type="pct"/>
          </w:tcPr>
          <w:p>
            <w:pPr>
              <w:pStyle w:val="CodeParagraph"/>
              <w:rPr>
                <w:rStyle w:val="Code"/>
                <w:color w:val="000000" w:themeColor="text1"/>
              </w:rPr>
            </w:pPr>
            <w:r>
              <w:rPr>
                <w:rStyle w:val="Code"/>
              </w:rPr>
              <w:t xml:space="preserve">&lt;lg </w:t>
            </w:r>
            <w:r>
              <w:rPr>
                <w:rStyle w:val="Codeattribute"/>
              </w:rPr>
              <w:t>n</w:t>
            </w:r>
            <w:r>
              <w:rPr>
                <w:rStyle w:val="Code"/>
              </w:rPr>
              <w:t>=</w:t>
            </w:r>
            <w:r>
              <w:rPr>
                <w:rStyle w:val="Codevalue"/>
              </w:rPr>
              <w:t>"1"</w:t>
            </w:r>
            <w:r>
              <w:rPr>
                <w:rStyle w:val="Code"/>
              </w:rPr>
              <w:t>&gt;</w:t>
            </w:r>
            <w:r>
              <w:rPr>
                <w:rStyle w:val="Codetext"/>
              </w:rPr>
              <w:br/>
              <w:t xml:space="preserve">  </w:t>
            </w:r>
            <w:r>
              <w:rPr>
                <w:rStyle w:val="Code"/>
              </w:rPr>
              <w:t>&lt;l</w:t>
            </w:r>
            <w:r>
              <w:rPr>
                <w:rStyle w:val="Codeattribute"/>
              </w:rPr>
              <w:t xml:space="preserve"> 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t xml:space="preserve"> </w:t>
            </w:r>
            <w:r>
              <w:rPr>
                <w:rStyle w:val="Codetext"/>
              </w:rPr>
              <w:t xml:space="preserve">Chip the glasses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crack the plates!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Blunt the knives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bend the forks!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That’s what Bilbo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Baggins hates—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 Smash the bottles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burn the corks!</w:t>
            </w:r>
            <w:r>
              <w:rPr>
                <w:rStyle w:val="Code"/>
              </w:rPr>
              <w:t>&lt;/l&gt;</w:t>
            </w:r>
            <w:r>
              <w:rPr>
                <w:rStyle w:val="Codetext"/>
              </w:rPr>
              <w:br/>
            </w:r>
            <w:r>
              <w:rPr>
                <w:rStyle w:val="Code"/>
              </w:rPr>
              <w:t>&lt;/lg&gt;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5" w:name="_Ref182822234"/>
            <w:bookmarkStart w:id="326" w:name="_Ref181694099"/>
            <w:r>
              <w:t xml:space="preserve">Example </w:t>
            </w:r>
            <w:fldSimple w:instr=" STYLEREF 3 \s ">
              <w:r>
                <w:rPr>
                  <w:noProof/>
                </w:rPr>
                <w:t>3.6.1</w:t>
              </w:r>
            </w:fldSimple>
            <w:r>
              <w:t>.</w:t>
            </w:r>
            <w:fldSimple w:instr=" SEQ Example \* ALPHABETIC \s 3 ">
              <w:r>
                <w:rPr>
                  <w:noProof/>
                </w:rPr>
                <w:t>B</w:t>
              </w:r>
            </w:fldSimple>
            <w:bookmarkEnd w:id="325"/>
            <w:r>
              <w:t>: gridlike partitions for adjacent faces of a polygonal pillar</w:t>
            </w:r>
          </w:p>
        </w:tc>
      </w:tr>
      <w:tr>
        <w:tc>
          <w:tcPr>
            <w:tcW w:w="5000" w:type="pct"/>
          </w:tcPr>
          <w:p>
            <w:pPr>
              <w:pStyle w:val="Image"/>
            </w:pPr>
          </w:p>
        </w:tc>
      </w:tr>
      <w:tr>
        <w:tc>
          <w:tcPr>
            <w:tcW w:w="5000" w:type="pct"/>
          </w:tcPr>
          <w:p>
            <w:pPr>
              <w:pStyle w:val="TableNote"/>
              <w:keepNext/>
            </w:pPr>
            <w:r>
              <w:t>&amp;&amp;&amp;</w:t>
            </w:r>
          </w:p>
        </w:tc>
      </w:tr>
      <w:tr>
        <w:tc>
          <w:tcPr>
            <w:tcW w:w="5000" w:type="pct"/>
          </w:tcPr>
          <w:p>
            <w:pPr>
              <w:pStyle w:val="CodeParagraph"/>
              <w:rPr>
                <w:rStyle w:val="Code"/>
              </w:rPr>
            </w:pPr>
            <w:r>
              <w:rPr>
                <w:rStyle w:val="Code"/>
              </w:rPr>
              <w:t>&amp;&amp;&amp;</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7" w:name="_Ref44078533"/>
            <w:r>
              <w:t xml:space="preserve">Example </w:t>
            </w:r>
            <w:fldSimple w:instr=" STYLEREF 3 \s ">
              <w:r>
                <w:rPr>
                  <w:noProof/>
                </w:rPr>
                <w:t>3.6.1</w:t>
              </w:r>
            </w:fldSimple>
            <w:r>
              <w:t>.</w:t>
            </w:r>
            <w:fldSimple w:instr=" SEQ Example \* ALPHABETIC \s 3 ">
              <w:r>
                <w:rPr>
                  <w:noProof/>
                </w:rPr>
                <w:t>C</w:t>
              </w:r>
            </w:fldSimple>
            <w:bookmarkEnd w:id="327"/>
            <w:r>
              <w:t>: gridlike partitions for text inscribed across architectural blocks</w:t>
            </w:r>
          </w:p>
        </w:tc>
      </w:tr>
      <w:tr>
        <w:tc>
          <w:tcPr>
            <w:tcW w:w="5000" w:type="pct"/>
          </w:tcPr>
          <w:p>
            <w:pPr>
              <w:pStyle w:val="Image"/>
            </w:pPr>
            <w:r>
              <w:drawing>
                <wp:inline distT="0" distB="0" distL="0" distR="0">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tc>
          <w:tcPr>
            <w:tcW w:w="5000" w:type="pct"/>
          </w:tcPr>
          <w:p>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ground there lived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wet</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hole, filled with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 xml:space="preserve"> </w:t>
            </w:r>
            <w:r>
              <w:rPr>
                <w:rStyle w:val="Codeattribute"/>
              </w:rPr>
              <w:t>break</w:t>
            </w:r>
            <w:r>
              <w:rPr>
                <w:rStyle w:val="Code"/>
              </w:rPr>
              <w:t>=</w:t>
            </w:r>
            <w:r>
              <w:rPr>
                <w:rStyle w:val="Codevalue"/>
              </w:rPr>
              <w:t>"no"</w:t>
            </w:r>
            <w:r>
              <w:rPr>
                <w:rStyle w:val="Code"/>
              </w:rPr>
              <w:t>/&gt;</w:t>
            </w:r>
            <w:r>
              <w:rPr>
                <w:rStyle w:val="Codetext"/>
              </w:rPr>
              <w:t>ell, nor yet a dry, b</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 xml:space="preserve"> </w:t>
            </w:r>
            <w:r>
              <w:rPr>
                <w:rStyle w:val="Codeattribute"/>
              </w:rPr>
              <w:t>break</w:t>
            </w:r>
            <w:r>
              <w:rPr>
                <w:rStyle w:val="Code"/>
              </w:rPr>
              <w:t>=</w:t>
            </w:r>
            <w:r>
              <w:rPr>
                <w:rStyle w:val="Codevalue"/>
              </w:rPr>
              <w:t>"no"</w:t>
            </w:r>
            <w:r>
              <w:rPr>
                <w:rStyle w:val="Code"/>
              </w:rPr>
              <w:t>/&gt;</w:t>
            </w:r>
            <w:r>
              <w:rPr>
                <w:rStyle w:val="Codetext"/>
              </w:rPr>
              <w:t>are, sandy hole</w:t>
            </w:r>
            <w:r>
              <w:rPr>
                <w:rStyle w:val="Codetext"/>
              </w:rPr>
              <w:br/>
              <w:t xml:space="preserve">  </w:t>
            </w:r>
            <w:r>
              <w:rPr>
                <w:rStyle w:val="Codecomment"/>
              </w:rPr>
              <w:t>&lt;!--Notice the use of @break="no" for two milestones in line 3. --&gt;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with nothing in</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it to sit down on or</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that means comfort.</w:t>
            </w:r>
            <w:r>
              <w:rPr>
                <w:rStyle w:val="Codetext"/>
              </w:rPr>
              <w:br/>
            </w:r>
            <w:r>
              <w:rPr>
                <w:rStyle w:val="Code"/>
              </w:rPr>
              <w:t>&lt;/p&gt;</w:t>
            </w:r>
          </w:p>
        </w:tc>
      </w:tr>
    </w:tbl>
    <w:p>
      <w:pPr>
        <w:pStyle w:val="Cmsor3"/>
      </w:pPr>
      <w:bookmarkStart w:id="328" w:name="_Ref182310382"/>
      <w:bookmarkStart w:id="329" w:name="_Toc183083753"/>
      <w:r>
        <w:t>Marking up gridlike partitions</w:t>
      </w:r>
      <w:bookmarkEnd w:id="326"/>
      <w:bookmarkEnd w:id="328"/>
      <w:bookmarkEnd w:id="329"/>
    </w:p>
    <w:p>
      <w:pPr>
        <w:pStyle w:val="Lista"/>
      </w:pPr>
      <w:r>
        <w:t xml:space="preserve">gridlike partitions may be encoded with the element </w:t>
      </w:r>
      <w:r>
        <w:rPr>
          <w:rStyle w:val="Code"/>
        </w:rPr>
        <w:t>&lt;milestone/&gt;</w:t>
      </w:r>
      <w:r>
        <w:t xml:space="preserve"> </w:t>
      </w:r>
    </w:p>
    <w:p>
      <w:pPr>
        <w:pStyle w:val="Lista2"/>
      </w:pPr>
      <w:r>
        <w:t xml:space="preserve">gridlike milestones shall not carry the attribute </w:t>
      </w:r>
      <w:r>
        <w:rPr>
          <w:rStyle w:val="Codeattribute"/>
        </w:rPr>
        <w:t>@type</w:t>
      </w:r>
      <w:r>
        <w:t xml:space="preserve"> (in other words, </w:t>
      </w:r>
      <w:r>
        <w:rPr>
          <w:rStyle w:val="Codeattribute"/>
        </w:rPr>
        <w:t>@type=</w:t>
      </w:r>
      <w:r>
        <w:rPr>
          <w:rStyle w:val="Codevalue"/>
        </w:rPr>
        <w:t>"gridlike"</w:t>
      </w:r>
      <w:r>
        <w:t xml:space="preserve"> is understood to be present by default)</w:t>
      </w:r>
    </w:p>
    <w:p>
      <w:pPr>
        <w:pStyle w:val="Lista2"/>
      </w:pPr>
      <w:bookmarkStart w:id="330" w:name="_444cwmslg3uo" w:colFirst="0" w:colLast="0"/>
      <w:bookmarkStart w:id="331" w:name="_Ref63674302"/>
      <w:bookmarkEnd w:id="330"/>
      <w:r>
        <w:lastRenderedPageBreak/>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pPr>
        <w:pStyle w:val="Lista2"/>
      </w:pPr>
      <w:r>
        <w:t>every gridlike partition must mandatorily carry the attribute</w:t>
      </w:r>
      <w:r>
        <w:rPr>
          <w:b/>
          <w:bCs/>
        </w:rPr>
        <w:t xml:space="preserve"> </w:t>
      </w:r>
      <w:r>
        <w:rPr>
          <w:rStyle w:val="Codeattribute"/>
        </w:rPr>
        <w:t>@n</w:t>
      </w:r>
      <w:r>
        <w:t xml:space="preserve"> as per §</w:t>
      </w:r>
      <w:r>
        <w:fldChar w:fldCharType="begin"/>
      </w:r>
      <w:r>
        <w:instrText xml:space="preserve"> REF _Ref182580407 \r \h </w:instrText>
      </w:r>
      <w:r>
        <w:fldChar w:fldCharType="separate"/>
      </w:r>
      <w:r>
        <w:t>3.6.3.1</w:t>
      </w:r>
      <w:r>
        <w:fldChar w:fldCharType="end"/>
      </w:r>
    </w:p>
    <w:p>
      <w:pPr>
        <w:pStyle w:val="Lista2"/>
      </w:pPr>
      <w:r>
        <w:t xml:space="preserve">the attribute </w:t>
      </w:r>
      <w:r>
        <w:rPr>
          <w:rStyle w:val="Codeattribute"/>
        </w:rPr>
        <w:t>@break</w:t>
      </w:r>
      <w:r>
        <w:t xml:space="preserve"> must be added to milestones within words as per §</w:t>
      </w:r>
      <w:r>
        <w:fldChar w:fldCharType="begin"/>
      </w:r>
      <w:r>
        <w:instrText xml:space="preserve"> REF _Ref182318134 \r \h </w:instrText>
      </w:r>
      <w:r>
        <w:fldChar w:fldCharType="separate"/>
      </w:r>
      <w:r>
        <w:t>3.3.3</w:t>
      </w:r>
      <w:r>
        <w:fldChar w:fldCharType="end"/>
      </w:r>
    </w:p>
    <w:p>
      <w:pPr>
        <w:pStyle w:val="Lista2"/>
      </w:pPr>
      <w:r>
        <w:t xml:space="preserve">gridlike features may occasionally split an </w:t>
      </w:r>
      <w:r>
        <w:rPr>
          <w:rStyle w:val="Foreign"/>
        </w:rPr>
        <w:t>akṣara</w:t>
      </w:r>
      <w:r>
        <w:t xml:space="preserve"> into parts that cannot be represented separately in transliteration; see §</w:t>
      </w:r>
      <w:r>
        <w:fldChar w:fldCharType="begin"/>
      </w:r>
      <w:r>
        <w:instrText xml:space="preserve"> REF _Ref182813737 \r \h </w:instrText>
      </w:r>
      <w:r>
        <w:fldChar w:fldCharType="separate"/>
      </w:r>
      <w:r>
        <w:t>3.7.5</w:t>
      </w:r>
      <w:r>
        <w:fldChar w:fldCharType="end"/>
      </w:r>
      <w:r>
        <w:t xml:space="preserve"> about encoding such cases</w:t>
      </w:r>
    </w:p>
    <w:p>
      <w:pPr>
        <w:pStyle w:val="Lista"/>
      </w:pPr>
      <w:r>
        <w:rPr>
          <w:rStyle w:val="Code"/>
        </w:rPr>
        <w:t>&lt;milestone/&gt;</w:t>
      </w:r>
      <w:r>
        <w:t xml:space="preserve"> marks beginnings (rather than transitions) and thus, when gridlike zones are present in a document, the element must be present at the start of each such zone including the first</w:t>
      </w:r>
    </w:p>
    <w:p>
      <w:pPr>
        <w:pStyle w:val="Lista2"/>
      </w:pPr>
      <w:r>
        <w:t>since gridlike zones cut across lines, the milestones for each zone must be iterated in every line of the text that is affected by the gridlike partition; see §</w:t>
      </w:r>
      <w:r>
        <w:fldChar w:fldCharType="begin"/>
      </w:r>
      <w:r>
        <w:instrText xml:space="preserve"> REF _Ref182811945 \r \h </w:instrText>
      </w:r>
      <w:r>
        <w:fldChar w:fldCharType="separate"/>
      </w:r>
      <w:r>
        <w:t>3.7.2</w:t>
      </w:r>
      <w:r>
        <w:fldChar w:fldCharType="end"/>
      </w:r>
      <w:r>
        <w:t xml:space="preserve"> for further discussion</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3"/>
      </w:pPr>
      <w:bookmarkStart w:id="332" w:name="_Toc183083754"/>
      <w:r>
        <w:t>Identification</w:t>
      </w:r>
      <w:bookmarkEnd w:id="331"/>
      <w:r>
        <w:t xml:space="preserve"> of gridlike partitions</w:t>
      </w:r>
      <w:bookmarkEnd w:id="332"/>
    </w:p>
    <w:p>
      <w:r>
        <w:t>The primary identifier for gridlike partitions is a unique number (§</w:t>
      </w:r>
      <w:r>
        <w:fldChar w:fldCharType="begin"/>
      </w:r>
      <w:r>
        <w:instrText xml:space="preserve"> REF _Ref182580433 \r \h </w:instrText>
      </w:r>
      <w:r>
        <w:fldChar w:fldCharType="separate"/>
      </w:r>
      <w:r>
        <w:t>3.6.3.1</w:t>
      </w:r>
      <w:r>
        <w:fldChar w:fldCharType="end"/>
      </w:r>
      <w:r>
        <w:t>). The nature of gridlike milestones is mandatorily encoded as the unit of the milestone (§</w:t>
      </w:r>
      <w:r>
        <w:fldChar w:fldCharType="begin"/>
      </w:r>
      <w:r>
        <w:instrText xml:space="preserve"> REF _Ref182815315 \r \h </w:instrText>
      </w:r>
      <w:r>
        <w:fldChar w:fldCharType="separate"/>
      </w:r>
      <w:r>
        <w:t>3.3.4</w:t>
      </w:r>
      <w:r>
        <w:fldChar w:fldCharType="end"/>
      </w:r>
      <w:r>
        <w:t xml:space="preserve">). When an XML edition is rendered for display, labels for gridlike partitions will be automatically generated from the unit and the number. </w:t>
      </w:r>
      <w:bookmarkStart w:id="333" w:name="_Ref182302763"/>
      <w:r>
        <w:t xml:space="preserve">Unlike pagelike milestones, the </w:t>
      </w:r>
      <w:r>
        <w:rPr>
          <w:rStyle w:val="Code"/>
        </w:rPr>
        <w:t>&lt;label&gt;</w:t>
      </w:r>
      <w:r>
        <w:t xml:space="preserve"> element is not permitted in conjunction with these milestones.</w:t>
      </w:r>
    </w:p>
    <w:p>
      <w:pPr>
        <w:pStyle w:val="Cmsor4"/>
      </w:pPr>
      <w:bookmarkStart w:id="334" w:name="_Ref182321707"/>
      <w:bookmarkStart w:id="335" w:name="_Ref182322544"/>
      <w:bookmarkStart w:id="336" w:name="_Ref182580407"/>
      <w:bookmarkStart w:id="337" w:name="_Ref182580433"/>
      <w:bookmarkStart w:id="338" w:name="_Toc183083755"/>
      <w:bookmarkEnd w:id="333"/>
      <w:r>
        <w:t>Numbering gridlike milestones</w:t>
      </w:r>
      <w:bookmarkEnd w:id="334"/>
      <w:bookmarkEnd w:id="335"/>
      <w:bookmarkEnd w:id="336"/>
      <w:bookmarkEnd w:id="337"/>
      <w:bookmarkEnd w:id="338"/>
    </w:p>
    <w:p>
      <w:pPr>
        <w:pStyle w:val="Lista"/>
      </w:pPr>
      <w:r>
        <w:t xml:space="preserve">the values of </w:t>
      </w:r>
      <w:r>
        <w:rPr>
          <w:rStyle w:val="Codeattribute"/>
        </w:rPr>
        <w:t>@n</w:t>
      </w:r>
      <w:r>
        <w:t xml:space="preserve"> recommended for the identification of gridlike partitions are lowercase Latin letters beginning with </w:t>
      </w:r>
      <w:r>
        <w:rPr>
          <w:rStyle w:val="Foreign"/>
        </w:rPr>
        <w:t>a</w:t>
      </w:r>
    </w:p>
    <w:p>
      <w:pPr>
        <w:pStyle w:val="Lista2"/>
      </w:pPr>
      <w:r>
        <w:t>nonetheless, any numeration scheme may be used depending on your preference, the conventions of your specific field, and the idiosyncratic nature of the grid you are encoding</w:t>
      </w:r>
    </w:p>
    <w:p>
      <w:pPr>
        <w:pStyle w:val="Lista3"/>
      </w:pPr>
      <w:r>
        <w:t>in particular, feel free to use lowercase letters alternating with uppercase ones to denote major/frontal and minor/lateral faces of a three-dimensional object such as a Southeast Asian stele, e.g. A, b, C and d</w:t>
      </w:r>
    </w:p>
    <w:p>
      <w:pPr>
        <w:pStyle w:val="Lista2"/>
      </w:pPr>
      <w:r>
        <w:t>the number referring to every column of the grid should be unique</w:t>
      </w:r>
    </w:p>
    <w:p>
      <w:pPr>
        <w:pStyle w:val="Lista3"/>
      </w:pPr>
      <w:r>
        <w:t xml:space="preserve">since gridlike milestones with a given combination of </w:t>
      </w:r>
      <w:r>
        <w:rPr>
          <w:rStyle w:val="Codeattribute"/>
        </w:rPr>
        <w:t>@unit</w:t>
      </w:r>
      <w:r>
        <w:t xml:space="preserve"> and </w:t>
      </w:r>
      <w:r>
        <w:rPr>
          <w:rStyle w:val="Codeattribute"/>
        </w:rPr>
        <w:t>@n</w:t>
      </w:r>
      <w:r>
        <w:t xml:space="preserve"> will normally be iterated several times in a document (namely once in every line that crosses the column to which that combination pertains), in complicated cases feel free, at your discretion, to give a unique number to each cell of the grid</w:t>
      </w:r>
    </w:p>
    <w:p>
      <w:pPr>
        <w:pStyle w:val="Lista3"/>
      </w:pPr>
      <w:r>
        <w:t xml:space="preserve">should you need to encode gridlike milestones with two or more different units within a single document </w:t>
      </w:r>
      <w:r>
        <w:rPr>
          <w:noProof/>
        </w:rPr>
        <w:t>(</w:t>
      </w:r>
      <w:r>
        <w:t xml:space="preserve">e.g. </w:t>
      </w:r>
      <w:r>
        <w:rPr>
          <w:rStyle w:val="Codevalue"/>
        </w:rPr>
        <w:t>"column"</w:t>
      </w:r>
      <w:r>
        <w:t xml:space="preserve"> alternating with </w:t>
      </w:r>
      <w:r>
        <w:rPr>
          <w:rStyle w:val="Codevalue"/>
        </w:rPr>
        <w:t>"fragment"</w:t>
      </w:r>
      <w:r>
        <w:t xml:space="preserve"> to encode an inscription on whose original gridlike layout a secondary gridlike layout was superimposed by fragmentation), it is recommended that you use a different numeration scheme for the two</w:t>
      </w:r>
    </w:p>
    <w:p>
      <w:pPr>
        <w:pStyle w:val="Cmsor3"/>
      </w:pPr>
      <w:bookmarkStart w:id="339" w:name="_kqgib25um4gs" w:colFirst="0" w:colLast="0"/>
      <w:bookmarkStart w:id="340" w:name="_toz4tvrpqg6p" w:colFirst="0" w:colLast="0"/>
      <w:bookmarkStart w:id="341" w:name="_Ref182322267"/>
      <w:bookmarkStart w:id="342" w:name="_Toc183083756"/>
      <w:bookmarkEnd w:id="339"/>
      <w:bookmarkEnd w:id="340"/>
      <w:r>
        <w:t>When to encode gridlike partitions</w:t>
      </w:r>
      <w:bookmarkEnd w:id="341"/>
      <w:bookmarkEnd w:id="342"/>
    </w:p>
    <w:p>
      <w:pPr>
        <w:pStyle w:val="Lista"/>
      </w:pPr>
      <w:r>
        <w:t>encoding gridlike partitions with milestones is not mandatory and should be applied on a case-by-case basis, judging the feasibility of encoding versus the anticipated usefulness of having the partitions represented in the edition</w:t>
      </w:r>
    </w:p>
    <w:p>
      <w:pPr>
        <w:pStyle w:val="Lista2"/>
      </w:pPr>
      <w:r>
        <w:t xml:space="preserve">such representation is particularly useful if some elements of description apply only to specific partitions </w:t>
      </w:r>
      <w:r>
        <w:rPr>
          <w:noProof/>
        </w:rPr>
        <w:t>(</w:t>
      </w:r>
      <w:r>
        <w:t>e.g. certain fragments are kept in a different place, or certain facets of the support are in a different state of preservation)</w:t>
      </w:r>
    </w:p>
    <w:p>
      <w:pPr>
        <w:pStyle w:val="Lista"/>
      </w:pPr>
      <w:r>
        <w:t>this encoding is strongly recommended for</w:t>
      </w:r>
      <w:r>
        <w:rPr>
          <w:b/>
          <w:bCs/>
        </w:rPr>
        <w:t xml:space="preserve"> composite</w:t>
      </w:r>
      <w:r>
        <w:t xml:space="preserve"> </w:t>
      </w:r>
      <w:r>
        <w:rPr>
          <w:noProof/>
        </w:rPr>
        <w:t>(</w:t>
      </w:r>
      <w:r>
        <w:t xml:space="preserve">physically disjoined) </w:t>
      </w:r>
      <w:r>
        <w:rPr>
          <w:b/>
          <w:bCs/>
        </w:rPr>
        <w:t>surfaces</w:t>
      </w:r>
      <w:r>
        <w:t xml:space="preserve"> such as</w:t>
      </w:r>
    </w:p>
    <w:p>
      <w:pPr>
        <w:pStyle w:val="Lista2"/>
      </w:pPr>
      <w:r>
        <w:rPr>
          <w:b/>
          <w:bCs/>
        </w:rPr>
        <w:t>fragments</w:t>
      </w:r>
      <w:r>
        <w:t>, provided that they can be lined up with each other</w:t>
      </w:r>
    </w:p>
    <w:p>
      <w:pPr>
        <w:pStyle w:val="Lista3"/>
      </w:pPr>
      <w:r>
        <w:t>while fragments that cannot be pieced together require encoding as boxlike partitions (§</w:t>
      </w:r>
      <w:r>
        <w:fldChar w:fldCharType="begin"/>
      </w:r>
      <w:r>
        <w:instrText xml:space="preserve"> REF _Ref182836273 \r \h </w:instrText>
      </w:r>
      <w:r>
        <w:fldChar w:fldCharType="separate"/>
      </w:r>
      <w:r>
        <w:t>3.2</w:t>
      </w:r>
      <w:r>
        <w:fldChar w:fldCharType="end"/>
      </w:r>
      <w:r>
        <w:t>)</w:t>
      </w:r>
    </w:p>
    <w:p>
      <w:pPr>
        <w:pStyle w:val="Lista2"/>
      </w:pPr>
      <w:r>
        <w:rPr>
          <w:b/>
          <w:bCs/>
        </w:rPr>
        <w:t>building blocks</w:t>
      </w:r>
      <w:r>
        <w:t>, especially if they are not currently integrated into a structure</w:t>
      </w:r>
    </w:p>
    <w:p>
      <w:pPr>
        <w:pStyle w:val="Lista"/>
      </w:pPr>
      <w:r>
        <w:t>this encoding is recommended for</w:t>
      </w:r>
      <w:r>
        <w:rPr>
          <w:b/>
          <w:bCs/>
        </w:rPr>
        <w:t xml:space="preserve"> visually demarcated areas</w:t>
      </w:r>
      <w:r>
        <w:t xml:space="preserve"> on a simplex surface, such as</w:t>
      </w:r>
    </w:p>
    <w:p>
      <w:pPr>
        <w:pStyle w:val="Lista2"/>
      </w:pPr>
      <w:r>
        <w:t xml:space="preserve">quasi-columns consisting of a metrical unit </w:t>
      </w:r>
      <w:r>
        <w:rPr>
          <w:noProof/>
        </w:rPr>
        <w:t>(</w:t>
      </w:r>
      <w:r>
        <w:t xml:space="preserve">e.g. verse line), as illustrated in </w:t>
      </w:r>
      <w:r>
        <w:fldChar w:fldCharType="begin"/>
      </w:r>
      <w:r>
        <w:instrText xml:space="preserve"> REF _Ref44078509 \h  \* MERGEFORMAT </w:instrText>
      </w:r>
      <w:r>
        <w:fldChar w:fldCharType="separate"/>
      </w:r>
      <w:r>
        <w:t>Example 3.6.1.A</w:t>
      </w:r>
      <w:r>
        <w:fldChar w:fldCharType="end"/>
      </w:r>
      <w:r>
        <w:t xml:space="preserve"> and in Case study</w:t>
      </w:r>
      <w:r>
        <w:rPr>
          <w:noProof/>
        </w:rPr>
        <w:t xml:space="preserve">2 in </w:t>
      </w:r>
      <w:r>
        <w:fldChar w:fldCharType="begin"/>
      </w:r>
      <w:r>
        <w:instrText xml:space="preserve"> REF _Ref43985466 \w \h  \* MERGEFORMAT </w:instrText>
      </w:r>
      <w:r>
        <w:fldChar w:fldCharType="separate"/>
      </w:r>
      <w:r>
        <w:t>Appendix C</w:t>
      </w:r>
      <w:r>
        <w:fldChar w:fldCharType="end"/>
      </w:r>
    </w:p>
    <w:p>
      <w:pPr>
        <w:pStyle w:val="Lista"/>
      </w:pPr>
      <w:r>
        <w:t>this encoding is recommended only if deemed useful for</w:t>
      </w:r>
      <w:r>
        <w:rPr>
          <w:b/>
          <w:bCs/>
        </w:rPr>
        <w:t xml:space="preserve"> complex surfaces</w:t>
      </w:r>
      <w:r>
        <w:t xml:space="preserve"> such as</w:t>
      </w:r>
    </w:p>
    <w:p>
      <w:pPr>
        <w:pStyle w:val="Lista2"/>
      </w:pPr>
      <w:r>
        <w:t>two or more adjacent faces of a stele or pillar with a rectangular or polygonal cross-section</w:t>
      </w:r>
    </w:p>
    <w:p>
      <w:pPr>
        <w:pStyle w:val="Lista"/>
      </w:pPr>
      <w:r>
        <w:lastRenderedPageBreak/>
        <w:t>if you opt not to encode milestones in any of the above cases, simply treat the text as if it occupied a simple surface, and describe the layout in as much detail as you wish in your metadata</w:t>
      </w:r>
    </w:p>
    <w:p>
      <w:pPr>
        <w:pStyle w:val="Lista2"/>
      </w:pPr>
      <w:r>
        <w:t>in this case, decide at your own discretion whether you ignore this spacing in your encoding or encode space elements at the ends of metrical units separated by a space from the next metrical unit within the same line (§</w:t>
      </w:r>
      <w:r>
        <w:fldChar w:fldCharType="begin"/>
      </w:r>
      <w:r>
        <w:instrText xml:space="preserve"> REF _Ref183011891 \r \h </w:instrText>
      </w:r>
      <w:r>
        <w:fldChar w:fldCharType="separate"/>
      </w:r>
      <w:r>
        <w:t>4.3.2.1</w:t>
      </w:r>
      <w:r>
        <w:fldChar w:fldCharType="end"/>
      </w:r>
      <w:r>
        <w:t>)</w:t>
      </w:r>
    </w:p>
    <w:p>
      <w:pPr>
        <w:pStyle w:val="Cmsor2"/>
      </w:pPr>
      <w:bookmarkStart w:id="343" w:name="_varsapous7ty" w:colFirst="0" w:colLast="0"/>
      <w:bookmarkStart w:id="344" w:name="_4iehglajtm57" w:colFirst="0" w:colLast="0"/>
      <w:bookmarkStart w:id="345" w:name="_Ref182815850"/>
      <w:bookmarkStart w:id="346" w:name="_Toc183083757"/>
      <w:bookmarkStart w:id="347" w:name="_Ref43990458"/>
      <w:bookmarkEnd w:id="343"/>
      <w:bookmarkEnd w:id="344"/>
      <w:r>
        <w:t xml:space="preserve">Fragments </w:t>
      </w:r>
      <w:bookmarkEnd w:id="345"/>
      <w:r>
        <w:t>and other untidy partitions</w:t>
      </w:r>
      <w:bookmarkEnd w:id="346"/>
    </w:p>
    <w:p>
      <w:pPr>
        <w:pStyle w:val="Cmsor3"/>
      </w:pPr>
      <w:bookmarkStart w:id="348" w:name="_Toc183083758"/>
      <w:r>
        <w:t>Overview</w:t>
      </w:r>
      <w:bookmarkEnd w:id="348"/>
    </w:p>
    <w:p>
      <w:r>
        <w:t>Certain aspects of extrinsic structure – typically fragmentation, but occasionally also the surfaces of a three-dimensional object – result in partitions that do not constitute a neat grid covering the entire campus of an inscription. This section describes good practice for such untidy situations. In addition to the specific guidelines below, keep in mind that when some extant pieces of an inscription cannot be fitted together, then boxlike partitions (§</w:t>
      </w:r>
      <w:r>
        <w:fldChar w:fldCharType="begin"/>
      </w:r>
      <w:r>
        <w:instrText xml:space="preserve"> REF _Ref43978987 \r \h  \* MERGEFORMAT </w:instrText>
      </w:r>
      <w:r>
        <w:fldChar w:fldCharType="separate"/>
      </w:r>
      <w:r>
        <w:t>3.2</w:t>
      </w:r>
      <w:r>
        <w:fldChar w:fldCharType="end"/>
      </w:r>
      <w:r>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fldChar w:fldCharType="begin"/>
      </w:r>
      <w:r>
        <w:instrText xml:space="preserve"> REF _Ref43984651 \w \h  \* MERGEFORMAT </w:instrText>
      </w:r>
      <w:r>
        <w:fldChar w:fldCharType="separate"/>
      </w:r>
      <w:r>
        <w:t>3.6</w:t>
      </w:r>
      <w:r>
        <w:fldChar w:fldCharType="end"/>
      </w:r>
      <w:r>
        <w:t xml:space="preserve">) and is optional as per </w:t>
      </w:r>
      <w:r>
        <w:fldChar w:fldCharType="begin"/>
      </w:r>
      <w:r>
        <w:instrText xml:space="preserve"> REF _Ref182322267 \r \h </w:instrText>
      </w:r>
      <w:r>
        <w:fldChar w:fldCharType="separate"/>
      </w:r>
      <w:r>
        <w:t>3.6.4</w:t>
      </w:r>
      <w:r>
        <w:fldChar w:fldCharType="end"/>
      </w:r>
      <w:r>
        <w:t>.</w:t>
      </w:r>
    </w:p>
    <w:p>
      <w:pPr>
        <w:pStyle w:val="Cmsor3"/>
      </w:pPr>
      <w:bookmarkStart w:id="349" w:name="_Toc183083759"/>
      <w:bookmarkStart w:id="350" w:name="_Ref182811945"/>
      <w:r>
        <w:t>Missing pieces</w:t>
      </w:r>
      <w:bookmarkEnd w:id="349"/>
    </w:p>
    <w:p>
      <w:r>
        <w:t xml:space="preserve">Just because a piece of an inscription has been lost, as in </w:t>
      </w:r>
      <w:r>
        <w:fldChar w:fldCharType="begin"/>
      </w:r>
      <w:r>
        <w:instrText xml:space="preserve"> REF _Ref182834107 \h </w:instrText>
      </w:r>
      <w:r>
        <w:fldChar w:fldCharType="separate"/>
      </w:r>
      <w:r>
        <w:t xml:space="preserve">Example </w:t>
      </w:r>
      <w:r>
        <w:rPr>
          <w:noProof/>
        </w:rPr>
        <w:t>3.7.2</w:t>
      </w:r>
      <w:r>
        <w:t>.</w:t>
      </w:r>
      <w:r>
        <w:rPr>
          <w:noProof/>
        </w:rPr>
        <w:t>A</w:t>
      </w:r>
      <w:r>
        <w:fldChar w:fldCharType="end"/>
      </w:r>
      <w:r>
        <w:t>, there is no need to encode any kind of partition. As far as encoding is concerned, this is just another kind of lacuna, to be encoded according to §</w:t>
      </w:r>
      <w:r>
        <w:fldChar w:fldCharType="begin"/>
      </w:r>
      <w:r>
        <w:instrText xml:space="preserve"> REF _Ref43979611 \r \h </w:instrText>
      </w:r>
      <w:r>
        <w:fldChar w:fldCharType="separate"/>
      </w:r>
      <w:r>
        <w:t>5.4</w:t>
      </w:r>
      <w:r>
        <w:fldChar w:fldCharType="end"/>
      </w:r>
      <w:r>
        <w:t xml:space="preserve">. If the lost piece is subsequently recovered and the digital inscription is updated accordingly, then partitions can (optionally) be encoded for the fragments,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w:t>
      </w:r>
    </w:p>
    <w:p>
      <w:r>
        <w:t xml:space="preserve">As a logical extension of this approach, if an inscription consists of two or more extant fragments and one or more lost fragments, as in </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then partitions (if they are encoded) should be created only for the extant fragments. Thus:</w:t>
      </w:r>
    </w:p>
    <w:p>
      <w:pPr>
        <w:pStyle w:val="Lista"/>
      </w:pPr>
      <w:r>
        <w:t>the lacunae representing the text belonging to a lost fragment, whether restored or not, should be encoded as belonging to the adjacent extant fragment</w:t>
      </w:r>
    </w:p>
    <w:p>
      <w:pPr>
        <w:pStyle w:val="Lista2"/>
      </w:pPr>
      <w:r>
        <w:t>if the sides of a lost fragment are adjacent to different extant fragments, arbitrarily pick one of the extant fragments (typically the earlier one) and encode the lacunae as belonging to that fragment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1" w:name="_Ref182834107"/>
            <w:r>
              <w:t xml:space="preserve">Example </w:t>
            </w:r>
            <w:fldSimple w:instr=" STYLEREF 3 \s ">
              <w:r>
                <w:rPr>
                  <w:noProof/>
                </w:rPr>
                <w:t>3.7.2</w:t>
              </w:r>
            </w:fldSimple>
            <w:r>
              <w:t>.</w:t>
            </w:r>
            <w:fldSimple w:instr=" SEQ Example \* ALPHABETIC \s 3 ">
              <w:r>
                <w:rPr>
                  <w:noProof/>
                </w:rPr>
                <w:t>A</w:t>
              </w:r>
            </w:fldSimple>
            <w:bookmarkEnd w:id="351"/>
            <w:r>
              <w:t>: inscription with a missing piece</w:t>
            </w:r>
          </w:p>
        </w:tc>
      </w:tr>
      <w:tr>
        <w:tc>
          <w:tcPr>
            <w:tcW w:w="5000" w:type="pct"/>
            <w:vAlign w:val="center"/>
          </w:tcPr>
          <w:p>
            <w:pPr>
              <w:pStyle w:val="Image"/>
            </w:pPr>
            <w:r>
              <w:t>&amp;&amp;&amp;</w:t>
            </w:r>
          </w:p>
        </w:tc>
      </w:tr>
      <w:tr>
        <w:tc>
          <w:tcPr>
            <w:tcW w:w="5000" w:type="pct"/>
          </w:tcPr>
          <w:p>
            <w:pPr>
              <w:pStyle w:val="CodeParagraph"/>
              <w:keepNext/>
              <w:rPr>
                <w:rStyle w:val="Codetext"/>
              </w:rPr>
            </w:pPr>
            <w:r>
              <w:rPr>
                <w:rStyle w:val="Code"/>
              </w:rPr>
              <w:t xml:space="preserve">&amp;&amp;&amp;&lt;lb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tc>
          <w:tcPr>
            <w:tcW w:w="5000" w:type="pct"/>
          </w:tcPr>
          <w:p>
            <w:pPr>
              <w:pStyle w:val="TableNote"/>
            </w:pPr>
            <w:r>
              <w:t>&amp;&amp;&amp;here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tbl>
      <w:tblPr>
        <w:tblStyle w:val="CodeSampleTable"/>
        <w:tblW w:w="0" w:type="auto"/>
        <w:tblLook w:val="04A0" w:firstRow="1" w:lastRow="0" w:firstColumn="1" w:lastColumn="0" w:noHBand="0" w:noVBand="1"/>
      </w:tblPr>
      <w:tblGrid>
        <w:gridCol w:w="9100"/>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352" w:name="_Ref182834408"/>
            <w:r>
              <w:t xml:space="preserve">Example </w:t>
            </w:r>
            <w:fldSimple w:instr=" STYLEREF 3 \s ">
              <w:r>
                <w:rPr>
                  <w:noProof/>
                </w:rPr>
                <w:t>3.7.2</w:t>
              </w:r>
            </w:fldSimple>
            <w:r>
              <w:t>.</w:t>
            </w:r>
            <w:fldSimple w:instr=" SEQ Example \* ALPHABETIC \s 3 ">
              <w:r>
                <w:rPr>
                  <w:noProof/>
                </w:rPr>
                <w:t>B</w:t>
              </w:r>
            </w:fldSimple>
            <w:bookmarkEnd w:id="352"/>
            <w:r>
              <w:t>: gridlike partitions for contiguous fragments with a missing piece</w:t>
            </w:r>
          </w:p>
        </w:tc>
      </w:tr>
      <w:tr>
        <w:tc>
          <w:tcPr>
            <w:tcW w:w="9054" w:type="dxa"/>
          </w:tcPr>
          <w:p>
            <w:pPr>
              <w:pStyle w:val="Image"/>
            </w:pPr>
            <w:r>
              <w:lastRenderedPageBreak/>
              <w:drawing>
                <wp:inline distT="0" distB="0" distL="0" distR="0">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tc>
          <w:tcPr>
            <w:tcW w:w="9054" w:type="dxa"/>
          </w:tcPr>
          <w:p>
            <w:pPr>
              <w:pStyle w:val="TableNote"/>
              <w:keepNext/>
            </w:pPr>
            <w:r>
              <w:t>here, two extant fragments of a slab can be joined because they share some lines, though a smaller missing fragment gives rise to gaps in other lines</w:t>
            </w:r>
          </w:p>
          <w:p>
            <w:pPr>
              <w:pStyle w:val="TableNote"/>
              <w:keepNext/>
            </w:pPr>
            <w:r>
              <w:t>the fragments are optionally encoded as gridlike milestones</w:t>
            </w:r>
          </w:p>
          <w:p>
            <w:pPr>
              <w:pStyle w:val="TableNote"/>
              <w:keepNext/>
            </w:pPr>
            <w:r>
              <w:t>the lacunae in the first five lines are arbitrarily allocated to one of the encoded fragments (fragment a, in the code below)</w:t>
            </w:r>
          </w:p>
          <w:p>
            <w:pPr>
              <w:pStyle w:val="TableNote"/>
              <w:keepNext/>
            </w:pPr>
            <w:r>
              <w:t>but restorations of partially lost words are always allocated to the fragment bearing their extant segments (thus, to fragment b in lines 1 and 2)</w:t>
            </w:r>
          </w:p>
        </w:tc>
      </w:tr>
      <w:tr>
        <w:tc>
          <w:tcPr>
            <w:tcW w:w="9054" w:type="dxa"/>
          </w:tcPr>
          <w:p>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li</w:t>
            </w:r>
            <w:r>
              <w:rPr>
                <w:rStyle w:val="Code"/>
              </w:rPr>
              <w:t>&lt;/supplied&gt;</w:t>
            </w:r>
            <w:r>
              <w:rPr>
                <w:rStyle w:val="Codetext"/>
              </w:rPr>
              <w:t>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precision</w:t>
            </w:r>
            <w:r>
              <w:rPr>
                <w:rStyle w:val="Code"/>
              </w:rPr>
              <w:t>=</w:t>
            </w:r>
            <w:r>
              <w:rPr>
                <w:rStyle w:val="Codevalue"/>
              </w:rPr>
              <w:t>"low"</w:t>
            </w:r>
            <w:r>
              <w:rPr>
                <w:rStyle w:val="Code"/>
              </w:rPr>
              <w:t>&gt;</w:t>
            </w:r>
            <w:r>
              <w:rPr>
                <w:rStyle w:val="Codetext"/>
              </w:rPr>
              <w:t>t</w:t>
            </w:r>
            <w:r>
              <w:rPr>
                <w:rStyle w:val="Code"/>
              </w:rPr>
              <w:t xml:space="preserve">&lt;/supplied&gt;&lt;gap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"14"</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w</w:t>
            </w:r>
            <w:r>
              <w:rPr>
                <w:rStyle w:val="Code"/>
              </w:rPr>
              <w:t>&lt;/supplied&gt;&lt;unclear&gt;</w:t>
            </w:r>
            <w:r>
              <w:rPr>
                <w:rStyle w:val="Codetext"/>
              </w:rPr>
              <w:t>i</w:t>
            </w:r>
            <w:r>
              <w:rPr>
                <w:rStyle w:val="Code"/>
              </w:rPr>
              <w:t>&lt;/unclear&gt;</w:t>
            </w:r>
            <w:r>
              <w:rPr>
                <w:rStyle w:val="Codetext"/>
              </w:rPr>
              <w:t>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sme</w:t>
            </w:r>
            <w:r>
              <w:rPr>
                <w:rStyle w:val="Code"/>
              </w:rPr>
              <w:t>&lt;unclear&gt;</w:t>
            </w:r>
            <w:r>
              <w:rPr>
                <w:rStyle w:val="Codetext"/>
              </w:rPr>
              <w:t>ll</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nothing in it </w:t>
            </w:r>
            <w:r>
              <w:rPr>
                <w:rStyle w:val="Code"/>
              </w:rPr>
              <w:t>&lt;unclear&gt;</w:t>
            </w:r>
            <w:r>
              <w:rPr>
                <w:rStyle w:val="Codetext"/>
              </w:rPr>
              <w:t>t</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 th</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means comfort. It had a  </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perfectly round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d</w:t>
            </w:r>
            <w:r>
              <w:rPr>
                <w:rStyle w:val="Code"/>
              </w:rPr>
              <w:t>&lt;/supplied&gt;</w:t>
            </w:r>
            <w:r>
              <w:rPr>
                <w:rStyle w:val="Codetext"/>
              </w:rPr>
              <w:t xml:space="preserve">oor like a porthole, painted green,  </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a shiny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yellow brass knob in the exact middle.</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The doo</w:t>
            </w:r>
            <w:r>
              <w:rPr>
                <w:rStyle w:val="Code"/>
              </w:rPr>
              <w:t>&lt;unclear&gt;</w:t>
            </w:r>
            <w:r>
              <w:rPr>
                <w:rStyle w:val="Codetext"/>
              </w:rPr>
              <w:t>r</w:t>
            </w:r>
            <w:r>
              <w:rPr>
                <w:rStyle w:val="Code"/>
              </w:rPr>
              <w:t>&lt;/unclear&gt;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opened on to a tube-shaped hall like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tunne</w:t>
            </w:r>
            <w:r>
              <w:rPr>
                <w:rStyle w:val="Code"/>
              </w:rPr>
              <w:t>&lt;unclear&gt;</w:t>
            </w:r>
            <w:r>
              <w:rPr>
                <w:rStyle w:val="Codetext"/>
              </w:rPr>
              <w:t>l</w:t>
            </w:r>
            <w:r>
              <w:rPr>
                <w:rStyle w:val="Code"/>
              </w:rPr>
              <w:t xml:space="preserve">&lt;/unclear&gt;&lt;supplied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very comfortable tunnel without smoke.</w:t>
            </w:r>
            <w:r>
              <w:rPr>
                <w:rStyle w:val="Codetext"/>
              </w:rPr>
              <w:br/>
            </w:r>
            <w:r>
              <w:rPr>
                <w:rStyle w:val="Code"/>
              </w:rPr>
              <w:t>&lt;/p&gt;</w:t>
            </w:r>
          </w:p>
        </w:tc>
      </w:tr>
    </w:tbl>
    <w:p>
      <w:pPr>
        <w:pStyle w:val="Cmsor3"/>
      </w:pPr>
      <w:bookmarkStart w:id="353" w:name="_Toc183083760"/>
      <w:bookmarkEnd w:id="350"/>
      <w:r>
        <w:t>Features splitting only some lines of an inscription</w:t>
      </w:r>
      <w:bookmarkEnd w:id="353"/>
    </w:p>
    <w:p>
      <w:r>
        <w:t>Recall from §</w:t>
      </w:r>
      <w:r>
        <w:fldChar w:fldCharType="begin"/>
      </w:r>
      <w:r>
        <w:instrText xml:space="preserve"> REF _Ref182923075 \r \h </w:instrText>
      </w:r>
      <w:r>
        <w:fldChar w:fldCharType="separate"/>
      </w:r>
      <w:r>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t xml:space="preserve">Figure </w:t>
      </w:r>
      <w:r>
        <w:rPr>
          <w:noProof/>
        </w:rPr>
        <w:t>4</w:t>
      </w:r>
      <w:r>
        <w:fldChar w:fldCharType="end"/>
      </w:r>
      <w:r>
        <w:t xml:space="preserve"> as well as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to </w:t>
      </w:r>
      <w:r>
        <w:fldChar w:fldCharType="begin"/>
      </w:r>
      <w:r>
        <w:instrText xml:space="preserve"> REF _Ref44078533 \h  \* MERGEFORMAT </w:instrText>
      </w:r>
      <w:r>
        <w:fldChar w:fldCharType="separate"/>
      </w:r>
      <w:r>
        <w:t xml:space="preserve">Example </w:t>
      </w:r>
      <w:r>
        <w:rPr>
          <w:noProof/>
        </w:rPr>
        <w:t>3.6.1.C</w:t>
      </w:r>
      <w:r>
        <w:fldChar w:fldCharType="end"/>
      </w:r>
      <w:r>
        <w:t xml:space="preserve">), the milestones for each cell of the grid must be present in each epigraphic line of the edition (or the textpart division). Sometimes, however, a grid applies only to part of the inscribed campus,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In order to reduce code clutter and encoding burden, in this latter case we use milestone elements only in the specific lines which are directly </w:t>
      </w:r>
      <w:r>
        <w:lastRenderedPageBreak/>
        <w:t>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4" w:name="_Ref182834409"/>
            <w:r>
              <w:t xml:space="preserve">Example </w:t>
            </w:r>
            <w:fldSimple w:instr=" STYLEREF 3 \s ">
              <w:r>
                <w:rPr>
                  <w:noProof/>
                </w:rPr>
                <w:t>3.7.3</w:t>
              </w:r>
            </w:fldSimple>
            <w:r>
              <w:t>.</w:t>
            </w:r>
            <w:fldSimple w:instr=" SEQ Example \* ALPHABETIC \s 3 ">
              <w:r>
                <w:rPr>
                  <w:noProof/>
                </w:rPr>
                <w:t>A</w:t>
              </w:r>
            </w:fldSimple>
            <w:bookmarkEnd w:id="354"/>
            <w:r>
              <w:t>: gridlike milestones in only some of the lines</w:t>
            </w:r>
          </w:p>
        </w:tc>
      </w:tr>
      <w:tr>
        <w:tc>
          <w:tcPr>
            <w:tcW w:w="5000" w:type="pct"/>
            <w:vAlign w:val="center"/>
          </w:tcPr>
          <w:p>
            <w:pPr>
              <w:pStyle w:val="Image"/>
            </w:pPr>
            <w:r>
              <w:t>&amp;&amp;&amp;</w:t>
            </w:r>
          </w:p>
        </w:tc>
      </w:tr>
      <w:tr>
        <w:tc>
          <w:tcPr>
            <w:tcW w:w="5000" w:type="pct"/>
          </w:tcPr>
          <w:p>
            <w:pPr>
              <w:pStyle w:val="CodeParagraph"/>
              <w:keepNext/>
              <w:rPr>
                <w:rStyle w:val="Codetext"/>
              </w:rPr>
            </w:pP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tc>
          <w:tcPr>
            <w:tcW w:w="5000" w:type="pct"/>
          </w:tcPr>
          <w:p>
            <w:pPr>
              <w:pStyle w:val="TableNote"/>
            </w:pPr>
            <w:r>
              <w:t>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pPr>
        <w:pStyle w:val="Cmsor3"/>
      </w:pPr>
      <w:bookmarkStart w:id="355" w:name="_Ref182836682"/>
      <w:bookmarkStart w:id="356" w:name="_Toc183083761"/>
      <w:r>
        <w:t>Features splitting an inscription horizontally</w:t>
      </w:r>
      <w:bookmarkEnd w:id="355"/>
      <w:bookmarkEnd w:id="356"/>
    </w:p>
    <w:p>
      <w:r>
        <w:t xml:space="preserve">A fracture or other three-dimensional feature of the support may (on rare occasions) split an inscription horizontally, i.e. along the lines of text,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r>
        <w:t>. Encoding such a feature is optional, and the considerations in §</w:t>
      </w:r>
      <w:r>
        <w:fldChar w:fldCharType="begin"/>
      </w:r>
      <w:r>
        <w:instrText xml:space="preserve"> REF _Ref182322267 \r \h </w:instrText>
      </w:r>
      <w:r>
        <w:fldChar w:fldCharType="separate"/>
      </w:r>
      <w:r>
        <w:t>3.6.4</w:t>
      </w:r>
      <w:r>
        <w:fldChar w:fldCharType="end"/>
      </w:r>
      <w:r>
        <w:t xml:space="preserve"> continue to apply. However, encoding it as a gridlike partition would not be practicable, since each cell of a grid is understood to be part of a line (§</w:t>
      </w:r>
      <w:r>
        <w:fldChar w:fldCharType="begin"/>
      </w:r>
      <w:r>
        <w:instrText xml:space="preserve"> REF _Ref182923075 \r \h </w:instrText>
      </w:r>
      <w:r>
        <w:fldChar w:fldCharType="separate"/>
      </w:r>
      <w:r>
        <w:t>3.1</w:t>
      </w:r>
      <w:r>
        <w:fldChar w:fldCharType="end"/>
      </w:r>
      <w:r>
        <w:t>), while here the partition is on a higher level of the extrinsic hierarchy, with full lines belonging to each fragment. Therefore, if encoding is desired, such a feature is to be treated as a pagelike partition.</w:t>
      </w:r>
    </w:p>
    <w:p>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7" w:name="_Ref182822467"/>
            <w:r>
              <w:t xml:space="preserve">Example </w:t>
            </w:r>
            <w:fldSimple w:instr=" STYLEREF 3 \s ">
              <w:r>
                <w:rPr>
                  <w:noProof/>
                </w:rPr>
                <w:t>3.7.4</w:t>
              </w:r>
            </w:fldSimple>
            <w:r>
              <w:t>.</w:t>
            </w:r>
            <w:fldSimple w:instr=" SEQ Example \* ALPHABETIC \s 3 ">
              <w:r>
                <w:rPr>
                  <w:noProof/>
                </w:rPr>
                <w:t>A</w:t>
              </w:r>
            </w:fldSimple>
            <w:bookmarkEnd w:id="357"/>
            <w:r>
              <w:t>: pagelike partition for a horizontal fracture</w:t>
            </w:r>
          </w:p>
        </w:tc>
      </w:tr>
      <w:tr>
        <w:tc>
          <w:tcPr>
            <w:tcW w:w="5000" w:type="pct"/>
          </w:tcPr>
          <w:p>
            <w:pPr>
              <w:pStyle w:val="Image"/>
            </w:pPr>
          </w:p>
        </w:tc>
      </w:tr>
      <w:tr>
        <w:tc>
          <w:tcPr>
            <w:tcW w:w="5000" w:type="pct"/>
          </w:tcPr>
          <w:p>
            <w:pPr>
              <w:pStyle w:val="TableNote"/>
              <w:keepNext/>
            </w:pPr>
            <w:r>
              <w:t>&amp;&amp;&amp;</w:t>
            </w:r>
          </w:p>
        </w:tc>
      </w:tr>
      <w:tr>
        <w:tc>
          <w:tcPr>
            <w:tcW w:w="5000" w:type="pct"/>
          </w:tcPr>
          <w:p>
            <w:pPr>
              <w:pStyle w:val="CodeParagraph"/>
              <w:rPr>
                <w:rStyle w:val="Code"/>
              </w:rPr>
            </w:pPr>
            <w:r>
              <w:rPr>
                <w:rStyle w:val="Code"/>
              </w:rPr>
              <w:t>&amp;&amp;&amp;</w:t>
            </w:r>
          </w:p>
        </w:tc>
      </w:tr>
    </w:tbl>
    <w:p>
      <w:pPr>
        <w:pStyle w:val="Cmsor3"/>
      </w:pPr>
      <w:bookmarkStart w:id="358" w:name="_Ref182813737"/>
      <w:bookmarkStart w:id="359" w:name="_Toc183083762"/>
      <w:r>
        <w:t xml:space="preserve">Features splitting </w:t>
      </w:r>
      <w:proofErr w:type="spellStart"/>
      <w:r>
        <w:rPr>
          <w:rStyle w:val="Foreign"/>
        </w:rPr>
        <w:t>akṣara</w:t>
      </w:r>
      <w:r>
        <w:t>s</w:t>
      </w:r>
      <w:bookmarkEnd w:id="358"/>
      <w:bookmarkEnd w:id="359"/>
      <w:proofErr w:type="spellEnd"/>
    </w:p>
    <w:p>
      <w:r>
        <w:t xml:space="preserve">Three-dimensional features of the support, such as a crack, may </w:t>
      </w:r>
      <w:commentRangeStart w:id="360"/>
      <w:r>
        <w:t>split a character inadvertently</w:t>
      </w:r>
      <w:commentRangeEnd w:id="360"/>
      <w:r>
        <w:rPr>
          <w:rStyle w:val="Jegyzethivatkozs"/>
          <w:rFonts w:cs="Mangal"/>
        </w:rPr>
        <w:commentReference w:id="360"/>
      </w:r>
      <w:r>
        <w:t>. When all or most of a line is split horizontally, handle it as per §</w:t>
      </w:r>
      <w:r>
        <w:fldChar w:fldCharType="begin"/>
      </w:r>
      <w:r>
        <w:instrText xml:space="preserve"> REF _Ref182836682 \r \h </w:instrText>
      </w:r>
      <w:r>
        <w:fldChar w:fldCharType="separate"/>
      </w:r>
      <w:r>
        <w:t>3.7.4</w:t>
      </w:r>
      <w:r>
        <w:fldChar w:fldCharType="end"/>
      </w:r>
      <w:r>
        <w:t xml:space="preserve">. Otherwise, as in </w:t>
      </w:r>
      <w:r>
        <w:fldChar w:fldCharType="begin"/>
      </w:r>
      <w:r>
        <w:instrText xml:space="preserve"> REF _Ref182386652 \h </w:instrText>
      </w:r>
      <w:r>
        <w:fldChar w:fldCharType="separate"/>
      </w:r>
      <w:r>
        <w:t xml:space="preserve">Example </w:t>
      </w:r>
      <w:r>
        <w:rPr>
          <w:noProof/>
        </w:rPr>
        <w:t>3.7.5</w:t>
      </w:r>
      <w:r>
        <w:t>.</w:t>
      </w:r>
      <w:r>
        <w:rPr>
          <w:noProof/>
        </w:rPr>
        <w:t>A</w:t>
      </w:r>
      <w:r>
        <w:fldChar w:fldCharType="end"/>
      </w:r>
      <w:r>
        <w:t xml:space="preserve"> as well as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above, proceed as follows:</w:t>
      </w:r>
    </w:p>
    <w:p>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61" w:name="_Ref182386652"/>
            <w:bookmarkStart w:id="362" w:name="_Ref182386649"/>
            <w:r>
              <w:t xml:space="preserve">Example </w:t>
            </w:r>
            <w:fldSimple w:instr=" STYLEREF 3 \s ">
              <w:r>
                <w:rPr>
                  <w:noProof/>
                </w:rPr>
                <w:t>3.7.5</w:t>
              </w:r>
            </w:fldSimple>
            <w:r>
              <w:t>.</w:t>
            </w:r>
            <w:fldSimple w:instr=" SEQ Example \* ALPHABETIC \s 3 ">
              <w:r>
                <w:rPr>
                  <w:noProof/>
                </w:rPr>
                <w:t>A</w:t>
              </w:r>
            </w:fldSimple>
            <w:bookmarkEnd w:id="361"/>
            <w:r>
              <w:t>: characters inadvertently split by a gridlike feature</w:t>
            </w:r>
            <w:bookmarkEnd w:id="362"/>
          </w:p>
        </w:tc>
      </w:tr>
      <w:tr>
        <w:trPr>
          <w:trHeight w:val="516"/>
        </w:trPr>
        <w:tc>
          <w:tcPr>
            <w:tcW w:w="3320" w:type="pct"/>
          </w:tcPr>
          <w:p>
            <w:pPr>
              <w:pStyle w:val="CodeParagraph"/>
              <w:keepNext/>
              <w:rPr>
                <w:rStyle w:val="Codetext"/>
              </w:rPr>
            </w:pPr>
            <w:r>
              <w:rPr>
                <w:rStyle w:val="Codetext"/>
              </w:rPr>
              <w:lastRenderedPageBreak/>
              <w:t xml:space="preserve">piṅul· </w:t>
            </w:r>
            <w:r>
              <w:rPr>
                <w:rStyle w:val="Code"/>
              </w:rPr>
              <w:t xml:space="preserve">&lt;milestone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/&gt;</w:t>
            </w:r>
            <w:r>
              <w:rPr>
                <w:rStyle w:val="Codetext"/>
              </w:rPr>
              <w:t xml:space="preserve"> </w:t>
            </w:r>
            <w:r>
              <w:rPr>
                <w:rStyle w:val="Code"/>
              </w:rPr>
              <w:t>&lt;unclear&gt;</w:t>
            </w:r>
            <w:r>
              <w:rPr>
                <w:rStyle w:val="Codetext"/>
              </w:rPr>
              <w:t>hu</w:t>
            </w:r>
            <w:r>
              <w:rPr>
                <w:rStyle w:val="Code"/>
              </w:rPr>
              <w:t>&lt;/unclear&gt;</w:t>
            </w:r>
            <w:r>
              <w:rPr>
                <w:rStyle w:val="Codetext"/>
              </w:rPr>
              <w:t>ler·</w:t>
            </w:r>
          </w:p>
        </w:tc>
        <w:tc>
          <w:tcPr>
            <w:tcW w:w="1680" w:type="pct"/>
            <w:vMerge w:val="restart"/>
            <w:vAlign w:val="bottom"/>
          </w:tcPr>
          <w:p>
            <w:pPr>
              <w:pStyle w:val="Image"/>
            </w:pPr>
            <w:r>
              <w:drawing>
                <wp:inline distT="0" distB="0" distL="0" distR="0">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trPr>
          <w:trHeight w:val="516"/>
        </w:trPr>
        <w:tc>
          <w:tcPr>
            <w:tcW w:w="3320" w:type="pct"/>
          </w:tcPr>
          <w:p>
            <w:pPr>
              <w:pStyle w:val="TableNote"/>
              <w:keepNext/>
            </w:pPr>
            <w:r>
              <w:t xml:space="preserve">the character </w:t>
            </w:r>
            <w:r>
              <w:rPr>
                <w:rStyle w:val="Foreign"/>
              </w:rPr>
              <w:t>hu</w:t>
            </w:r>
            <w:r>
              <w:t xml:space="preserve"> is split in roughly equal parts by a vertical crack</w:t>
            </w:r>
          </w:p>
          <w:p>
            <w:pPr>
              <w:pStyle w:val="TableNote"/>
              <w:keepNext/>
            </w:pPr>
            <w:r>
              <w:t xml:space="preserve">most of this character is to the right of the crack, and this character is the beginning of a word, so the entire transliteration has been placed to the right of the milestone, which does not take </w:t>
            </w:r>
            <w:r>
              <w:rPr>
                <w:rStyle w:val="Codeattribute"/>
              </w:rPr>
              <w:t>@break=</w:t>
            </w:r>
            <w:r>
              <w:rPr>
                <w:rStyle w:val="Codevalue"/>
              </w:rPr>
              <w:t>"no"</w:t>
            </w:r>
          </w:p>
        </w:tc>
        <w:tc>
          <w:tcPr>
            <w:tcW w:w="1680" w:type="pct"/>
            <w:vMerge/>
            <w:vAlign w:val="bottom"/>
          </w:tcPr>
          <w:p>
            <w:pPr>
              <w:pStyle w:val="Image"/>
            </w:pPr>
          </w:p>
        </w:tc>
      </w:tr>
      <w:tr>
        <w:trPr>
          <w:trHeight w:val="548"/>
        </w:trPr>
        <w:tc>
          <w:tcPr>
            <w:tcW w:w="3320" w:type="pct"/>
          </w:tcPr>
          <w:p>
            <w:pPr>
              <w:pStyle w:val="CodeParagraph"/>
              <w:keepNext/>
              <w:rPr>
                <w:rStyle w:val="Codetext"/>
              </w:rPr>
            </w:pPr>
            <w:r>
              <w:rPr>
                <w:rStyle w:val="Codetext"/>
              </w:rPr>
              <w:t>Ika</w:t>
            </w:r>
            <w:r>
              <w:rPr>
                <w:rStyle w:val="Code"/>
              </w:rPr>
              <w:t>&lt;unclear&gt;</w:t>
            </w:r>
            <w:r>
              <w:rPr>
                <w:rStyle w:val="Codetext"/>
              </w:rPr>
              <w:t>na</w:t>
            </w:r>
            <w:r>
              <w:rPr>
                <w:rStyle w:val="Code"/>
              </w:rPr>
              <w:t xml:space="preserve">&lt;/unclear&gt;&lt;milestone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 xml:space="preserve"> </w:t>
            </w:r>
            <w:r>
              <w:rPr>
                <w:rStyle w:val="Codeattribute"/>
              </w:rPr>
              <w:t>break=</w:t>
            </w:r>
            <w:r>
              <w:rPr>
                <w:rStyle w:val="Codevalue"/>
              </w:rPr>
              <w:t>"no"</w:t>
            </w:r>
            <w:r>
              <w:rPr>
                <w:rStyle w:val="Code"/>
              </w:rPr>
              <w:t>/&gt;&lt;unclear&gt;</w:t>
            </w:r>
            <w:r>
              <w:rPr>
                <w:rStyle w:val="Codetext"/>
              </w:rPr>
              <w:t>ṁ</w:t>
            </w:r>
            <w:r>
              <w:rPr>
                <w:rStyle w:val="Code"/>
              </w:rPr>
              <w:t>&lt;/unclear&gt;</w:t>
            </w:r>
            <w:r>
              <w:rPr>
                <w:rStyle w:val="Codetext"/>
              </w:rPr>
              <w:t xml:space="preserve"> patiḥ</w:t>
            </w:r>
          </w:p>
        </w:tc>
        <w:tc>
          <w:tcPr>
            <w:tcW w:w="1680" w:type="pct"/>
            <w:vMerge w:val="restart"/>
            <w:vAlign w:val="bottom"/>
          </w:tcPr>
          <w:p>
            <w:pPr>
              <w:pStyle w:val="Image"/>
            </w:pPr>
            <w:r>
              <w:drawing>
                <wp:inline distT="0" distB="0" distL="0" distR="0">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trPr>
          <w:trHeight w:val="548"/>
        </w:trPr>
        <w:tc>
          <w:tcPr>
            <w:tcW w:w="3320" w:type="pct"/>
          </w:tcPr>
          <w:p>
            <w:pPr>
              <w:pStyle w:val="TableNote"/>
            </w:pPr>
            <w:r>
              <w:t xml:space="preserve">the character </w:t>
            </w:r>
            <w:r>
              <w:rPr>
                <w:rStyle w:val="Foreign"/>
              </w:rPr>
              <w:t>naṁ</w:t>
            </w:r>
            <w:r>
              <w:t xml:space="preserve"> is split and partly obliterated by a vertical crack</w:t>
            </w:r>
          </w:p>
          <w:p>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Pr>
                <w:rStyle w:val="Codeattribute"/>
              </w:rPr>
              <w:t>@break=</w:t>
            </w:r>
            <w:r>
              <w:rPr>
                <w:rStyle w:val="Codevalue"/>
              </w:rPr>
              <w:t>"no"</w:t>
            </w:r>
          </w:p>
        </w:tc>
        <w:tc>
          <w:tcPr>
            <w:tcW w:w="1680" w:type="pct"/>
            <w:vMerge/>
            <w:vAlign w:val="bottom"/>
          </w:tcPr>
          <w:p>
            <w:pPr>
              <w:pStyle w:val="Image"/>
            </w:pPr>
          </w:p>
        </w:tc>
      </w:tr>
    </w:tbl>
    <w:p>
      <w:pPr>
        <w:pStyle w:val="Cmsor2"/>
      </w:pPr>
      <w:bookmarkStart w:id="363" w:name="_Ref43984718"/>
      <w:bookmarkStart w:id="364" w:name="_Ref182210491"/>
      <w:bookmarkStart w:id="365" w:name="_Toc183083763"/>
      <w:r>
        <w:t>Not-quite partitions</w:t>
      </w:r>
      <w:bookmarkEnd w:id="363"/>
      <w:bookmarkEnd w:id="364"/>
      <w:bookmarkEnd w:id="365"/>
    </w:p>
    <w:p>
      <w:pPr>
        <w:pStyle w:val="Cmsor3"/>
      </w:pPr>
      <w:bookmarkStart w:id="366" w:name="_2aaf1avj18kw" w:colFirst="0" w:colLast="0"/>
      <w:bookmarkStart w:id="367" w:name="_rr8pkbi3b1cc" w:colFirst="0" w:colLast="0"/>
      <w:bookmarkStart w:id="368" w:name="_Ref43984388"/>
      <w:bookmarkStart w:id="369" w:name="_Toc183083764"/>
      <w:bookmarkEnd w:id="366"/>
      <w:bookmarkEnd w:id="367"/>
      <w:r>
        <w:t>Sections separated by vertical space</w:t>
      </w:r>
      <w:bookmarkEnd w:id="368"/>
      <w:bookmarkEnd w:id="369"/>
    </w:p>
    <w:p>
      <w:r>
        <w:t xml:space="preserve">Sections of a reasonably coherent text are sometimes separated by vertical </w:t>
      </w:r>
      <w:r>
        <w:rPr>
          <w:noProof/>
        </w:rPr>
        <w:t>(</w:t>
      </w:r>
      <w:r>
        <w:t xml:space="preserve">interlinear) space in what is otherwise a fairly well-defined single zone. If the first or last line (or few lines) of an inscription are set apart visually from the rest, see the following subsections </w:t>
      </w:r>
      <w:r>
        <w:rPr>
          <w:noProof/>
        </w:rPr>
        <w:t>(</w:t>
      </w:r>
      <w:r>
        <w:t>§</w:t>
      </w:r>
      <w:r>
        <w:fldChar w:fldCharType="begin"/>
      </w:r>
      <w:r>
        <w:instrText xml:space="preserve"> REF _Ref43978135 \r \h  \* MERGEFORMAT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for the relevant encoding. Otherwise, choose one of the following options depending on your judgement of the degree to which the sections are semantically and physically distinct:</w:t>
      </w:r>
    </w:p>
    <w:p>
      <w:pPr>
        <w:pStyle w:val="Lista"/>
      </w:pPr>
      <w:r>
        <w:t xml:space="preserve">if there is </w:t>
      </w:r>
      <w:r>
        <w:rPr>
          <w:b/>
          <w:bCs/>
        </w:rPr>
        <w:t>little to no</w:t>
      </w:r>
      <w:r>
        <w:t xml:space="preserve"> semantic discontinuity between the sections, and the physical separation is not very emphatic, then encode the text as a single unit, ignoring the interlinear space in your edition and only describing it in the layout description</w:t>
      </w:r>
    </w:p>
    <w:p>
      <w:pPr>
        <w:pStyle w:val="Lista"/>
      </w:pPr>
      <w:r>
        <w:t xml:space="preserve">if the sections are </w:t>
      </w:r>
      <w:r>
        <w:rPr>
          <w:b/>
          <w:bCs/>
        </w:rPr>
        <w:t>semantically separate</w:t>
      </w:r>
      <w:r>
        <w:t xml:space="preserve"> and/or the </w:t>
      </w:r>
      <w:r>
        <w:rPr>
          <w:b/>
          <w:bCs/>
        </w:rPr>
        <w:t>physical separation is emphasized</w:t>
      </w:r>
      <w:r>
        <w:t xml:space="preserve"> (for instance by a large space or by a carved feature), then encode pagelike partitions as per §</w:t>
      </w:r>
      <w:r>
        <w:fldChar w:fldCharType="begin"/>
      </w:r>
      <w:r>
        <w:instrText xml:space="preserve"> REF _Ref43979481 \r \h  \* MERGEFORMAT </w:instrText>
      </w:r>
      <w:r>
        <w:fldChar w:fldCharType="separate"/>
      </w:r>
      <w:r>
        <w:t>3.4</w:t>
      </w:r>
      <w:r>
        <w:fldChar w:fldCharType="end"/>
      </w:r>
    </w:p>
    <w:p>
      <w:pPr>
        <w:pStyle w:val="Lista"/>
      </w:pPr>
      <w:r>
        <w:t>if the sections are completely independent, then boxlike partitions (§</w:t>
      </w:r>
      <w:r>
        <w:fldChar w:fldCharType="begin"/>
      </w:r>
      <w:r>
        <w:instrText xml:space="preserve"> REF _Ref43978987 \r \h </w:instrText>
      </w:r>
      <w:r>
        <w:fldChar w:fldCharType="separate"/>
      </w:r>
      <w:r>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t>3.2.1</w:t>
      </w:r>
      <w:r>
        <w:fldChar w:fldCharType="end"/>
      </w:r>
    </w:p>
    <w:p>
      <w:pPr>
        <w:pStyle w:val="Cmsor3"/>
      </w:pPr>
      <w:bookmarkStart w:id="370" w:name="_tmbjz6tt6rwk" w:colFirst="0" w:colLast="0"/>
      <w:bookmarkStart w:id="371" w:name="_Ref43978135"/>
      <w:bookmarkStart w:id="372" w:name="_Toc183083765"/>
      <w:bookmarkEnd w:id="370"/>
      <w:r>
        <w:t xml:space="preserve">Spatially offset opening sections </w:t>
      </w:r>
      <w:r>
        <w:rPr>
          <w:noProof/>
        </w:rPr>
        <w:t>(</w:t>
      </w:r>
      <w:r>
        <w:t>incipits)</w:t>
      </w:r>
      <w:bookmarkEnd w:id="371"/>
      <w:bookmarkEnd w:id="372"/>
    </w:p>
    <w:p>
      <w:r>
        <w:t xml:space="preserve">Opening symbols, words, phrases or stanzas in an inscription are called </w:t>
      </w:r>
      <w:r>
        <w:rPr>
          <w:rStyle w:val="Foreign"/>
        </w:rPr>
        <w:t>incipit</w:t>
      </w:r>
      <w:r>
        <w:t xml:space="preserve"> in the Western tradition. Text interpreted as an incipit does not require any special markup in our conventions and shall be wrapped, like any text, in one or more </w:t>
      </w:r>
      <w:r>
        <w:rPr>
          <w:rStyle w:val="Code"/>
        </w:rPr>
        <w:t>&lt;ab&gt;</w:t>
      </w:r>
      <w:r>
        <w:t xml:space="preserve">, </w:t>
      </w:r>
      <w:r>
        <w:rPr>
          <w:rStyle w:val="Code"/>
        </w:rPr>
        <w:t>&lt;p&gt;</w:t>
      </w:r>
      <w:r>
        <w:t xml:space="preserve"> or </w:t>
      </w:r>
      <w:r>
        <w:rPr>
          <w:rStyle w:val="Code"/>
        </w:rPr>
        <w:t>&lt;lg&gt;</w:t>
      </w:r>
      <w:r>
        <w:t xml:space="preserve"> elements as applicable </w:t>
      </w:r>
      <w:r>
        <w:rPr>
          <w:noProof/>
        </w:rPr>
        <w:t>(</w:t>
      </w:r>
      <w:r>
        <w:t>§</w:t>
      </w:r>
      <w:r>
        <w:fldChar w:fldCharType="begin"/>
      </w:r>
      <w:r>
        <w:instrText xml:space="preserve"> REF _Ref43978632 \w \h  \* MERGEFORMAT </w:instrText>
      </w:r>
      <w:r>
        <w:fldChar w:fldCharType="separate"/>
      </w:r>
      <w:r>
        <w:t>2</w:t>
      </w:r>
      <w:r>
        <w:fldChar w:fldCharType="end"/>
      </w:r>
      <w:r>
        <w:t>). If the text of an incipit is within the regular field and line structure of an inscription, then no further markup is desirable. On the other hand, incipits are often set visually apart from the body text. Since epigraphic lines may appear in any visual arrangement (§</w:t>
      </w:r>
      <w:r>
        <w:fldChar w:fldCharType="begin"/>
      </w:r>
      <w:r>
        <w:instrText xml:space="preserve"> REF _Ref182923075 \r \h </w:instrText>
      </w:r>
      <w:r>
        <w:fldChar w:fldCharType="separate"/>
      </w:r>
      <w:r>
        <w:t>3.1</w:t>
      </w:r>
      <w:r>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pPr>
        <w:pStyle w:val="Lista"/>
      </w:pPr>
      <w:r>
        <w:t>the only hard rule that applies to line numeration in this case is that line numbers must remain unique through an edition (or textpart division), while the recommended numeration is as follows</w:t>
      </w:r>
    </w:p>
    <w:p>
      <w:pPr>
        <w:pStyle w:val="Lista2"/>
      </w:pPr>
      <w:r>
        <w:t>for simple line numbers, add a leading 0 (zero) for the line(s) containing the incipit (e.g. 01, 02, etc.)</w:t>
      </w:r>
    </w:p>
    <w:p>
      <w:pPr>
        <w:pStyle w:val="Lista2"/>
      </w:pPr>
      <w:r>
        <w:t>if the lines of your edition are numbered using the repetitive scheme (§</w:t>
      </w:r>
      <w:r>
        <w:fldChar w:fldCharType="begin"/>
      </w:r>
      <w:r>
        <w:instrText xml:space="preserve"> REF _Ref182228380 \r \h </w:instrText>
      </w:r>
      <w:r>
        <w:fldChar w:fldCharType="separate"/>
      </w:r>
      <w:r>
        <w:t>3.5.3.1</w:t>
      </w:r>
      <w:r>
        <w:fldChar w:fldCharType="end"/>
      </w:r>
      <w:r>
        <w:t xml:space="preserve">), then a special line number involving a leading 0 (e.g. A01, B01, etc.) may be used on every pagelike partition if applicable; see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 Cambodian stele as an illustration</w:t>
      </w:r>
    </w:p>
    <w:p>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xml:space="preserve">) of the incipit lines using attributes on the </w:t>
      </w:r>
      <w:r>
        <w:rPr>
          <w:rStyle w:val="Code"/>
        </w:rPr>
        <w:t>&lt;lb/&gt;</w:t>
      </w:r>
      <w:r>
        <w:t xml:space="preserve"> element</w:t>
      </w:r>
    </w:p>
    <w:p>
      <w:pPr>
        <w:pStyle w:val="Lista2"/>
      </w:pPr>
      <w:r>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p/>
    <w:tbl>
      <w:tblPr>
        <w:tblStyle w:val="CodeSampleTable"/>
        <w:tblW w:w="5000" w:type="pct"/>
        <w:tblLook w:val="04A0" w:firstRow="1" w:lastRow="0" w:firstColumn="1" w:lastColumn="0" w:noHBand="0" w:noVBand="1"/>
      </w:tblPr>
      <w:tblGrid>
        <w:gridCol w:w="6624"/>
        <w:gridCol w:w="3004"/>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3.8.2</w:t>
              </w:r>
            </w:fldSimple>
            <w:r>
              <w:t>.</w:t>
            </w:r>
            <w:fldSimple w:instr=" SEQ Example \* ALPHABETIC \s 3 ">
              <w:r>
                <w:rPr>
                  <w:noProof/>
                </w:rPr>
                <w:t>A</w:t>
              </w:r>
            </w:fldSimple>
            <w:r>
              <w:t>: incipit of two lines inset in the top left corner</w:t>
            </w:r>
          </w:p>
        </w:tc>
      </w:tr>
      <w:tr>
        <w:tc>
          <w:tcPr>
            <w:tcW w:w="3440" w:type="pct"/>
          </w:tcPr>
          <w:p>
            <w:pPr>
              <w:pStyle w:val="CodeParagraph"/>
              <w:rPr>
                <w:rStyle w:val="Codetext"/>
              </w:rPr>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dr̥ṣṭaM</w:t>
            </w:r>
            <w:r>
              <w:rPr>
                <w:rStyle w:val="Codetext"/>
              </w:rPr>
              <w:br/>
              <w:t xml:space="preserve">  </w:t>
            </w:r>
            <w:r>
              <w:rPr>
                <w:rStyle w:val="Code"/>
              </w:rPr>
              <w:t xml:space="preserve">&lt;lb </w:t>
            </w:r>
            <w:r>
              <w:rPr>
                <w:rStyle w:val="Codeattribute"/>
              </w:rPr>
              <w:t>n</w:t>
            </w:r>
            <w:r>
              <w:rPr>
                <w:rStyle w:val="Code"/>
              </w:rPr>
              <w:t>=</w:t>
            </w:r>
            <w:r>
              <w:rPr>
                <w:rStyle w:val="Codevalue"/>
              </w:rPr>
              <w:t>"02"</w:t>
            </w:r>
            <w:r>
              <w:rPr>
                <w:rStyle w:val="Code"/>
              </w:rPr>
              <w:t>/&gt;</w:t>
            </w:r>
            <w:r>
              <w:rPr>
                <w:rStyle w:val="Codetext"/>
              </w:rPr>
              <w:t>siddhaM</w:t>
            </w:r>
            <w:r>
              <w:rPr>
                <w:rStyle w:val="Codetext"/>
              </w:rPr>
              <w:br/>
            </w:r>
            <w:r>
              <w:rPr>
                <w:rStyle w:val="Code"/>
              </w:rPr>
              <w:t>&lt;/ab&gt;</w:t>
            </w:r>
            <w:r>
              <w:rPr>
                <w:rStyle w:val="Codetext"/>
              </w:rPr>
              <w:br/>
            </w: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agniṣṭomāpto...</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sādyaskra-catur-aśvamedha...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m mahārāja-śrī...</w:t>
            </w:r>
            <w:r>
              <w:rPr>
                <w:rStyle w:val="Codetext"/>
              </w:rPr>
              <w:br/>
              <w:t>...</w:t>
            </w:r>
          </w:p>
          <w:p>
            <w:pPr>
              <w:pStyle w:val="CodeParagraph"/>
            </w:pPr>
            <w:r>
              <w:rPr>
                <w:rStyle w:val="Code"/>
              </w:rPr>
              <w:t>&lt;/p&gt;</w:t>
            </w:r>
          </w:p>
        </w:tc>
        <w:tc>
          <w:tcPr>
            <w:tcW w:w="1560" w:type="pct"/>
            <w:vAlign w:val="bottom"/>
          </w:tcPr>
          <w:p>
            <w:pPr>
              <w:pStyle w:val="Image"/>
            </w:pPr>
            <w:r>
              <w:drawing>
                <wp:inline distT="0" distB="0" distL="0" distR="0">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tbl>
      <w:tblPr>
        <w:tblStyle w:val="CodeSampleTable"/>
        <w:tblW w:w="5000" w:type="pct"/>
        <w:tblLook w:val="04A0" w:firstRow="1" w:lastRow="0" w:firstColumn="1" w:lastColumn="0" w:noHBand="0" w:noVBand="1"/>
      </w:tblPr>
      <w:tblGrid>
        <w:gridCol w:w="7227"/>
        <w:gridCol w:w="2401"/>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3.8.2</w:t>
              </w:r>
            </w:fldSimple>
            <w:r>
              <w:t>.</w:t>
            </w:r>
            <w:fldSimple w:instr=" SEQ Example \* ALPHABETIC \s 3 ">
              <w:r>
                <w:rPr>
                  <w:noProof/>
                </w:rPr>
                <w:t>B</w:t>
              </w:r>
            </w:fldSimple>
            <w:r>
              <w:t>: incipit written vertically, with upright characters, in the left margin</w:t>
            </w:r>
          </w:p>
        </w:tc>
      </w:tr>
      <w:tr>
        <w:tc>
          <w:tcPr>
            <w:tcW w:w="3753" w:type="pct"/>
          </w:tcPr>
          <w:p>
            <w:pPr>
              <w:pStyle w:val="CodeParagraph"/>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 xml:space="preserve">"01" </w:t>
            </w:r>
            <w:r>
              <w:rPr>
                <w:rStyle w:val="Codeattribute"/>
              </w:rPr>
              <w:t>rend</w:t>
            </w:r>
            <w:r>
              <w:rPr>
                <w:rStyle w:val="Code"/>
              </w:rPr>
              <w:t>=</w:t>
            </w:r>
            <w:r>
              <w:rPr>
                <w:rStyle w:val="Codevalue"/>
              </w:rPr>
              <w:t>"tb-upright"</w:t>
            </w:r>
            <w:r>
              <w:rPr>
                <w:rStyle w:val="Code"/>
              </w:rPr>
              <w:t>/&gt;</w:t>
            </w:r>
            <w:r>
              <w:rPr>
                <w:rStyle w:val="Codetext"/>
              </w:rPr>
              <w:t>siddhaM</w:t>
            </w:r>
            <w:r>
              <w:rPr>
                <w:rStyle w:val="Codetext"/>
              </w:rPr>
              <w:br/>
            </w:r>
            <w:r>
              <w:rPr>
                <w:rStyle w:val="Code"/>
              </w:rPr>
              <w:t>&lt;/ab&gt;</w:t>
            </w:r>
            <w:r>
              <w:rPr>
                <w:rStyle w:val="Codetext"/>
              </w:rPr>
              <w:br/>
            </w: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"sragdharā"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/&gt;</w:t>
            </w:r>
            <w:r>
              <w:rPr>
                <w:rStyle w:val="Codetext"/>
              </w:rPr>
              <w:t>yasyopasthāna...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/&gt;</w:t>
            </w:r>
            <w:r>
              <w:rPr>
                <w:rStyle w:val="Codetext"/>
              </w:rPr>
              <w:t>guptānāṁ...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/&gt;</w:t>
            </w:r>
            <w:r>
              <w:rPr>
                <w:rStyle w:val="Codetext"/>
              </w:rPr>
              <w:t>rājye...</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/&gt;</w:t>
            </w:r>
            <w:r>
              <w:rPr>
                <w:rStyle w:val="Codetext"/>
              </w:rPr>
              <w:t>varṣe...</w:t>
            </w:r>
            <w:r>
              <w:rPr>
                <w:rStyle w:val="Code"/>
              </w:rPr>
              <w:t>&lt;/l&gt;</w:t>
            </w:r>
            <w:r>
              <w:rPr>
                <w:rStyle w:val="Codetext"/>
              </w:rPr>
              <w:br/>
            </w:r>
            <w:r>
              <w:rPr>
                <w:rStyle w:val="Code"/>
              </w:rPr>
              <w:t>&lt;/lg&gt;</w:t>
            </w:r>
          </w:p>
        </w:tc>
        <w:tc>
          <w:tcPr>
            <w:tcW w:w="1247" w:type="pct"/>
            <w:vAlign w:val="bottom"/>
          </w:tcPr>
          <w:p>
            <w:pPr>
              <w:pStyle w:val="Image"/>
            </w:pPr>
            <w:r>
              <w:drawing>
                <wp:inline distT="0" distB="0" distL="0" distR="0">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bookmarkStart w:id="373" w:name="_tg7yz01k2pc5" w:colFirst="0" w:colLast="0"/>
      <w:bookmarkStart w:id="374" w:name="_Ref43984537"/>
      <w:bookmarkEnd w:id="373"/>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3.8.2</w:t>
              </w:r>
            </w:fldSimple>
            <w:r>
              <w:t>.</w:t>
            </w:r>
            <w:fldSimple w:instr=" SEQ Example \* ALPHABETIC \s 3 ">
              <w:r>
                <w:rPr>
                  <w:noProof/>
                </w:rPr>
                <w:t>C</w:t>
              </w:r>
            </w:fldSimple>
            <w:r>
              <w:t>: incipit floating within the principal inscribed field</w:t>
            </w:r>
          </w:p>
        </w:tc>
      </w:tr>
      <w:tr>
        <w:tc>
          <w:tcPr>
            <w:tcW w:w="5000" w:type="pct"/>
          </w:tcPr>
          <w:p>
            <w:pPr>
              <w:pStyle w:val="Image"/>
            </w:pPr>
            <w:r>
              <w:drawing>
                <wp:inline distT="0" distB="0" distL="0" distR="0">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tc>
          <w:tcPr>
            <w:tcW w:w="5000" w:type="pct"/>
          </w:tcPr>
          <w:p>
            <w:pPr>
              <w:pStyle w:val="TableNote"/>
            </w:pPr>
            <w:r>
              <w:t>the text in the frame is a blessing that is not connected to the surrounding text</w:t>
            </w:r>
          </w:p>
          <w:p>
            <w:pPr>
              <w:pStyle w:val="TableNote"/>
            </w:pPr>
            <w:r>
              <w:t xml:space="preserve">the contents of the frame </w:t>
            </w:r>
            <w:commentRangeStart w:id="375"/>
            <w:r>
              <w:t xml:space="preserve">have been encoded </w:t>
            </w:r>
            <w:commentRangeEnd w:id="375"/>
            <w:r>
              <w:rPr>
                <w:rStyle w:val="Jegyzethivatkozs"/>
                <w:rFonts w:ascii="Gentium Plus" w:hAnsi="Gentium Plus" w:cs="Mangal"/>
              </w:rPr>
              <w:commentReference w:id="375"/>
            </w:r>
            <w:r>
              <w:t>as an incipit, placed in logical sequence before the lines of the body</w:t>
            </w:r>
          </w:p>
        </w:tc>
      </w:tr>
    </w:tbl>
    <w:p>
      <w:pPr>
        <w:pStyle w:val="Cmsor3"/>
      </w:pPr>
      <w:bookmarkStart w:id="376" w:name="_Ref182233273"/>
      <w:bookmarkStart w:id="377" w:name="_Toc183083766"/>
      <w:r>
        <w:t xml:space="preserve">Spatially offset closing lines </w:t>
      </w:r>
      <w:r>
        <w:rPr>
          <w:noProof/>
        </w:rPr>
        <w:t>(</w:t>
      </w:r>
      <w:r>
        <w:t>colophons)</w:t>
      </w:r>
      <w:bookmarkEnd w:id="374"/>
      <w:bookmarkEnd w:id="376"/>
      <w:bookmarkEnd w:id="377"/>
    </w:p>
    <w:p>
      <w:r>
        <w:t xml:space="preserve">Many inscriptions have a concluding section recording some details about the creation of the inscription, known as a </w:t>
      </w:r>
      <w:r>
        <w:rPr>
          <w:i/>
          <w:iCs/>
        </w:rPr>
        <w:t>colophon</w:t>
      </w:r>
      <w:r>
        <w:t>. As with incipits, we employ no special markup to record that a piece of text has been interpreted as a colophon. Also as with incipits, the final line(s) may be written outside the principal field, either because the designer of the inscription wanted to separate a colophon visually from the rest of the text; or, occasionally, because the engraver had simply run out of space in the principal field and engraved the last line</w:t>
      </w:r>
      <w:r>
        <w:rPr>
          <w:noProof/>
        </w:rPr>
        <w:t>(</w:t>
      </w:r>
      <w:r>
        <w:t xml:space="preserve">s) in a margin or interpolated between the regular lines, as in </w:t>
      </w:r>
      <w:r>
        <w:fldChar w:fldCharType="begin"/>
      </w:r>
      <w:r>
        <w:instrText xml:space="preserve"> REF _Ref182232568 \h </w:instrText>
      </w:r>
      <w:r>
        <w:fldChar w:fldCharType="separate"/>
      </w:r>
      <w:r>
        <w:t xml:space="preserve">Example </w:t>
      </w:r>
      <w:r>
        <w:rPr>
          <w:noProof/>
        </w:rPr>
        <w:t>3.8.3</w:t>
      </w:r>
      <w:r>
        <w:t>.</w:t>
      </w:r>
      <w:r>
        <w:rPr>
          <w:noProof/>
        </w:rPr>
        <w:t>A</w:t>
      </w:r>
      <w:r>
        <w:fldChar w:fldCharType="end"/>
      </w:r>
      <w:r>
        <w:t>. Since epigraphic lines may appear in any visual arrangement (§</w:t>
      </w:r>
      <w:r>
        <w:fldChar w:fldCharType="begin"/>
      </w:r>
      <w:r>
        <w:instrText xml:space="preserve"> REF _Ref182923075 \r \h </w:instrText>
      </w:r>
      <w:r>
        <w:fldChar w:fldCharType="separate"/>
      </w:r>
      <w:r>
        <w:t>3.1</w:t>
      </w:r>
      <w:r>
        <w:fldChar w:fldCharType="end"/>
      </w:r>
      <w:r>
        <w:t>),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visually set apart from the body text</w:t>
      </w:r>
      <w:r>
        <w:rPr>
          <w:noProof/>
        </w:rPr>
        <w:t xml:space="preserve">, </w:t>
      </w:r>
      <w:r>
        <w:t>whether they are colophons or not, shall be treated as follows.</w:t>
      </w:r>
    </w:p>
    <w:p>
      <w:pPr>
        <w:pStyle w:val="Lista"/>
      </w:pPr>
      <w:r>
        <w:t>number these lines consecutively after the last regular line</w:t>
      </w:r>
    </w:p>
    <w:p>
      <w:pPr>
        <w:pStyle w:val="Lista"/>
      </w:pPr>
      <w:r>
        <w:t>the contents of the last line</w:t>
      </w:r>
      <w:r>
        <w:rPr>
          <w:noProof/>
        </w:rPr>
        <w:t>(</w:t>
      </w:r>
      <w:r>
        <w:t>s) may be incorporated in the last block-level container of the principal text if the two are semantically contiguous</w:t>
      </w:r>
    </w:p>
    <w:p>
      <w:pPr>
        <w:pStyle w:val="Lista2"/>
      </w:pPr>
      <w:r>
        <w:t xml:space="preserve">but if they are semantically distinct </w:t>
      </w:r>
      <w:r>
        <w:rPr>
          <w:noProof/>
        </w:rPr>
        <w:t>(</w:t>
      </w:r>
      <w:r>
        <w:t xml:space="preserve">as is the case with colophons proper), it is better to create a new container for the closing section, using </w:t>
      </w:r>
      <w:r>
        <w:rPr>
          <w:rStyle w:val="Code"/>
        </w:rPr>
        <w:t>&lt;ab&gt;</w:t>
      </w:r>
      <w:r>
        <w:t xml:space="preserve">, </w:t>
      </w:r>
      <w:r>
        <w:rPr>
          <w:rStyle w:val="Code"/>
        </w:rPr>
        <w:t>&lt;p&gt;</w:t>
      </w:r>
      <w:r>
        <w:t xml:space="preserve"> or </w:t>
      </w:r>
      <w:r>
        <w:rPr>
          <w:rStyle w:val="Code"/>
        </w:rPr>
        <w:t>&lt;lg&gt;</w:t>
      </w:r>
      <w:r>
        <w:t xml:space="preserve"> as called for </w:t>
      </w:r>
      <w:r>
        <w:rPr>
          <w:noProof/>
        </w:rPr>
        <w:t>(</w:t>
      </w:r>
      <w:r>
        <w:t>§</w:t>
      </w:r>
      <w:r>
        <w:fldChar w:fldCharType="begin"/>
      </w:r>
      <w:r>
        <w:instrText xml:space="preserve"> REF _Ref43978632 \w \h  \* MERGEFORMAT </w:instrText>
      </w:r>
      <w:r>
        <w:fldChar w:fldCharType="separate"/>
      </w:r>
      <w:r>
        <w:t>2</w:t>
      </w:r>
      <w:r>
        <w:fldChar w:fldCharType="end"/>
      </w:r>
      <w:r>
        <w:t>)</w:t>
      </w:r>
    </w:p>
    <w:p>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of the opening section</w:t>
      </w:r>
    </w:p>
    <w:p>
      <w:pPr>
        <w:pStyle w:val="Lista"/>
      </w:pPr>
      <w:r>
        <w:lastRenderedPageBreak/>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tbl>
      <w:tblPr>
        <w:tblStyle w:val="CodeSampleTable"/>
        <w:tblW w:w="5000" w:type="pct"/>
        <w:tblLook w:val="04A0" w:firstRow="1" w:lastRow="0" w:firstColumn="1" w:lastColumn="0" w:noHBand="0" w:noVBand="1"/>
      </w:tblPr>
      <w:tblGrid>
        <w:gridCol w:w="6021"/>
        <w:gridCol w:w="3607"/>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78" w:name="_Ref182232568"/>
            <w:r>
              <w:t xml:space="preserve">Example </w:t>
            </w:r>
            <w:fldSimple w:instr=" STYLEREF 3 \s ">
              <w:r>
                <w:rPr>
                  <w:noProof/>
                </w:rPr>
                <w:t>3.8.3</w:t>
              </w:r>
            </w:fldSimple>
            <w:r>
              <w:t>.</w:t>
            </w:r>
            <w:fldSimple w:instr=" SEQ Example \* ALPHABETIC \s 3 ">
              <w:r>
                <w:rPr>
                  <w:noProof/>
                </w:rPr>
                <w:t>A</w:t>
              </w:r>
            </w:fldSimple>
            <w:bookmarkEnd w:id="378"/>
            <w:r>
              <w:t>: last line inscribed vertically in the right margin</w:t>
            </w:r>
          </w:p>
        </w:tc>
      </w:tr>
      <w:tr>
        <w:tc>
          <w:tcPr>
            <w:tcW w:w="3127" w:type="pct"/>
          </w:tcPr>
          <w:p>
            <w:pPr>
              <w:pStyle w:val="CodeParagraph"/>
            </w:pPr>
            <w:r>
              <w:rPr>
                <w:rStyle w:val="Code"/>
              </w:rPr>
              <w:t>&lt;p&gt;</w:t>
            </w:r>
            <w:r>
              <w:rPr>
                <w:rStyle w:val="Codetext"/>
              </w:rPr>
              <w:br/>
              <w:t xml:space="preserve">  ...</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in it to sit down on or to</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eat: it was a hobbit-hole</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 xml:space="preserve"> </w:t>
            </w:r>
            <w:r>
              <w:rPr>
                <w:rStyle w:val="Codeattribute"/>
              </w:rPr>
              <w:t>rend</w:t>
            </w:r>
            <w:r>
              <w:rPr>
                <w:rStyle w:val="Code"/>
              </w:rPr>
              <w:t>=</w:t>
            </w:r>
            <w:r>
              <w:rPr>
                <w:rStyle w:val="Codevalue"/>
              </w:rPr>
              <w:t>"bt-rotated"</w:t>
            </w:r>
            <w:r>
              <w:rPr>
                <w:rStyle w:val="Code"/>
              </w:rPr>
              <w:t>/&gt;</w:t>
            </w:r>
            <w:r>
              <w:rPr>
                <w:rStyle w:val="Codetext"/>
              </w:rPr>
              <w:t>and that means comfort.</w:t>
            </w:r>
            <w:r>
              <w:rPr>
                <w:rStyle w:val="Codetext"/>
              </w:rPr>
              <w:br/>
            </w:r>
            <w:r>
              <w:rPr>
                <w:rStyle w:val="Code"/>
              </w:rPr>
              <w:t>&lt;/p&gt;</w:t>
            </w:r>
          </w:p>
        </w:tc>
        <w:tc>
          <w:tcPr>
            <w:tcW w:w="1873" w:type="pct"/>
            <w:vAlign w:val="bottom"/>
          </w:tcPr>
          <w:p>
            <w:pPr>
              <w:pStyle w:val="Image"/>
            </w:pPr>
            <w:r>
              <w:drawing>
                <wp:inline distT="0" distB="0" distL="0" distR="0">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pPr>
        <w:pStyle w:val="Cmsor3"/>
      </w:pPr>
      <w:bookmarkStart w:id="379" w:name="_l370o66akj7v" w:colFirst="0" w:colLast="0"/>
      <w:bookmarkStart w:id="380" w:name="_Ref43984607"/>
      <w:bookmarkStart w:id="381" w:name="_Toc183083767"/>
      <w:bookmarkEnd w:id="379"/>
      <w:r>
        <w:t>Pagination or foliation: “forme work”</w:t>
      </w:r>
      <w:bookmarkEnd w:id="380"/>
      <w:bookmarkEnd w:id="381"/>
    </w:p>
    <w:p>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t>3.4</w:t>
      </w:r>
      <w:r>
        <w:fldChar w:fldCharType="end"/>
      </w:r>
      <w:r>
        <w:t xml:space="preserve">) may also include labels or numeration outside the principal field of one or more pages. The generic term for such items is </w:t>
      </w:r>
      <w:r>
        <w:rPr>
          <w:i/>
          <w:iCs/>
        </w:rPr>
        <w:t>forme work</w:t>
      </w:r>
      <w:r>
        <w:t xml:space="preserve">, borrowed from printing, where </w:t>
      </w:r>
      <w:r>
        <w:rPr>
          <w:rStyle w:val="Foreign"/>
        </w:rPr>
        <w:t>forme</w:t>
      </w:r>
      <w:r>
        <w:t xml:space="preserve"> means the frame constructed to hold the blocks of movable type that constitute a page.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t>3.8.2</w:t>
      </w:r>
      <w:r>
        <w:fldChar w:fldCharType="end"/>
      </w:r>
      <w:r>
        <w:t>) or a colophon (§</w:t>
      </w:r>
      <w:r>
        <w:fldChar w:fldCharType="begin"/>
      </w:r>
      <w:r>
        <w:instrText xml:space="preserve"> REF _Ref182233273 \r \h </w:instrText>
      </w:r>
      <w:r>
        <w:fldChar w:fldCharType="separate"/>
      </w:r>
      <w:r>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t xml:space="preserve">Example </w:t>
      </w:r>
      <w:r>
        <w:rPr>
          <w:noProof/>
        </w:rPr>
        <w:t>3.8.4</w:t>
      </w:r>
      <w:r>
        <w:t>.</w:t>
      </w:r>
      <w:r>
        <w:rPr>
          <w:noProof/>
        </w:rPr>
        <w:t>A</w:t>
      </w:r>
      <w:r>
        <w:fldChar w:fldCharType="end"/>
      </w:r>
      <w:r>
        <w:t>, and involves the following rules.</w:t>
      </w:r>
    </w:p>
    <w:p>
      <w:pPr>
        <w:pStyle w:val="Lista"/>
      </w:pPr>
      <w:r>
        <w:t xml:space="preserve">forme work items shall be wrapped in the element </w:t>
      </w:r>
      <w:r>
        <w:rPr>
          <w:rStyle w:val="Code"/>
        </w:rPr>
        <w:t>&lt;fw&gt;</w:t>
      </w:r>
      <w:r>
        <w:t>, with the following mandatory attributes</w:t>
      </w:r>
    </w:p>
    <w:p>
      <w:pPr>
        <w:pStyle w:val="Lista2"/>
      </w:pPr>
      <w:r>
        <w:rPr>
          <w:rStyle w:val="Codeattribute"/>
        </w:rPr>
        <w:t>@n</w:t>
      </w:r>
      <w:r>
        <w:t xml:space="preserve"> </w:t>
      </w:r>
      <w:r>
        <w:rPr>
          <w:noProof/>
        </w:rPr>
        <w:t>(</w:t>
      </w:r>
      <w:r>
        <w:t>even if there is only one forme work item in your document)</w:t>
      </w:r>
    </w:p>
    <w:p>
      <w:pPr>
        <w:pStyle w:val="Lista3"/>
      </w:pPr>
      <w:r>
        <w:t xml:space="preserve">the value of </w:t>
      </w:r>
      <w:r>
        <w:rPr>
          <w:rStyle w:val="Codeattribute"/>
        </w:rPr>
        <w:t>@n</w:t>
      </w:r>
      <w:r>
        <w:t xml:space="preserve"> shall be the same as the </w:t>
      </w:r>
      <w:r>
        <w:rPr>
          <w:rStyle w:val="Codeattribute"/>
        </w:rPr>
        <w:t>@n</w:t>
      </w:r>
      <w:r>
        <w:t xml:space="preserve"> of the </w:t>
      </w:r>
      <w:r>
        <w:rPr>
          <w:rStyle w:val="Code"/>
        </w:rPr>
        <w:t>&lt;pb&gt;</w:t>
      </w:r>
      <w:r>
        <w:t xml:space="preserve"> (or </w:t>
      </w:r>
      <w:r>
        <w:rPr>
          <w:rStyle w:val="Code"/>
        </w:rPr>
        <w:t>&lt;milestone/&gt;</w:t>
      </w:r>
      <w:r>
        <w:t>) element marking the beginning of the page on which the forme work item appears</w:t>
      </w:r>
    </w:p>
    <w:p>
      <w:pPr>
        <w:pStyle w:val="Lista2"/>
      </w:pPr>
      <w:r>
        <w:rPr>
          <w:rStyle w:val="Codeattribute"/>
        </w:rPr>
        <w:t>@place</w:t>
      </w:r>
      <w:r>
        <w:t xml:space="preserve"> relative to the principal inscribed field, with values as shown in </w:t>
      </w:r>
      <w:r>
        <w:fldChar w:fldCharType="begin"/>
      </w:r>
      <w:r>
        <w:instrText xml:space="preserve"> REF _Ref182233604 \h </w:instrText>
      </w:r>
      <w:r>
        <w:fldChar w:fldCharType="separate"/>
      </w:r>
      <w:r>
        <w:t xml:space="preserve">Figure </w:t>
      </w:r>
      <w:r>
        <w:rPr>
          <w:noProof/>
        </w:rPr>
        <w:t>5</w:t>
      </w:r>
      <w:r>
        <w:fldChar w:fldCharType="end"/>
      </w:r>
    </w:p>
    <w:p>
      <w:pPr>
        <w:pStyle w:val="Lista3"/>
      </w:pPr>
      <w:r>
        <w:t>should forme work be partly or wholly inside the principal field, use the value that best describes its location relative to the centre of the inscribed field</w:t>
      </w:r>
    </w:p>
    <w:p/>
    <w:tbl>
      <w:tblPr>
        <w:tblStyle w:val="FigureTable"/>
        <w:tblpPr w:leftFromText="180" w:rightFromText="180" w:vertAnchor="text" w:tblpXSpec="right" w:tblpY="1"/>
        <w:tblW w:w="0" w:type="auto"/>
        <w:tblLook w:val="04A0" w:firstRow="1" w:lastRow="0" w:firstColumn="1" w:lastColumn="0" w:noHBand="0" w:noVBand="1"/>
      </w:tblPr>
      <w:tblGrid>
        <w:gridCol w:w="4246"/>
      </w:tblGrid>
      <w:tr>
        <w:trPr>
          <w:cnfStyle w:val="100000000000" w:firstRow="1" w:lastRow="0" w:firstColumn="0" w:lastColumn="0" w:oddVBand="0" w:evenVBand="0" w:oddHBand="0" w:evenHBand="0" w:firstRowFirstColumn="0" w:firstRowLastColumn="0" w:lastRowFirstColumn="0" w:lastRowLastColumn="0"/>
        </w:trPr>
        <w:tc>
          <w:tcPr>
            <w:tcW w:w="4246" w:type="dxa"/>
          </w:tcPr>
          <w:p>
            <w:pPr>
              <w:pStyle w:val="Kpalrs"/>
            </w:pPr>
            <w:bookmarkStart w:id="382" w:name="_Ref182233604"/>
            <w:r>
              <w:t xml:space="preserve">Figure </w:t>
            </w:r>
            <w:fldSimple w:instr=" SEQ Figure \* ARABIC ">
              <w:r>
                <w:rPr>
                  <w:noProof/>
                </w:rPr>
                <w:t>5</w:t>
              </w:r>
            </w:fldSimple>
            <w:bookmarkEnd w:id="382"/>
            <w:r>
              <w:t>. Location of forme work with respect to the principal field</w:t>
            </w:r>
          </w:p>
        </w:tc>
      </w:tr>
      <w:tr>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trPr>
                <w:jc w:val="center"/>
              </w:trPr>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jc w:val="right"/>
                  </w:pPr>
                  <w:r>
                    <w:t>top-left</w:t>
                  </w:r>
                </w:p>
              </w:tc>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jc w:val="center"/>
                  </w:pPr>
                  <w:r>
                    <w:t>top</w:t>
                  </w:r>
                </w:p>
              </w:tc>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pPr>
                  <w:r>
                    <w:t>top-right</w:t>
                  </w:r>
                </w:p>
              </w:tc>
            </w:tr>
            <w:tr>
              <w:trPr>
                <w:jc w:val="center"/>
              </w:trPr>
              <w:tc>
                <w:tcPr>
                  <w:tcW w:w="0" w:type="auto"/>
                  <w:shd w:val="clear" w:color="auto" w:fill="auto"/>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left</w:t>
                  </w:r>
                </w:p>
              </w:tc>
              <w:tc>
                <w:tcPr>
                  <w:tcW w:w="0" w:type="auto"/>
                  <w:shd w:val="clear" w:color="auto" w:fill="D0E0E3"/>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principal</w:t>
                  </w:r>
                </w:p>
                <w:p>
                  <w:pPr>
                    <w:pStyle w:val="Tabletext"/>
                    <w:keepNext/>
                    <w:framePr w:hSpace="180" w:wrap="around" w:vAnchor="text" w:hAnchor="text" w:xAlign="right" w:y="1"/>
                    <w:jc w:val="center"/>
                  </w:pPr>
                </w:p>
                <w:p>
                  <w:pPr>
                    <w:pStyle w:val="Tabletext"/>
                    <w:keepNext/>
                    <w:framePr w:hSpace="180" w:wrap="around" w:vAnchor="text" w:hAnchor="text" w:xAlign="right" w:y="1"/>
                    <w:jc w:val="center"/>
                  </w:pPr>
                  <w:r>
                    <w:t>inscribed</w:t>
                  </w:r>
                </w:p>
                <w:p>
                  <w:pPr>
                    <w:pStyle w:val="Tabletext"/>
                    <w:keepNext/>
                    <w:framePr w:hSpace="180" w:wrap="around" w:vAnchor="text" w:hAnchor="text" w:xAlign="right" w:y="1"/>
                    <w:jc w:val="center"/>
                  </w:pPr>
                </w:p>
                <w:p>
                  <w:pPr>
                    <w:pStyle w:val="Tabletext"/>
                    <w:keepNext/>
                    <w:framePr w:hSpace="180" w:wrap="around" w:vAnchor="text" w:hAnchor="text" w:xAlign="right" w:y="1"/>
                    <w:jc w:val="center"/>
                  </w:pPr>
                  <w:r>
                    <w:t>field</w:t>
                  </w:r>
                </w:p>
                <w:p>
                  <w:pPr>
                    <w:pStyle w:val="Tabletext"/>
                    <w:keepNext/>
                    <w:framePr w:hSpace="180" w:wrap="around" w:vAnchor="text" w:hAnchor="text" w:xAlign="right" w:y="1"/>
                    <w:jc w:val="center"/>
                  </w:pPr>
                </w:p>
              </w:tc>
              <w:tc>
                <w:tcPr>
                  <w:tcW w:w="0" w:type="auto"/>
                  <w:shd w:val="clear" w:color="auto" w:fill="auto"/>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right</w:t>
                  </w:r>
                </w:p>
              </w:tc>
            </w:tr>
            <w:tr>
              <w:trPr>
                <w:jc w:val="center"/>
              </w:trPr>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jc w:val="right"/>
                  </w:pPr>
                  <w:r>
                    <w:t>bot-left</w:t>
                  </w:r>
                </w:p>
              </w:tc>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jc w:val="center"/>
                  </w:pPr>
                  <w:r>
                    <w:t>bottom</w:t>
                  </w:r>
                </w:p>
              </w:tc>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pPr>
                  <w:r>
                    <w:t>bot-right</w:t>
                  </w:r>
                </w:p>
              </w:tc>
            </w:tr>
          </w:tbl>
          <w:p/>
        </w:tc>
      </w:tr>
    </w:tbl>
    <w:p>
      <w:pPr>
        <w:pStyle w:val="Lista2"/>
      </w:pPr>
      <w:r>
        <w:t xml:space="preserve">if applicable, encode the orientation </w:t>
      </w:r>
      <w:r>
        <w:rPr>
          <w:noProof/>
        </w:rPr>
        <w:t>(</w:t>
      </w:r>
      <w:r>
        <w:t>§</w:t>
      </w:r>
      <w:r>
        <w:fldChar w:fldCharType="begin"/>
      </w:r>
      <w:r>
        <w:instrText xml:space="preserve"> REF _Ref43984782 \w \h  \* MERGEFORMAT </w:instrText>
      </w:r>
      <w:r>
        <w:fldChar w:fldCharType="separate"/>
      </w:r>
      <w:r>
        <w:t>7.5.4</w:t>
      </w:r>
      <w:r>
        <w:fldChar w:fldCharType="end"/>
      </w:r>
      <w:r>
        <w:t>) of the forme work</w:t>
      </w:r>
    </w:p>
    <w:p>
      <w:pPr>
        <w:pStyle w:val="Lista2"/>
      </w:pPr>
      <w:r>
        <w:t xml:space="preserve">all other details of presentation </w:t>
      </w:r>
      <w:r>
        <w:rPr>
          <w:noProof/>
        </w:rPr>
        <w:t>(</w:t>
      </w:r>
      <w:r>
        <w:t xml:space="preserve">e.g. accurate position, interference with the regular lines) shall be recorded for human readers in your metadata </w:t>
      </w:r>
      <w:r>
        <w:rPr>
          <w:noProof/>
        </w:rPr>
        <w:t>(</w:t>
      </w:r>
      <w:r>
        <w:t>layout description), but not encoded explicitly</w:t>
      </w:r>
    </w:p>
    <w:p>
      <w:pPr>
        <w:pStyle w:val="Lista"/>
      </w:pPr>
      <w:r>
        <w:t xml:space="preserve">the content of the </w:t>
      </w:r>
      <w:r>
        <w:rPr>
          <w:rStyle w:val="Code"/>
        </w:rPr>
        <w:t>&lt;fw&gt;</w:t>
      </w:r>
      <w:r>
        <w:t xml:space="preserve"> element shall be the text of the forme work</w:t>
      </w:r>
    </w:p>
    <w:p>
      <w:pPr>
        <w:pStyle w:val="Lista2"/>
      </w:pPr>
      <w:r>
        <w:t xml:space="preserve">do not wrap the content of this element in </w:t>
      </w:r>
      <w:r>
        <w:rPr>
          <w:rStyle w:val="Code"/>
        </w:rPr>
        <w:t>&lt;ab&gt;</w:t>
      </w:r>
      <w:r>
        <w:t xml:space="preserve"> </w:t>
      </w:r>
      <w:r>
        <w:rPr>
          <w:noProof/>
        </w:rPr>
        <w:t>(</w:t>
      </w:r>
      <w:r>
        <w:t>or any other container for intrinsic structure)</w:t>
      </w:r>
    </w:p>
    <w:p>
      <w:pPr>
        <w:pStyle w:val="Lista2"/>
      </w:pPr>
      <w:r>
        <w:t>since foliation marks are not an integral part of the text, do not mark up line beginnings within forme work</w:t>
      </w:r>
      <w:r>
        <w:rPr>
          <w:rStyle w:val="Lbjegyzet-hivatkozs"/>
        </w:rPr>
        <w:footnoteReference w:id="20"/>
      </w:r>
    </w:p>
    <w:p>
      <w:pPr>
        <w:pStyle w:val="Lista2"/>
      </w:pPr>
      <w:r>
        <w:t xml:space="preserve">numeral characters used in foliation/pagination must be marked up as usual </w:t>
      </w:r>
      <w:r>
        <w:rPr>
          <w:noProof/>
        </w:rPr>
        <w:t>(</w:t>
      </w:r>
      <w:r>
        <w:t>§</w:t>
      </w:r>
      <w:r>
        <w:fldChar w:fldCharType="begin"/>
      </w:r>
      <w:r>
        <w:instrText xml:space="preserve"> REF _Ref182551676 \r \h </w:instrText>
      </w:r>
      <w:r>
        <w:fldChar w:fldCharType="separate"/>
      </w:r>
      <w:r>
        <w:t>4.2.2</w:t>
      </w:r>
      <w:r>
        <w:fldChar w:fldCharType="end"/>
      </w:r>
      <w:r>
        <w:t>, §</w:t>
      </w:r>
      <w:r>
        <w:fldChar w:fldCharType="begin"/>
      </w:r>
      <w:r>
        <w:instrText xml:space="preserve"> REF _Ref43980607 \r \h  \* MERGEFORMAT </w:instrText>
      </w:r>
      <w:r>
        <w:fldChar w:fldCharType="separate"/>
      </w:r>
      <w:r>
        <w:t>7.1</w:t>
      </w:r>
      <w:r>
        <w:fldChar w:fldCharType="end"/>
      </w:r>
      <w:r>
        <w:t>)</w:t>
      </w:r>
    </w:p>
    <w:p>
      <w:pPr>
        <w:pStyle w:val="Lista"/>
      </w:pPr>
      <w:r>
        <w:lastRenderedPageBreak/>
        <w:t xml:space="preserve">as in the case of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content of forme work is a complete and meaningful unit in itself, but unlike a textpart division, forme work is a supplement to </w:t>
      </w:r>
      <w:r>
        <w:rPr>
          <w:noProof/>
        </w:rPr>
        <w:t>(</w:t>
      </w:r>
      <w:r>
        <w:t>rather than a subunit of) the principal text of an inscription and is associated with a specific page</w:t>
      </w:r>
    </w:p>
    <w:p>
      <w:pPr>
        <w:pStyle w:val="Lista2"/>
      </w:pPr>
      <w:r>
        <w:t xml:space="preserve">the </w:t>
      </w:r>
      <w:r>
        <w:rPr>
          <w:rStyle w:val="Code"/>
        </w:rPr>
        <w:t>&lt;fw&gt;</w:t>
      </w:r>
      <w:r>
        <w:t xml:space="preserve"> element shall be placed immediately after the </w:t>
      </w:r>
      <w:r>
        <w:rPr>
          <w:rStyle w:val="Code"/>
        </w:rPr>
        <w:t>&lt;pb/&gt;</w:t>
      </w:r>
      <w:r>
        <w:t xml:space="preserve">  (or </w:t>
      </w:r>
      <w:r>
        <w:rPr>
          <w:rStyle w:val="Code"/>
        </w:rPr>
        <w:t>&lt;milestone/&gt;</w:t>
      </w:r>
      <w:r>
        <w:t>) element marking the start of the page on which the forme work item is found, therefore</w:t>
      </w:r>
    </w:p>
    <w:p>
      <w:pPr>
        <w:pStyle w:val="Lista3"/>
      </w:pPr>
      <w:r>
        <w:t xml:space="preserve">it must come before the first </w:t>
      </w:r>
      <w:r>
        <w:rPr>
          <w:rStyle w:val="Code"/>
        </w:rPr>
        <w:t>&lt;lb/&gt;</w:t>
      </w:r>
      <w:r>
        <w:t xml:space="preserve">  element on that page</w:t>
      </w:r>
    </w:p>
    <w:p>
      <w:pPr>
        <w:pStyle w:val="Lista3"/>
      </w:pPr>
      <w:r>
        <w:t xml:space="preserve">it will normally appear inside block-level containers for intrinsic structure </w:t>
      </w:r>
      <w:r>
        <w:rPr>
          <w:noProof/>
        </w:rPr>
        <w:t>(</w:t>
      </w:r>
      <w:r>
        <w:t>§</w:t>
      </w:r>
      <w:r>
        <w:fldChar w:fldCharType="begin"/>
      </w:r>
      <w:r>
        <w:instrText xml:space="preserve"> REF _Ref43978632 \w \h  \* MERGEFORMAT </w:instrText>
      </w:r>
      <w:r>
        <w:fldChar w:fldCharType="separate"/>
      </w:r>
      <w:r>
        <w:t>2</w:t>
      </w:r>
      <w:r>
        <w:fldChar w:fldCharType="end"/>
      </w:r>
      <w:r>
        <w:t>), often interrupting the course of the text within such containers</w:t>
      </w:r>
    </w:p>
    <w:p>
      <w:pPr>
        <w:pStyle w:val="Lista4"/>
      </w:pPr>
      <w:r>
        <w:t>the occurrence of such an interruption is encoded in the page and line beginnings and does not affect the markup for forme work</w:t>
      </w:r>
    </w:p>
    <w:p>
      <w:pPr>
        <w:pStyle w:val="Lista3"/>
      </w:pPr>
      <w:r>
        <w:t xml:space="preserve">the </w:t>
      </w:r>
      <w:r>
        <w:rPr>
          <w:rStyle w:val="Code"/>
        </w:rPr>
        <w:t>&lt;fw&gt;</w:t>
      </w:r>
      <w:r>
        <w:t xml:space="preserve"> element may be outside block-level containers when forme work is present on a page whose </w:t>
      </w:r>
      <w:r>
        <w:rPr>
          <w:rStyle w:val="Code"/>
        </w:rPr>
        <w:t>&lt;pb/&gt;</w:t>
      </w:r>
      <w:r>
        <w:t xml:space="preserve"> element is outside block-level containers, i.e. in the rare but potentially possible cases where a page bears forme work, but the rest of the page is blank </w:t>
      </w:r>
      <w:r>
        <w:rPr>
          <w:noProof/>
        </w:rPr>
        <w:t>(</w:t>
      </w:r>
      <w:r>
        <w:t>§</w:t>
      </w:r>
      <w:r>
        <w:fldChar w:fldCharType="begin"/>
      </w:r>
      <w:r>
        <w:instrText xml:space="preserve"> REF _Ref182318940 \r \h </w:instrText>
      </w:r>
      <w:r>
        <w:fldChar w:fldCharType="separate"/>
      </w:r>
      <w:r>
        <w:t>3.4.2.1</w:t>
      </w:r>
      <w:r>
        <w:fldChar w:fldCharType="end"/>
      </w:r>
      <w:r>
        <w:t xml:space="preserve">) or lacunose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t xml:space="preserve">should your inscription have two </w:t>
      </w:r>
      <w:r>
        <w:rPr>
          <w:noProof/>
        </w:rPr>
        <w:t>(</w:t>
      </w:r>
      <w:r>
        <w:t xml:space="preserve">or more) foliation marks on a single page, encode two </w:t>
      </w:r>
      <w:r>
        <w:rPr>
          <w:noProof/>
        </w:rPr>
        <w:t>(</w:t>
      </w:r>
      <w:r>
        <w:t xml:space="preserve">or more) </w:t>
      </w:r>
      <w:r>
        <w:rPr>
          <w:rStyle w:val="Code"/>
        </w:rPr>
        <w:t>&lt;fw&gt;</w:t>
      </w:r>
      <w:r>
        <w:t xml:space="preserve"> elements one after the other, in an order that seems most logical</w:t>
      </w:r>
    </w:p>
    <w:p>
      <w:pPr>
        <w:pStyle w:val="Lista2"/>
      </w:pPr>
      <w:r>
        <w:t xml:space="preserve">in this case, add trailing numbers to the number generated from the page number, e.g. </w:t>
      </w:r>
      <w:r>
        <w:rPr>
          <w:rStyle w:val="Code"/>
        </w:rPr>
        <w:t>&lt;fw</w:t>
      </w:r>
      <w:r>
        <w:rPr>
          <w:rStyle w:val="Codeattribute"/>
        </w:rPr>
        <w:t xml:space="preserve"> n</w:t>
      </w:r>
      <w:r>
        <w:rPr>
          <w:rStyle w:val="Code"/>
        </w:rPr>
        <w:t>=</w:t>
      </w:r>
      <w:r>
        <w:rPr>
          <w:rStyle w:val="Codevalue"/>
        </w:rPr>
        <w:t>"2v1"</w:t>
      </w:r>
      <w:r>
        <w:rPr>
          <w:rStyle w:val="Code"/>
        </w:rPr>
        <w:t>&gt;</w:t>
      </w:r>
      <w:r>
        <w:t xml:space="preserve">, </w:t>
      </w:r>
      <w:r>
        <w:rPr>
          <w:rStyle w:val="Code"/>
        </w:rPr>
        <w:t>&lt;fw</w:t>
      </w:r>
      <w:r>
        <w:rPr>
          <w:rStyle w:val="Codeattribute"/>
        </w:rPr>
        <w:t xml:space="preserve"> n</w:t>
      </w:r>
      <w:r>
        <w:rPr>
          <w:rStyle w:val="Code"/>
        </w:rPr>
        <w:t>=</w:t>
      </w:r>
      <w:r>
        <w:rPr>
          <w:rStyle w:val="Codevalue"/>
        </w:rPr>
        <w:t>"2v2"</w:t>
      </w:r>
      <w:r>
        <w:rPr>
          <w:rStyle w:val="Code"/>
        </w:rPr>
        <w:t>&gt;</w:t>
      </w:r>
      <w:r>
        <w:t>, etc.</w:t>
      </w:r>
    </w:p>
    <w:tbl>
      <w:tblPr>
        <w:tblStyle w:val="CodeSampleTable"/>
        <w:tblW w:w="5000" w:type="pct"/>
        <w:tblLook w:val="04A0" w:firstRow="1" w:lastRow="0" w:firstColumn="1" w:lastColumn="0" w:noHBand="0" w:noVBand="1"/>
      </w:tblPr>
      <w:tblGrid>
        <w:gridCol w:w="2763"/>
        <w:gridCol w:w="686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83" w:name="_Ref182234393"/>
            <w:bookmarkStart w:id="384" w:name="_Ref182234390"/>
            <w:r>
              <w:t xml:space="preserve">Example </w:t>
            </w:r>
            <w:fldSimple w:instr=" STYLEREF 3 \s ">
              <w:r>
                <w:rPr>
                  <w:noProof/>
                </w:rPr>
                <w:t>3.8.4</w:t>
              </w:r>
            </w:fldSimple>
            <w:r>
              <w:t>.</w:t>
            </w:r>
            <w:fldSimple w:instr=" SEQ Example \* ALPHABETIC \s 3 ">
              <w:r>
                <w:rPr>
                  <w:noProof/>
                </w:rPr>
                <w:t>A</w:t>
              </w:r>
            </w:fldSimple>
            <w:bookmarkEnd w:id="383"/>
            <w:r>
              <w:t>: foliation in the right margin</w:t>
            </w:r>
            <w:bookmarkEnd w:id="384"/>
          </w:p>
        </w:tc>
      </w:tr>
      <w:tr>
        <w:tc>
          <w:tcPr>
            <w:tcW w:w="1435" w:type="pct"/>
          </w:tcPr>
          <w:p>
            <w:pPr>
              <w:pStyle w:val="CodeParagraph"/>
              <w:rPr>
                <w:rStyle w:val="Code"/>
              </w:rPr>
            </w:pPr>
            <w:r>
              <w:rPr>
                <w:rStyle w:val="Code"/>
              </w:rPr>
              <w:t>&lt;p&gt;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&lt;fw</w:t>
            </w:r>
            <w:r>
              <w:rPr>
                <w:rStyle w:val="Codeattribute"/>
              </w:rPr>
              <w:t xml:space="preserve"> n</w:t>
            </w:r>
            <w:r>
              <w:rPr>
                <w:rStyle w:val="Code"/>
              </w:rPr>
              <w:t>=</w:t>
            </w:r>
            <w:r>
              <w:rPr>
                <w:rStyle w:val="Codevalue"/>
              </w:rPr>
              <w:t>"1r"</w:t>
            </w:r>
            <w:r>
              <w:rPr>
                <w:rStyle w:val="Code"/>
              </w:rPr>
              <w:t xml:space="preserve"> </w:t>
            </w:r>
            <w:r>
              <w:rPr>
                <w:rStyle w:val="Codeattribute"/>
              </w:rPr>
              <w:t>place</w:t>
            </w:r>
            <w:r>
              <w:rPr>
                <w:rStyle w:val="Code"/>
              </w:rPr>
              <w:t>=</w:t>
            </w:r>
            <w:r>
              <w:rPr>
                <w:rStyle w:val="Codevalue"/>
              </w:rPr>
              <w:t>"right"</w:t>
            </w:r>
            <w:r>
              <w:rPr>
                <w:rStyle w:val="Code"/>
              </w:rPr>
              <w:t>&gt;</w:t>
            </w:r>
          </w:p>
          <w:p>
            <w:pPr>
              <w:pStyle w:val="CodeParagraph"/>
              <w:rPr>
                <w:rStyle w:val="Code"/>
              </w:rPr>
            </w:pPr>
            <w:r>
              <w:rPr>
                <w:rStyle w:val="Code"/>
              </w:rPr>
              <w:t xml:space="preserve">    &lt;num </w:t>
            </w:r>
            <w:r>
              <w:rPr>
                <w:rStyle w:val="Codeattribute"/>
              </w:rPr>
              <w:t>value</w:t>
            </w:r>
            <w:r>
              <w:rPr>
                <w:rStyle w:val="Code"/>
              </w:rPr>
              <w:t>=</w:t>
            </w:r>
            <w:r>
              <w:rPr>
                <w:rStyle w:val="Codevalue"/>
              </w:rPr>
              <w:t>"1"</w:t>
            </w:r>
            <w:r>
              <w:rPr>
                <w:rStyle w:val="Code"/>
              </w:rPr>
              <w:t>&gt;</w:t>
            </w:r>
            <w:r>
              <w:rPr>
                <w:rStyle w:val="Codetext"/>
              </w:rPr>
              <w:t>1</w:t>
            </w:r>
            <w:r>
              <w:rPr>
                <w:rStyle w:val="Code"/>
              </w:rPr>
              <w:t>&lt;/num&gt;</w:t>
            </w:r>
          </w:p>
          <w:p>
            <w:pPr>
              <w:pStyle w:val="CodeParagraph"/>
            </w:pPr>
            <w:r>
              <w:rPr>
                <w:rStyle w:val="Code"/>
              </w:rPr>
              <w:t xml:space="preserve">  &lt;/fw&gt;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w:t>
            </w:r>
            <w:r>
              <w:rPr>
                <w:rStyle w:val="Codetext"/>
              </w:rPr>
              <w:br/>
              <w:t xml:space="preserve">  ...</w:t>
            </w:r>
            <w:r>
              <w:rPr>
                <w:rStyle w:val="Codetext"/>
              </w:rPr>
              <w:br/>
            </w:r>
            <w:r>
              <w:rPr>
                <w:rStyle w:val="Code"/>
              </w:rPr>
              <w:t>&lt;/p&gt;</w:t>
            </w:r>
          </w:p>
        </w:tc>
        <w:tc>
          <w:tcPr>
            <w:tcW w:w="3565" w:type="pct"/>
            <w:vAlign w:val="bottom"/>
          </w:tcPr>
          <w:p>
            <w:pPr>
              <w:pStyle w:val="Image"/>
            </w:pPr>
            <w:r>
              <w:drawing>
                <wp:inline distT="114300" distB="114300" distL="114300" distR="114300">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6"/>
                          <a:srcRect/>
                          <a:stretch>
                            <a:fillRect/>
                          </a:stretch>
                        </pic:blipFill>
                        <pic:spPr>
                          <a:xfrm>
                            <a:off x="0" y="0"/>
                            <a:ext cx="4546124" cy="1286903"/>
                          </a:xfrm>
                          <a:prstGeom prst="rect">
                            <a:avLst/>
                          </a:prstGeom>
                          <a:ln/>
                        </pic:spPr>
                      </pic:pic>
                    </a:graphicData>
                  </a:graphic>
                </wp:inline>
              </w:drawing>
            </w:r>
          </w:p>
          <w:p>
            <w:pPr>
              <w:keepNext/>
              <w:jc w:val="center"/>
            </w:pPr>
          </w:p>
        </w:tc>
      </w:tr>
    </w:tbl>
    <w:p>
      <w:pPr>
        <w:pStyle w:val="Cmsor1"/>
      </w:pPr>
      <w:bookmarkStart w:id="385" w:name="_Toc183083768"/>
      <w:r>
        <w:lastRenderedPageBreak/>
        <w:t>Encoding the received text</w:t>
      </w:r>
      <w:bookmarkEnd w:id="347"/>
      <w:bookmarkEnd w:id="385"/>
    </w:p>
    <w:p>
      <w:pPr>
        <w:pStyle w:val="Cmsor2"/>
      </w:pPr>
      <w:bookmarkStart w:id="386" w:name="_2wkl86mjw6p2" w:colFirst="0" w:colLast="0"/>
      <w:bookmarkStart w:id="387" w:name="_Toc183083769"/>
      <w:bookmarkEnd w:id="386"/>
      <w:r>
        <w:t>Alphabetic characters</w:t>
      </w:r>
      <w:bookmarkEnd w:id="387"/>
    </w:p>
    <w:p>
      <w:pPr>
        <w:pStyle w:val="Cmsor3"/>
      </w:pPr>
      <w:bookmarkStart w:id="388" w:name="_Toc183083770"/>
      <w:r>
        <w:t>Overview</w:t>
      </w:r>
      <w:bookmarkEnd w:id="388"/>
    </w:p>
    <w:p>
      <w:r>
        <w:t>Alphabetic characters do not, as a rule, need markup on their own: they, including several special character forms, are handled through transliteration alone as per TG §3.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t>4.2.5</w:t>
      </w:r>
      <w:r>
        <w:fldChar w:fldCharType="end"/>
      </w:r>
      <w:r>
        <w:t>. This section concerns additional encoding methods that may in some circumstances be applicable to alphabetic characters or their parts.</w:t>
      </w:r>
    </w:p>
    <w:p>
      <w:pPr>
        <w:pStyle w:val="Cmsor3"/>
      </w:pPr>
      <w:bookmarkStart w:id="389" w:name="_83o605fngw18" w:colFirst="0" w:colLast="0"/>
      <w:bookmarkStart w:id="390" w:name="_Ref43987221"/>
      <w:bookmarkStart w:id="391" w:name="_Toc183083771"/>
      <w:bookmarkEnd w:id="389"/>
      <w:r>
        <w:t xml:space="preserve">Tagging transliterated characters as one </w:t>
      </w:r>
      <w:r>
        <w:rPr>
          <w:rStyle w:val="Foreign"/>
        </w:rPr>
        <w:t>akṣara</w:t>
      </w:r>
      <w:bookmarkEnd w:id="390"/>
      <w:bookmarkEnd w:id="391"/>
    </w:p>
    <w:p>
      <w:r>
        <w:t xml:space="preserve">@add provision for independent and dependent </w:t>
      </w:r>
      <w:r>
        <w:rPr>
          <w:rStyle w:val="Foreign"/>
        </w:rPr>
        <w:t>upadhmānīya</w:t>
      </w:r>
      <w:r>
        <w:t xml:space="preserve"> or </w:t>
      </w:r>
      <w:r>
        <w:rPr>
          <w:rStyle w:val="Foreign"/>
        </w:rPr>
        <w:t>jihvāmūlīya</w:t>
      </w:r>
      <w:r>
        <w:t xml:space="preserve"> as per TG</w:t>
      </w:r>
    </w:p>
    <w:p>
      <w:pPr>
        <w:pStyle w:val="Lista"/>
      </w:pPr>
      <w:r>
        <w:t xml:space="preserve">in certain cases you may need to identify strings of transliterated text as belonging to a single </w:t>
      </w:r>
      <w:r>
        <w:rPr>
          <w:rStyle w:val="Foreign"/>
        </w:rPr>
        <w:t>akṣara</w:t>
      </w:r>
      <w:r>
        <w:t xml:space="preserve"> of the original, in order to eliminate ambiguity</w:t>
      </w:r>
    </w:p>
    <w:p>
      <w:pPr>
        <w:pStyle w:val="Lista3"/>
      </w:pPr>
      <w:r>
        <w:t xml:space="preserve">the transliteration </w:t>
      </w:r>
      <w:commentRangeStart w:id="392"/>
      <w:r>
        <w:t xml:space="preserve">shorthand </w:t>
      </w:r>
      <w:commentRangeEnd w:id="392"/>
      <w:r>
        <w:rPr>
          <w:rStyle w:val="Jegyzethivatkozs"/>
          <w:rFonts w:cs="Mangal"/>
        </w:rPr>
        <w:commentReference w:id="392"/>
      </w:r>
      <w:r>
        <w:t xml:space="preserve">involving the = </w:t>
      </w:r>
      <w:r>
        <w:rPr>
          <w:noProof/>
        </w:rPr>
        <w:t>(</w:t>
      </w:r>
      <w:r>
        <w:t>equals) sign, described in TG §3.3.5 and §3.3.8, is recommended for such cases</w:t>
      </w:r>
      <w:r>
        <w:rPr>
          <w:rStyle w:val="Lbjegyzet-hivatkozs"/>
        </w:rPr>
        <w:footnoteReference w:id="21"/>
      </w:r>
    </w:p>
    <w:p>
      <w:pPr>
        <w:pStyle w:val="Lista2"/>
      </w:pPr>
      <w:r>
        <w:t xml:space="preserve">should you prefer to use only XML markup, omit the = sign from your transliteration and wrap all transliterated characters that constitute a single original </w:t>
      </w:r>
      <w:r>
        <w:rPr>
          <w:rStyle w:val="Foreign"/>
        </w:rPr>
        <w:t>akṣara</w:t>
      </w:r>
      <w:r>
        <w:t xml:space="preserve"> in the element </w:t>
      </w:r>
      <w:r>
        <w:rPr>
          <w:rStyle w:val="Code"/>
        </w:rPr>
        <w:t xml:space="preserve">&lt;seg </w:t>
      </w:r>
      <w:r>
        <w:rPr>
          <w:rStyle w:val="Codeattribute"/>
        </w:rPr>
        <w:t>type</w:t>
      </w:r>
      <w:r>
        <w:rPr>
          <w:rStyle w:val="Code"/>
        </w:rPr>
        <w:t>=</w:t>
      </w:r>
      <w:r>
        <w:rPr>
          <w:rStyle w:val="Codevalue"/>
        </w:rPr>
        <w:t>"aksara"</w:t>
      </w:r>
      <w:r>
        <w:rPr>
          <w:rStyle w:val="Code"/>
        </w:rPr>
        <w:t>&gt;</w:t>
      </w:r>
      <w:r>
        <w:t>, e.g.</w:t>
      </w:r>
    </w:p>
    <w:p>
      <w:pPr>
        <w:pStyle w:val="Lista4"/>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to encode the Tamil ligature </w:t>
      </w:r>
      <w:r>
        <w:rPr>
          <w:rStyle w:val="Foreign"/>
        </w:rPr>
        <w:t>k=ka</w:t>
      </w:r>
      <w:r>
        <w:t xml:space="preserve"> as distinct from both </w:t>
      </w:r>
      <w:r>
        <w:rPr>
          <w:rStyle w:val="Foreign"/>
        </w:rPr>
        <w:t>kka</w:t>
      </w:r>
      <w:r>
        <w:t xml:space="preserve"> </w:t>
      </w:r>
      <w:r>
        <w:rPr>
          <w:noProof/>
        </w:rPr>
        <w:t>(</w:t>
      </w:r>
      <w:r>
        <w:t xml:space="preserve">with an implicit vowel killer) and </w:t>
      </w:r>
      <w:r>
        <w:rPr>
          <w:rStyle w:val="Foreign"/>
        </w:rPr>
        <w:t>k·ka</w:t>
      </w:r>
      <w:r>
        <w:t xml:space="preserve"> </w:t>
      </w:r>
      <w:r>
        <w:rPr>
          <w:noProof/>
        </w:rPr>
        <w:t>(</w:t>
      </w:r>
      <w:r>
        <w:t>with an explicit vowel killer)</w:t>
      </w:r>
    </w:p>
    <w:p>
      <w:pPr>
        <w:pStyle w:val="Lista3"/>
      </w:pPr>
      <w:r>
        <w:t>editorial spaces and hyphens may freely appear between the characters thus enclosed, wherever necessary</w:t>
      </w:r>
    </w:p>
    <w:p>
      <w:pPr>
        <w:pStyle w:val="Lista4"/>
      </w:pPr>
      <w:r>
        <w:t xml:space="preserve">thus, if a word or compound boundary occurs within such an </w:t>
      </w:r>
      <w:r>
        <w:rPr>
          <w:rStyle w:val="Foreign"/>
        </w:rPr>
        <w:t>akṣara</w:t>
      </w:r>
      <w:r>
        <w:t>, encode respectively:</w:t>
      </w:r>
    </w:p>
    <w:p>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 ka</w:t>
      </w:r>
      <w:r>
        <w:rPr>
          <w:rStyle w:val="Code"/>
        </w:rPr>
        <w:t>&lt;/seg&gt;</w:t>
      </w:r>
      <w:r>
        <w:t xml:space="preserve"> instead of </w:t>
      </w:r>
      <w:r>
        <w:rPr>
          <w:rStyle w:val="Foreign"/>
        </w:rPr>
        <w:t>k= ka</w:t>
      </w:r>
    </w:p>
    <w:p>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instead of </w:t>
      </w:r>
      <w:r>
        <w:rPr>
          <w:rStyle w:val="Foreign"/>
        </w:rPr>
        <w:t>k=-ka</w:t>
      </w:r>
    </w:p>
    <w:tbl>
      <w:tblPr>
        <w:tblStyle w:val="CodeSampleTable"/>
        <w:tblW w:w="5000" w:type="pct"/>
        <w:tblLook w:val="04A0" w:firstRow="1" w:lastRow="0" w:firstColumn="1" w:lastColumn="0" w:noHBand="0" w:noVBand="1"/>
      </w:tblPr>
      <w:tblGrid>
        <w:gridCol w:w="7227"/>
        <w:gridCol w:w="2401"/>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4.1.2</w:t>
              </w:r>
            </w:fldSimple>
            <w:r>
              <w:t>.</w:t>
            </w:r>
            <w:fldSimple w:instr=" SEQ Example \* ALPHABETIC \s 3 ">
              <w:r>
                <w:rPr>
                  <w:noProof/>
                </w:rPr>
                <w:t>A</w:t>
              </w:r>
            </w:fldSimple>
            <w:r>
              <w:t>: character with two vowel marks tagged as a single</w:t>
            </w:r>
            <w:r>
              <w:rPr>
                <w:rStyle w:val="Foreign"/>
              </w:rPr>
              <w:t xml:space="preserve"> akṣara</w:t>
            </w:r>
          </w:p>
        </w:tc>
      </w:tr>
      <w:tr>
        <w:tc>
          <w:tcPr>
            <w:tcW w:w="3753" w:type="pct"/>
          </w:tcPr>
          <w:p>
            <w:pPr>
              <w:pStyle w:val="CodeParagraph"/>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duā</w:t>
            </w:r>
            <w:r>
              <w:rPr>
                <w:rStyle w:val="Code"/>
              </w:rPr>
              <w:t>&lt;/seg&gt;</w:t>
            </w:r>
          </w:p>
        </w:tc>
        <w:tc>
          <w:tcPr>
            <w:tcW w:w="1247" w:type="pct"/>
            <w:vMerge w:val="restart"/>
            <w:vAlign w:val="bottom"/>
          </w:tcPr>
          <w:p>
            <w:pPr>
              <w:pStyle w:val="Image"/>
            </w:pPr>
            <w:r>
              <w:drawing>
                <wp:inline distT="0" distB="0" distL="0" distR="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tc>
          <w:tcPr>
            <w:tcW w:w="3753" w:type="pct"/>
          </w:tcPr>
          <w:p>
            <w:pPr>
              <w:pStyle w:val="TableNote"/>
              <w:rPr>
                <w:rStyle w:val="Foreign"/>
                <w:rFonts w:ascii="Consolas" w:hAnsi="Consolas" w:cs="Consolas"/>
                <w:i w:val="0"/>
                <w:color w:val="002060"/>
                <w:shd w:val="clear" w:color="auto" w:fill="F2F2F2" w:themeFill="background1" w:themeFillShade="F2"/>
              </w:rPr>
            </w:pPr>
            <w:r>
              <w:t xml:space="preserve">this character is probably an engraving mistake for </w:t>
            </w:r>
            <w:r>
              <w:rPr>
                <w:rStyle w:val="Foreign"/>
              </w:rPr>
              <w:t>ddhā</w:t>
            </w:r>
          </w:p>
          <w:p>
            <w:pPr>
              <w:pStyle w:val="TableNote"/>
              <w:rPr>
                <w:rStyle w:val="Code"/>
              </w:rPr>
            </w:pPr>
            <w:r>
              <w:t>the encoding corresponds to the shorthand markup du=ā</w:t>
            </w:r>
          </w:p>
        </w:tc>
        <w:tc>
          <w:tcPr>
            <w:tcW w:w="1247" w:type="pct"/>
            <w:vMerge/>
            <w:vAlign w:val="bottom"/>
          </w:tcPr>
          <w:p>
            <w:pPr>
              <w:keepNext/>
              <w:jc w:val="center"/>
              <w:rPr>
                <w:noProof/>
              </w:rPr>
            </w:pPr>
          </w:p>
        </w:tc>
      </w:tr>
    </w:tbl>
    <w:p>
      <w:pPr>
        <w:pStyle w:val="Cmsor3"/>
      </w:pPr>
      <w:bookmarkStart w:id="393" w:name="_qasht2vjwj9m" w:colFirst="0" w:colLast="0"/>
      <w:bookmarkStart w:id="394" w:name="_Ref43987131"/>
      <w:bookmarkStart w:id="395" w:name="_Toc183083772"/>
      <w:bookmarkEnd w:id="393"/>
      <w:commentRangeStart w:id="396"/>
      <w:r>
        <w:t>Tagging parts of alphabetic characters</w:t>
      </w:r>
      <w:bookmarkEnd w:id="394"/>
      <w:commentRangeEnd w:id="396"/>
      <w:r>
        <w:rPr>
          <w:rStyle w:val="Jegyzethivatkozs"/>
          <w:rFonts w:ascii="Gentium Plus" w:hAnsi="Gentium Plus" w:cs="Mangal"/>
          <w:kern w:val="0"/>
        </w:rPr>
        <w:commentReference w:id="396"/>
      </w:r>
      <w:bookmarkEnd w:id="395"/>
    </w:p>
    <w:p>
      <w:r>
        <w:t>@@@add some general intro here about using sub-</w:t>
      </w:r>
      <w:proofErr w:type="spellStart"/>
      <w:r>
        <w:t>akṣara</w:t>
      </w:r>
      <w:proofErr w:type="spellEnd"/>
      <w:r>
        <w:t xml:space="preserve"> markup only when expedient; noting that 1) our distinction of uppercase and lowercase is fine enough for most instances; and that sub-</w:t>
      </w:r>
      <w:proofErr w:type="spellStart"/>
      <w:r>
        <w:t>akṣara</w:t>
      </w:r>
      <w:proofErr w:type="spellEnd"/>
      <w:r>
        <w:t xml:space="preserve">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pPr>
        <w:pStyle w:val="Lista"/>
      </w:pPr>
      <w:r>
        <w:t>when you need to single out transliterated characters as representing specific parts of an original complex character, you can optionally use the following markup method</w:t>
      </w:r>
    </w:p>
    <w:p>
      <w:pPr>
        <w:pStyle w:val="Lista"/>
      </w:pPr>
      <w:r>
        <w:t xml:space="preserve">this method, which we shall call </w:t>
      </w:r>
      <w:r>
        <w:rPr>
          <w:rStyle w:val="Foreign"/>
        </w:rPr>
        <w:t>sub-akṣara</w:t>
      </w:r>
      <w:r>
        <w:t xml:space="preserve"> markup, has been devised to facilitate the encoding of component-level lacunae </w:t>
      </w:r>
      <w:r>
        <w:rPr>
          <w:noProof/>
        </w:rPr>
        <w:t>(</w:t>
      </w:r>
      <w:r>
        <w:t>§</w:t>
      </w:r>
      <w:r>
        <w:fldChar w:fldCharType="begin"/>
      </w:r>
      <w:r>
        <w:instrText xml:space="preserve"> REF _Ref43987049 \w \h  \* MERGEFORMAT </w:instrText>
      </w:r>
      <w:r>
        <w:fldChar w:fldCharType="separate"/>
      </w:r>
      <w:r>
        <w:t>5.4.5</w:t>
      </w:r>
      <w:r>
        <w:fldChar w:fldCharType="end"/>
      </w:r>
      <w:r>
        <w:t xml:space="preserve">), and is offered as an optional encoding method for unusually arranged complex characters </w:t>
      </w:r>
      <w:r>
        <w:rPr>
          <w:noProof/>
        </w:rPr>
        <w:t>(</w:t>
      </w:r>
      <w:r>
        <w:t>§</w:t>
      </w:r>
      <w:r>
        <w:fldChar w:fldCharType="begin"/>
      </w:r>
      <w:r>
        <w:instrText xml:space="preserve"> REF _Ref43987090 \w \h  \* MERGEFORMAT </w:instrText>
      </w:r>
      <w:r>
        <w:fldChar w:fldCharType="separate"/>
      </w:r>
      <w:r>
        <w:t>4.1.4</w:t>
      </w:r>
      <w:r>
        <w:fldChar w:fldCharType="end"/>
      </w:r>
      <w:r>
        <w:t>), but we suggest that you avoid it in all other situations</w:t>
      </w:r>
    </w:p>
    <w:p>
      <w:pPr>
        <w:pStyle w:val="Lista2"/>
      </w:pPr>
      <w:r>
        <w:lastRenderedPageBreak/>
        <w:t>see §</w:t>
      </w:r>
      <w:r>
        <w:fldChar w:fldCharType="begin"/>
      </w:r>
      <w:r>
        <w:instrText xml:space="preserve"> REF _Ref43987165 \w \h  \* MERGEFORMAT </w:instrText>
      </w:r>
      <w:r>
        <w:fldChar w:fldCharType="separate"/>
      </w:r>
      <w:r>
        <w:t>4.1.5</w:t>
      </w:r>
      <w:r>
        <w:fldChar w:fldCharType="end"/>
      </w:r>
      <w:r>
        <w:t xml:space="preserve"> about handling character components separated from others by an intervening physical feature, a situation for which </w:t>
      </w:r>
      <w:r>
        <w:rPr>
          <w:rStyle w:val="Foreign"/>
        </w:rPr>
        <w:t>sub-akṣara</w:t>
      </w:r>
      <w:r>
        <w:t xml:space="preserve"> markup is not applicable</w:t>
      </w:r>
    </w:p>
    <w:p>
      <w:pPr>
        <w:pStyle w:val="Lista2"/>
      </w:pPr>
      <w:r>
        <w:t>see §</w:t>
      </w:r>
      <w:r>
        <w:fldChar w:fldCharType="begin"/>
      </w:r>
      <w:r>
        <w:instrText xml:space="preserve"> REF _Ref43987187 \w \h  \* MERGEFORMAT </w:instrText>
      </w:r>
      <w:r>
        <w:fldChar w:fldCharType="separate"/>
      </w:r>
      <w:r>
        <w:t>5.3.4</w:t>
      </w:r>
      <w:r>
        <w:fldChar w:fldCharType="end"/>
      </w:r>
      <w:r>
        <w:t xml:space="preserve"> about handling reading difficulties concerning character components, a situation for which </w:t>
      </w:r>
      <w:r>
        <w:rPr>
          <w:rStyle w:val="Foreign"/>
        </w:rPr>
        <w:t>sub-akṣara</w:t>
      </w:r>
      <w:r>
        <w:t xml:space="preserve"> markup is not normally warranted</w:t>
      </w:r>
    </w:p>
    <w:p>
      <w:pPr>
        <w:pStyle w:val="Lista"/>
      </w:pPr>
      <w:r>
        <w:t>if you choose to tag a specific sub-</w:t>
      </w:r>
      <w:proofErr w:type="spellStart"/>
      <w:r>
        <w:rPr>
          <w:rStyle w:val="Foreign"/>
        </w:rPr>
        <w:t>akṣara</w:t>
      </w:r>
      <w:proofErr w:type="spellEnd"/>
      <w:r>
        <w:t xml:space="preserve"> component, wrap it in </w:t>
      </w:r>
      <w:r>
        <w:rPr>
          <w:rStyle w:val="Code"/>
        </w:rPr>
        <w:t xml:space="preserve">&lt;seg </w:t>
      </w:r>
      <w:r>
        <w:rPr>
          <w:rStyle w:val="Codeattribute"/>
        </w:rPr>
        <w:t>type</w:t>
      </w:r>
      <w:r>
        <w:rPr>
          <w:rStyle w:val="Code"/>
        </w:rPr>
        <w:t>=</w:t>
      </w:r>
      <w:r>
        <w:rPr>
          <w:rStyle w:val="Codevalue"/>
        </w:rPr>
        <w:t>"component"</w:t>
      </w:r>
      <w:r>
        <w:rPr>
          <w:rStyle w:val="Code"/>
        </w:rPr>
        <w:t>&gt;</w:t>
      </w:r>
      <w:r>
        <w:t xml:space="preserve"> and add a </w:t>
      </w:r>
      <w:r>
        <w:rPr>
          <w:rStyle w:val="Codeattribute"/>
        </w:rPr>
        <w:t>@subtype</w:t>
      </w:r>
      <w:r>
        <w:t xml:space="preserve"> attribute with one of the following values:</w:t>
      </w:r>
    </w:p>
    <w:p>
      <w:pPr>
        <w:pStyle w:val="Lista2"/>
      </w:pPr>
      <w:r>
        <w:rPr>
          <w:rStyle w:val="Codevalue"/>
        </w:rPr>
        <w:t>"body"</w:t>
      </w:r>
      <w:r>
        <w:t xml:space="preserve"> for the principal component of a complex character, which may be a single consonant or a conjunct</w:t>
      </w:r>
    </w:p>
    <w:p>
      <w:pPr>
        <w:pStyle w:val="Lista2"/>
      </w:pPr>
      <w:r>
        <w:rPr>
          <w:rStyle w:val="Codevalue"/>
        </w:rPr>
        <w:t>"consonant"</w:t>
      </w:r>
      <w:r>
        <w:t xml:space="preserve"> for exactly one consonant component whose graphic location cannot be determined or is irrelevant</w:t>
      </w:r>
    </w:p>
    <w:p>
      <w:pPr>
        <w:pStyle w:val="Lista2"/>
      </w:pPr>
      <w:r>
        <w:rPr>
          <w:rStyle w:val="Codevalue"/>
        </w:rPr>
        <w:t>"conjunct"</w:t>
      </w:r>
      <w:r>
        <w:t xml:space="preserve"> for two or more consonant components belonging to a single </w:t>
      </w:r>
      <w:r>
        <w:rPr>
          <w:rStyle w:val="Foreign"/>
        </w:rPr>
        <w:t>akṣara</w:t>
      </w:r>
      <w:r>
        <w:t xml:space="preserve"> (when you know the consonant was not single because prosody eliminates that possibility, or because vestiges definitely indicate a conjunct even though it is illegible)</w:t>
      </w:r>
    </w:p>
    <w:p>
      <w:pPr>
        <w:pStyle w:val="Lista2"/>
      </w:pPr>
      <w:r>
        <w:rPr>
          <w:rStyle w:val="Codevalue"/>
        </w:rPr>
        <w:t>"vowel"</w:t>
      </w:r>
      <w:r>
        <w:t xml:space="preserve"> for the vocalisation of an </w:t>
      </w:r>
      <w:r>
        <w:rPr>
          <w:rStyle w:val="Foreign"/>
        </w:rPr>
        <w:t>akṣara</w:t>
      </w:r>
      <w:r>
        <w:t>, when the location of the vowel marker cannot be determined or is irrelevant</w:t>
      </w:r>
    </w:p>
    <w:p>
      <w:pPr>
        <w:pStyle w:val="Lista2"/>
      </w:pPr>
      <w:r>
        <w:rPr>
          <w:rStyle w:val="Codevalue"/>
        </w:rPr>
        <w:t>"superscript"</w:t>
      </w:r>
      <w:r>
        <w:t xml:space="preserve"> for any components above the body, such as a superscript </w:t>
      </w:r>
      <w:r>
        <w:rPr>
          <w:rStyle w:val="Foreign"/>
        </w:rPr>
        <w:t>r</w:t>
      </w:r>
      <w:r>
        <w:t xml:space="preserve"> or a superscript vowel marker</w:t>
      </w:r>
    </w:p>
    <w:p>
      <w:pPr>
        <w:pStyle w:val="Lista2"/>
      </w:pPr>
      <w:r>
        <w:rPr>
          <w:rStyle w:val="Codevalue"/>
        </w:rPr>
        <w:t>"subscript"</w:t>
      </w:r>
      <w:r>
        <w:t xml:space="preserve"> for any components below the body, such as the subscript consonant of a conjunct or a subscript vowel marker</w:t>
      </w:r>
    </w:p>
    <w:p>
      <w:pPr>
        <w:pStyle w:val="Lista2"/>
      </w:pPr>
      <w:r>
        <w:rPr>
          <w:rStyle w:val="Codevalue"/>
        </w:rPr>
        <w:t>"prescript"</w:t>
      </w:r>
      <w:r>
        <w:t xml:space="preserve"> for any components to the left of the body, generally a vowel marker but also applicable to part of a horizontally composed ligature</w:t>
      </w:r>
    </w:p>
    <w:p>
      <w:pPr>
        <w:pStyle w:val="Lista2"/>
      </w:pPr>
      <w:r>
        <w:rPr>
          <w:rStyle w:val="Codevalue"/>
        </w:rPr>
        <w:t>"postscript"</w:t>
      </w:r>
      <w:r>
        <w:t xml:space="preserve"> for any components to the right of the body, generally a vowel marker but also applicable to part of a horizontally composed ligature</w:t>
      </w:r>
    </w:p>
    <w:p>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pPr>
        <w:pStyle w:val="Lista2"/>
      </w:pPr>
      <w:r>
        <w:t xml:space="preserve">use </w:t>
      </w:r>
      <w:r>
        <w:rPr>
          <w:rStyle w:val="Codevalue"/>
        </w:rPr>
        <w:t>"vowel"</w:t>
      </w:r>
      <w:r>
        <w:t xml:space="preserve"> for a lost vowel component, and </w:t>
      </w:r>
      <w:r>
        <w:rPr>
          <w:rStyle w:val="Codevalue"/>
        </w:rPr>
        <w:t>"consonant"</w:t>
      </w:r>
      <w:r>
        <w:t xml:space="preserve">, </w:t>
      </w:r>
      <w:r>
        <w:rPr>
          <w:rStyle w:val="Codevalue"/>
        </w:rPr>
        <w:t>"conjunct"</w:t>
      </w:r>
      <w:r>
        <w:t xml:space="preserve"> or </w:t>
      </w:r>
      <w:r>
        <w:rPr>
          <w:rStyle w:val="Codevalue"/>
        </w:rPr>
        <w:t>"body"</w:t>
      </w:r>
      <w:r>
        <w:t xml:space="preserve"> respectively for a lost consonant component that is known to be single, known to be a conjunct, or may be either of these</w:t>
      </w:r>
    </w:p>
    <w:p>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pPr>
        <w:pStyle w:val="Lista2"/>
      </w:pPr>
      <w:r>
        <w:t xml:space="preserve">give preference to the values </w:t>
      </w:r>
      <w:r>
        <w:rPr>
          <w:rStyle w:val="Codevalue"/>
        </w:rPr>
        <w:t>"body"</w:t>
      </w:r>
      <w:r>
        <w:t xml:space="preserve">, </w:t>
      </w:r>
      <w:r>
        <w:rPr>
          <w:rStyle w:val="Codevalue"/>
        </w:rPr>
        <w:t>"superscript"</w:t>
      </w:r>
      <w:r>
        <w:t xml:space="preserve">, </w:t>
      </w:r>
      <w:r>
        <w:rPr>
          <w:rStyle w:val="Codevalue"/>
        </w:rPr>
        <w:t>"subscript"</w:t>
      </w:r>
      <w:r>
        <w:t xml:space="preserve">, </w:t>
      </w:r>
      <w:r>
        <w:rPr>
          <w:rStyle w:val="Codevalue"/>
        </w:rPr>
        <w:t>"prescript"</w:t>
      </w:r>
      <w:r>
        <w:t xml:space="preserve"> and </w:t>
      </w:r>
      <w:r>
        <w:rPr>
          <w:rStyle w:val="Codevalue"/>
        </w:rPr>
        <w:t>"postscript"</w:t>
      </w:r>
      <w:r>
        <w:t xml:space="preserve"> to encode the graphic location of the lacuna within the complex character, and use </w:t>
      </w:r>
      <w:r>
        <w:rPr>
          <w:rStyle w:val="Codevalue"/>
        </w:rPr>
        <w:t>"vowel"</w:t>
      </w:r>
      <w:r>
        <w:t xml:space="preserve">, </w:t>
      </w:r>
      <w:r>
        <w:rPr>
          <w:rStyle w:val="Codevalue"/>
        </w:rPr>
        <w:t>"consonant"</w:t>
      </w:r>
      <w:r>
        <w:t xml:space="preserve"> and </w:t>
      </w:r>
      <w:r>
        <w:rPr>
          <w:rStyle w:val="Codevalue"/>
        </w:rPr>
        <w:t>"conjunct"</w:t>
      </w:r>
      <w:r>
        <w:t xml:space="preserve"> only when it is impossible to determine the graphic location of a component that must have been present</w:t>
      </w:r>
    </w:p>
    <w:p>
      <w:pPr>
        <w:pStyle w:val="Cmsor3"/>
      </w:pPr>
      <w:bookmarkStart w:id="397" w:name="_dv2inorm1p09" w:colFirst="0" w:colLast="0"/>
      <w:bookmarkStart w:id="398" w:name="_Ref43987090"/>
      <w:bookmarkStart w:id="399" w:name="_Toc183083773"/>
      <w:bookmarkEnd w:id="397"/>
      <w:commentRangeStart w:id="400"/>
      <w:r>
        <w:t xml:space="preserve">Unusual spatial arrangement </w:t>
      </w:r>
      <w:commentRangeEnd w:id="400"/>
      <w:r>
        <w:rPr>
          <w:rStyle w:val="Jegyzethivatkozs"/>
          <w:rFonts w:ascii="Gentium Plus" w:hAnsi="Gentium Plus" w:cs="Mangal"/>
          <w:kern w:val="0"/>
        </w:rPr>
        <w:commentReference w:id="400"/>
      </w:r>
      <w:r>
        <w:t>in conjuncts</w:t>
      </w:r>
      <w:bookmarkEnd w:id="398"/>
      <w:bookmarkEnd w:id="399"/>
    </w:p>
    <w:p>
      <w:pPr>
        <w:pStyle w:val="Lista"/>
      </w:pPr>
      <w:r>
        <w:t>as our primary objective is to encode texts, the place to record information about unusual character composition is in the commentary to your edition</w:t>
      </w:r>
    </w:p>
    <w:p>
      <w:pPr>
        <w:pStyle w:val="Lista"/>
      </w:pPr>
      <w:r>
        <w:t>however, in order to facilitate future palaeographic research, you may optionally use the above markup for tagging parts of alphabetic characters to specify what part of a complex original character corresponds to any given transliterated character</w:t>
      </w:r>
    </w:p>
    <w:p>
      <w:pPr>
        <w:pStyle w:val="Lista"/>
      </w:pPr>
      <w:r>
        <w:t>when doing so, aim to minimise the complexity of your markup and add tags only to the components that most conspicuously deviate from the expected composition</w:t>
      </w:r>
    </w:p>
    <w:p>
      <w:pPr>
        <w:pStyle w:val="Lista"/>
      </w:pPr>
      <w:r>
        <w:t xml:space="preserve">however, if you deem that there is any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tbl>
      <w:tblPr>
        <w:tblStyle w:val="CodeSampleTable"/>
        <w:tblW w:w="5000" w:type="pct"/>
        <w:tblLook w:val="04A0" w:firstRow="1" w:lastRow="0" w:firstColumn="1" w:lastColumn="0" w:noHBand="0" w:noVBand="1"/>
      </w:tblPr>
      <w:tblGrid>
        <w:gridCol w:w="8293"/>
        <w:gridCol w:w="133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r>
              <w:t xml:space="preserve">Example </w:t>
            </w:r>
            <w:fldSimple w:instr=" STYLEREF 3 \s ">
              <w:r>
                <w:rPr>
                  <w:noProof/>
                </w:rPr>
                <w:t>4.1.4</w:t>
              </w:r>
            </w:fldSimple>
            <w:r>
              <w:t>.</w:t>
            </w:r>
            <w:fldSimple w:instr=" SEQ Example \* ALPHABETIC \s 3 ">
              <w:r>
                <w:rPr>
                  <w:noProof/>
                </w:rPr>
                <w:t>A</w:t>
              </w:r>
            </w:fldSimple>
            <w:r>
              <w:t xml:space="preserve">: conjunct with regular </w:t>
            </w:r>
            <w:r>
              <w:rPr>
                <w:rStyle w:val="Foreign"/>
              </w:rPr>
              <w:t>r</w:t>
            </w:r>
            <w:r>
              <w:t xml:space="preserve"> instead of superscript</w:t>
            </w:r>
          </w:p>
        </w:tc>
      </w:tr>
      <w:tr>
        <w:tc>
          <w:tcPr>
            <w:tcW w:w="0" w:type="auto"/>
          </w:tcPr>
          <w:p>
            <w:pPr>
              <w:pStyle w:val="CodeParagraph"/>
              <w:keepNext/>
            </w:pPr>
            <w:r>
              <w:rPr>
                <w:rStyle w:val="Code"/>
              </w:rPr>
              <w:lastRenderedPageBreak/>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r</w:t>
            </w:r>
            <w:r>
              <w:rPr>
                <w:rStyle w:val="Code"/>
              </w:rPr>
              <w:t>&lt;/seg&gt;</w:t>
            </w:r>
            <w:r>
              <w:rPr>
                <w:rStyle w:val="Codetext"/>
              </w:rPr>
              <w:t>ya</w:t>
            </w:r>
          </w:p>
        </w:tc>
        <w:tc>
          <w:tcPr>
            <w:tcW w:w="0" w:type="auto"/>
            <w:vMerge w:val="restart"/>
            <w:vAlign w:val="bottom"/>
          </w:tcPr>
          <w:p>
            <w:pPr>
              <w:pStyle w:val="Image"/>
            </w:pPr>
            <w:r>
              <w:drawing>
                <wp:inline distT="0" distB="0" distL="0" distR="0">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tc>
          <w:tcPr>
            <w:tcW w:w="0" w:type="auto"/>
          </w:tcPr>
          <w:p>
            <w:pPr>
              <w:pStyle w:val="TableNote"/>
            </w:pPr>
            <w:r>
              <w:rPr>
                <w:rStyle w:val="Foreign"/>
              </w:rPr>
              <w:t>rya</w:t>
            </w:r>
            <w:r>
              <w:t xml:space="preserve"> is here written with a regular </w:t>
            </w:r>
            <w:r>
              <w:rPr>
                <w:rStyle w:val="Foreign"/>
              </w:rPr>
              <w:t>r</w:t>
            </w:r>
            <w:r>
              <w:t xml:space="preserve"> and a subscript </w:t>
            </w:r>
            <w:r>
              <w:rPr>
                <w:rStyle w:val="Foreign"/>
              </w:rPr>
              <w:t>y</w:t>
            </w:r>
            <w:r>
              <w:t xml:space="preserve"> instead of a superscript </w:t>
            </w:r>
            <w:r>
              <w:rPr>
                <w:rStyle w:val="Foreign"/>
              </w:rPr>
              <w:t>r</w:t>
            </w:r>
            <w:r>
              <w:t xml:space="preserve"> and a regular </w:t>
            </w:r>
            <w:r>
              <w:rPr>
                <w:rStyle w:val="Foreign"/>
              </w:rPr>
              <w:t>y</w:t>
            </w:r>
          </w:p>
          <w:p>
            <w:pPr>
              <w:pStyle w:val="TableNote"/>
              <w:rPr>
                <w:rFonts w:ascii="Consolas" w:hAnsi="Consolas" w:cs="Consolas"/>
                <w:noProof/>
                <w:color w:val="002060"/>
                <w:shd w:val="clear" w:color="auto" w:fill="F2F2F2" w:themeFill="background1" w:themeFillShade="F2"/>
              </w:rPr>
            </w:pPr>
            <w:r>
              <w:t xml:space="preserve">the fact that the </w:t>
            </w:r>
            <w:r>
              <w:rPr>
                <w:rStyle w:val="Foreign"/>
              </w:rPr>
              <w:t>r</w:t>
            </w:r>
            <w:r>
              <w:t xml:space="preserve"> is tagged as a body component dispenses with the need to explicitly tag the </w:t>
            </w:r>
            <w:r>
              <w:rPr>
                <w:rStyle w:val="Foreign"/>
              </w:rPr>
              <w:t>y</w:t>
            </w:r>
            <w:r>
              <w:t xml:space="preserve"> as a subscript component</w:t>
            </w:r>
          </w:p>
        </w:tc>
        <w:tc>
          <w:tcPr>
            <w:tcW w:w="0" w:type="auto"/>
            <w:vMerge/>
          </w:tcPr>
          <w:p>
            <w:pPr>
              <w:rPr>
                <w:rStyle w:val="Code"/>
              </w:rPr>
            </w:pPr>
          </w:p>
        </w:tc>
      </w:tr>
    </w:tbl>
    <w:p/>
    <w:tbl>
      <w:tblPr>
        <w:tblStyle w:val="CodeSampleTable"/>
        <w:tblW w:w="5000" w:type="pct"/>
        <w:tblLook w:val="04A0" w:firstRow="1" w:lastRow="0" w:firstColumn="1" w:lastColumn="0" w:noHBand="0" w:noVBand="1"/>
      </w:tblPr>
      <w:tblGrid>
        <w:gridCol w:w="8179"/>
        <w:gridCol w:w="1449"/>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r>
              <w:t xml:space="preserve">Example </w:t>
            </w:r>
            <w:fldSimple w:instr=" STYLEREF 3 \s ">
              <w:r>
                <w:rPr>
                  <w:noProof/>
                </w:rPr>
                <w:t>4.1.4</w:t>
              </w:r>
            </w:fldSimple>
            <w:r>
              <w:t>.</w:t>
            </w:r>
            <w:fldSimple w:instr=" SEQ Example \* ALPHABETIC \s 3 ">
              <w:r>
                <w:rPr>
                  <w:noProof/>
                </w:rPr>
                <w:t>B</w:t>
              </w:r>
            </w:fldSimple>
            <w:r>
              <w:t>: conjunct composed horizontally instead of vertically</w:t>
            </w:r>
          </w:p>
        </w:tc>
      </w:tr>
      <w:tr>
        <w:tc>
          <w:tcPr>
            <w:tcW w:w="0" w:type="auto"/>
          </w:tcPr>
          <w:p>
            <w:pPr>
              <w:pStyle w:val="CodeParagraph"/>
              <w:keepNext/>
            </w:pPr>
            <w:r>
              <w:rPr>
                <w:rStyle w:val="Codetext"/>
              </w:rPr>
              <w:t>r</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"prescript"</w:t>
            </w:r>
            <w:r>
              <w:rPr>
                <w:rStyle w:val="Code"/>
              </w:rPr>
              <w:t>&gt;</w:t>
            </w:r>
            <w:r>
              <w:rPr>
                <w:rStyle w:val="Codetext"/>
              </w:rPr>
              <w:t>g</w:t>
            </w:r>
            <w:r>
              <w:rPr>
                <w:rStyle w:val="Code"/>
              </w:rPr>
              <w:t xml:space="preserve">&lt;/seg&gt;&lt;seg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gh</w:t>
            </w:r>
            <w:r>
              <w:rPr>
                <w:rStyle w:val="Code"/>
              </w:rPr>
              <w:t>&lt;/seg&gt;</w:t>
            </w:r>
            <w:r>
              <w:rPr>
                <w:rStyle w:val="Codetext"/>
              </w:rPr>
              <w:t>a</w:t>
            </w:r>
          </w:p>
        </w:tc>
        <w:tc>
          <w:tcPr>
            <w:tcW w:w="0" w:type="auto"/>
            <w:vMerge w:val="restart"/>
            <w:vAlign w:val="bottom"/>
          </w:tcPr>
          <w:p>
            <w:pPr>
              <w:pStyle w:val="Image"/>
            </w:pPr>
            <w:r>
              <w:drawing>
                <wp:inline distT="0" distB="0" distL="0" distR="0">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tc>
          <w:tcPr>
            <w:tcW w:w="0" w:type="auto"/>
          </w:tcPr>
          <w:p>
            <w:pPr>
              <w:pStyle w:val="TableNote"/>
            </w:pPr>
            <w:r>
              <w:rPr>
                <w:rStyle w:val="Foreign"/>
              </w:rPr>
              <w:t>rggha</w:t>
            </w:r>
            <w:r>
              <w:t xml:space="preserve"> is here written in a horizontal composition, with </w:t>
            </w:r>
            <w:r>
              <w:rPr>
                <w:rStyle w:val="Foreign"/>
              </w:rPr>
              <w:t>g</w:t>
            </w:r>
            <w:r>
              <w:t xml:space="preserve"> to the left of a regularly positioned </w:t>
            </w:r>
            <w:r>
              <w:rPr>
                <w:rStyle w:val="Foreign"/>
              </w:rPr>
              <w:t>gh</w:t>
            </w:r>
            <w:r>
              <w:t xml:space="preserve"> </w:t>
            </w:r>
          </w:p>
          <w:p>
            <w:pPr>
              <w:pStyle w:val="TableNote"/>
              <w:rPr>
                <w:rFonts w:ascii="Consolas" w:hAnsi="Consolas" w:cs="Consolas"/>
                <w:noProof/>
                <w:color w:val="002060"/>
                <w:shd w:val="clear" w:color="auto" w:fill="F2F2F2" w:themeFill="background1" w:themeFillShade="F2"/>
              </w:rPr>
            </w:pPr>
            <w:r>
              <w:t xml:space="preserve">in this example the second and third consonant components have both been tagged explicitly for their position, though it may arguably be sufficient to tag the prescript </w:t>
            </w:r>
            <w:r>
              <w:rPr>
                <w:rStyle w:val="Foreign"/>
              </w:rPr>
              <w:t>g</w:t>
            </w:r>
            <w:r>
              <w:t xml:space="preserve"> in this way</w:t>
            </w:r>
          </w:p>
        </w:tc>
        <w:tc>
          <w:tcPr>
            <w:tcW w:w="0" w:type="auto"/>
            <w:vMerge/>
          </w:tcPr>
          <w:p>
            <w:pPr>
              <w:rPr>
                <w:rStyle w:val="Code"/>
              </w:rPr>
            </w:pPr>
          </w:p>
        </w:tc>
      </w:tr>
    </w:tbl>
    <w:p>
      <w:pPr>
        <w:pStyle w:val="Cmsor3"/>
      </w:pPr>
      <w:bookmarkStart w:id="401" w:name="_qy84vdm4cqcm" w:colFirst="0" w:colLast="0"/>
      <w:bookmarkStart w:id="402" w:name="_Ref43987165"/>
      <w:bookmarkStart w:id="403" w:name="_Toc183083774"/>
      <w:bookmarkEnd w:id="401"/>
      <w:commentRangeStart w:id="404"/>
      <w:r>
        <w:t xml:space="preserve">Complex characters split </w:t>
      </w:r>
      <w:commentRangeEnd w:id="404"/>
      <w:r>
        <w:rPr>
          <w:rStyle w:val="Jegyzethivatkozs"/>
          <w:rFonts w:ascii="Gentium Plus" w:hAnsi="Gentium Plus" w:cs="Mangal"/>
          <w:kern w:val="0"/>
        </w:rPr>
        <w:commentReference w:id="404"/>
      </w:r>
      <w:r>
        <w:t>by an intervening feature</w:t>
      </w:r>
      <w:bookmarkEnd w:id="402"/>
      <w:bookmarkEnd w:id="403"/>
    </w:p>
    <w:p>
      <w:pPr>
        <w:pStyle w:val="Lista"/>
      </w:pPr>
      <w:r>
        <w:t xml:space="preserve">parts of </w:t>
      </w:r>
      <w:r>
        <w:rPr>
          <w:rStyle w:val="Foreign"/>
        </w:rPr>
        <w:t>akṣaras</w:t>
      </w:r>
      <w:r>
        <w:t xml:space="preserve"> may be split off from the rest of the character by a physical feature, most commonly a line break, sometimes a physical defect in the support or a binding hole in a copper plate</w:t>
      </w:r>
    </w:p>
    <w:p>
      <w:pPr>
        <w:pStyle w:val="Lista"/>
      </w:pPr>
      <w:r>
        <w:t xml:space="preserve">an </w:t>
      </w:r>
      <w:r>
        <w:rPr>
          <w:rStyle w:val="Foreign"/>
          <w:b/>
          <w:bCs/>
        </w:rPr>
        <w:t>anusvāra</w:t>
      </w:r>
      <w:r>
        <w:rPr>
          <w:b/>
          <w:bCs/>
        </w:rPr>
        <w:t xml:space="preserve"> split off from the character</w:t>
      </w:r>
      <w:r>
        <w:t xml:space="preserve"> to which it belongs needs no special markup or special transliteration: simply encode the intervening feature between the transliterated characters corresponding to the rest of the </w:t>
      </w:r>
      <w:r>
        <w:rPr>
          <w:rStyle w:val="Foreign"/>
        </w:rPr>
        <w:t>akṣara</w:t>
      </w:r>
      <w:r>
        <w:t xml:space="preserve"> and that corresponding to the </w:t>
      </w:r>
      <w:r>
        <w:rPr>
          <w:rStyle w:val="Foreign"/>
        </w:rPr>
        <w:t>anusvāra</w:t>
      </w:r>
    </w:p>
    <w:p>
      <w:pPr>
        <w:pStyle w:val="Lista"/>
      </w:pPr>
      <w:commentRangeStart w:id="405"/>
      <w:r>
        <w:rPr>
          <w:b/>
          <w:bCs/>
        </w:rPr>
        <w:t xml:space="preserve">prescript and postscript vowel markers </w:t>
      </w:r>
      <w:commentRangeEnd w:id="405"/>
      <w:r>
        <w:rPr>
          <w:rStyle w:val="Jegyzethivatkozs"/>
          <w:rFonts w:cs="Mangal"/>
        </w:rPr>
        <w:commentReference w:id="405"/>
      </w:r>
      <w:r>
        <w:rPr>
          <w:b/>
          <w:bCs/>
        </w:rPr>
        <w:t>split off from their consonant bodies</w:t>
      </w:r>
      <w:r>
        <w:t xml:space="preserve"> by an intervening feature shall be handled in transliteration by means of the placeholder characters ⌈ </w:t>
      </w:r>
      <w:r>
        <w:rPr>
          <w:noProof/>
        </w:rPr>
        <w:t>(</w:t>
      </w:r>
      <w:r>
        <w:t xml:space="preserve">left ceiling, U+2308) and ⌉ </w:t>
      </w:r>
      <w:r>
        <w:rPr>
          <w:noProof/>
        </w:rPr>
        <w:t>(</w:t>
      </w:r>
      <w:r>
        <w:t>right ceiling, U+2309), as per TG §3.3.10</w:t>
      </w:r>
    </w:p>
    <w:p>
      <w:pPr>
        <w:pStyle w:val="Lista2"/>
      </w:pPr>
      <w:r>
        <w:t xml:space="preserve">the intervening features may be line beginnings </w:t>
      </w:r>
      <w:r>
        <w:rPr>
          <w:noProof/>
        </w:rPr>
        <w:t>(</w:t>
      </w:r>
      <w:r>
        <w:t>§</w:t>
      </w:r>
      <w:r>
        <w:fldChar w:fldCharType="begin"/>
      </w:r>
      <w:r>
        <w:instrText xml:space="preserve"> REF _Ref43980100 \r \h </w:instrText>
      </w:r>
      <w:r>
        <w:fldChar w:fldCharType="separate"/>
      </w:r>
      <w:r>
        <w:t>3.5.2</w:t>
      </w:r>
      <w:r>
        <w:fldChar w:fldCharType="end"/>
      </w:r>
      <w:r>
        <w:t xml:space="preserve">) or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and must be encoded as applicable</w:t>
      </w:r>
    </w:p>
    <w:p>
      <w:pPr>
        <w:pStyle w:val="Lista2"/>
      </w:pPr>
      <w:r>
        <w:t xml:space="preserve">all the transliterated characters pertaining to an original </w:t>
      </w:r>
      <w:r>
        <w:rPr>
          <w:rStyle w:val="Foreign"/>
        </w:rPr>
        <w:t>akṣara</w:t>
      </w:r>
      <w:r>
        <w:t xml:space="preserve"> must be placed on that side of the interruption where the consonant body is located, while the applicable placeholder character must be placed on the other side of the interruption</w:t>
      </w:r>
    </w:p>
    <w:p>
      <w:pPr>
        <w:pStyle w:val="Lista2"/>
      </w:pPr>
      <w:r>
        <w:t xml:space="preserve">the placeholder characters comprise part of the transliterated text and do not have markup equivalents </w:t>
      </w:r>
      <w:r>
        <w:rPr>
          <w:noProof/>
        </w:rPr>
        <w:t>(</w:t>
      </w:r>
      <w:r>
        <w:t>in other words, they are not shorthand notation to be replaced by markup)</w:t>
      </w:r>
    </w:p>
    <w:p>
      <w:pPr>
        <w:pStyle w:val="Lista2"/>
      </w:pPr>
      <w:r>
        <w:t xml:space="preserve">see </w:t>
      </w:r>
      <w:r>
        <w:fldChar w:fldCharType="begin"/>
      </w:r>
      <w:r>
        <w:instrText xml:space="preserve"> REF _Ref148523637 \h </w:instrText>
      </w:r>
      <w:r>
        <w:fldChar w:fldCharType="separate"/>
      </w:r>
      <w:r>
        <w:t xml:space="preserve">Example </w:t>
      </w:r>
      <w:r>
        <w:rPr>
          <w:noProof/>
        </w:rPr>
        <w:t>4.1.5</w:t>
      </w:r>
      <w:r>
        <w:t>.</w:t>
      </w:r>
      <w:r>
        <w:rPr>
          <w:noProof/>
        </w:rPr>
        <w:t>A</w:t>
      </w:r>
      <w:r>
        <w:fldChar w:fldCharType="end"/>
      </w:r>
      <w:r>
        <w:t xml:space="preserve"> for an illustration</w:t>
      </w:r>
    </w:p>
    <w:p>
      <w:pPr>
        <w:pStyle w:val="Lista"/>
      </w:pPr>
      <w:r>
        <w:t xml:space="preserve">split </w:t>
      </w:r>
      <w:proofErr w:type="spellStart"/>
      <w:r>
        <w:rPr>
          <w:rStyle w:val="Foreign"/>
        </w:rPr>
        <w:t>akṣara</w:t>
      </w:r>
      <w:r>
        <w:t>s</w:t>
      </w:r>
      <w:proofErr w:type="spellEnd"/>
      <w:r>
        <w:t xml:space="preserve"> in themselves need no markup other than the above placeholder characters, but they may be further complicated by the presence of additional markup of the following kinds</w:t>
      </w:r>
    </w:p>
    <w:p>
      <w:pPr>
        <w:pStyle w:val="Lista2"/>
      </w:pPr>
      <w:r>
        <w:t>in all examples here, &lt;&gt; represents an interrupting element of any nature</w:t>
      </w:r>
    </w:p>
    <w:p>
      <w:pPr>
        <w:pStyle w:val="Lista2"/>
      </w:pPr>
      <w:r>
        <w:t xml:space="preserve">if some of the components involved are </w:t>
      </w:r>
      <w:r>
        <w:rPr>
          <w:b/>
          <w:bCs/>
        </w:rPr>
        <w:t>unclear</w:t>
      </w:r>
      <w:r>
        <w:t xml:space="preserve"> </w:t>
      </w:r>
      <w:r>
        <w:rPr>
          <w:noProof/>
        </w:rPr>
        <w:t>(</w:t>
      </w:r>
      <w:r>
        <w:t>§</w:t>
      </w:r>
      <w:r>
        <w:fldChar w:fldCharType="begin"/>
      </w:r>
      <w:r>
        <w:instrText xml:space="preserve"> REF _Ref43987289 \w \h  \* MERGEFORMAT </w:instrText>
      </w:r>
      <w:r>
        <w:fldChar w:fldCharType="separate"/>
      </w:r>
      <w:r>
        <w:t>5.3.1</w:t>
      </w:r>
      <w:r>
        <w:fldChar w:fldCharType="end"/>
      </w:r>
      <w:r>
        <w:t>)</w:t>
      </w:r>
    </w:p>
    <w:p>
      <w:pPr>
        <w:pStyle w:val="Lista3"/>
      </w:pPr>
      <w:r>
        <w:t>apply this tag to whichever transliterated characters are affected, but not to unaffected ones</w:t>
      </w:r>
    </w:p>
    <w:p>
      <w:pPr>
        <w:pStyle w:val="Lista3"/>
      </w:pPr>
      <w:r>
        <w:t>if and only if the split-off component is itself affected, apply the tag to the placeholder as well as to the vowel, without including the interruption itself in the markup</w:t>
      </w:r>
    </w:p>
    <w:p>
      <w:pPr>
        <w:pStyle w:val="Lista3"/>
      </w:pPr>
      <w:r>
        <w:t>for example:</w:t>
      </w:r>
    </w:p>
    <w:p>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rPr>
          <w:rStyle w:val="ForeignTamilScript"/>
        </w:rPr>
        <w:t>(</w:t>
      </w:r>
      <w:r>
        <w:t xml:space="preserve">with grey text signifying unclear) would be encoded as </w:t>
      </w:r>
      <w:r>
        <w:rPr>
          <w:rStyle w:val="Codetext"/>
        </w:rPr>
        <w:t>k</w:t>
      </w:r>
      <w:r>
        <w:rPr>
          <w:rStyle w:val="Code"/>
        </w:rPr>
        <w:t>&lt;unclear&gt;</w:t>
      </w:r>
      <w:r>
        <w:rPr>
          <w:rStyle w:val="Codetext"/>
        </w:rPr>
        <w:t>o</w:t>
      </w:r>
      <w:r>
        <w:rPr>
          <w:rStyle w:val="Code"/>
        </w:rPr>
        <w:t>&lt;/unclear&gt;&lt;&gt;&lt;unclear&gt;</w:t>
      </w:r>
      <w:r>
        <w:rPr>
          <w:rStyle w:val="Codetext"/>
          <w:rFonts w:ascii="Cambria Math" w:hAnsi="Cambria Math" w:cs="Cambria Math"/>
        </w:rPr>
        <w:t>⌉</w:t>
      </w:r>
      <w:r>
        <w:rPr>
          <w:rStyle w:val="Code"/>
        </w:rPr>
        <w:t>&lt;/unclear&gt;</w:t>
      </w:r>
    </w:p>
    <w:p>
      <w:pPr>
        <w:pStyle w:val="Lista4"/>
      </w:pPr>
      <w:r>
        <w:rPr>
          <w:rStyle w:val="ForeignTamilScript"/>
          <w:color w:val="808080" w:themeColor="background1" w:themeShade="80"/>
          <w:cs/>
        </w:rPr>
        <w:t>கெ</w:t>
      </w:r>
      <w:r>
        <w:t>&lt;&gt;</w:t>
      </w:r>
      <w:r>
        <w:rPr>
          <w:rStyle w:val="ForeignTamilScript"/>
          <w:cs/>
        </w:rPr>
        <w:t xml:space="preserve"> ா </w:t>
      </w:r>
      <w:r>
        <w:t xml:space="preserve">would be encoded as </w:t>
      </w:r>
      <w:r>
        <w:rPr>
          <w:rStyle w:val="Code"/>
        </w:rPr>
        <w:t>&lt;unclear&gt;</w:t>
      </w:r>
      <w:r>
        <w:rPr>
          <w:rStyle w:val="Codetext"/>
        </w:rPr>
        <w:t>ko</w:t>
      </w:r>
      <w:r>
        <w:rPr>
          <w:rStyle w:val="Code"/>
        </w:rPr>
        <w:t>&lt;/unclear&gt;&lt;&gt;</w:t>
      </w:r>
      <w:r>
        <w:rPr>
          <w:rStyle w:val="Codetext"/>
          <w:rFonts w:ascii="Cambria Math" w:hAnsi="Cambria Math" w:cs="Cambria Math"/>
        </w:rPr>
        <w:t>⌉</w:t>
      </w:r>
    </w:p>
    <w:p>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&lt;unclear&gt;</w:t>
      </w:r>
      <w:r>
        <w:rPr>
          <w:rStyle w:val="Codetext"/>
          <w:rFonts w:ascii="Cambria Math" w:hAnsi="Cambria Math" w:cs="Cambria Math"/>
        </w:rPr>
        <w:t>⌈</w:t>
      </w:r>
      <w:r>
        <w:rPr>
          <w:rStyle w:val="Code"/>
        </w:rPr>
        <w:t>&lt;/unclear&gt;&lt;&gt;</w:t>
      </w:r>
      <w:r>
        <w:rPr>
          <w:rStyle w:val="Codetext"/>
        </w:rPr>
        <w:t>k</w:t>
      </w:r>
      <w:r>
        <w:rPr>
          <w:rStyle w:val="Code"/>
        </w:rPr>
        <w:t>&lt;unclear&gt;</w:t>
      </w:r>
      <w:r>
        <w:rPr>
          <w:rStyle w:val="Codetext"/>
        </w:rPr>
        <w:t>o</w:t>
      </w:r>
      <w:r>
        <w:rPr>
          <w:rStyle w:val="Code"/>
        </w:rPr>
        <w:t>&lt;/unclear&gt;</w:t>
      </w:r>
    </w:p>
    <w:p>
      <w:pPr>
        <w:pStyle w:val="Lista2"/>
      </w:pPr>
      <w:r>
        <w:t xml:space="preserve">if the reading of some components is </w:t>
      </w:r>
      <w:r>
        <w:rPr>
          <w:b/>
          <w:bCs/>
        </w:rPr>
        <w:t>ambiguous</w:t>
      </w:r>
      <w:r>
        <w:t xml:space="preserve"> </w:t>
      </w:r>
      <w:r>
        <w:rPr>
          <w:noProof/>
        </w:rPr>
        <w:t>(</w:t>
      </w:r>
      <w:r>
        <w:t>§</w:t>
      </w:r>
      <w:r>
        <w:fldChar w:fldCharType="begin"/>
      </w:r>
      <w:r>
        <w:instrText xml:space="preserve"> REF _Ref43987339 \w \h  \* MERGEFORMAT </w:instrText>
      </w:r>
      <w:r>
        <w:fldChar w:fldCharType="separate"/>
      </w:r>
      <w:r>
        <w:t>5.3.3</w:t>
      </w:r>
      <w:r>
        <w:fldChar w:fldCharType="end"/>
      </w:r>
      <w:r>
        <w:t xml:space="preserve">), in the interest of minimising complexity consider whether encoding the </w:t>
      </w:r>
      <w:r>
        <w:rPr>
          <w:rStyle w:val="Foreign"/>
        </w:rPr>
        <w:t>akṣara</w:t>
      </w:r>
      <w:r>
        <w:t xml:space="preserve"> as unclear would be sufficient for a reader familiar with the script to deduce the possible alternatives</w:t>
      </w:r>
    </w:p>
    <w:p>
      <w:pPr>
        <w:pStyle w:val="Lista3"/>
      </w:pPr>
      <w:r>
        <w:t>if you deem that encoding an ambiguity is essential</w:t>
      </w:r>
    </w:p>
    <w:p>
      <w:pPr>
        <w:pStyle w:val="Lista4"/>
      </w:pPr>
      <w:r>
        <w:t>do so for the transliterated characters concerned</w:t>
      </w:r>
    </w:p>
    <w:p>
      <w:pPr>
        <w:pStyle w:val="Lista4"/>
      </w:pPr>
      <w:r>
        <w:t>add an unclear</w:t>
      </w:r>
      <w:r>
        <w:rPr>
          <w:noProof/>
        </w:rPr>
        <w:t>(</w:t>
      </w:r>
      <w:r>
        <w:t>!) tag to the placeholder if the split-off component is affected</w:t>
      </w:r>
    </w:p>
    <w:p>
      <w:pPr>
        <w:pStyle w:val="Lista4"/>
      </w:pPr>
      <w:r>
        <w:t>do not include the placeholder in the markup for the ambiguity, and do not include the interruption itself in any markup</w:t>
      </w:r>
    </w:p>
    <w:p>
      <w:pPr>
        <w:pStyle w:val="Lista3"/>
      </w:pPr>
      <w:r>
        <w:t>for example:</w:t>
      </w:r>
    </w:p>
    <w:p>
      <w:pPr>
        <w:pStyle w:val="Lista4"/>
      </w:pPr>
      <w:r>
        <w:rPr>
          <w:rStyle w:val="ForeignTamilScript"/>
          <w:cs/>
        </w:rPr>
        <w:lastRenderedPageBreak/>
        <w:t>கெ</w:t>
      </w:r>
      <w:r>
        <w:t>&lt;&gt;</w:t>
      </w:r>
      <w:r>
        <w:rPr>
          <w:rStyle w:val="ForeignTamilScript"/>
          <w:color w:val="808080" w:themeColor="background1" w:themeShade="80"/>
          <w:cs/>
        </w:rPr>
        <w:t xml:space="preserve"> ா</w:t>
      </w:r>
      <w:r>
        <w:rPr>
          <w:rStyle w:val="ForeignTamilScript"/>
          <w:cs/>
        </w:rPr>
        <w:t xml:space="preserve">  </w:t>
      </w:r>
      <w:r>
        <w:t xml:space="preserve">where the unclear strokes after the interruption may be the character </w:t>
      </w:r>
      <w:r>
        <w:rPr>
          <w:rStyle w:val="ForeignTamilScript"/>
          <w:cs/>
        </w:rPr>
        <w:t xml:space="preserve">ர </w:t>
      </w:r>
      <w:r>
        <w:rPr>
          <w:rStyle w:val="Foreign"/>
        </w:rPr>
        <w:t>ra</w:t>
      </w:r>
      <w:r>
        <w:t xml:space="preserve"> instead of the vowel marker </w:t>
      </w:r>
      <w:r>
        <w:rPr>
          <w:rStyle w:val="ForeignTamilScript"/>
          <w:cs/>
        </w:rPr>
        <w:t xml:space="preserve"> ா</w:t>
      </w:r>
      <w:r>
        <w:rPr>
          <w:cs/>
        </w:rPr>
        <w:t xml:space="preserve"> </w:t>
      </w:r>
      <w:r>
        <w:t xml:space="preserve">(called </w:t>
      </w:r>
      <w:r>
        <w:rPr>
          <w:rStyle w:val="Foreign"/>
        </w:rPr>
        <w:t>kāl</w:t>
      </w:r>
      <w:r>
        <w:t xml:space="preserve">) may be encoded as </w:t>
      </w:r>
      <w:r>
        <w:rPr>
          <w:rStyle w:val="Codetext"/>
        </w:rPr>
        <w:t>k</w:t>
      </w:r>
      <w:r>
        <w:rPr>
          <w:rStyle w:val="Code"/>
        </w:rPr>
        <w:t>&lt;choice&gt;&lt;unclear&gt;</w:t>
      </w:r>
      <w:r>
        <w:rPr>
          <w:rStyle w:val="Codetext"/>
        </w:rPr>
        <w:t>o</w:t>
      </w:r>
      <w:r>
        <w:rPr>
          <w:rStyle w:val="Code"/>
        </w:rPr>
        <w:t>&lt;/unclear&gt;&lt;unclear&gt;</w:t>
      </w:r>
      <w:r>
        <w:rPr>
          <w:rStyle w:val="Codetext"/>
        </w:rPr>
        <w:t>era</w:t>
      </w:r>
      <w:r>
        <w:rPr>
          <w:rStyle w:val="Code"/>
        </w:rPr>
        <w:t>&lt;/unclear&gt;&lt;/choice&gt;&lt;&gt;&lt;unclear&gt;</w:t>
      </w:r>
      <w:r>
        <w:rPr>
          <w:rStyle w:val="Codetext"/>
          <w:rFonts w:ascii="Cambria Math" w:hAnsi="Cambria Math" w:cs="Cambria Math"/>
        </w:rPr>
        <w:t>⌉</w:t>
      </w:r>
      <w:r>
        <w:rPr>
          <w:rStyle w:val="Code"/>
        </w:rPr>
        <w:t>&lt;/unclear&gt;</w:t>
      </w:r>
    </w:p>
    <w:p>
      <w:pPr>
        <w:pStyle w:val="Lista5"/>
      </w:pPr>
      <w:r>
        <w:t xml:space="preserve">note that in this case the second option of the </w:t>
      </w:r>
      <w:r>
        <w:rPr>
          <w:rStyle w:val="Code"/>
        </w:rPr>
        <w:t>&lt;choice&gt;</w:t>
      </w:r>
      <w:r>
        <w:t xml:space="preserve"> element produces the text “</w:t>
      </w:r>
      <w:proofErr w:type="spellStart"/>
      <w:r>
        <w:rPr>
          <w:rStyle w:val="Foreign"/>
        </w:rPr>
        <w:t>kera</w:t>
      </w:r>
      <w:proofErr w:type="spellEnd"/>
      <w:r>
        <w:t xml:space="preserve">&lt;&gt;⌉”, where the placeholder sign must be understood to mean that the entire preceding </w:t>
      </w:r>
      <w:r>
        <w:rPr>
          <w:rStyle w:val="Foreign"/>
        </w:rPr>
        <w:t>akṣara</w:t>
      </w:r>
      <w:r>
        <w:t xml:space="preserve"> </w:t>
      </w:r>
      <w:r>
        <w:rPr>
          <w:noProof/>
        </w:rPr>
        <w:t>(</w:t>
      </w:r>
      <w:r>
        <w:t xml:space="preserve">i.e. </w:t>
      </w:r>
      <w:r>
        <w:rPr>
          <w:rStyle w:val="Foreign"/>
        </w:rPr>
        <w:t>ra</w:t>
      </w:r>
      <w:r>
        <w:t>), rather than just one component of it, is located after the interruption</w:t>
      </w:r>
      <w:r>
        <w:rPr>
          <w:rStyle w:val="Lbjegyzet-hivatkozs"/>
        </w:rPr>
        <w:footnoteReference w:id="22"/>
      </w:r>
    </w:p>
    <w:p>
      <w:pPr>
        <w:pStyle w:val="Lista2"/>
      </w:pPr>
      <w:r>
        <w:t xml:space="preserve">if an adjacent </w:t>
      </w:r>
      <w:r>
        <w:rPr>
          <w:b/>
          <w:bCs/>
        </w:rPr>
        <w:t>lacuna</w:t>
      </w:r>
      <w:r>
        <w:t xml:space="preserve"> has obliterated a split-off component which you </w:t>
      </w:r>
      <w:r>
        <w:rPr>
          <w:b/>
          <w:bCs/>
        </w:rPr>
        <w:t>supply</w:t>
      </w:r>
      <w:r>
        <w:t xml:space="preserve"> </w:t>
      </w:r>
      <w:r>
        <w:rPr>
          <w:noProof/>
        </w:rPr>
        <w:t>(</w:t>
      </w:r>
      <w:r>
        <w:t>§</w:t>
      </w:r>
      <w:r>
        <w:fldChar w:fldCharType="begin"/>
      </w:r>
      <w:r>
        <w:instrText xml:space="preserve"> REF _Ref43984912 \w \h  \* MERGEFORMAT </w:instrText>
      </w:r>
      <w:r>
        <w:fldChar w:fldCharType="separate"/>
      </w:r>
      <w:r>
        <w:t>5.5</w:t>
      </w:r>
      <w:r>
        <w:fldChar w:fldCharType="end"/>
      </w:r>
      <w:r>
        <w:t>)</w:t>
      </w:r>
    </w:p>
    <w:p>
      <w:pPr>
        <w:pStyle w:val="Lista3"/>
      </w:pPr>
      <w:r>
        <w:t>mark up the affected vowel</w:t>
      </w:r>
    </w:p>
    <w:p>
      <w:pPr>
        <w:pStyle w:val="Lista4"/>
      </w:pPr>
      <w:r>
        <w:t>as supplied if it consists only of the supplied split-off component</w:t>
      </w:r>
    </w:p>
    <w:p>
      <w:pPr>
        <w:pStyle w:val="Lista4"/>
      </w:pPr>
      <w:r>
        <w:t xml:space="preserve">as unclear if it consists of an extant component </w:t>
      </w:r>
      <w:r>
        <w:rPr>
          <w:rStyle w:val="Foreign"/>
        </w:rPr>
        <w:t>and</w:t>
      </w:r>
      <w:r>
        <w:t xml:space="preserve"> a supplied split-off component</w:t>
      </w:r>
    </w:p>
    <w:p>
      <w:pPr>
        <w:pStyle w:val="Lista3"/>
      </w:pPr>
      <w:r>
        <w:t>mark up the placeholder as supplied</w:t>
      </w:r>
    </w:p>
    <w:p>
      <w:pPr>
        <w:pStyle w:val="Lista3"/>
      </w:pPr>
      <w:r>
        <w:t>do not include the interruption itself in any markup</w:t>
      </w:r>
    </w:p>
    <w:p>
      <w:pPr>
        <w:pStyle w:val="Lista3"/>
      </w:pPr>
      <w:r>
        <w:t>for example</w:t>
      </w:r>
    </w:p>
    <w:p>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t xml:space="preserve">(with grey text for the restored lacuna) would be encoded as </w:t>
      </w:r>
      <w:r>
        <w:rPr>
          <w:rStyle w:val="Codetext"/>
        </w:rPr>
        <w:t>k</w:t>
      </w:r>
      <w:r>
        <w:rPr>
          <w:rStyle w:val="Code"/>
        </w:rPr>
        <w:t>&lt;unclear&gt;</w:t>
      </w:r>
      <w:r>
        <w:rPr>
          <w:rStyle w:val="Codetext"/>
        </w:rPr>
        <w:t>o</w:t>
      </w:r>
      <w:r>
        <w:rPr>
          <w:rStyle w:val="Code"/>
        </w:rPr>
        <w:t xml:space="preserve">&lt;/unclear&gt;&lt;&gt;&lt;supplied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w:t>
      </w:r>
    </w:p>
    <w:p>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&lt;/supplied&gt;&lt;&gt;</w:t>
      </w:r>
      <w:r>
        <w:rPr>
          <w:rStyle w:val="Codetext"/>
        </w:rPr>
        <w:t>k</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p>
    <w:p>
      <w:pPr>
        <w:pStyle w:val="Lista2"/>
      </w:pPr>
      <w:r>
        <w:t xml:space="preserve">if an adjacent </w:t>
      </w:r>
      <w:r>
        <w:rPr>
          <w:b/>
          <w:bCs/>
        </w:rPr>
        <w:t>lacuna</w:t>
      </w:r>
      <w:r>
        <w:t xml:space="preserve"> may have obliterated a split-off component but you </w:t>
      </w:r>
      <w:r>
        <w:rPr>
          <w:b/>
          <w:bCs/>
        </w:rPr>
        <w:t xml:space="preserve">do not supply </w:t>
      </w:r>
      <w:r>
        <w:t>this even tentatively</w:t>
      </w:r>
    </w:p>
    <w:p>
      <w:pPr>
        <w:pStyle w:val="Lista3"/>
      </w:pPr>
      <w:r>
        <w:t xml:space="preserve">simply mark up the </w:t>
      </w:r>
      <w:r>
        <w:rPr>
          <w:rStyle w:val="Foreign"/>
        </w:rPr>
        <w:t>extant</w:t>
      </w:r>
      <w:r>
        <w:t xml:space="preserve"> vowel component as unclear and leave it to the proficient reader to deduce the fact that an additional component may have been destroyed in the lacuna</w:t>
      </w:r>
    </w:p>
    <w:p/>
    <w:tbl>
      <w:tblPr>
        <w:tblStyle w:val="CodeSampleTable"/>
        <w:tblW w:w="5000" w:type="pct"/>
        <w:tblLook w:val="04A0" w:firstRow="1" w:lastRow="0" w:firstColumn="1" w:lastColumn="0" w:noHBand="0" w:noVBand="1"/>
      </w:tblPr>
      <w:tblGrid>
        <w:gridCol w:w="5208"/>
        <w:gridCol w:w="4420"/>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bookmarkStart w:id="406" w:name="_Ref148523637"/>
            <w:r>
              <w:t xml:space="preserve">Example </w:t>
            </w:r>
            <w:fldSimple w:instr=" STYLEREF 3 \s ">
              <w:r>
                <w:rPr>
                  <w:noProof/>
                </w:rPr>
                <w:t>4.1.5</w:t>
              </w:r>
            </w:fldSimple>
            <w:r>
              <w:t>.</w:t>
            </w:r>
            <w:fldSimple w:instr=" SEQ Example \* ALPHABETIC \s 3 ">
              <w:r>
                <w:rPr>
                  <w:noProof/>
                </w:rPr>
                <w:t>A</w:t>
              </w:r>
            </w:fldSimple>
            <w:bookmarkEnd w:id="406"/>
            <w:r>
              <w:t>: vowel marker separated from its consonant by physical feature</w:t>
            </w:r>
          </w:p>
        </w:tc>
      </w:tr>
      <w:tr>
        <w:tc>
          <w:tcPr>
            <w:tcW w:w="0" w:type="auto"/>
          </w:tcPr>
          <w:p>
            <w:pPr>
              <w:pStyle w:val="CodeParagraph"/>
              <w:keepNext/>
            </w:pPr>
            <w:r>
              <w:rPr>
                <w:rStyle w:val="Codetext"/>
              </w:rPr>
              <w:t>A</w:t>
            </w:r>
            <w:r>
              <w:rPr>
                <w:rStyle w:val="Codetext"/>
                <w:rFonts w:ascii="Cambria Math" w:hAnsi="Cambria Math" w:cs="Cambria Math"/>
              </w:rPr>
              <w:t>⌈</w:t>
            </w:r>
            <w:r>
              <w:rPr>
                <w:rStyle w:val="Code"/>
              </w:rPr>
              <w:t xml:space="preserve">&lt;space </w:t>
            </w:r>
            <w:r>
              <w:rPr>
                <w:rStyle w:val="Codeattribute"/>
              </w:rPr>
              <w:t>type</w:t>
            </w:r>
            <w:r>
              <w:rPr>
                <w:rStyle w:val="Codetext"/>
              </w:rPr>
              <w:t>=</w:t>
            </w:r>
            <w:r>
              <w:rPr>
                <w:rStyle w:val="Codevalue"/>
              </w:rPr>
              <w:t>"descender"</w:t>
            </w:r>
            <w:r>
              <w:rPr>
                <w:rStyle w:val="Code"/>
              </w:rPr>
              <w:t>/&gt;</w:t>
            </w:r>
            <w:r>
              <w:rPr>
                <w:rStyle w:val="Codetext"/>
              </w:rPr>
              <w:t>horātri</w:t>
            </w:r>
          </w:p>
        </w:tc>
        <w:tc>
          <w:tcPr>
            <w:tcW w:w="0" w:type="auto"/>
            <w:vMerge w:val="restart"/>
            <w:vAlign w:val="bottom"/>
          </w:tcPr>
          <w:p>
            <w:pPr>
              <w:pStyle w:val="Image"/>
            </w:pPr>
            <w:r>
              <w:drawing>
                <wp:inline distT="0" distB="0" distL="0" distR="0">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tc>
          <w:tcPr>
            <w:tcW w:w="0" w:type="auto"/>
          </w:tcPr>
          <w:p>
            <w:pPr>
              <w:pStyle w:val="TableNote"/>
            </w:pPr>
            <w:r>
              <w:t xml:space="preserve">the vowel marker for </w:t>
            </w:r>
            <w:r>
              <w:rPr>
                <w:rStyle w:val="Foreign"/>
              </w:rPr>
              <w:t>o</w:t>
            </w:r>
            <w:r>
              <w:t xml:space="preserve"> here consists of a stroke on the left of the consonant and another stroke on the right</w:t>
            </w:r>
          </w:p>
          <w:p>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pPr>
              <w:rPr>
                <w:noProof/>
                <w:shd w:val="clear" w:color="auto" w:fill="F2F2F2" w:themeFill="background1" w:themeFillShade="F2"/>
              </w:rPr>
            </w:pPr>
          </w:p>
          <w:p>
            <w:pPr>
              <w:rPr>
                <w:noProof/>
                <w:shd w:val="clear" w:color="auto" w:fill="F2F2F2" w:themeFill="background1" w:themeFillShade="F2"/>
              </w:rPr>
            </w:pPr>
          </w:p>
        </w:tc>
        <w:tc>
          <w:tcPr>
            <w:tcW w:w="0" w:type="auto"/>
            <w:vMerge/>
          </w:tcPr>
          <w:p>
            <w:pPr>
              <w:rPr>
                <w:rStyle w:val="Code"/>
              </w:rPr>
            </w:pPr>
          </w:p>
        </w:tc>
      </w:tr>
    </w:tbl>
    <w:p>
      <w:pPr>
        <w:pStyle w:val="Cmsor2"/>
      </w:pPr>
      <w:bookmarkStart w:id="407" w:name="_f8rlfquf7u2o" w:colFirst="0" w:colLast="0"/>
      <w:bookmarkStart w:id="408" w:name="_Ref43978591"/>
      <w:bookmarkStart w:id="409" w:name="_Toc183083775"/>
      <w:bookmarkEnd w:id="407"/>
      <w:r>
        <w:t>Non-alphabetic characters</w:t>
      </w:r>
      <w:bookmarkEnd w:id="408"/>
      <w:bookmarkEnd w:id="409"/>
    </w:p>
    <w:p>
      <w:pPr>
        <w:pStyle w:val="Cmsor3"/>
      </w:pPr>
      <w:bookmarkStart w:id="410" w:name="_4mw6s39lu6fq" w:colFirst="0" w:colLast="0"/>
      <w:bookmarkStart w:id="411" w:name="_Ref43987431"/>
      <w:bookmarkStart w:id="412" w:name="_Toc183083776"/>
      <w:bookmarkEnd w:id="410"/>
      <w:r>
        <w:t>Overview</w:t>
      </w:r>
      <w:bookmarkEnd w:id="411"/>
      <w:bookmarkEnd w:id="412"/>
    </w:p>
    <w:p>
      <w:r>
        <w:t xml:space="preserve">We use the TEI element </w:t>
      </w:r>
      <w:r>
        <w:rPr>
          <w:rStyle w:val="Code"/>
        </w:rPr>
        <w:t>&lt;g&gt;</w:t>
      </w:r>
      <w:r>
        <w:t xml:space="preserve"> </w:t>
      </w:r>
      <w:r>
        <w:rPr>
          <w:noProof/>
        </w:rPr>
        <w:t>(</w:t>
      </w:r>
      <w:r>
        <w:t>for “glyph” or “gaiji”</w:t>
      </w:r>
      <w:r>
        <w:rPr>
          <w:rStyle w:val="Lbjegyzet-hivatkozs"/>
        </w:rPr>
        <w:footnoteReference w:id="23"/>
      </w:r>
      <w:r>
        <w:t>) in the encoding of all characters other than alphabetic ones and decimal digits. The use of this element indicates that no accurate equivalent to the original glyph is available in our transliterated character set. The characters prescribed in our Transliteration Guide are deemed to be accurate equivalents to original alphabetic characters and decimal digits and therefore require no encoding as glyphs.</w:t>
      </w:r>
    </w:p>
    <w:p>
      <w:r>
        <w:t>Since a glyph of a particular shape may be used in more than one function across the corpus, a subcorpus, or even within a single inscription, our encoding conveys information separately about the physical appearance of the glyph where applicable, and about the editor’s interpretation of its function, where applicable. For numerals other than decimal digits (§</w:t>
      </w:r>
      <w:r>
        <w:fldChar w:fldCharType="begin"/>
      </w:r>
      <w:r>
        <w:instrText xml:space="preserve"> REF _Ref182551676 \r \h </w:instrText>
      </w:r>
      <w:r>
        <w:fldChar w:fldCharType="separate"/>
      </w:r>
      <w:r>
        <w:t>4.2.2</w:t>
      </w:r>
      <w:r>
        <w:fldChar w:fldCharType="end"/>
      </w:r>
      <w:r>
        <w:t xml:space="preserve">), encoding with </w:t>
      </w:r>
      <w:r>
        <w:rPr>
          <w:rStyle w:val="Code"/>
        </w:rPr>
        <w:t xml:space="preserve">&lt;g </w:t>
      </w:r>
      <w:r>
        <w:rPr>
          <w:rStyle w:val="Codeattribute"/>
        </w:rPr>
        <w:t>type</w:t>
      </w:r>
      <w:r>
        <w:rPr>
          <w:rStyle w:val="Code"/>
        </w:rPr>
        <w:t>=</w:t>
      </w:r>
      <w:r>
        <w:rPr>
          <w:rStyle w:val="Codevalue"/>
        </w:rPr>
        <w:t>"numeral"</w:t>
      </w:r>
      <w:r>
        <w:rPr>
          <w:rStyle w:val="Code"/>
        </w:rPr>
        <w:t>&gt;</w:t>
      </w:r>
      <w:r>
        <w:t xml:space="preserve"> indicates that these are confidently interpreted as representing numbers, and physical appearance is not encoded. For non-alphanumeric characters (§</w:t>
      </w:r>
      <w:r>
        <w:fldChar w:fldCharType="begin"/>
      </w:r>
      <w:r>
        <w:instrText xml:space="preserve"> REF _Ref182580154 \r \h </w:instrText>
      </w:r>
      <w:r>
        <w:fldChar w:fldCharType="separate"/>
      </w:r>
      <w:r>
        <w:t>4.2.4</w:t>
      </w:r>
      <w:r>
        <w:fldChar w:fldCharType="end"/>
      </w:r>
      <w:r>
        <w:t xml:space="preserve">), to which we shall refer as “symbols” for the sake of brevity, the </w:t>
      </w:r>
      <w:commentRangeStart w:id="413"/>
      <w:r>
        <w:lastRenderedPageBreak/>
        <w:t xml:space="preserve">attribute </w:t>
      </w:r>
      <w:r>
        <w:rPr>
          <w:rStyle w:val="Codeattribute"/>
        </w:rPr>
        <w:t>@type</w:t>
      </w:r>
      <w:commentRangeEnd w:id="413"/>
      <w:r>
        <w:rPr>
          <w:rStyle w:val="Jegyzethivatkozs"/>
          <w:rFonts w:cs="Mangal"/>
        </w:rPr>
        <w:commentReference w:id="413"/>
      </w:r>
      <w:r>
        <w:t xml:space="preserve"> indicates a classification of the glyph’s physical appearance. In addition, when a symbol is interpreted as punctuation in the strict sense (§</w:t>
      </w:r>
      <w:r>
        <w:fldChar w:fldCharType="begin"/>
      </w:r>
      <w:r>
        <w:instrText xml:space="preserve"> REF _Ref182580448 \r \h </w:instrText>
      </w:r>
      <w:r>
        <w:fldChar w:fldCharType="separate"/>
      </w:r>
      <w:r>
        <w:t>4.2.4.2</w:t>
      </w:r>
      <w:r>
        <w:fldChar w:fldCharType="end"/>
      </w:r>
      <w:r>
        <w:t>) or as a space filler (§</w:t>
      </w:r>
      <w:r>
        <w:fldChar w:fldCharType="begin"/>
      </w:r>
      <w:r>
        <w:instrText xml:space="preserve"> REF _Ref182580159 \r \h </w:instrText>
      </w:r>
      <w:r>
        <w:fldChar w:fldCharType="separate"/>
      </w:r>
      <w:r>
        <w:t>4.2.4.3</w:t>
      </w:r>
      <w:r>
        <w:fldChar w:fldCharType="end"/>
      </w:r>
      <w:r>
        <w:t xml:space="preserve">), then the content of the </w:t>
      </w:r>
      <w:r>
        <w:rPr>
          <w:rStyle w:val="Code"/>
        </w:rPr>
        <w:t>&lt;g&gt;</w:t>
      </w:r>
      <w:r>
        <w:t xml:space="preserve"> element identifies it as such.</w:t>
      </w:r>
      <w:r>
        <w:rPr>
          <w:rStyle w:val="Lbjegyzet-hivatkozs"/>
        </w:rPr>
        <w:footnoteReference w:id="24"/>
      </w:r>
      <w:r>
        <w:t xml:space="preserve"> When the encoder prefers to make no assertion as to the symbol’s function, then only the physical appearance is encoded on an empty </w:t>
      </w:r>
      <w:r>
        <w:rPr>
          <w:rStyle w:val="Code"/>
        </w:rPr>
        <w:t>&lt;g&gt;</w:t>
      </w:r>
      <w:r>
        <w:t xml:space="preserve"> element (§</w:t>
      </w:r>
      <w:r>
        <w:fldChar w:fldCharType="begin"/>
      </w:r>
      <w:r>
        <w:instrText xml:space="preserve"> REF _Ref43987396 \r \h </w:instrText>
      </w:r>
      <w:r>
        <w:fldChar w:fldCharType="separate"/>
      </w:r>
      <w:r>
        <w:t>4.2.4.4</w:t>
      </w:r>
      <w:r>
        <w:fldChar w:fldCharType="end"/>
      </w:r>
      <w:r>
        <w:t>). This section also includes guidance for encoding alphanumeric glyphs used as non-alphanumeric symbols (§</w:t>
      </w:r>
      <w:r>
        <w:fldChar w:fldCharType="begin"/>
      </w:r>
      <w:r>
        <w:instrText xml:space="preserve"> REF _Ref182579753 \r \h </w:instrText>
      </w:r>
      <w:r>
        <w:fldChar w:fldCharType="separate"/>
      </w:r>
      <w:r>
        <w:t>4.2.5</w:t>
      </w:r>
      <w:r>
        <w:fldChar w:fldCharType="end"/>
      </w:r>
      <w:r>
        <w:t>).</w:t>
      </w:r>
    </w:p>
    <w:p>
      <w:pPr>
        <w:pStyle w:val="Cmsor3"/>
      </w:pPr>
      <w:bookmarkStart w:id="414" w:name="_Ref182578532"/>
      <w:bookmarkStart w:id="415" w:name="_Toc183083777"/>
      <w:bookmarkStart w:id="416" w:name="_Ref182551676"/>
      <w:r>
        <w:t>Non-alphabetic characters</w:t>
      </w:r>
      <w:bookmarkEnd w:id="414"/>
      <w:r>
        <w:t xml:space="preserve"> </w:t>
      </w:r>
      <w:commentRangeStart w:id="417"/>
      <w:r>
        <w:t>interacting with the text</w:t>
      </w:r>
      <w:bookmarkEnd w:id="415"/>
      <w:commentRangeEnd w:id="417"/>
      <w:r>
        <w:rPr>
          <w:rStyle w:val="Jegyzethivatkozs"/>
          <w:rFonts w:ascii="Gentium Plus" w:eastAsiaTheme="minorEastAsia" w:hAnsi="Gentium Plus" w:cs="Murty Sanskrit"/>
          <w:kern w:val="2"/>
          <w:lang w:eastAsia="zh-TW" w:bidi="hi-IN"/>
          <w14:ligatures w14:val="standardContextual"/>
        </w:rPr>
        <w:commentReference w:id="417"/>
      </w:r>
    </w:p>
    <w:p>
      <w:pPr>
        <w:pStyle w:val="Lista"/>
      </w:pPr>
      <w:r>
        <w:t xml:space="preserve">if a non-alphabetic character is present </w:t>
      </w:r>
      <w:r>
        <w:rPr>
          <w:b/>
          <w:bCs/>
        </w:rPr>
        <w:t>at the boundary of two block-level containers</w:t>
      </w:r>
      <w:r>
        <w:t xml:space="preserve"> for intrinsic structure (§</w:t>
      </w:r>
      <w:r>
        <w:fldChar w:fldCharType="begin"/>
      </w:r>
      <w:r>
        <w:instrText xml:space="preserve"> REF _Ref43978632 \r \h </w:instrText>
      </w:r>
      <w:r>
        <w:fldChar w:fldCharType="separate"/>
      </w:r>
      <w:r>
        <w:t>2</w:t>
      </w:r>
      <w:r>
        <w:fldChar w:fldCharType="end"/>
      </w:r>
      <w:r>
        <w:t>), allocate it to one of the containers depending on your judgement of its semantic function</w:t>
      </w:r>
    </w:p>
    <w:p>
      <w:pPr>
        <w:pStyle w:val="Lista2"/>
      </w:pPr>
      <w:r>
        <w:t>when in doubt, e.g. because a miscellaneous symbol marks the transition from one passage to another without being semantically associated with either, allocate it to the end of the earlier containing block</w:t>
      </w:r>
    </w:p>
    <w:p>
      <w:pPr>
        <w:pStyle w:val="Lista"/>
      </w:pPr>
      <w:r>
        <w:rPr>
          <w:b/>
          <w:bCs/>
        </w:rPr>
        <w:t>editorial spaces</w:t>
      </w:r>
      <w:r>
        <w:t xml:space="preserve"> should normally be used to separate non-alphabetic characters from adjacent text as follows:</w:t>
      </w:r>
    </w:p>
    <w:p>
      <w:pPr>
        <w:pStyle w:val="Lista2"/>
      </w:pPr>
      <w:r>
        <w:rPr>
          <w:b/>
          <w:bCs/>
        </w:rPr>
        <w:t>punctuation marks</w:t>
      </w:r>
      <w:r>
        <w:t xml:space="preserve"> should </w:t>
      </w:r>
      <w:r>
        <w:rPr>
          <w:i/>
          <w:iCs/>
        </w:rPr>
        <w:t>not</w:t>
      </w:r>
      <w:r>
        <w:t xml:space="preserve"> be separated by a space from preceding text, in accordance with the conventions of modern international typography and unlike many editions of Indic texts</w:t>
      </w:r>
    </w:p>
    <w:p>
      <w:pPr>
        <w:pStyle w:val="Lista3"/>
      </w:pPr>
      <w:r>
        <w:t>do insert editorial space between punctuation marks and following text</w:t>
      </w:r>
    </w:p>
    <w:p>
      <w:pPr>
        <w:pStyle w:val="Lista2"/>
      </w:pPr>
      <w:r>
        <w:t xml:space="preserve">non-alphabetic characters </w:t>
      </w:r>
      <w:r>
        <w:rPr>
          <w:b/>
          <w:bCs/>
        </w:rPr>
        <w:t>other than punctuation</w:t>
      </w:r>
      <w:r>
        <w:t xml:space="preserve"> should be separated by an editorial space from both preceding and following text</w:t>
      </w:r>
    </w:p>
    <w:p>
      <w:pPr>
        <w:pStyle w:val="Lista2"/>
      </w:pPr>
      <w:r>
        <w:t xml:space="preserve">when </w:t>
      </w:r>
      <w:r>
        <w:rPr>
          <w:b/>
          <w:bCs/>
        </w:rPr>
        <w:t>several numeric characters appear together,</w:t>
      </w:r>
    </w:p>
    <w:p>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pPr>
        <w:pStyle w:val="Lista3"/>
      </w:pPr>
      <w:r>
        <w:t>do not space decimal digits representing a single number in place-value notation, where only the number as a whole should be separated from the surrounding text by space</w:t>
      </w:r>
    </w:p>
    <w:p>
      <w:pPr>
        <w:pStyle w:val="Lista2"/>
      </w:pPr>
      <w:r>
        <w:t xml:space="preserve">when </w:t>
      </w:r>
      <w:r>
        <w:rPr>
          <w:b/>
          <w:bCs/>
        </w:rPr>
        <w:t>several non-alphanumeric symbols appear together</w:t>
      </w:r>
      <w:r>
        <w:t>, add or omit editorial spaces between them as you see fit</w:t>
      </w:r>
    </w:p>
    <w:p>
      <w:pPr>
        <w:pStyle w:val="Lista2"/>
      </w:pPr>
      <w:r>
        <w:t>but as per §</w:t>
      </w:r>
      <w:r>
        <w:fldChar w:fldCharType="begin"/>
      </w:r>
      <w:r>
        <w:instrText xml:space="preserve"> REF _Ref43984944 \r \h </w:instrText>
      </w:r>
      <w:r>
        <w:fldChar w:fldCharType="separate"/>
      </w:r>
      <w:r>
        <w:t>8.1.2</w:t>
      </w:r>
      <w:r>
        <w:fldChar w:fldCharType="end"/>
      </w:r>
      <w:r>
        <w:t>, do not add editorial spaces at the beginning of block-level containers (§</w:t>
      </w:r>
      <w:r>
        <w:fldChar w:fldCharType="begin"/>
      </w:r>
      <w:r>
        <w:instrText xml:space="preserve"> REF _Ref43978632 \r \h </w:instrText>
      </w:r>
      <w:r>
        <w:fldChar w:fldCharType="separate"/>
      </w:r>
      <w:r>
        <w:t>2</w:t>
      </w:r>
      <w:r>
        <w:fldChar w:fldCharType="end"/>
      </w:r>
      <w:r>
        <w:t>) and epigraphic lines (§</w:t>
      </w:r>
      <w:r>
        <w:fldChar w:fldCharType="begin"/>
      </w:r>
      <w:r>
        <w:instrText xml:space="preserve"> REF _Ref182316248 \r \h </w:instrText>
      </w:r>
      <w:r>
        <w:fldChar w:fldCharType="separate"/>
      </w:r>
      <w:r>
        <w:t>3.3.2</w:t>
      </w:r>
      <w:r>
        <w:fldChar w:fldCharType="end"/>
      </w:r>
      <w:r>
        <w:t>)</w:t>
      </w:r>
    </w:p>
    <w:p>
      <w:pPr>
        <w:pStyle w:val="Lista"/>
      </w:pPr>
      <w:r>
        <w:t xml:space="preserve">if </w:t>
      </w:r>
      <w:r>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pPr>
        <w:pStyle w:val="Lista2"/>
      </w:pPr>
      <w:r>
        <w:t xml:space="preserve">as a special case, non-alphabetic characters, especially punctuation marks, may be present at an </w:t>
      </w:r>
      <w:r>
        <w:rPr>
          <w:rStyle w:val="Foreign"/>
        </w:rPr>
        <w:t>akṣara</w:t>
      </w:r>
      <w:r>
        <w:t xml:space="preserve"> boundary next to, but not coincident with, a word boundary (which would fall within the </w:t>
      </w:r>
      <w:r>
        <w:rPr>
          <w:rStyle w:val="Foreign"/>
        </w:rPr>
        <w:t>akṣara</w:t>
      </w:r>
      <w:r>
        <w:t>)</w:t>
      </w:r>
    </w:p>
    <w:p>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t>6.3</w:t>
      </w:r>
      <w:r>
        <w:fldChar w:fldCharType="end"/>
      </w:r>
      <w:r>
        <w:t xml:space="preserve">) by restoring the punctuation mark at the word boundary and changing the sandhi and spacing as applicable, </w:t>
      </w:r>
      <w:commentRangeStart w:id="418"/>
      <w:r>
        <w:t>as in</w:t>
      </w:r>
      <w:commentRangeEnd w:id="418"/>
      <w:r>
        <w:rPr>
          <w:rStyle w:val="Jegyzethivatkozs"/>
          <w:rFonts w:cs="Murty Sanskrit"/>
        </w:rPr>
        <w:commentReference w:id="418"/>
      </w:r>
      <w:r>
        <w:t xml:space="preserve"> </w:t>
      </w:r>
      <w:r>
        <w:fldChar w:fldCharType="begin"/>
      </w:r>
      <w:r>
        <w:instrText xml:space="preserve"> REF _Ref182562508 \h </w:instrText>
      </w:r>
      <w:r>
        <w:fldChar w:fldCharType="separate"/>
      </w:r>
      <w:r>
        <w:t xml:space="preserve">Example </w:t>
      </w:r>
      <w:r>
        <w:rPr>
          <w:noProof/>
        </w:rPr>
        <w:t>4.2.2</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19" w:name="_Ref182562508"/>
            <w:r>
              <w:t xml:space="preserve">Example </w:t>
            </w:r>
            <w:fldSimple w:instr=" STYLEREF 3 \s ">
              <w:r>
                <w:rPr>
                  <w:noProof/>
                </w:rPr>
                <w:t>4.2.2</w:t>
              </w:r>
            </w:fldSimple>
            <w:r>
              <w:t>.</w:t>
            </w:r>
            <w:fldSimple w:instr=" SEQ Example \* ALPHABETIC \s 3 ">
              <w:r>
                <w:rPr>
                  <w:noProof/>
                </w:rPr>
                <w:t>A</w:t>
              </w:r>
            </w:fldSimple>
            <w:bookmarkEnd w:id="419"/>
            <w:r>
              <w:t xml:space="preserve">: punctuation placed at </w:t>
            </w:r>
            <w:r>
              <w:rPr>
                <w:rStyle w:val="Foreign"/>
              </w:rPr>
              <w:t>akṣara</w:t>
            </w:r>
            <w:r>
              <w:t xml:space="preserve"> boundary rather than word boundary</w:t>
            </w:r>
          </w:p>
        </w:tc>
      </w:tr>
      <w:tr>
        <w:tc>
          <w:tcPr>
            <w:tcW w:w="5000" w:type="pct"/>
            <w:vAlign w:val="center"/>
          </w:tcPr>
          <w:p>
            <w:pPr>
              <w:pStyle w:val="Image"/>
              <w:rPr>
                <w:rStyle w:val="Code"/>
              </w:rPr>
            </w:pPr>
            <w:r>
              <w:lastRenderedPageBreak/>
              <w:drawing>
                <wp:inline distT="0" distB="0" distL="0" distR="0">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tc>
          <w:tcPr>
            <w:tcW w:w="5000" w:type="pct"/>
          </w:tcPr>
          <w:p>
            <w:pPr>
              <w:pStyle w:val="CodeParagraph"/>
              <w:keepNext/>
              <w:rPr>
                <w:rStyle w:val="Codetext"/>
              </w:rPr>
            </w:pPr>
            <w:r>
              <w:rPr>
                <w:rStyle w:val="Codetext"/>
              </w:rPr>
              <w:t>flagged:</w:t>
            </w:r>
          </w:p>
          <w:p>
            <w:pPr>
              <w:pStyle w:val="CodeParagraph"/>
              <w:keepNext/>
              <w:rPr>
                <w:rStyle w:val="Codetext"/>
              </w:rPr>
            </w:pPr>
            <w:r>
              <w:rPr>
                <w:rStyle w:val="Codetext"/>
              </w:rPr>
              <w:t>...yuvarājaḫ paṁcaviṁśati</w:t>
            </w:r>
            <w:r>
              <w:rPr>
                <w:rStyle w:val="Code"/>
              </w:rPr>
              <w:t>&lt;orig&gt;</w:t>
            </w:r>
            <w:commentRangeStart w:id="420"/>
            <w:r>
              <w:rPr>
                <w:rStyle w:val="Codetext"/>
              </w:rPr>
              <w:t>|</w:t>
            </w:r>
            <w:commentRangeEnd w:id="420"/>
            <w:r>
              <w:rPr>
                <w:rStyle w:val="Jegyzethivatkozs"/>
                <w:rFonts w:cs="Mangal"/>
              </w:rPr>
              <w:commentReference w:id="420"/>
            </w:r>
            <w:r>
              <w:rPr>
                <w:rStyle w:val="Codetext"/>
              </w:rPr>
              <w:t>n</w:t>
            </w:r>
            <w:r>
              <w:rPr>
                <w:rStyle w:val="Code"/>
              </w:rPr>
              <w:t>&lt;/orig&gt;</w:t>
            </w:r>
            <w:r>
              <w:rPr>
                <w:rStyle w:val="Codetext"/>
              </w:rPr>
              <w:t>tat-putro...</w:t>
            </w:r>
          </w:p>
          <w:p>
            <w:pPr>
              <w:pStyle w:val="CodeParagraph"/>
              <w:keepNext/>
              <w:rPr>
                <w:rStyle w:val="Codetext"/>
              </w:rPr>
            </w:pPr>
            <w:r>
              <w:rPr>
                <w:rStyle w:val="Codetext"/>
              </w:rPr>
              <w:t>normalised:</w:t>
            </w:r>
          </w:p>
          <w:p>
            <w:pPr>
              <w:pStyle w:val="CodeParagraph"/>
              <w:keepNext/>
              <w:rPr>
                <w:rStyle w:val="Code"/>
              </w:rPr>
            </w:pPr>
            <w:r>
              <w:rPr>
                <w:rStyle w:val="Codetext"/>
              </w:rPr>
              <w:t>...yuvarājaḫ paṁcaviṁśati</w:t>
            </w:r>
            <w:r>
              <w:rPr>
                <w:rStyle w:val="Code"/>
              </w:rPr>
              <w:t>&lt;choice&gt;&lt;orig&gt;</w:t>
            </w:r>
            <w:r>
              <w:rPr>
                <w:rStyle w:val="Codetext"/>
              </w:rPr>
              <w:t>|n</w:t>
            </w:r>
            <w:r>
              <w:rPr>
                <w:rStyle w:val="Code"/>
              </w:rPr>
              <w:t>&lt;/orig&gt;&lt;reg&gt;</w:t>
            </w:r>
            <w:r>
              <w:rPr>
                <w:rStyle w:val="Codetext"/>
              </w:rPr>
              <w:t xml:space="preserve">M| </w:t>
            </w:r>
            <w:r>
              <w:rPr>
                <w:rStyle w:val="Code"/>
              </w:rPr>
              <w:t>&lt;/reg&gt;&lt;/choice&gt;</w:t>
            </w:r>
            <w:r>
              <w:rPr>
                <w:rStyle w:val="Codetext"/>
              </w:rPr>
              <w:t>tat-putro...</w:t>
            </w:r>
          </w:p>
        </w:tc>
      </w:tr>
      <w:tr>
        <w:tc>
          <w:tcPr>
            <w:tcW w:w="5000" w:type="pct"/>
          </w:tcPr>
          <w:p>
            <w:pPr>
              <w:pStyle w:val="TableNote"/>
            </w:pPr>
            <w:r>
              <w:t xml:space="preserve">the punctuation mark belonging at the end of the word </w:t>
            </w:r>
            <w:r>
              <w:rPr>
                <w:rStyle w:val="Foreign"/>
              </w:rPr>
              <w:t>paṁcaviṁśatim</w:t>
            </w:r>
            <w:r>
              <w:t xml:space="preserve"> is written after </w:t>
            </w:r>
            <w:r>
              <w:rPr>
                <w:rStyle w:val="Foreign"/>
              </w:rPr>
              <w:t>ti</w:t>
            </w:r>
            <w:r>
              <w:t>, because the end of this word has been inscribed as a homorganic nasal forming a conjunct with the beginning of the next word</w:t>
            </w:r>
          </w:p>
          <w:p>
            <w:pPr>
              <w:pStyle w:val="TableNote"/>
            </w:pPr>
            <w:r>
              <w:t>instructions for flagging and normalising non-standard usage are found in §</w:t>
            </w:r>
            <w:r>
              <w:fldChar w:fldCharType="begin"/>
            </w:r>
            <w:r>
              <w:instrText xml:space="preserve"> REF _Ref43979756 \r \h </w:instrText>
            </w:r>
            <w:r>
              <w:fldChar w:fldCharType="separate"/>
            </w:r>
            <w:r>
              <w:t>6.3</w:t>
            </w:r>
            <w:r>
              <w:fldChar w:fldCharType="end"/>
            </w:r>
          </w:p>
        </w:tc>
      </w:tr>
    </w:tbl>
    <w:p>
      <w:pPr>
        <w:pStyle w:val="Cmsor3"/>
      </w:pPr>
      <w:bookmarkStart w:id="421" w:name="_Toc183083778"/>
      <w:r>
        <w:t>Numer</w:t>
      </w:r>
      <w:bookmarkEnd w:id="416"/>
      <w:r>
        <w:t>ic characters</w:t>
      </w:r>
      <w:bookmarkEnd w:id="421"/>
    </w:p>
    <w:p>
      <w:pPr>
        <w:pStyle w:val="Lista"/>
      </w:pPr>
      <w:r>
        <w:t>in addition to encoding the characters as discussed here, all numbers in the text must be encoded for their semantic value as described under §</w:t>
      </w:r>
      <w:r>
        <w:fldChar w:fldCharType="begin"/>
      </w:r>
      <w:r>
        <w:instrText xml:space="preserve"> REF _Ref43980607 \r \h  \* MERGEFORMAT </w:instrText>
      </w:r>
      <w:r>
        <w:fldChar w:fldCharType="separate"/>
      </w:r>
      <w:r>
        <w:t>7.1</w:t>
      </w:r>
      <w:r>
        <w:fldChar w:fldCharType="end"/>
      </w:r>
    </w:p>
    <w:p>
      <w:pPr>
        <w:pStyle w:val="Lista2"/>
      </w:pPr>
      <w:r>
        <w:t>decimal digits (whether standalone, part of an additively written number, or part of a number written in place value notation) need no character markup, only the encoding of value</w:t>
      </w:r>
    </w:p>
    <w:p>
      <w:pPr>
        <w:pStyle w:val="Lista2"/>
      </w:pPr>
      <w:r>
        <w:t xml:space="preserve">see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for an illustration</w:t>
      </w:r>
    </w:p>
    <w:p>
      <w:pPr>
        <w:pStyle w:val="Lista"/>
      </w:pPr>
      <w:r>
        <w:t>the guidelines for non-alphanumeric character placement and spacing apply as per §</w:t>
      </w:r>
      <w:r>
        <w:fldChar w:fldCharType="begin"/>
      </w:r>
      <w:r>
        <w:instrText xml:space="preserve"> REF _Ref182578532 \r \h </w:instrText>
      </w:r>
      <w:r>
        <w:fldChar w:fldCharType="separate"/>
      </w:r>
      <w:r>
        <w:t>4.2.2</w:t>
      </w:r>
      <w:r>
        <w:fldChar w:fldCharType="end"/>
      </w:r>
    </w:p>
    <w:p>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t>4.2.5</w:t>
      </w:r>
      <w:r>
        <w:fldChar w:fldCharType="end"/>
      </w:r>
    </w:p>
    <w:p>
      <w:pPr>
        <w:pStyle w:val="Lista"/>
      </w:pPr>
      <w:r>
        <w:t xml:space="preserve">TG §4.1 and its subsections provide a </w:t>
      </w:r>
      <w:commentRangeStart w:id="422"/>
      <w:r>
        <w:t xml:space="preserve">shorthand notation </w:t>
      </w:r>
      <w:commentRangeEnd w:id="422"/>
      <w:r>
        <w:rPr>
          <w:rStyle w:val="Jegyzethivatkozs"/>
          <w:rFonts w:cs="Mangal"/>
        </w:rPr>
        <w:commentReference w:id="422"/>
      </w:r>
      <w:r>
        <w:t>to distinguish numeral signs transliterated in any way other than by a single Western numeral or vulgar fraction sign</w:t>
      </w:r>
    </w:p>
    <w:p>
      <w:pPr>
        <w:pStyle w:val="Lista2"/>
      </w:pPr>
      <w:r>
        <w:t>namely</w:t>
      </w:r>
    </w:p>
    <w:p>
      <w:pPr>
        <w:pStyle w:val="Lista3"/>
      </w:pPr>
      <w:r>
        <w:t xml:space="preserve">two or more Arabic digits transliterating a single glyph in the original </w:t>
      </w:r>
      <w:r>
        <w:rPr>
          <w:noProof/>
        </w:rPr>
        <w:t>(</w:t>
      </w:r>
      <w:r>
        <w:t xml:space="preserve">e.g. “10+” for the Brahmi glyph </w:t>
      </w:r>
      <w:r>
        <w:rPr>
          <w:rStyle w:val="ForeignBrahmiScript"/>
        </w:rPr>
        <w:t>𑁛</w:t>
      </w:r>
      <w:r>
        <w:t xml:space="preserve"> meaning “10”)</w:t>
      </w:r>
    </w:p>
    <w:p>
      <w:pPr>
        <w:pStyle w:val="Lista3"/>
      </w:pPr>
      <w:r>
        <w:t xml:space="preserve">one or more iterations of a Latin uppercase I transliterating Cambodian numeral notation involving vertical bars </w:t>
      </w:r>
      <w:r>
        <w:rPr>
          <w:noProof/>
        </w:rPr>
        <w:t>(</w:t>
      </w:r>
      <w:r>
        <w:t>e.g. “III+” for a triple vertical bar meaning “3”)</w:t>
      </w:r>
    </w:p>
    <w:p>
      <w:pPr>
        <w:pStyle w:val="Lista3"/>
      </w:pPr>
      <w:r>
        <w:t xml:space="preserve">fractions other than halves, thirds and fourths </w:t>
      </w:r>
      <w:r>
        <w:rPr>
          <w:noProof/>
        </w:rPr>
        <w:t>(</w:t>
      </w:r>
      <w:r>
        <w:t>e.g. “1/8+” for an original character denoting “one eighth”)</w:t>
      </w:r>
    </w:p>
    <w:p>
      <w:pPr>
        <w:pStyle w:val="Lista2"/>
      </w:pPr>
      <w:r>
        <w:t>this shorthand notation will be automatically converted to the XML markup presented below</w:t>
      </w:r>
    </w:p>
    <w:p>
      <w:pPr>
        <w:pStyle w:val="Lista3"/>
      </w:pPr>
      <w:r>
        <w:t>however, it is recommended that you use only the XML markup when encoding a new edition in XML, as the shorthand is mainly intended to facilitate the conversion of e-texts prepared earlier into DHARMA-compliant XML encoding</w:t>
      </w:r>
    </w:p>
    <w:p>
      <w:pPr>
        <w:pStyle w:val="Lista3"/>
      </w:pPr>
      <w:r>
        <w:t>never combine the shorthand markup involving a + sign with XML markup for the same purpose</w:t>
      </w:r>
    </w:p>
    <w:p>
      <w:pPr>
        <w:pStyle w:val="Lista"/>
      </w:pPr>
      <w:r>
        <w:t xml:space="preserve">for </w:t>
      </w:r>
      <w:r>
        <w:rPr>
          <w:b/>
          <w:bCs/>
        </w:rPr>
        <w:t>numeric characters other than decimal digits</w:t>
      </w:r>
      <w:r>
        <w:t xml:space="preserve">, the transliterated numbers corresponding to each indivisible glyph of the original must be wrapped in the element </w:t>
      </w:r>
      <w:r>
        <w:rPr>
          <w:rStyle w:val="Code"/>
        </w:rPr>
        <w:t xml:space="preserve">&lt;g </w:t>
      </w:r>
      <w:r>
        <w:rPr>
          <w:rStyle w:val="Codeattribute"/>
        </w:rPr>
        <w:t>type</w:t>
      </w:r>
      <w:r>
        <w:rPr>
          <w:rStyle w:val="Code"/>
        </w:rPr>
        <w:t>=</w:t>
      </w:r>
      <w:r>
        <w:rPr>
          <w:rStyle w:val="Codevalue"/>
        </w:rPr>
        <w:t>"numeral"</w:t>
      </w:r>
      <w:r>
        <w:rPr>
          <w:rStyle w:val="Code"/>
        </w:rPr>
        <w:t>&gt;</w:t>
      </w:r>
      <w:r>
        <w:t>, thus:</w:t>
      </w:r>
    </w:p>
    <w:p>
      <w:pPr>
        <w:pStyle w:val="Lista2"/>
      </w:pPr>
      <w:r>
        <w:rPr>
          <w:rStyle w:val="ForeignBrahmiScript"/>
        </w:rPr>
        <w:t>𑁤𑁿𑁓</w:t>
      </w:r>
      <w:r>
        <w:t xml:space="preserve"> a glyph meaning “200”: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200</w:t>
      </w:r>
      <w:r>
        <w:rPr>
          <w:rStyle w:val="Code"/>
        </w:rPr>
        <w:t>&lt;/g&gt;</w:t>
      </w:r>
      <w:r>
        <w:t xml:space="preserve"> corresponds to the shorthand 200+</w:t>
      </w:r>
    </w:p>
    <w:p>
      <w:pPr>
        <w:pStyle w:val="Lista2"/>
      </w:pPr>
      <w:r>
        <w:rPr>
          <w:rFonts w:ascii="Segoe UI Historic" w:hAnsi="Segoe UI Historic" w:cs="Segoe UI Historic"/>
        </w:rPr>
        <w:t>𑁤𑁜𑁔</w:t>
      </w:r>
      <w:r>
        <w:t xml:space="preserve"> glyphs meaning “100 + 20” and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t xml:space="preserve"> corresponds to the shorthand 100+20+3</w:t>
      </w:r>
    </w:p>
    <w:p>
      <w:pPr>
        <w:pStyle w:val="Lista3"/>
      </w:pPr>
      <w:r>
        <w:t xml:space="preserve">note that the transliterated 3 is not wrapped in </w:t>
      </w:r>
      <w:r>
        <w:rPr>
          <w:rStyle w:val="Code"/>
        </w:rPr>
        <w:t>&lt;g&gt;</w:t>
      </w:r>
      <w:r>
        <w:t>, because it is a single Arabic digit</w:t>
      </w:r>
    </w:p>
    <w:p>
      <w:pPr>
        <w:pStyle w:val="Lista2"/>
      </w:pPr>
      <w:r>
        <w:t xml:space="preserve">glyphs meaning “1000 × 8 + 100 × 3 + 10” </w:t>
      </w:r>
      <w:r>
        <w:rPr>
          <w:rStyle w:val="Code"/>
        </w:rPr>
        <w:t xml:space="preserve">&lt;g </w:t>
      </w:r>
      <w:r>
        <w:rPr>
          <w:rStyle w:val="Codeattribute"/>
        </w:rPr>
        <w:t>type=</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value"/>
        </w:rPr>
        <w:t>"numeral"</w:t>
      </w:r>
      <w:r>
        <w:rPr>
          <w:rStyle w:val="Code"/>
        </w:rPr>
        <w:t>&gt;</w:t>
      </w:r>
      <w:r>
        <w:rPr>
          <w:rStyle w:val="Codetext"/>
        </w:rPr>
        <w:t>10</w:t>
      </w:r>
      <w:r>
        <w:rPr>
          <w:rStyle w:val="Code"/>
        </w:rPr>
        <w:t>&lt;/g&gt;</w:t>
      </w:r>
      <w:r>
        <w:t xml:space="preserve"> corresponds to the shorthand 1000+ 8 100+ 3 10+</w:t>
      </w:r>
    </w:p>
    <w:p>
      <w:pPr>
        <w:pStyle w:val="Lista3"/>
      </w:pPr>
      <w:r>
        <w:t>8 and 3 are not wrapped in &lt;g&gt;, because they are single Arabic digits</w:t>
      </w:r>
    </w:p>
    <w:p>
      <w:pPr>
        <w:pStyle w:val="Lista2"/>
      </w:pPr>
      <w:r>
        <w:t xml:space="preserve">a vertical bar denoting “1” in a Cambodian inscription: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&lt;/g&gt;</w:t>
      </w:r>
      <w:r>
        <w:t xml:space="preserve"> corresponds to the shorthand I+</w:t>
      </w:r>
    </w:p>
    <w:p>
      <w:pPr>
        <w:pStyle w:val="Lista3"/>
      </w:pPr>
      <w:r>
        <w:t>the character is transliterated as “I” as per TG #§4.1.1</w:t>
      </w:r>
    </w:p>
    <w:p>
      <w:pPr>
        <w:pStyle w:val="Lista3"/>
      </w:pPr>
      <w:r>
        <w:lastRenderedPageBreak/>
        <w:t xml:space="preserve">even though this is a single character, the </w:t>
      </w:r>
      <w:r>
        <w:rPr>
          <w:rStyle w:val="Code"/>
        </w:rPr>
        <w:t>&lt;g&gt;</w:t>
      </w:r>
      <w:r>
        <w:t xml:space="preserve"> tag is necessary in this case to mark up this character as non-alphabetic</w:t>
      </w:r>
      <w:r>
        <w:rPr>
          <w:rStyle w:val="Lbjegyzet-hivatkozs"/>
        </w:rPr>
        <w:footnoteReference w:id="25"/>
      </w:r>
    </w:p>
    <w:p>
      <w:pPr>
        <w:pStyle w:val="Lista2"/>
      </w:pPr>
      <w:r>
        <w:t xml:space="preserve">a glyph meaning “one eighth”: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w:t>
      </w:r>
      <w:r>
        <w:t xml:space="preserve"> corresponds to the shorthand 1/8+</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23" w:name="_Ref182560821"/>
            <w:r>
              <w:t xml:space="preserve">Example </w:t>
            </w:r>
            <w:fldSimple w:instr=" STYLEREF 3 \s ">
              <w:r>
                <w:rPr>
                  <w:noProof/>
                </w:rPr>
                <w:t>4.2.3</w:t>
              </w:r>
            </w:fldSimple>
            <w:r>
              <w:t>.</w:t>
            </w:r>
            <w:fldSimple w:instr=" SEQ Example \* ALPHABETIC \s 3 ">
              <w:r>
                <w:rPr>
                  <w:noProof/>
                </w:rPr>
                <w:t>A</w:t>
              </w:r>
            </w:fldSimple>
            <w:bookmarkEnd w:id="423"/>
            <w:r>
              <w:t>: numerals in a date with full encoding</w:t>
            </w:r>
          </w:p>
        </w:tc>
      </w:tr>
      <w:tr>
        <w:tc>
          <w:tcPr>
            <w:tcW w:w="5000" w:type="pct"/>
            <w:vAlign w:val="center"/>
          </w:tcPr>
          <w:p>
            <w:pPr>
              <w:pStyle w:val="Image"/>
              <w:rPr>
                <w:rStyle w:val="Code"/>
              </w:rPr>
            </w:pPr>
            <w:r>
              <w:drawing>
                <wp:inline distT="0" distB="0" distL="0" distR="0">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tc>
          <w:tcPr>
            <w:tcW w:w="5000" w:type="pct"/>
          </w:tcPr>
          <w:p>
            <w:pPr>
              <w:pStyle w:val="CodeParagraph"/>
              <w:keepNext/>
              <w:rPr>
                <w:rStyle w:val="Code"/>
              </w:rPr>
            </w:pPr>
            <w:r>
              <w:rPr>
                <w:rStyle w:val="Code"/>
              </w:rPr>
              <w:t>&lt;abbr&gt;</w:t>
            </w:r>
            <w:r>
              <w:rPr>
                <w:rStyle w:val="Codetext"/>
              </w:rPr>
              <w:t>saṁ</w:t>
            </w:r>
            <w:r>
              <w:rPr>
                <w:rStyle w:val="Code"/>
              </w:rPr>
              <w:t xml:space="preserve">&lt;/abbr&gt; &lt;num </w:t>
            </w:r>
            <w:r>
              <w:rPr>
                <w:rStyle w:val="Codeattribute"/>
              </w:rPr>
              <w:t>value=</w:t>
            </w:r>
            <w:r>
              <w:rPr>
                <w:rStyle w:val="Codevalue"/>
              </w:rPr>
              <w:t>"18"</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&lt;/g&gt;</w:t>
            </w:r>
            <w:r>
              <w:rPr>
                <w:rStyle w:val="Codetext"/>
              </w:rPr>
              <w:t xml:space="preserve"> 8</w:t>
            </w:r>
            <w:r>
              <w:rPr>
                <w:rStyle w:val="Code"/>
              </w:rPr>
              <w:t>&lt;/num&gt; &lt;abbr&gt;</w:t>
            </w:r>
            <w:r>
              <w:rPr>
                <w:rStyle w:val="Codetext"/>
              </w:rPr>
              <w:t>he</w:t>
            </w:r>
            <w:r>
              <w:rPr>
                <w:rStyle w:val="Code"/>
              </w:rPr>
              <w:t xml:space="preserve">&lt;/abbr&gt; &lt;num </w:t>
            </w:r>
            <w:r>
              <w:rPr>
                <w:rStyle w:val="Codeattribute"/>
              </w:rPr>
              <w:t>value=</w:t>
            </w:r>
            <w:r>
              <w:rPr>
                <w:rStyle w:val="Codevalue"/>
              </w:rPr>
              <w:t>"8"</w:t>
            </w:r>
            <w:r>
              <w:rPr>
                <w:rStyle w:val="Code"/>
              </w:rPr>
              <w:t>&gt;</w:t>
            </w:r>
            <w:r>
              <w:rPr>
                <w:rStyle w:val="Codetext"/>
              </w:rPr>
              <w:t>8</w:t>
            </w:r>
            <w:r>
              <w:rPr>
                <w:rStyle w:val="Code"/>
              </w:rPr>
              <w:t>&lt;/num&gt; &lt;abbr&gt;</w:t>
            </w:r>
            <w:r>
              <w:rPr>
                <w:rStyle w:val="Codetext"/>
              </w:rPr>
              <w:t>di</w:t>
            </w:r>
            <w:r>
              <w:rPr>
                <w:rStyle w:val="Code"/>
              </w:rPr>
              <w:t xml:space="preserve">&lt;/abbr&gt; &lt;num </w:t>
            </w:r>
            <w:r>
              <w:rPr>
                <w:rStyle w:val="Codeattribute"/>
              </w:rPr>
              <w:t>value=</w:t>
            </w:r>
            <w:r>
              <w:rPr>
                <w:rStyle w:val="Codevalue"/>
              </w:rPr>
              <w:t>"15"</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 xml:space="preserve">&lt;/g&gt; </w:t>
            </w:r>
            <w:r>
              <w:rPr>
                <w:rStyle w:val="Codetext"/>
              </w:rPr>
              <w:t>5</w:t>
            </w:r>
            <w:r>
              <w:rPr>
                <w:rStyle w:val="Code"/>
              </w:rPr>
              <w:t>&lt;/num&gt;</w:t>
            </w:r>
          </w:p>
        </w:tc>
      </w:tr>
      <w:tr>
        <w:tc>
          <w:tcPr>
            <w:tcW w:w="5000" w:type="pct"/>
          </w:tcPr>
          <w:p>
            <w:pPr>
              <w:pStyle w:val="TableNote"/>
            </w:pPr>
            <w:r>
              <w:t xml:space="preserve">the date is </w:t>
            </w:r>
            <w:r>
              <w:rPr>
                <w:rStyle w:val="Foreign"/>
              </w:rPr>
              <w:t>saṁ 18 he 8 di 15</w:t>
            </w:r>
            <w:r>
              <w:t>, meaning the 15</w:t>
            </w:r>
            <w:r>
              <w:rPr>
                <w:vertAlign w:val="superscript"/>
              </w:rPr>
              <w:t>th</w:t>
            </w:r>
            <w:r>
              <w:t xml:space="preserve"> day </w:t>
            </w:r>
            <w:r>
              <w:rPr>
                <w:noProof/>
              </w:rPr>
              <w:t>(</w:t>
            </w:r>
            <w:r>
              <w:rPr>
                <w:rStyle w:val="Foreign"/>
              </w:rPr>
              <w:t>divasa</w:t>
            </w:r>
            <w:r>
              <w:t>) of the 8</w:t>
            </w:r>
            <w:r>
              <w:rPr>
                <w:vertAlign w:val="superscript"/>
              </w:rPr>
              <w:t>th</w:t>
            </w:r>
            <w:r>
              <w:t xml:space="preserve"> fortnight of the cold season </w:t>
            </w:r>
            <w:r>
              <w:rPr>
                <w:noProof/>
              </w:rPr>
              <w:t>(</w:t>
            </w:r>
            <w:r>
              <w:rPr>
                <w:rStyle w:val="Foreign"/>
              </w:rPr>
              <w:t>hemanta</w:t>
            </w:r>
            <w:r>
              <w:t xml:space="preserve">) in the year </w:t>
            </w:r>
            <w:r>
              <w:rPr>
                <w:noProof/>
              </w:rPr>
              <w:t>(</w:t>
            </w:r>
            <w:r>
              <w:rPr>
                <w:rStyle w:val="Foreign"/>
              </w:rPr>
              <w:t>saṁvat</w:t>
            </w:r>
            <w:r>
              <w:t>) 18</w:t>
            </w:r>
          </w:p>
          <w:p>
            <w:pPr>
              <w:pStyle w:val="TableNote"/>
            </w:pPr>
            <w:r>
              <w:t xml:space="preserve">the glyphs representing the numeral 10 are wrapped in </w:t>
            </w:r>
            <w:r>
              <w:rPr>
                <w:rStyle w:val="Code"/>
              </w:rPr>
              <w:t>&lt;g&gt;</w:t>
            </w:r>
            <w:r>
              <w:t xml:space="preserve"> and are separated by a space from the adjacent text as well as from the adjacent numeric characters representing decimal digits</w:t>
            </w:r>
          </w:p>
          <w:p>
            <w:pPr>
              <w:pStyle w:val="TableNote"/>
            </w:pPr>
            <w:r>
              <w:t xml:space="preserve">for encoding the value of a number with </w:t>
            </w:r>
            <w:r>
              <w:rPr>
                <w:rStyle w:val="Code"/>
              </w:rPr>
              <w:t>&lt;num&gt;</w:t>
            </w:r>
            <w:r>
              <w:t>, see §</w:t>
            </w:r>
            <w:r>
              <w:fldChar w:fldCharType="begin"/>
            </w:r>
            <w:r>
              <w:instrText xml:space="preserve"> REF _Ref43980607 \r \h </w:instrText>
            </w:r>
            <w:r>
              <w:fldChar w:fldCharType="separate"/>
            </w:r>
            <w:r>
              <w:t>7.1</w:t>
            </w:r>
            <w:r>
              <w:fldChar w:fldCharType="end"/>
            </w:r>
          </w:p>
          <w:p>
            <w:pPr>
              <w:pStyle w:val="TableNote"/>
            </w:pPr>
            <w:r>
              <w:t>for the encoding of abbreviations, see §</w:t>
            </w:r>
            <w:r>
              <w:fldChar w:fldCharType="begin"/>
            </w:r>
            <w:r>
              <w:instrText xml:space="preserve"> REF _Ref43989327 \r \h </w:instrText>
            </w:r>
            <w:r>
              <w:fldChar w:fldCharType="separate"/>
            </w:r>
            <w:r>
              <w:t>7.3</w:t>
            </w:r>
            <w:r>
              <w:fldChar w:fldCharType="end"/>
            </w:r>
          </w:p>
        </w:tc>
      </w:tr>
    </w:tbl>
    <w:p>
      <w:pPr>
        <w:pStyle w:val="Cmsor3"/>
      </w:pPr>
      <w:bookmarkStart w:id="424" w:name="_Ref182554203"/>
      <w:bookmarkStart w:id="425" w:name="_Ref182580154"/>
      <w:bookmarkStart w:id="426" w:name="_Toc183083779"/>
      <w:r>
        <w:t>Non-alphanumeric characters (symbols)</w:t>
      </w:r>
      <w:bookmarkEnd w:id="424"/>
      <w:bookmarkEnd w:id="425"/>
      <w:bookmarkEnd w:id="426"/>
    </w:p>
    <w:p>
      <w:pPr>
        <w:pStyle w:val="Cmsor4"/>
      </w:pPr>
      <w:bookmarkStart w:id="427" w:name="_Ref43987525"/>
      <w:bookmarkStart w:id="428" w:name="_Toc183083780"/>
      <w:bookmarkStart w:id="429" w:name="_Ref43980440"/>
      <w:bookmarkStart w:id="430" w:name="_Ref44577917"/>
      <w:bookmarkStart w:id="431" w:name="_Ref44577928"/>
      <w:bookmarkStart w:id="432" w:name="_Ref44577934"/>
      <w:bookmarkStart w:id="433" w:name="_Ref44577939"/>
      <w:commentRangeStart w:id="434"/>
      <w:r>
        <w:t>Symbol tokens</w:t>
      </w:r>
      <w:bookmarkEnd w:id="427"/>
      <w:commentRangeEnd w:id="434"/>
      <w:r>
        <w:rPr>
          <w:rStyle w:val="Jegyzethivatkozs"/>
          <w:rFonts w:ascii="Gentium Plus" w:hAnsi="Gentium Plus" w:cs="Mangal"/>
          <w:kern w:val="0"/>
        </w:rPr>
        <w:commentReference w:id="434"/>
      </w:r>
      <w:bookmarkEnd w:id="428"/>
    </w:p>
    <w:p>
      <w:pPr>
        <w:pStyle w:val="Lista"/>
      </w:pPr>
      <w:r>
        <w:t>as indicated in §</w:t>
      </w:r>
      <w:r>
        <w:fldChar w:fldCharType="begin"/>
      </w:r>
      <w:r>
        <w:instrText xml:space="preserve"> REF _Ref43987431 \w \h  \* MERGEFORMAT </w:instrText>
      </w:r>
      <w:r>
        <w:fldChar w:fldCharType="separate"/>
      </w:r>
      <w:r>
        <w:t>4.2.1</w:t>
      </w:r>
      <w:r>
        <w:fldChar w:fldCharType="end"/>
      </w:r>
      <w:r>
        <w:t xml:space="preserve"> above, non-numeric characters encoded with a </w:t>
      </w:r>
      <w:r>
        <w:rPr>
          <w:rStyle w:val="Code"/>
        </w:rPr>
        <w:t>&lt;g&gt;</w:t>
      </w:r>
      <w:r>
        <w:t xml:space="preserve"> element </w:t>
      </w:r>
      <w:r>
        <w:rPr>
          <w:noProof/>
        </w:rPr>
        <w:t>(</w:t>
      </w:r>
      <w:r>
        <w:t xml:space="preserve">i.e. punctuation marks, space fillers and miscellaneous symbols, covered separately in the following subsections) must be encoded with a variety of values for </w:t>
      </w:r>
      <w:r>
        <w:rPr>
          <w:rStyle w:val="Codeattribute"/>
        </w:rPr>
        <w:t>@type</w:t>
      </w:r>
    </w:p>
    <w:p>
      <w:pPr>
        <w:pStyle w:val="Lista2"/>
      </w:pPr>
      <w:r>
        <w:t xml:space="preserve">in each case, the value of </w:t>
      </w:r>
      <w:r>
        <w:rPr>
          <w:rStyle w:val="Codeattribute"/>
        </w:rPr>
        <w:t>@type</w:t>
      </w:r>
      <w:r>
        <w:t xml:space="preserve"> used shall be a simple description of the symbol’s visual appearance </w:t>
      </w:r>
      <w:r>
        <w:rPr>
          <w:noProof/>
        </w:rPr>
        <w:t>(</w:t>
      </w:r>
      <w:r>
        <w:t xml:space="preserve">or in a limited number of cases its traditional name), hereafter referred to as a </w:t>
      </w:r>
      <w:r>
        <w:rPr>
          <w:rStyle w:val="Foreign"/>
        </w:rPr>
        <w:t>token</w:t>
      </w:r>
    </w:p>
    <w:p>
      <w:pPr>
        <w:pStyle w:val="Lista2"/>
      </w:pPr>
      <w:r>
        <w:t>the token must contain no spaces, but it may contain any combination of letters and numbers</w:t>
      </w:r>
    </w:p>
    <w:p>
      <w:pPr>
        <w:pStyle w:val="Lista"/>
      </w:pPr>
      <w:r>
        <w:t>at this stage of our project there is no constraint on the permitted symbol tokens</w:t>
      </w:r>
    </w:p>
    <w:p>
      <w:pPr>
        <w:pStyle w:val="Lista2"/>
      </w:pPr>
      <w:r>
        <w:t xml:space="preserve">at a later stage, we intend to harvest tokens that have been used and utilise them as a starting point for a controlled vocabulary for symbol description, involving a limited number of </w:t>
      </w:r>
      <w:r>
        <w:rPr>
          <w:rStyle w:val="Codeattribute"/>
        </w:rPr>
        <w:t>@type</w:t>
      </w:r>
      <w:r>
        <w:t xml:space="preserve"> values and a larger number of permitted </w:t>
      </w:r>
      <w:r>
        <w:rPr>
          <w:rStyle w:val="Codeattribute"/>
        </w:rPr>
        <w:t>@subtype</w:t>
      </w:r>
      <w:r>
        <w:t xml:space="preserve"> values for each </w:t>
      </w:r>
      <w:r>
        <w:rPr>
          <w:rStyle w:val="Codeattribute"/>
        </w:rPr>
        <w:t>@type</w:t>
      </w:r>
    </w:p>
    <w:p>
      <w:pPr>
        <w:pStyle w:val="Lista"/>
      </w:pPr>
      <w:r>
        <w:t>however, for the sake of making that future work easier, and to facilitate the development of display solutions for symbols, it is strongly recommended that you follow certain basic constraints in naming your symbols:</w:t>
      </w:r>
    </w:p>
    <w:p>
      <w:pPr>
        <w:pStyle w:val="Lista2"/>
      </w:pPr>
      <w:r>
        <w:t xml:space="preserve">use a </w:t>
      </w:r>
      <w:r>
        <w:rPr>
          <w:b/>
          <w:bCs/>
        </w:rPr>
        <w:t>simple character set</w:t>
      </w:r>
      <w:r>
        <w:t xml:space="preserve"> consisting only of the letters of the English alphabet and numerals, i.e. avoid symbol characters and letters with diacritic marks</w:t>
      </w:r>
    </w:p>
    <w:p>
      <w:pPr>
        <w:pStyle w:val="Lista2"/>
      </w:pPr>
      <w:r>
        <w:t xml:space="preserve">use a </w:t>
      </w:r>
      <w:r>
        <w:rPr>
          <w:b/>
          <w:bCs/>
        </w:rPr>
        <w:t>hierarchical approach</w:t>
      </w:r>
      <w:r>
        <w:t>, in which tokens may be</w:t>
      </w:r>
    </w:p>
    <w:p>
      <w:pPr>
        <w:pStyle w:val="Lista3"/>
      </w:pPr>
      <w:r>
        <w:t xml:space="preserve">simple, consisting of a single term that identifies a broad category of shapes </w:t>
      </w:r>
      <w:r>
        <w:rPr>
          <w:noProof/>
        </w:rPr>
        <w:t>(</w:t>
      </w:r>
      <w:r>
        <w:t>“genus”), e.g.</w:t>
      </w:r>
    </w:p>
    <w:p>
      <w:pPr>
        <w:pStyle w:val="Lista4"/>
      </w:pPr>
      <w:r>
        <w:rPr>
          <w:rStyle w:val="Codevalue"/>
        </w:rPr>
        <w:t>"circle"</w:t>
      </w:r>
      <w:r>
        <w:t xml:space="preserve">, </w:t>
      </w:r>
      <w:r>
        <w:rPr>
          <w:rStyle w:val="Codevalue"/>
        </w:rPr>
        <w:t>"dash"</w:t>
      </w:r>
      <w:r>
        <w:t xml:space="preserve">, </w:t>
      </w:r>
      <w:r>
        <w:rPr>
          <w:rStyle w:val="Codevalue"/>
        </w:rPr>
        <w:t>"flower"</w:t>
      </w:r>
      <w:r>
        <w:t>, etc.</w:t>
      </w:r>
    </w:p>
    <w:p>
      <w:pPr>
        <w:pStyle w:val="Lista3"/>
      </w:pPr>
      <w:r>
        <w:t xml:space="preserve">complex, beginning with a term for a species as above, and followed by one or more qualifications of a subcategory </w:t>
      </w:r>
      <w:r>
        <w:rPr>
          <w:noProof/>
        </w:rPr>
        <w:t>(</w:t>
      </w:r>
      <w:r>
        <w:t xml:space="preserve">“genus”), using camelCase </w:t>
      </w:r>
      <w:r>
        <w:rPr>
          <w:noProof/>
        </w:rPr>
        <w:t>(</w:t>
      </w:r>
      <w:r>
        <w:t>i.e. starting each subsequent word with an uppercase initial) for segmentation, e.g.</w:t>
      </w:r>
    </w:p>
    <w:p>
      <w:pPr>
        <w:pStyle w:val="Lista4"/>
      </w:pPr>
      <w:r>
        <w:rPr>
          <w:rStyle w:val="Codevalue"/>
        </w:rPr>
        <w:t>"circleSmall"</w:t>
      </w:r>
      <w:r>
        <w:t xml:space="preserve">, </w:t>
      </w:r>
      <w:r>
        <w:rPr>
          <w:rStyle w:val="Codevalue"/>
        </w:rPr>
        <w:t>"circleCross"</w:t>
      </w:r>
      <w:r>
        <w:t xml:space="preserve">, </w:t>
      </w:r>
      <w:r>
        <w:rPr>
          <w:rStyle w:val="Codevalue"/>
        </w:rPr>
        <w:t>"circleSmallHigh"</w:t>
      </w:r>
      <w:r>
        <w:t>, etc.</w:t>
      </w:r>
    </w:p>
    <w:p>
      <w:pPr>
        <w:pStyle w:val="Lista4"/>
      </w:pPr>
      <w:r>
        <w:rPr>
          <w:rStyle w:val="Codevalue"/>
        </w:rPr>
        <w:t>"dashHook"</w:t>
      </w:r>
      <w:r>
        <w:t xml:space="preserve">, </w:t>
      </w:r>
      <w:r>
        <w:rPr>
          <w:rStyle w:val="Codevalue"/>
        </w:rPr>
        <w:t>"dashConcave"</w:t>
      </w:r>
      <w:r>
        <w:t xml:space="preserve">, </w:t>
      </w:r>
      <w:r>
        <w:rPr>
          <w:rStyle w:val="Codevalue"/>
        </w:rPr>
        <w:t>"dashHookHigh"</w:t>
      </w:r>
      <w:r>
        <w:t>, etc.</w:t>
      </w:r>
    </w:p>
    <w:p>
      <w:pPr>
        <w:pStyle w:val="Lista3"/>
      </w:pPr>
      <w:r>
        <w:t>it is, however, recommended that you resist the temptation of creating highly elaborate complex tokens, since our ultimate aim is to devise a versatile but limited vocabulary for symbol classification</w:t>
      </w:r>
    </w:p>
    <w:p>
      <w:pPr>
        <w:pStyle w:val="Lista4"/>
      </w:pPr>
      <w:r>
        <w:lastRenderedPageBreak/>
        <w:t xml:space="preserve">keep in mind that symbols can be described in detail in the Hand Description </w:t>
      </w:r>
      <w:r>
        <w:rPr>
          <w:noProof/>
        </w:rPr>
        <w:t>(</w:t>
      </w:r>
      <w:r>
        <w:t>§</w:t>
      </w:r>
      <w:r>
        <w:fldChar w:fldCharType="begin"/>
      </w:r>
      <w:r>
        <w:instrText xml:space="preserve"> REF _Ref43987455 \w \h  \* MERGEFORMAT </w:instrText>
      </w:r>
      <w:r>
        <w:fldChar w:fldCharType="separate"/>
      </w:r>
      <w:r>
        <w:t>11.2.1</w:t>
      </w:r>
      <w:r>
        <w:fldChar w:fldCharType="end"/>
      </w:r>
      <w:r>
        <w:t>), and doing so is strongly recommended for all symbols whose shape will not be self-evident to a reader familiar with the subcorpus</w:t>
      </w:r>
    </w:p>
    <w:p>
      <w:pPr>
        <w:pStyle w:val="Lista2"/>
      </w:pPr>
      <w:r>
        <w:t xml:space="preserve">while there is no such thing as an incorrect symbol token, all of us should from this early stage onward try to </w:t>
      </w:r>
      <w:r>
        <w:rPr>
          <w:b/>
          <w:bCs/>
        </w:rPr>
        <w:t>avoid excessive diversity</w:t>
      </w:r>
      <w:r>
        <w:t xml:space="preserve"> in the naming of symbol shapes</w:t>
      </w:r>
    </w:p>
    <w:p>
      <w:pPr>
        <w:pStyle w:val="Lista3"/>
      </w:pPr>
      <w:r>
        <w:t>for this purpose, we have created an online Supplement to the EGD on Symbol Taxonomy</w:t>
      </w:r>
      <w:r>
        <w:rPr>
          <w:rStyle w:val="Lbjegyzet-hivatkozs"/>
        </w:rPr>
        <w:footnoteReference w:id="26"/>
      </w:r>
      <w:r>
        <w:t xml:space="preserve"> in which we have entered some of the symbols we have encountered in our work so far, with the recommended tokens for each</w:t>
      </w:r>
    </w:p>
    <w:p>
      <w:pPr>
        <w:pStyle w:val="Lista3"/>
      </w:pPr>
      <w:r>
        <w:t>all encoders are requested to refer to that list before creating a token for a symbol</w:t>
      </w:r>
    </w:p>
    <w:p>
      <w:pPr>
        <w:pStyle w:val="Lista3"/>
      </w:pPr>
      <w:r>
        <w:t>all encoders are encouraged to contribute to that document by</w:t>
      </w:r>
    </w:p>
    <w:p>
      <w:pPr>
        <w:pStyle w:val="Lista4"/>
      </w:pPr>
      <w:r>
        <w:t>inserting clippings of symbols they have encoded with a token already featured in the list</w:t>
      </w:r>
    </w:p>
    <w:p>
      <w:pPr>
        <w:pStyle w:val="Lista4"/>
      </w:pPr>
      <w:r>
        <w:t>inserting new rows in the list with clippings of new symbols and the tokens they have come up with for those symbols</w:t>
      </w:r>
    </w:p>
    <w:p>
      <w:pPr>
        <w:pStyle w:val="Cmsor4"/>
      </w:pPr>
      <w:bookmarkStart w:id="435" w:name="_ocw59j4fd9ai" w:colFirst="0" w:colLast="0"/>
      <w:bookmarkStart w:id="436" w:name="_n0tb9t590fso" w:colFirst="0" w:colLast="0"/>
      <w:bookmarkStart w:id="437" w:name="_Ref43980384"/>
      <w:bookmarkStart w:id="438" w:name="_Ref182580320"/>
      <w:bookmarkStart w:id="439" w:name="_Ref182580335"/>
      <w:bookmarkStart w:id="440" w:name="_Ref182580448"/>
      <w:bookmarkStart w:id="441" w:name="_Toc183083781"/>
      <w:bookmarkEnd w:id="429"/>
      <w:bookmarkEnd w:id="430"/>
      <w:bookmarkEnd w:id="431"/>
      <w:bookmarkEnd w:id="432"/>
      <w:bookmarkEnd w:id="433"/>
      <w:bookmarkEnd w:id="435"/>
      <w:bookmarkEnd w:id="436"/>
      <w:r>
        <w:t>Punctuation marks</w:t>
      </w:r>
      <w:bookmarkEnd w:id="437"/>
      <w:bookmarkEnd w:id="438"/>
      <w:bookmarkEnd w:id="439"/>
      <w:bookmarkEnd w:id="440"/>
      <w:bookmarkEnd w:id="441"/>
    </w:p>
    <w:p>
      <w:r>
        <w:t xml:space="preserve">As in TG §4.2.1, the term “punctuation mark” is used within this Guide in a sense restricted to symbols which are </w:t>
      </w:r>
      <w:r>
        <w:rPr>
          <w:noProof/>
        </w:rPr>
        <w:t>(</w:t>
      </w:r>
      <w:r>
        <w:t>or are derivations of) simple non-figural shapes, and which are employed in the original for syntactic or metrical segmentation into relatively small units, similar in function to a modern comma, full stop, question mark, exclamation mark, colon or semicolon. This generally excludes figural and ornamental signs as well as “typographic” signs used to mark the end or beginning of an entire text or a major section of text. We feel that this distinction in encoding is useful in many cases for distinguishing symbols definitely used for the purpose of punctuation from symbols used for a different or a less straightforward purpose. However, the above definition is not and cannot be entirely objective, and in some cases it will not be possible to decide whether a symbol is a “punctuation mark” in this sense, or a “miscellaneous symbol.” We recommend that you choose the encoding for miscellaneous symbols whenever in doubt. Also keep in mind that encoding a miscellaneous symbol instead of a punctuation mark or vice versa is not an error and will have little ultimate impact on the quality of our corpus.</w:t>
      </w:r>
    </w:p>
    <w:p>
      <w:pPr>
        <w:pStyle w:val="Lista"/>
      </w:pPr>
      <w:r>
        <w:t xml:space="preserve">as per TG §4.2.1, punctuation marks are to be transliterated as the abstract punctuation character . </w:t>
      </w:r>
      <w:r>
        <w:rPr>
          <w:noProof/>
        </w:rPr>
        <w:t>(</w:t>
      </w:r>
      <w:r>
        <w:t>full stop, period)</w:t>
      </w:r>
    </w:p>
    <w:p>
      <w:pPr>
        <w:pStyle w:val="Lista"/>
      </w:pPr>
      <w:r>
        <w:t xml:space="preserve">when the transliterated text is encoded, this . character is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_Ref182577267 \h </w:instrText>
      </w:r>
      <w:r>
        <w:fldChar w:fldCharType="separate"/>
      </w:r>
      <w:r>
        <w:t xml:space="preserve">Example </w:t>
      </w:r>
      <w:r>
        <w:rPr>
          <w:noProof/>
        </w:rPr>
        <w:t>4.2.4</w:t>
      </w:r>
      <w:r>
        <w:t>.</w:t>
      </w:r>
      <w:r>
        <w:rPr>
          <w:noProof/>
        </w:rPr>
        <w:t>A</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punctuation mark, as distinguished from a different interpretation or the lack of interpretation</w:t>
      </w:r>
    </w:p>
    <w:p>
      <w:pPr>
        <w:pStyle w:val="Lista"/>
      </w:pPr>
      <w:r>
        <w:t xml:space="preserve">the primary purpose of retaining the . character within </w:t>
      </w:r>
      <w:r>
        <w:rPr>
          <w:rStyle w:val="Code"/>
        </w:rPr>
        <w:t>&lt;g&gt;</w:t>
      </w:r>
      <w:r>
        <w:t xml:space="preserve">, rather than replacing them with an empty element, is to make it explicit on the lowest level </w:t>
      </w:r>
      <w:r>
        <w:rPr>
          <w:noProof/>
        </w:rPr>
        <w:t>(</w:t>
      </w:r>
      <w:r>
        <w:t>that of the text itself) that we consider certain characters to be punctuation marks</w:t>
      </w:r>
    </w:p>
    <w:p>
      <w:pPr>
        <w:pStyle w:val="Lista2"/>
      </w:pPr>
      <w:r>
        <w:t xml:space="preserve">in addition, the use of the dedicated transliteration character for abstract punctuation marks permits us, when necessary, to use this character without a </w:t>
      </w:r>
      <w:r>
        <w:rPr>
          <w:rStyle w:val="Code"/>
        </w:rPr>
        <w:t>&lt;g&gt;</w:t>
      </w:r>
      <w:r>
        <w:t xml:space="preserve"> wrapper, for representing a punctuation mark without any assertion as to its shape, exclusively in the following situations:</w:t>
      </w:r>
    </w:p>
    <w:p>
      <w:pPr>
        <w:pStyle w:val="Lista3"/>
      </w:pPr>
      <w:r>
        <w:t>when supplying punctuation for the purpose of semantic segmentation, as per §</w:t>
      </w:r>
      <w:r>
        <w:fldChar w:fldCharType="begin"/>
      </w:r>
      <w:r>
        <w:instrText xml:space="preserve"> REF _Ref43987541 \w \h  \* MERGEFORMAT </w:instrText>
      </w:r>
      <w:r>
        <w:fldChar w:fldCharType="separate"/>
      </w:r>
      <w:r>
        <w:t>6.3.6</w:t>
      </w:r>
      <w:r>
        <w:fldChar w:fldCharType="end"/>
      </w:r>
    </w:p>
    <w:p>
      <w:pPr>
        <w:pStyle w:val="Lista3"/>
      </w:pPr>
      <w:r>
        <w:t>when encoding a text from a previous edition, without access to the original or a surrogate, if that edition does not describe the appearance of original punctuation marks, as follows:</w:t>
      </w:r>
    </w:p>
    <w:p>
      <w:pPr>
        <w:pStyle w:val="Lista4"/>
      </w:pPr>
      <w:r>
        <w:t xml:space="preserve">use a single . to represent a lower-level or generic punctuation mark </w:t>
      </w:r>
      <w:r>
        <w:rPr>
          <w:noProof/>
        </w:rPr>
        <w:t>(</w:t>
      </w:r>
      <w:r>
        <w:t xml:space="preserve">e.g. a full stop or </w:t>
      </w:r>
      <w:r>
        <w:rPr>
          <w:rStyle w:val="Foreign"/>
        </w:rPr>
        <w:t>daṇḍa</w:t>
      </w:r>
      <w:r>
        <w:t>) used in the previous edition</w:t>
      </w:r>
    </w:p>
    <w:p>
      <w:pPr>
        <w:pStyle w:val="Lista4"/>
      </w:pPr>
      <w:r>
        <w:t xml:space="preserve">use a double .. to represent a higher-level punctuation mark </w:t>
      </w:r>
      <w:r>
        <w:rPr>
          <w:noProof/>
        </w:rPr>
        <w:t>(</w:t>
      </w:r>
      <w:r>
        <w:t xml:space="preserve">e.g. a double </w:t>
      </w:r>
      <w:r>
        <w:rPr>
          <w:rStyle w:val="Foreign"/>
        </w:rPr>
        <w:t>daṇḍa</w:t>
      </w:r>
      <w:r>
        <w:t>) used in the previous edition, if that edition employs two levels of punctuation</w:t>
      </w:r>
    </w:p>
    <w:p>
      <w:pPr>
        <w:pStyle w:val="Lista"/>
      </w:pPr>
      <w:r>
        <w:lastRenderedPageBreak/>
        <w:t xml:space="preserve">multiple instances of identical or different punctuation marks shall be encoded separately </w:t>
      </w:r>
      <w:r>
        <w:rPr>
          <w:rStyle w:val="Code"/>
        </w:rPr>
        <w:t>&lt;g&gt;</w:t>
      </w:r>
      <w:r>
        <w:rPr>
          <w:rStyle w:val="Codetext"/>
        </w:rPr>
        <w:t>.</w:t>
      </w:r>
      <w:r>
        <w:rPr>
          <w:rStyle w:val="Code"/>
        </w:rPr>
        <w:t>&lt;/g&gt;</w:t>
      </w:r>
      <w:r>
        <w:t xml:space="preserve"> with the appropriate </w:t>
      </w:r>
      <w:r>
        <w:rPr>
          <w:rStyle w:val="Codeattribute"/>
        </w:rPr>
        <w:t>@type</w:t>
      </w:r>
      <w:r>
        <w:t xml:space="preserve">, unless the iterations together constitute a single punctuation mark for which an appropriate token exists (e.g. a double </w:t>
      </w:r>
      <w:r>
        <w:rPr>
          <w:rStyle w:val="Foreign"/>
        </w:rPr>
        <w:t>daṇḍa</w:t>
      </w:r>
      <w:r>
        <w:t>)</w:t>
      </w:r>
    </w:p>
    <w:p>
      <w:pPr>
        <w:pStyle w:val="Lista2"/>
      </w:pPr>
      <w:r>
        <w:t>for groups of three or more marks for which both single and double tokens are available, preferably iterate the encoding with the single token as many times as applicable</w:t>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42" w:name="_zhzv8lagn4n3" w:colFirst="0" w:colLast="0"/>
            <w:bookmarkStart w:id="443" w:name="_Ref182577267"/>
            <w:bookmarkStart w:id="444" w:name="_Ref43985052"/>
            <w:bookmarkEnd w:id="442"/>
            <w:r>
              <w:t xml:space="preserve">Example </w:t>
            </w:r>
            <w:fldSimple w:instr=" STYLEREF 3 \s ">
              <w:r>
                <w:rPr>
                  <w:noProof/>
                </w:rPr>
                <w:t>4.2.4</w:t>
              </w:r>
            </w:fldSimple>
            <w:r>
              <w:t>.</w:t>
            </w:r>
            <w:fldSimple w:instr=" SEQ Example \* ALPHABETIC \s 3 ">
              <w:r>
                <w:rPr>
                  <w:noProof/>
                </w:rPr>
                <w:t>A</w:t>
              </w:r>
            </w:fldSimple>
            <w:bookmarkEnd w:id="443"/>
            <w:r>
              <w:t>: encoding punctuation marks</w:t>
            </w:r>
          </w:p>
        </w:tc>
      </w:tr>
      <w:tr>
        <w:tc>
          <w:tcPr>
            <w:tcW w:w="5000" w:type="pct"/>
            <w:vAlign w:val="center"/>
          </w:tcPr>
          <w:p>
            <w:pPr>
              <w:pStyle w:val="Image"/>
              <w:rPr>
                <w:rStyle w:val="Code"/>
              </w:rPr>
            </w:pPr>
            <w:r>
              <w:drawing>
                <wp:inline distT="0" distB="0" distL="0" distR="0">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tc>
          <w:tcPr>
            <w:tcW w:w="5000" w:type="pct"/>
          </w:tcPr>
          <w:p>
            <w:pPr>
              <w:pStyle w:val="CodeParagraph"/>
            </w:pPr>
            <w:r>
              <w:rPr>
                <w:rStyle w:val="Codetext"/>
              </w:rPr>
              <w:t>... deśam apālayaT</w:t>
            </w:r>
            <w:r>
              <w:rPr>
                <w:rStyle w:val="Code"/>
              </w:rPr>
              <w:t xml:space="preserve">&lt;g </w:t>
            </w:r>
            <w:r>
              <w:rPr>
                <w:rStyle w:val="Codeattribute"/>
              </w:rPr>
              <w:t>type=</w:t>
            </w:r>
            <w:r>
              <w:rPr>
                <w:rStyle w:val="Codevalue"/>
              </w:rPr>
              <w:t>"ddandaSerif"</w:t>
            </w:r>
            <w:r>
              <w:rPr>
                <w:rStyle w:val="Code"/>
              </w:rPr>
              <w:t>&gt;</w:t>
            </w:r>
            <w:r>
              <w:rPr>
                <w:rStyle w:val="Codetext"/>
              </w:rPr>
              <w:t>.</w:t>
            </w:r>
            <w:r>
              <w:rPr>
                <w:rStyle w:val="Code"/>
              </w:rPr>
              <w:t>&lt;/g&gt;</w:t>
            </w:r>
            <w:r>
              <w:rPr>
                <w:rStyle w:val="Codetext"/>
              </w:rPr>
              <w:t xml:space="preserve"> tat-putro jayasiṁhas trayastriṁśataṁ</w:t>
            </w:r>
            <w:r>
              <w:rPr>
                <w:rStyle w:val="Code"/>
              </w:rPr>
              <w:t xml:space="preserve">&lt;g </w:t>
            </w:r>
            <w:r>
              <w:rPr>
                <w:rStyle w:val="Codeattribute"/>
              </w:rPr>
              <w:t>type=</w:t>
            </w:r>
            <w:r>
              <w:rPr>
                <w:rStyle w:val="Codevalue"/>
              </w:rPr>
              <w:t>"dandaSerif"</w:t>
            </w:r>
            <w:r>
              <w:rPr>
                <w:rStyle w:val="Code"/>
              </w:rPr>
              <w:t>&gt;</w:t>
            </w:r>
            <w:r>
              <w:rPr>
                <w:rStyle w:val="Codetext"/>
              </w:rPr>
              <w:t>.</w:t>
            </w:r>
            <w:r>
              <w:rPr>
                <w:rStyle w:val="Code"/>
              </w:rPr>
              <w:t>&lt;/g&gt;</w:t>
            </w:r>
            <w:r>
              <w:rPr>
                <w:rStyle w:val="Codetext"/>
              </w:rPr>
              <w:t xml:space="preserve"> ...</w:t>
            </w:r>
          </w:p>
        </w:tc>
      </w:tr>
    </w:tbl>
    <w:p>
      <w:pPr>
        <w:pStyle w:val="Cmsor4"/>
      </w:pPr>
      <w:bookmarkStart w:id="445" w:name="_Ref182580156"/>
      <w:bookmarkStart w:id="446" w:name="_Ref182580159"/>
      <w:bookmarkStart w:id="447" w:name="_Ref182580186"/>
      <w:bookmarkStart w:id="448" w:name="_Toc183083782"/>
      <w:r>
        <w:t>Space filler symbols</w:t>
      </w:r>
      <w:bookmarkEnd w:id="444"/>
      <w:bookmarkEnd w:id="445"/>
      <w:bookmarkEnd w:id="446"/>
      <w:bookmarkEnd w:id="447"/>
      <w:bookmarkEnd w:id="448"/>
    </w:p>
    <w:p>
      <w:pPr>
        <w:pStyle w:val="Lista"/>
      </w:pPr>
      <w:r>
        <w:t>as per TG §4.2.2, symbols whose function is clearly and unambiguously to fill up space in a line to the margin (or occasionally to another feature, such as a binding-hole) are transliterated using the § sign</w:t>
      </w:r>
    </w:p>
    <w:p>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4.3.2.2</w:t>
      </w:r>
      <w:r>
        <w:fldChar w:fldCharType="end"/>
      </w:r>
      <w:r>
        <w:t>, and do not encode the mark as a symbol</w:t>
      </w:r>
    </w:p>
    <w:p>
      <w:pPr>
        <w:pStyle w:val="Lista"/>
      </w:pPr>
      <w:r>
        <w:t xml:space="preserve">when the transliterated text is encoded, these § characters are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space filler, as distinguished from a different interpretation or the lack of interpretation</w:t>
      </w:r>
    </w:p>
    <w:p>
      <w:pPr>
        <w:pStyle w:val="Lista"/>
      </w:pPr>
      <w:r>
        <w:t xml:space="preserve">multiple iterations of an identical space filler shall be wrapped in a single </w:t>
      </w:r>
      <w:r>
        <w:rPr>
          <w:rStyle w:val="Code"/>
        </w:rPr>
        <w:t>&lt;g&gt;</w:t>
      </w:r>
      <w:r>
        <w:t xml:space="preserve"> tag, so that the number of § characters within that tag corresponds to the number of symbols in the original, as in </w:t>
      </w:r>
      <w:r>
        <w:fldChar w:fldCharType="begin"/>
      </w:r>
      <w:r>
        <w:instrText xml:space="preserve"> REF _Ref182576763 \h </w:instrText>
      </w:r>
      <w:r>
        <w:fldChar w:fldCharType="separate"/>
      </w:r>
      <w:r>
        <w:t xml:space="preserve">Example </w:t>
      </w:r>
      <w:r>
        <w:rPr>
          <w:noProof/>
        </w:rPr>
        <w:t>4.2.4</w:t>
      </w:r>
      <w:r>
        <w:t>.</w:t>
      </w:r>
      <w:r>
        <w:rPr>
          <w:noProof/>
        </w:rPr>
        <w:t>C</w:t>
      </w:r>
      <w:r>
        <w:fldChar w:fldCharType="end"/>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49" w:name="_Ref182576762"/>
            <w:bookmarkStart w:id="450" w:name="_Ref182579118"/>
            <w:r>
              <w:t xml:space="preserve">Example </w:t>
            </w:r>
            <w:fldSimple w:instr=" STYLEREF 3 \s ">
              <w:r>
                <w:rPr>
                  <w:noProof/>
                </w:rPr>
                <w:t>4.2.4</w:t>
              </w:r>
            </w:fldSimple>
            <w:r>
              <w:t>.</w:t>
            </w:r>
            <w:fldSimple w:instr=" SEQ Example \* ALPHABETIC \s 3 ">
              <w:r>
                <w:rPr>
                  <w:noProof/>
                </w:rPr>
                <w:t>B</w:t>
              </w:r>
            </w:fldSimple>
            <w:bookmarkEnd w:id="449"/>
            <w:r>
              <w:t>: encoding a space filler character</w:t>
            </w:r>
            <w:bookmarkEnd w:id="450"/>
          </w:p>
        </w:tc>
      </w:tr>
      <w:tr>
        <w:tc>
          <w:tcPr>
            <w:tcW w:w="5000" w:type="pct"/>
            <w:vAlign w:val="center"/>
          </w:tcPr>
          <w:p>
            <w:pPr>
              <w:pStyle w:val="Image"/>
              <w:rPr>
                <w:rStyle w:val="Code"/>
              </w:rPr>
            </w:pPr>
            <w:r>
              <w:drawing>
                <wp:inline distT="114300" distB="114300" distL="114300" distR="11430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000567" cy="489935"/>
                          </a:xfrm>
                          <a:prstGeom prst="rect">
                            <a:avLst/>
                          </a:prstGeom>
                          <a:ln/>
                        </pic:spPr>
                      </pic:pic>
                    </a:graphicData>
                  </a:graphic>
                </wp:inline>
              </w:drawing>
            </w:r>
          </w:p>
        </w:tc>
      </w:tr>
      <w:tr>
        <w:tc>
          <w:tcPr>
            <w:tcW w:w="5000" w:type="pct"/>
          </w:tcPr>
          <w:p>
            <w:pPr>
              <w:pStyle w:val="CodeParagraph"/>
            </w:pPr>
            <w:r>
              <w:rPr>
                <w:rStyle w:val="Codetext"/>
              </w:rPr>
              <w:t>karuhun di:rghăyūrăro</w:t>
            </w:r>
            <w:r>
              <w:rPr>
                <w:rStyle w:val="Code"/>
              </w:rPr>
              <w:t xml:space="preserve">&lt;g </w:t>
            </w:r>
            <w:r>
              <w:rPr>
                <w:rStyle w:val="Codeattribute"/>
              </w:rPr>
              <w:t>type</w:t>
            </w:r>
            <w:r>
              <w:rPr>
                <w:rStyle w:val="Code"/>
              </w:rPr>
              <w:t>=</w:t>
            </w:r>
            <w:r>
              <w:rPr>
                <w:rStyle w:val="Codevalue"/>
              </w:rPr>
              <w:t>"squiggleVertical"</w:t>
            </w:r>
            <w:r>
              <w:rPr>
                <w:rStyle w:val="Code"/>
              </w:rPr>
              <w:t>&gt;</w:t>
            </w:r>
            <w:r>
              <w:rPr>
                <w:rStyle w:val="Codetext"/>
              </w:rPr>
              <w:t>§</w:t>
            </w:r>
            <w:r>
              <w:rPr>
                <w:rStyle w:val="Code"/>
              </w:rPr>
              <w:t>&lt;/g&gt;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51" w:name="_Ref182576763"/>
            <w:r>
              <w:t xml:space="preserve">Example </w:t>
            </w:r>
            <w:fldSimple w:instr=" STYLEREF 3 \s ">
              <w:r>
                <w:rPr>
                  <w:noProof/>
                </w:rPr>
                <w:t>4.2.4</w:t>
              </w:r>
            </w:fldSimple>
            <w:r>
              <w:t>.</w:t>
            </w:r>
            <w:fldSimple w:instr=" SEQ Example \* ALPHABETIC \s 3 ">
              <w:r>
                <w:rPr>
                  <w:noProof/>
                </w:rPr>
                <w:t>C</w:t>
              </w:r>
            </w:fldSimple>
            <w:bookmarkEnd w:id="451"/>
            <w:r>
              <w:t>: encoding multiple space fillers</w:t>
            </w:r>
          </w:p>
        </w:tc>
      </w:tr>
      <w:tr>
        <w:tc>
          <w:tcPr>
            <w:tcW w:w="5000" w:type="pct"/>
            <w:vAlign w:val="center"/>
          </w:tcPr>
          <w:p>
            <w:pPr>
              <w:pStyle w:val="Image"/>
              <w:rPr>
                <w:rStyle w:val="Code"/>
              </w:rPr>
            </w:pPr>
            <w:r>
              <w:drawing>
                <wp:inline distT="114300" distB="114300" distL="114300" distR="114300">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5"/>
                          <a:srcRect/>
                          <a:stretch>
                            <a:fillRect/>
                          </a:stretch>
                        </pic:blipFill>
                        <pic:spPr>
                          <a:xfrm>
                            <a:off x="0" y="0"/>
                            <a:ext cx="3810000" cy="523875"/>
                          </a:xfrm>
                          <a:prstGeom prst="rect">
                            <a:avLst/>
                          </a:prstGeom>
                          <a:ln/>
                        </pic:spPr>
                      </pic:pic>
                    </a:graphicData>
                  </a:graphic>
                </wp:inline>
              </w:drawing>
            </w:r>
          </w:p>
        </w:tc>
      </w:tr>
      <w:tr>
        <w:tc>
          <w:tcPr>
            <w:tcW w:w="5000" w:type="pct"/>
          </w:tcPr>
          <w:p>
            <w:pPr>
              <w:pStyle w:val="CodeParagraph"/>
            </w:pPr>
            <w:r>
              <w:rPr>
                <w:rStyle w:val="Codetext"/>
              </w:rPr>
              <w:t>kr̥tavān imām·</w:t>
            </w:r>
            <w:r>
              <w:rPr>
                <w:rStyle w:val="Code"/>
              </w:rPr>
              <w:t xml:space="preserve"> &lt;g </w:t>
            </w:r>
            <w:r>
              <w:rPr>
                <w:rStyle w:val="Codeattribute"/>
              </w:rPr>
              <w:t>type</w:t>
            </w:r>
            <w:r>
              <w:rPr>
                <w:rStyle w:val="Code"/>
              </w:rPr>
              <w:t>=</w:t>
            </w:r>
            <w:r>
              <w:rPr>
                <w:rStyle w:val="Codevalue"/>
              </w:rPr>
              <w:t>"gomutraFinal"</w:t>
            </w:r>
            <w:r>
              <w:rPr>
                <w:rStyle w:val="Code"/>
              </w:rPr>
              <w:t>&gt;</w:t>
            </w:r>
            <w:r>
              <w:rPr>
                <w:rStyle w:val="Codetext"/>
              </w:rPr>
              <w:t>§§§§§§</w:t>
            </w:r>
            <w:r>
              <w:rPr>
                <w:rStyle w:val="Code"/>
              </w:rPr>
              <w:t>&lt;/g&gt;</w:t>
            </w:r>
          </w:p>
        </w:tc>
      </w:tr>
    </w:tbl>
    <w:p>
      <w:pPr>
        <w:pStyle w:val="Cmsor4"/>
      </w:pPr>
      <w:bookmarkStart w:id="452" w:name="_ds0gogy82fug" w:colFirst="0" w:colLast="0"/>
      <w:bookmarkStart w:id="453" w:name="_Ref43987396"/>
      <w:bookmarkStart w:id="454" w:name="_Toc183083783"/>
      <w:bookmarkEnd w:id="452"/>
      <w:r>
        <w:t>Miscellaneous symbols</w:t>
      </w:r>
      <w:bookmarkEnd w:id="453"/>
      <w:bookmarkEnd w:id="454"/>
    </w:p>
    <w:p>
      <w:pPr>
        <w:pStyle w:val="Lista"/>
      </w:pPr>
      <w:r>
        <w:t>this subsection applies symbols which are neither alphanumeric, nor clearly assignable to any of the following categories:</w:t>
      </w:r>
    </w:p>
    <w:p>
      <w:pPr>
        <w:pStyle w:val="Lista2"/>
      </w:pPr>
      <w:r>
        <w:t>premodern scribal marks, which are not encoded as textual content (§</w:t>
      </w:r>
      <w:r>
        <w:fldChar w:fldCharType="begin"/>
      </w:r>
      <w:r>
        <w:instrText xml:space="preserve"> REF _Ref156807687 \r \h </w:instrText>
      </w:r>
      <w:r>
        <w:fldChar w:fldCharType="separate"/>
      </w:r>
      <w:r>
        <w:t>4.3.2.2</w:t>
      </w:r>
      <w:r>
        <w:fldChar w:fldCharType="end"/>
      </w:r>
      <w:r>
        <w:t xml:space="preserve"> about marks representing text not inscribed; §</w:t>
      </w:r>
      <w:r>
        <w:fldChar w:fldCharType="begin"/>
      </w:r>
      <w:r>
        <w:instrText xml:space="preserve"> REF _Ref183012048 \r \h </w:instrText>
      </w:r>
      <w:r>
        <w:fldChar w:fldCharType="separate"/>
      </w:r>
      <w:r>
        <w:t>4.4</w:t>
      </w:r>
      <w:r>
        <w:fldChar w:fldCharType="end"/>
      </w:r>
      <w:r>
        <w:t xml:space="preserve"> about marks for scribal correction)</w:t>
      </w:r>
    </w:p>
    <w:p>
      <w:pPr>
        <w:pStyle w:val="Lista2"/>
      </w:pPr>
      <w:r>
        <w:t>punctuation marks as defined in §</w:t>
      </w:r>
      <w:r>
        <w:fldChar w:fldCharType="begin"/>
      </w:r>
      <w:r>
        <w:instrText xml:space="preserve"> REF _Ref182580335 \r \h </w:instrText>
      </w:r>
      <w:r>
        <w:fldChar w:fldCharType="separate"/>
      </w:r>
      <w:r>
        <w:t>4.2.4.2</w:t>
      </w:r>
      <w:r>
        <w:fldChar w:fldCharType="end"/>
      </w:r>
    </w:p>
    <w:p>
      <w:pPr>
        <w:pStyle w:val="Lista2"/>
      </w:pPr>
      <w:r>
        <w:t>space fillers as defined in §</w:t>
      </w:r>
      <w:r>
        <w:fldChar w:fldCharType="begin"/>
      </w:r>
      <w:r>
        <w:instrText xml:space="preserve"> REF _Ref182580186 \r \h </w:instrText>
      </w:r>
      <w:r>
        <w:fldChar w:fldCharType="separate"/>
      </w:r>
      <w:r>
        <w:t>4.2.4.3</w:t>
      </w:r>
      <w:r>
        <w:fldChar w:fldCharType="end"/>
      </w:r>
    </w:p>
    <w:p>
      <w:pPr>
        <w:pStyle w:val="Lista"/>
      </w:pPr>
      <w:r>
        <w:t xml:space="preserve">in our XML files, miscellaneous symbols must be represented by the empty element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_Ref182577960 \h </w:instrText>
      </w:r>
      <w:r>
        <w:fldChar w:fldCharType="separate"/>
      </w:r>
      <w:r>
        <w:t xml:space="preserve">Example </w:t>
      </w:r>
      <w:r>
        <w:rPr>
          <w:noProof/>
        </w:rPr>
        <w:t>4.2.4</w:t>
      </w:r>
      <w:r>
        <w:t>.</w:t>
      </w:r>
      <w:r>
        <w:rPr>
          <w:noProof/>
        </w:rPr>
        <w:t>D</w:t>
      </w:r>
      <w:r>
        <w:fldChar w:fldCharType="end"/>
      </w:r>
    </w:p>
    <w:p>
      <w:pPr>
        <w:pStyle w:val="Lista2"/>
      </w:pPr>
      <w:r>
        <w:lastRenderedPageBreak/>
        <w:t>as explained in §</w:t>
      </w:r>
      <w:r>
        <w:fldChar w:fldCharType="begin"/>
      </w:r>
      <w:r>
        <w:instrText xml:space="preserve"> REF _Ref43987431 \r \h </w:instrText>
      </w:r>
      <w:r>
        <w:fldChar w:fldCharType="separate"/>
      </w:r>
      <w:r>
        <w:t>4.2.1</w:t>
      </w:r>
      <w:r>
        <w:fldChar w:fldCharType="end"/>
      </w:r>
      <w:r>
        <w:t xml:space="preserve">, the absence of content in the </w:t>
      </w:r>
      <w:r>
        <w:rPr>
          <w:rStyle w:val="Code"/>
        </w:rPr>
        <w:t>&lt;g/&gt;</w:t>
      </w:r>
      <w:r>
        <w:t xml:space="preserve"> element means that we make no interpretive assertions as to the function of the symbol</w:t>
      </w:r>
    </w:p>
    <w:p>
      <w:pPr>
        <w:pStyle w:val="Lista"/>
      </w:pPr>
      <w:r>
        <w:t xml:space="preserve">multiple iterations of miscellaneous symbols must be represented by separate </w:t>
      </w:r>
      <w:r>
        <w:rPr>
          <w:rStyle w:val="Code"/>
        </w:rPr>
        <w:t>&lt;g/&gt;</w:t>
      </w:r>
      <w:r>
        <w:t xml:space="preserve"> elements</w:t>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55" w:name="_szxkvje7z9d2" w:colFirst="0" w:colLast="0"/>
            <w:bookmarkStart w:id="456" w:name="_Ref182577960"/>
            <w:bookmarkStart w:id="457" w:name="_Ref44577965"/>
            <w:bookmarkEnd w:id="455"/>
            <w:r>
              <w:t xml:space="preserve">Example </w:t>
            </w:r>
            <w:fldSimple w:instr=" STYLEREF 3 \s ">
              <w:r>
                <w:rPr>
                  <w:noProof/>
                </w:rPr>
                <w:t>4.2.4</w:t>
              </w:r>
            </w:fldSimple>
            <w:r>
              <w:t>.</w:t>
            </w:r>
            <w:fldSimple w:instr=" SEQ Example \* ALPHABETIC \s 3 ">
              <w:r>
                <w:rPr>
                  <w:noProof/>
                </w:rPr>
                <w:t>D</w:t>
              </w:r>
            </w:fldSimple>
            <w:bookmarkEnd w:id="456"/>
            <w:r>
              <w:t>: encoding a miscellaneous symbol</w:t>
            </w:r>
          </w:p>
        </w:tc>
      </w:tr>
      <w:tr>
        <w:tc>
          <w:tcPr>
            <w:tcW w:w="5000" w:type="pct"/>
            <w:vAlign w:val="center"/>
          </w:tcPr>
          <w:p>
            <w:pPr>
              <w:pStyle w:val="Image"/>
              <w:rPr>
                <w:rStyle w:val="Code"/>
              </w:rPr>
            </w:pPr>
            <w:r>
              <w:rPr>
                <w:rStyle w:val="Code"/>
              </w:rPr>
              <w:drawing>
                <wp:inline distT="0" distB="0" distL="0" distR="0">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tc>
          <w:tcPr>
            <w:tcW w:w="5000" w:type="pct"/>
          </w:tcPr>
          <w:p>
            <w:pPr>
              <w:pStyle w:val="CodeParagraph"/>
              <w:rPr>
                <w:rStyle w:val="Codetext"/>
              </w:rPr>
            </w:pPr>
            <w:r>
              <w:rPr>
                <w:rStyle w:val="Code"/>
              </w:rPr>
              <w:t xml:space="preserve">&lt;g </w:t>
            </w:r>
            <w:r>
              <w:rPr>
                <w:rStyle w:val="Codeattribute"/>
              </w:rPr>
              <w:t>type</w:t>
            </w:r>
            <w:r>
              <w:rPr>
                <w:rStyle w:val="Code"/>
              </w:rPr>
              <w:t>=</w:t>
            </w:r>
            <w:r>
              <w:rPr>
                <w:rStyle w:val="Codevalue"/>
              </w:rPr>
              <w:t>"floretQuatrefoil"</w:t>
            </w:r>
            <w:r>
              <w:rPr>
                <w:rStyle w:val="Code"/>
              </w:rPr>
              <w:t xml:space="preserve">/&gt; </w:t>
            </w:r>
            <w:r>
              <w:rPr>
                <w:rStyle w:val="Codetext"/>
              </w:rPr>
              <w:t>svasti</w:t>
            </w:r>
          </w:p>
        </w:tc>
      </w:tr>
    </w:tbl>
    <w:p>
      <w:pPr>
        <w:pStyle w:val="Cmsor3"/>
      </w:pPr>
      <w:bookmarkStart w:id="458" w:name="_Ref182579753"/>
      <w:bookmarkStart w:id="459" w:name="_Toc183083784"/>
      <w:r>
        <w:t>Alphanumeric characters used for a different function</w:t>
      </w:r>
      <w:bookmarkEnd w:id="457"/>
      <w:bookmarkEnd w:id="458"/>
      <w:bookmarkEnd w:id="459"/>
    </w:p>
    <w:p>
      <w:pPr>
        <w:pStyle w:val="Lista"/>
      </w:pPr>
      <w:r>
        <w:t>glyphs that normally represent alphanumeric characters are occasionally used in a function other than their regular value</w:t>
      </w:r>
    </w:p>
    <w:p>
      <w:pPr>
        <w:pStyle w:val="Lista"/>
      </w:pPr>
      <w:r>
        <w:t xml:space="preserve">when an </w:t>
      </w:r>
      <w:r>
        <w:rPr>
          <w:b/>
          <w:bCs/>
        </w:rPr>
        <w:t>alphabetic character functions as a symbol</w:t>
      </w:r>
      <w:r>
        <w:t xml:space="preserve"> </w:t>
      </w:r>
      <w:r>
        <w:rPr>
          <w:noProof/>
        </w:rPr>
        <w:t>(</w:t>
      </w:r>
      <w:r>
        <w:t xml:space="preserve">such as the character </w:t>
      </w:r>
      <w:r>
        <w:rPr>
          <w:rStyle w:val="Foreign"/>
        </w:rPr>
        <w:t>tha</w:t>
      </w:r>
      <w:r>
        <w:t xml:space="preserve">, </w:t>
      </w:r>
      <w:r>
        <w:rPr>
          <w:rStyle w:val="Foreign"/>
        </w:rPr>
        <w:t>cha</w:t>
      </w:r>
      <w:r>
        <w:t xml:space="preserve"> or </w:t>
      </w:r>
      <w:r>
        <w:rPr>
          <w:rStyle w:val="Foreign"/>
        </w:rPr>
        <w:t>chaḥ</w:t>
      </w:r>
      <w:r>
        <w:t xml:space="preserve"> used in some regions and periods as a closing symbol, Salomon 1998: 67)</w:t>
      </w:r>
    </w:p>
    <w:p>
      <w:pPr>
        <w:pStyle w:val="Lista2"/>
      </w:pPr>
      <w:r>
        <w:t>do not use any markup to encode its function, but simply transliterate the character normally, separated by a space from any adjacent text</w:t>
      </w:r>
    </w:p>
    <w:p>
      <w:pPr>
        <w:pStyle w:val="Lista"/>
      </w:pPr>
      <w:r>
        <w:t xml:space="preserve">when a </w:t>
      </w:r>
      <w:r>
        <w:rPr>
          <w:b/>
          <w:bCs/>
        </w:rPr>
        <w:t>numeral sign functions as a symbol</w:t>
      </w:r>
      <w:r>
        <w:t xml:space="preserve"> </w:t>
      </w:r>
      <w:r>
        <w:rPr>
          <w:noProof/>
        </w:rPr>
        <w:t>(</w:t>
      </w:r>
      <w:r>
        <w:t>such as the glyph normally meaning 1, occasionally used as an auspicious opening mark)</w:t>
      </w:r>
    </w:p>
    <w:p>
      <w:pPr>
        <w:pStyle w:val="Lista2"/>
      </w:pPr>
      <w:r>
        <w:t>do not use any markup to encode its function, but also do not apply the semantic markup for numerals described in §</w:t>
      </w:r>
      <w:r>
        <w:fldChar w:fldCharType="begin"/>
      </w:r>
      <w:r>
        <w:instrText xml:space="preserve"> REF _Ref43980607 \r \h  \* MERGEFORMAT </w:instrText>
      </w:r>
      <w:r>
        <w:fldChar w:fldCharType="separate"/>
      </w:r>
      <w:r>
        <w:t>7.1</w:t>
      </w:r>
      <w:r>
        <w:fldChar w:fldCharType="end"/>
      </w:r>
    </w:p>
    <w:p>
      <w:pPr>
        <w:pStyle w:val="Lista"/>
      </w:pPr>
      <w:r>
        <w:t xml:space="preserve">when a </w:t>
      </w:r>
      <w:r>
        <w:rPr>
          <w:b/>
          <w:bCs/>
        </w:rPr>
        <w:t>numeral sign functions as an alphabetic character</w:t>
      </w:r>
      <w:r>
        <w:t xml:space="preserve"> (such as the numeral 2 used in Old Sundanese to represent the phonemes </w:t>
      </w:r>
      <w:r>
        <w:rPr>
          <w:rStyle w:val="Foreign"/>
        </w:rPr>
        <w:t>/ro/</w:t>
      </w:r>
      <w:r>
        <w:t>)</w:t>
      </w:r>
    </w:p>
    <w:p>
      <w:pPr>
        <w:pStyle w:val="Lista2"/>
      </w:pPr>
      <w:r>
        <w:t>do transliterate the character as the applicable numeral, but do not apply the semantic markup for numerals described in §</w:t>
      </w:r>
      <w:r>
        <w:fldChar w:fldCharType="begin"/>
      </w:r>
      <w:r>
        <w:instrText xml:space="preserve"> REF _Ref43980607 \r \h  \* MERGEFORMAT </w:instrText>
      </w:r>
      <w:r>
        <w:fldChar w:fldCharType="separate"/>
      </w:r>
      <w:r>
        <w:t>7.1</w:t>
      </w:r>
      <w:r>
        <w:fldChar w:fldCharType="end"/>
      </w:r>
    </w:p>
    <w:p>
      <w:pPr>
        <w:pStyle w:val="Cmsor2"/>
      </w:pPr>
      <w:bookmarkStart w:id="460" w:name="_1jfnyljo6f10" w:colFirst="0" w:colLast="0"/>
      <w:bookmarkStart w:id="461" w:name="_Ref43989284"/>
      <w:bookmarkStart w:id="462" w:name="_Ref183075544"/>
      <w:bookmarkStart w:id="463" w:name="_Toc183083785"/>
      <w:bookmarkEnd w:id="460"/>
      <w:r>
        <w:t>Space</w:t>
      </w:r>
      <w:bookmarkEnd w:id="461"/>
      <w:r>
        <w:t xml:space="preserve"> left blank in the original</w:t>
      </w:r>
      <w:bookmarkEnd w:id="462"/>
      <w:bookmarkEnd w:id="463"/>
    </w:p>
    <w:p>
      <w:pPr>
        <w:pStyle w:val="Cmsor3"/>
      </w:pPr>
      <w:bookmarkStart w:id="464" w:name="_mczil3ausgeg" w:colFirst="0" w:colLast="0"/>
      <w:bookmarkStart w:id="465" w:name="_Toc183083786"/>
      <w:bookmarkEnd w:id="464"/>
      <w:r>
        <w:t>Encoding space</w:t>
      </w:r>
      <w:bookmarkEnd w:id="465"/>
    </w:p>
    <w:p>
      <w:r>
        <w:t xml:space="preserve">If an inscription contains blank space, this must generally be encoded using the empty element </w:t>
      </w:r>
      <w:r>
        <w:rPr>
          <w:rStyle w:val="Code"/>
        </w:rPr>
        <w:t>&lt;space/&gt;</w:t>
      </w:r>
      <w:r>
        <w:t xml:space="preserve">, which may be used as such without any attributes, but which can take the attributes </w:t>
      </w:r>
      <w:r>
        <w:rPr>
          <w:rStyle w:val="Codeattribute"/>
        </w:rPr>
        <w:t>@type</w:t>
      </w:r>
      <w:r>
        <w:t xml:space="preserve"> for classification, as well as </w:t>
      </w:r>
      <w:r>
        <w:rPr>
          <w:rStyle w:val="Codeattribute"/>
        </w:rPr>
        <w:t>@unit</w:t>
      </w:r>
      <w:r>
        <w:t xml:space="preserve"> and </w:t>
      </w:r>
      <w:r>
        <w:rPr>
          <w:rStyle w:val="Codeattribute"/>
        </w:rPr>
        <w:t>@quantity</w:t>
      </w:r>
      <w:r>
        <w:t xml:space="preserve"> (§</w:t>
      </w:r>
      <w:r>
        <w:fldChar w:fldCharType="begin"/>
      </w:r>
      <w:r>
        <w:instrText xml:space="preserve"> REF _Ref183008428 \r \h </w:instrText>
      </w:r>
      <w:r>
        <w:fldChar w:fldCharType="separate"/>
      </w:r>
      <w:r>
        <w:t>4.3.1.2</w:t>
      </w:r>
      <w:r>
        <w:fldChar w:fldCharType="end"/>
      </w:r>
      <w:r>
        <w:t>) to describe the extent of the space. The subsections of §</w:t>
      </w:r>
      <w:r>
        <w:fldChar w:fldCharType="begin"/>
      </w:r>
      <w:r>
        <w:instrText xml:space="preserve"> REF _Ref183008079 \r \h </w:instrText>
      </w:r>
      <w:r>
        <w:fldChar w:fldCharType="separate"/>
      </w:r>
      <w:r>
        <w:t>4.3.2</w:t>
      </w:r>
      <w:r>
        <w:fldChar w:fldCharType="end"/>
      </w:r>
      <w:r>
        <w:t xml:space="preserve"> describe when to use which attribute, and with what values. </w:t>
      </w:r>
      <w:commentRangeStart w:id="466"/>
      <w:r>
        <w:t xml:space="preserve">As per TG §4.3, you can use the _ character as shorthand for </w:t>
      </w:r>
      <w:r>
        <w:rPr>
          <w:rStyle w:val="Code"/>
        </w:rPr>
        <w:t>&lt;space/&gt;</w:t>
      </w:r>
      <w:r>
        <w:t xml:space="preserve"> without any attributes; this will be automatically converted to markup.</w:t>
      </w:r>
      <w:commentRangeEnd w:id="466"/>
      <w:r>
        <w:rPr>
          <w:rStyle w:val="Jegyzethivatkozs"/>
          <w:rFonts w:cs="Murty Sanskrit"/>
        </w:rPr>
        <w:commentReference w:id="466"/>
      </w:r>
    </w:p>
    <w:p>
      <w:pPr>
        <w:pStyle w:val="Cmsor4"/>
      </w:pPr>
      <w:bookmarkStart w:id="467" w:name="_g16v5ug6dm4p" w:colFirst="0" w:colLast="0"/>
      <w:bookmarkStart w:id="468" w:name="_Ref183011230"/>
      <w:bookmarkStart w:id="469" w:name="_Toc183083787"/>
      <w:bookmarkStart w:id="470" w:name="_Ref43987645"/>
      <w:bookmarkStart w:id="471" w:name="_Ref134026679"/>
      <w:bookmarkEnd w:id="467"/>
      <w:r>
        <w:t>Spaces interacting with text and markup</w:t>
      </w:r>
      <w:bookmarkEnd w:id="468"/>
      <w:bookmarkEnd w:id="469"/>
    </w:p>
    <w:p>
      <w:pPr>
        <w:pStyle w:val="Lista"/>
      </w:pPr>
      <w:r>
        <w:t xml:space="preserve">if an encoded space is at a boundary between XML elements </w:t>
      </w:r>
      <w:r>
        <w:rPr>
          <w:noProof/>
        </w:rPr>
        <w:t>(</w:t>
      </w:r>
      <w:r>
        <w:t xml:space="preserve">e.g. between stanzas, semantic paragraphs, etc.), place the </w:t>
      </w:r>
      <w:r>
        <w:rPr>
          <w:rStyle w:val="Code"/>
        </w:rPr>
        <w:t>&lt;space/&gt;</w:t>
      </w:r>
      <w:r>
        <w:t xml:space="preserve"> element within the structural container to which it can be allocated more logically</w:t>
      </w:r>
    </w:p>
    <w:p>
      <w:pPr>
        <w:pStyle w:val="Lista2"/>
      </w:pPr>
      <w:r>
        <w:t>space used in lieu of punctuation should generally be encoded at the end of the container which it separates from the next</w:t>
      </w:r>
    </w:p>
    <w:p>
      <w:pPr>
        <w:pStyle w:val="Lista2"/>
      </w:pPr>
      <w:r>
        <w:t xml:space="preserve">when a </w:t>
      </w:r>
      <w:commentRangeStart w:id="472"/>
      <w:r>
        <w:t xml:space="preserve">space employed for the separation of semantic or metrical units </w:t>
      </w:r>
      <w:commentRangeEnd w:id="472"/>
      <w:r>
        <w:rPr>
          <w:rStyle w:val="Jegyzethivatkozs"/>
          <w:rFonts w:cs="Murty Sanskrit"/>
        </w:rPr>
        <w:commentReference w:id="472"/>
      </w:r>
      <w:r>
        <w:t xml:space="preserve">appears at an </w:t>
      </w:r>
      <w:r>
        <w:rPr>
          <w:rStyle w:val="Foreign"/>
        </w:rPr>
        <w:t>akṣara</w:t>
      </w:r>
      <w:r>
        <w:t xml:space="preserve"> boundary next to, but not coincident with, a word boundary (because the actual word boundary falls within an </w:t>
      </w:r>
      <w:r>
        <w:rPr>
          <w:rStyle w:val="Foreign"/>
        </w:rPr>
        <w:t>akṣara</w:t>
      </w:r>
      <w:r>
        <w:t>), then simply encode the space at the point where it appears in the original, even if this is within a word and not at the end of the relevant container</w:t>
      </w:r>
    </w:p>
    <w:p>
      <w:pPr>
        <w:pStyle w:val="Lista3"/>
      </w:pPr>
      <w:r>
        <w:t xml:space="preserve">e.g. </w:t>
      </w:r>
      <w:r>
        <w:rPr>
          <w:rStyle w:val="Code"/>
        </w:rPr>
        <w:t xml:space="preserve">&lt;l </w:t>
      </w:r>
      <w:r>
        <w:rPr>
          <w:rStyle w:val="Codeattribute"/>
        </w:rPr>
        <w:t>n</w:t>
      </w:r>
      <w:r>
        <w:rPr>
          <w:rStyle w:val="Codetext"/>
        </w:rPr>
        <w:t>=</w:t>
      </w:r>
      <w:r>
        <w:rPr>
          <w:rStyle w:val="Codevalue"/>
        </w:rPr>
        <w:t>"a"</w:t>
      </w:r>
      <w:r>
        <w:rPr>
          <w:rStyle w:val="Code"/>
        </w:rPr>
        <w:t>&gt;</w:t>
      </w:r>
      <w:r>
        <w:rPr>
          <w:rStyle w:val="Codetext"/>
        </w:rPr>
        <w:t>jayatīndrādidevāsya</w:t>
      </w:r>
      <w:r>
        <w:rPr>
          <w:rStyle w:val="Code"/>
        </w:rPr>
        <w:t xml:space="preserve">&lt;space/&gt;ś&lt;/l&gt;&lt;l </w:t>
      </w:r>
      <w:r>
        <w:rPr>
          <w:rStyle w:val="Codeattribute"/>
        </w:rPr>
        <w:t>n</w:t>
      </w:r>
      <w:r>
        <w:rPr>
          <w:rStyle w:val="Codetext"/>
        </w:rPr>
        <w:t>=</w:t>
      </w:r>
      <w:r>
        <w:rPr>
          <w:rStyle w:val="Codevalue"/>
        </w:rPr>
        <w:t>"b"</w:t>
      </w:r>
      <w:r>
        <w:rPr>
          <w:rStyle w:val="Code"/>
        </w:rPr>
        <w:t>&gt;</w:t>
      </w:r>
      <w:r>
        <w:rPr>
          <w:rStyle w:val="Codetext"/>
        </w:rPr>
        <w:t>śrīmān yajñapatīśvaraḥ</w:t>
      </w:r>
      <w:r>
        <w:rPr>
          <w:rStyle w:val="Code"/>
        </w:rPr>
        <w:t>&lt;/l&gt;</w:t>
      </w:r>
    </w:p>
    <w:p>
      <w:pPr>
        <w:pStyle w:val="Lista"/>
        <w:rPr>
          <w:lang w:eastAsia="en-US" w:bidi="ar-SA"/>
        </w:rPr>
      </w:pPr>
      <w:r>
        <w:t xml:space="preserve">the element </w:t>
      </w:r>
      <w:r>
        <w:rPr>
          <w:rStyle w:val="Code"/>
        </w:rPr>
        <w:t>&lt;space/&gt;</w:t>
      </w:r>
      <w:r>
        <w:t xml:space="preserve"> should normally be separated from surrounding text by editorial spaces in your file, except:</w:t>
      </w:r>
    </w:p>
    <w:p>
      <w:pPr>
        <w:pStyle w:val="Lista2"/>
        <w:rPr>
          <w:lang w:eastAsia="en-US" w:bidi="ar-SA"/>
        </w:rPr>
      </w:pPr>
      <w:r>
        <w:lastRenderedPageBreak/>
        <w:t xml:space="preserve">if a </w:t>
      </w:r>
      <w:r>
        <w:rPr>
          <w:rStyle w:val="Code"/>
        </w:rPr>
        <w:t>&lt;space/&gt;</w:t>
      </w:r>
      <w:r>
        <w:t xml:space="preserve"> occurs within a word of the text, no spaces must be added around the element; see §</w:t>
      </w:r>
      <w:r>
        <w:fldChar w:fldCharType="begin"/>
      </w:r>
      <w:r>
        <w:instrText xml:space="preserve"> REF _Ref43984944 \w \h  \* MERGEFORMAT </w:instrText>
      </w:r>
      <w:r>
        <w:fldChar w:fldCharType="separate"/>
      </w:r>
      <w:r>
        <w:t>8.1.2</w:t>
      </w:r>
      <w:r>
        <w:fldChar w:fldCharType="end"/>
      </w:r>
      <w:r>
        <w:t xml:space="preserve"> for more details.</w:t>
      </w:r>
    </w:p>
    <w:p>
      <w:pPr>
        <w:pStyle w:val="Lista3"/>
        <w:rPr>
          <w:lang w:eastAsia="en-US" w:bidi="ar-SA"/>
        </w:rPr>
      </w:pPr>
      <w:r>
        <w:rPr>
          <w:lang w:eastAsia="en-US" w:bidi="ar-SA"/>
        </w:rPr>
        <w:t>there is no explicit encoding for the fact that a space interrupts a word</w:t>
      </w:r>
    </w:p>
    <w:p>
      <w:pPr>
        <w:pStyle w:val="Lista2"/>
        <w:rPr>
          <w:lang w:eastAsia="en-US" w:bidi="ar-SA"/>
        </w:rPr>
      </w:pPr>
      <w:r>
        <w:t xml:space="preserve">if a </w:t>
      </w:r>
      <w:r>
        <w:rPr>
          <w:rStyle w:val="Code"/>
        </w:rPr>
        <w:t>&lt;space/&gt;</w:t>
      </w:r>
      <w:r>
        <w:t xml:space="preserve"> occurs at the boundary (beginning or end) of a structural container, do not add a space between the containing element’s tag and the </w:t>
      </w:r>
      <w:r>
        <w:rPr>
          <w:rStyle w:val="Code"/>
        </w:rPr>
        <w:t>&lt;space/&gt;</w:t>
      </w:r>
      <w:r>
        <w:t xml:space="preserve"> element</w:t>
      </w:r>
    </w:p>
    <w:p>
      <w:pPr>
        <w:pStyle w:val="Cmsor4"/>
      </w:pPr>
      <w:bookmarkStart w:id="473" w:name="_Ref183008428"/>
      <w:bookmarkStart w:id="474" w:name="_Toc183083788"/>
      <w:r>
        <w:t>The size of spaces</w:t>
      </w:r>
      <w:bookmarkEnd w:id="473"/>
      <w:bookmarkEnd w:id="474"/>
    </w:p>
    <w:p>
      <w:pPr>
        <w:rPr>
          <w:lang w:eastAsia="en-US" w:bidi="ar-SA"/>
        </w:rPr>
      </w:pPr>
      <w:r>
        <w:rPr>
          <w:lang w:eastAsia="en-US" w:bidi="ar-SA"/>
        </w:rPr>
        <w:t xml:space="preserve">The size of a space, </w:t>
      </w:r>
      <w:r>
        <w:t>measured by the approximate number of characters that could have been written in that space, is not to be encoded for spaces which are small, or to which measurement in number of characters does not apply. See the subsections of §</w:t>
      </w:r>
      <w:r>
        <w:fldChar w:fldCharType="begin"/>
      </w:r>
      <w:r>
        <w:instrText xml:space="preserve"> REF _Ref183008079 \r \h </w:instrText>
      </w:r>
      <w:r>
        <w:fldChar w:fldCharType="separate"/>
      </w:r>
      <w:r>
        <w:t>4.3.2</w:t>
      </w:r>
      <w:r>
        <w:fldChar w:fldCharType="end"/>
      </w:r>
      <w:r>
        <w:t xml:space="preserve"> about whether and when the size of a particular space should be encoded. </w:t>
      </w:r>
    </w:p>
    <w:p>
      <w:pPr>
        <w:pStyle w:val="Lista"/>
      </w:pPr>
      <w:r>
        <w:t>to encode the size of a space, add both of the following attributes</w:t>
      </w:r>
    </w:p>
    <w:p>
      <w:pPr>
        <w:pStyle w:val="Lista2"/>
      </w:pPr>
      <w:r>
        <w:rPr>
          <w:rStyle w:val="Codeattribute"/>
        </w:rPr>
        <w:t>@quantity</w:t>
      </w:r>
      <w:r>
        <w:t xml:space="preserve">, whose value shall be the width of the space given as the number of characters that could fit into it </w:t>
      </w:r>
      <w:r>
        <w:rPr>
          <w:noProof/>
        </w:rPr>
        <w:t>(</w:t>
      </w:r>
      <w:r>
        <w:t xml:space="preserve">i.e., the number of widths of an average </w:t>
      </w:r>
      <w:r>
        <w:rPr>
          <w:rStyle w:val="Foreign"/>
        </w:rPr>
        <w:t>akṣara</w:t>
      </w:r>
      <w:r>
        <w:t>)</w:t>
      </w:r>
    </w:p>
    <w:p>
      <w:pPr>
        <w:pStyle w:val="Lista3"/>
      </w:pPr>
      <w:r>
        <w:t>this quantity is always understood to be approximate</w:t>
      </w:r>
    </w:p>
    <w:p>
      <w:pPr>
        <w:pStyle w:val="Lista2"/>
      </w:pPr>
      <w:r>
        <w:rPr>
          <w:rStyle w:val="Codeattribute"/>
        </w:rPr>
        <w:t>@unit</w:t>
      </w:r>
      <w:r>
        <w:t xml:space="preserve">, with the value </w:t>
      </w:r>
      <w:r>
        <w:rPr>
          <w:rStyle w:val="Codevalue"/>
        </w:rPr>
        <w:t>"character"</w:t>
      </w:r>
    </w:p>
    <w:p>
      <w:pPr>
        <w:pStyle w:val="Lista3"/>
      </w:pPr>
      <w:r>
        <w:t>our encoding does not use any other units for encoding the size of spaces</w:t>
      </w:r>
    </w:p>
    <w:p>
      <w:pPr>
        <w:pStyle w:val="Cmsor3"/>
      </w:pPr>
      <w:bookmarkStart w:id="475" w:name="_Ref183008079"/>
      <w:bookmarkStart w:id="476" w:name="_Toc183083789"/>
      <w:bookmarkStart w:id="477" w:name="_Ref183006525"/>
      <w:r>
        <w:t>Types of space</w:t>
      </w:r>
      <w:bookmarkEnd w:id="475"/>
      <w:bookmarkEnd w:id="476"/>
    </w:p>
    <w:p>
      <w:pPr>
        <w:pStyle w:val="Cmsor4"/>
      </w:pPr>
      <w:bookmarkStart w:id="478" w:name="_Ref183011891"/>
      <w:bookmarkStart w:id="479" w:name="_Toc183083790"/>
      <w:r>
        <w:t>Space for semantic segmentation</w:t>
      </w:r>
      <w:bookmarkEnd w:id="470"/>
      <w:bookmarkEnd w:id="471"/>
      <w:bookmarkEnd w:id="477"/>
      <w:bookmarkEnd w:id="478"/>
      <w:bookmarkEnd w:id="479"/>
    </w:p>
    <w:p>
      <w:r>
        <w:t>This subsection is about spaces employed within lines by the creator of an inscription with the presumed purpose of highlighting some aspect of semantic structure, such as spacing</w:t>
      </w:r>
    </w:p>
    <w:p>
      <w:pPr>
        <w:pStyle w:val="Lista"/>
      </w:pPr>
      <w:r>
        <w:t>between words</w:t>
      </w:r>
    </w:p>
    <w:p>
      <w:pPr>
        <w:pStyle w:val="Lista"/>
      </w:pPr>
      <w:r>
        <w:t>after stanzas or verse lines  (excluding spaces at the same horizontal position in multiple lines, dividing the text into separate columns, which may be encoded as gridlike partitions as per §</w:t>
      </w:r>
      <w:r>
        <w:fldChar w:fldCharType="begin"/>
      </w:r>
      <w:r>
        <w:instrText xml:space="preserve"> REF _Ref43984651 \r \h </w:instrText>
      </w:r>
      <w:r>
        <w:fldChar w:fldCharType="separate"/>
      </w:r>
      <w:r>
        <w:t>3.6</w:t>
      </w:r>
      <w:r>
        <w:fldChar w:fldCharType="end"/>
      </w:r>
      <w:r>
        <w:t>)</w:t>
      </w:r>
    </w:p>
    <w:p>
      <w:pPr>
        <w:pStyle w:val="Lista"/>
      </w:pPr>
      <w:r>
        <w:t>at a transition from verse to prose or vice versa</w:t>
      </w:r>
    </w:p>
    <w:p>
      <w:pPr>
        <w:pStyle w:val="Lista"/>
      </w:pPr>
      <w:r>
        <w:t>at points where the topic changes markedly, for instance</w:t>
      </w:r>
    </w:p>
    <w:p>
      <w:pPr>
        <w:pStyle w:val="Lista2"/>
      </w:pPr>
      <w:r>
        <w:t>after an initial salutation or auspicious phrase</w:t>
      </w:r>
    </w:p>
    <w:p>
      <w:pPr>
        <w:pStyle w:val="Lista2"/>
      </w:pPr>
      <w:r>
        <w:t>before a colophon</w:t>
      </w:r>
    </w:p>
    <w:p>
      <w:r>
        <w:t>Regular TEI practice</w:t>
      </w:r>
      <w:r>
        <w:rPr>
          <w:rStyle w:val="Lbjegyzet-hivatkozs"/>
        </w:rPr>
        <w:footnoteReference w:id="27"/>
      </w:r>
      <w:r>
        <w:t xml:space="preserve"> is not to use </w:t>
      </w:r>
      <w:r>
        <w:rPr>
          <w:rStyle w:val="Code"/>
        </w:rPr>
        <w:t>&lt;space/&gt;</w:t>
      </w:r>
      <w:r>
        <w:t xml:space="preserve"> for interword spaces, but since our texts normally use </w:t>
      </w:r>
      <w:r>
        <w:rPr>
          <w:rStyle w:val="Foreign"/>
        </w:rPr>
        <w:t>scripto continua</w:t>
      </w:r>
      <w:r>
        <w:t xml:space="preserve"> (i.e. they do not space words), we generally consider these to be “significant spaces” when they do occur and encode them accordingly.</w:t>
      </w:r>
    </w:p>
    <w:p>
      <w:pPr>
        <w:pStyle w:val="Lista"/>
      </w:pPr>
      <w:r>
        <w:t xml:space="preserve">space employed for semantic segmentation shall be encoded using the </w:t>
      </w:r>
      <w:r>
        <w:rPr>
          <w:rStyle w:val="Code"/>
        </w:rPr>
        <w:t>&lt;space/&gt;</w:t>
      </w:r>
      <w:r>
        <w:t xml:space="preserve"> element without </w:t>
      </w:r>
      <w:r>
        <w:rPr>
          <w:rStyle w:val="Codeattribute"/>
        </w:rPr>
        <w:t>@type</w:t>
      </w:r>
      <w:r>
        <w:t xml:space="preserve"> (i.e. semantic spacing is understood in our convention to be the default type of space)</w:t>
      </w:r>
    </w:p>
    <w:p>
      <w:pPr>
        <w:pStyle w:val="Lista"/>
      </w:pPr>
      <w:r>
        <w:t xml:space="preserve">for </w:t>
      </w:r>
      <w:r>
        <w:rPr>
          <w:b/>
          <w:bCs/>
        </w:rPr>
        <w:t>large semantic spaces</w:t>
      </w:r>
      <w:r>
        <w:rPr>
          <w:noProof/>
        </w:rPr>
        <w:t xml:space="preserve">, defined as having the breadth of </w:t>
      </w:r>
      <w:r>
        <w:t>two or more typical characters, size must always be encoded as per §</w:t>
      </w:r>
      <w:r>
        <w:fldChar w:fldCharType="begin"/>
      </w:r>
      <w:r>
        <w:instrText xml:space="preserve"> REF _Ref183008428 \r \h </w:instrText>
      </w:r>
      <w:r>
        <w:fldChar w:fldCharType="separate"/>
      </w:r>
      <w:r>
        <w:t>4.3.1.2</w:t>
      </w:r>
      <w:r>
        <w:fldChar w:fldCharType="end"/>
      </w:r>
    </w:p>
    <w:p>
      <w:pPr>
        <w:pStyle w:val="Lista"/>
      </w:pPr>
      <w:r>
        <w:t xml:space="preserve">for </w:t>
      </w:r>
      <w:r>
        <w:rPr>
          <w:b/>
          <w:bCs/>
        </w:rPr>
        <w:t>small semantic spaces</w:t>
      </w:r>
      <w:r>
        <w:t xml:space="preserve">, defined as having a breadth less than two typical characters, size shall not be encoded, so such spaces are represented in our encoding by </w:t>
      </w:r>
      <w:r>
        <w:rPr>
          <w:rStyle w:val="Code"/>
        </w:rPr>
        <w:t>&lt;space/&gt;</w:t>
      </w:r>
      <w:r>
        <w:t xml:space="preserve"> without any attributes</w:t>
      </w:r>
    </w:p>
    <w:p>
      <w:pPr>
        <w:pStyle w:val="Lista"/>
      </w:pPr>
      <w:r>
        <w:t>the encoding of small spaces is optional and should be decided on a case by case basis, with considerations such as the following:</w:t>
      </w:r>
    </w:p>
    <w:p>
      <w:pPr>
        <w:pStyle w:val="Lista2"/>
      </w:pPr>
      <w:r>
        <w:t xml:space="preserve">it is generally </w:t>
      </w:r>
      <w:r>
        <w:rPr>
          <w:b/>
          <w:bCs/>
        </w:rPr>
        <w:t>preferable not to encode semantic spaces</w:t>
      </w:r>
      <w:r>
        <w:t xml:space="preserve"> in the following cases:</w:t>
      </w:r>
    </w:p>
    <w:p>
      <w:pPr>
        <w:pStyle w:val="Lista3"/>
      </w:pPr>
      <w:r>
        <w:t>when small spaces appear without an obvious semantic function, such as</w:t>
      </w:r>
    </w:p>
    <w:p>
      <w:pPr>
        <w:pStyle w:val="Lista4"/>
      </w:pPr>
      <w:r>
        <w:t>space between adjacent characters within a word</w:t>
      </w:r>
    </w:p>
    <w:p>
      <w:pPr>
        <w:pStyle w:val="Lista4"/>
      </w:pPr>
      <w:r>
        <w:t>interword spaces that are no larger than spaces occurring between characters within a word</w:t>
      </w:r>
    </w:p>
    <w:p>
      <w:pPr>
        <w:pStyle w:val="Lista4"/>
      </w:pPr>
      <w:r>
        <w:t>note that segments of text written in conspicuously widely spaced characters may be marked up as per §</w:t>
      </w:r>
      <w:r>
        <w:fldChar w:fldCharType="begin"/>
      </w:r>
      <w:r>
        <w:instrText xml:space="preserve"> REF _Ref43987586 \w \h  \* MERGEFORMAT </w:instrText>
      </w:r>
      <w:r>
        <w:fldChar w:fldCharType="separate"/>
      </w:r>
      <w:r>
        <w:t>7.5.6</w:t>
      </w:r>
      <w:r>
        <w:fldChar w:fldCharType="end"/>
      </w:r>
    </w:p>
    <w:p>
      <w:pPr>
        <w:pStyle w:val="Lista3"/>
      </w:pPr>
      <w:r>
        <w:t>when small spaces appear between alphabetic and non-alphabetic characters, such as</w:t>
      </w:r>
    </w:p>
    <w:p>
      <w:pPr>
        <w:pStyle w:val="Lista4"/>
      </w:pPr>
      <w:r>
        <w:t>before and/or after numeral signs</w:t>
      </w:r>
    </w:p>
    <w:p>
      <w:pPr>
        <w:pStyle w:val="Lista4"/>
      </w:pPr>
      <w:r>
        <w:t>before and/or after punctuation marks and other symbols</w:t>
      </w:r>
    </w:p>
    <w:p>
      <w:pPr>
        <w:pStyle w:val="Lista3"/>
      </w:pPr>
      <w:r>
        <w:lastRenderedPageBreak/>
        <w:t>when interword spaces appear with fair consistency throughout an inscription</w:t>
      </w:r>
    </w:p>
    <w:p>
      <w:pPr>
        <w:pStyle w:val="Lista4"/>
      </w:pPr>
      <w:r>
        <w:t xml:space="preserve">this feature of an inscription (i.e. the fact that it does not use </w:t>
      </w:r>
      <w:r>
        <w:rPr>
          <w:rStyle w:val="Foreign"/>
        </w:rPr>
        <w:t>scripto continua</w:t>
      </w:r>
      <w:r>
        <w:t>) may be mentioned in the metadata or commentary rather than being encoded at every instance</w:t>
      </w:r>
    </w:p>
    <w:p>
      <w:pPr>
        <w:pStyle w:val="Lista3"/>
      </w:pPr>
      <w:r>
        <w:t xml:space="preserve">it is generally </w:t>
      </w:r>
      <w:r>
        <w:rPr>
          <w:b/>
          <w:bCs/>
        </w:rPr>
        <w:t>preferable to encode semantic spaces</w:t>
      </w:r>
      <w:r>
        <w:t xml:space="preserve"> in the following cases, even if they are smaller than one typical character width:</w:t>
      </w:r>
    </w:p>
    <w:p>
      <w:pPr>
        <w:pStyle w:val="Lista4"/>
      </w:pPr>
      <w:r>
        <w:t>when interword spaces are used inconsistently in an inscription</w:t>
      </w:r>
    </w:p>
    <w:p>
      <w:pPr>
        <w:pStyle w:val="Lista4"/>
      </w:pPr>
      <w:r>
        <w:t>when a particular space appears in lieu of punctuation at the end of a semantic unit (e.g. stanza, verse line or a topic in prose)</w:t>
      </w:r>
    </w:p>
    <w:p>
      <w:pPr>
        <w:pStyle w:val="Cmsor4"/>
      </w:pPr>
      <w:bookmarkStart w:id="480" w:name="_ezodp8p1jvoq" w:colFirst="0" w:colLast="0"/>
      <w:bookmarkStart w:id="481" w:name="_Ref43987728"/>
      <w:bookmarkStart w:id="482" w:name="_Ref156807687"/>
      <w:bookmarkStart w:id="483" w:name="_Ref156807827"/>
      <w:bookmarkStart w:id="484" w:name="_Toc183083791"/>
      <w:bookmarkEnd w:id="480"/>
      <w:r>
        <w:t xml:space="preserve">Space left blank </w:t>
      </w:r>
      <w:bookmarkEnd w:id="481"/>
      <w:r>
        <w:t>for information not available to the engraver</w:t>
      </w:r>
      <w:bookmarkEnd w:id="482"/>
      <w:bookmarkEnd w:id="483"/>
      <w:bookmarkEnd w:id="484"/>
    </w:p>
    <w:p>
      <w:r>
        <w:t>This subsection is about areas that were left blank when the rest of the inscription was engraved, possibly with the intent to be filled later on, typically in one of the following circumstances:</w:t>
      </w:r>
    </w:p>
    <w:p>
      <w:pPr>
        <w:pStyle w:val="Lista"/>
      </w:pPr>
      <w:r>
        <w:t>certain particulars, such as a name or a date, were to be added later</w:t>
      </w:r>
    </w:p>
    <w:p>
      <w:pPr>
        <w:pStyle w:val="Lista"/>
      </w:pPr>
      <w:r>
        <w:t>the engraver was unable to interpret a character in the prototype he was working from</w:t>
      </w:r>
    </w:p>
    <w:p>
      <w:r>
        <w:t xml:space="preserve">Such spaces are called </w:t>
      </w:r>
      <w:r>
        <w:rPr>
          <w:rStyle w:val="Foreign"/>
        </w:rPr>
        <w:t>vacat</w:t>
      </w:r>
      <w:r>
        <w:t xml:space="preserve"> in the western scholarly tradition.</w:t>
      </w:r>
    </w:p>
    <w:p>
      <w:pPr>
        <w:pStyle w:val="Lista"/>
      </w:pPr>
      <w:r>
        <w:t xml:space="preserve">spaces left blank for missing content must be encoded by adding the attribute </w:t>
      </w:r>
      <w:r>
        <w:rPr>
          <w:rStyle w:val="Codeattribute"/>
        </w:rPr>
        <w:t>@type</w:t>
      </w:r>
      <w:r>
        <w:t xml:space="preserve"> with the value </w:t>
      </w:r>
      <w:r>
        <w:rPr>
          <w:rStyle w:val="Codevalue"/>
        </w:rPr>
        <w:t>"vacat"</w:t>
      </w:r>
      <w:r>
        <w:t xml:space="preserve"> to the </w:t>
      </w:r>
      <w:r>
        <w:rPr>
          <w:rStyle w:val="Code"/>
        </w:rPr>
        <w:t>&lt;space/&gt;</w:t>
      </w:r>
      <w:r>
        <w:t xml:space="preserve"> element and mandatorily encoding size as per §</w:t>
      </w:r>
      <w:r>
        <w:fldChar w:fldCharType="begin"/>
      </w:r>
      <w:r>
        <w:instrText xml:space="preserve"> REF _Ref183008428 \r \h </w:instrText>
      </w:r>
      <w:r>
        <w:fldChar w:fldCharType="separate"/>
      </w:r>
      <w:r>
        <w:t>4.3.1.2</w:t>
      </w:r>
      <w:r>
        <w:fldChar w:fldCharType="end"/>
      </w:r>
      <w:r>
        <w:t>, regardless of the space’s breadth</w:t>
      </w:r>
    </w:p>
    <w:p>
      <w:pPr>
        <w:pStyle w:val="Lista2"/>
      </w:pPr>
      <w:r>
        <w:t xml:space="preserve">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trPr>
          <w:cnfStyle w:val="100000000000" w:firstRow="1" w:lastRow="0" w:firstColumn="0" w:lastColumn="0" w:oddVBand="0" w:evenVBand="0" w:oddHBand="0" w:evenHBand="0" w:firstRowFirstColumn="0" w:firstRowLastColumn="0" w:lastRowFirstColumn="0" w:lastRowLastColumn="0"/>
        </w:trPr>
        <w:tc>
          <w:tcPr>
            <w:tcW w:w="4246" w:type="dxa"/>
          </w:tcPr>
          <w:p>
            <w:pPr>
              <w:pStyle w:val="Kpalrs"/>
            </w:pPr>
            <w:bookmarkStart w:id="485" w:name="_Ref183009530"/>
            <w:r>
              <w:t xml:space="preserve">Figure </w:t>
            </w:r>
            <w:fldSimple w:instr=" SEQ Figure \* ARABIC ">
              <w:r>
                <w:rPr>
                  <w:noProof/>
                </w:rPr>
                <w:t>6</w:t>
              </w:r>
            </w:fldSimple>
            <w:bookmarkEnd w:id="485"/>
            <w:r>
              <w:t xml:space="preserve">. Scribal mark for space where text was </w:t>
            </w:r>
            <w:r>
              <w:br/>
              <w:t>not inscribed</w:t>
            </w:r>
          </w:p>
        </w:tc>
      </w:tr>
      <w:tr>
        <w:tc>
          <w:tcPr>
            <w:tcW w:w="4246" w:type="dxa"/>
          </w:tcPr>
          <w:p>
            <w:pPr>
              <w:pStyle w:val="Image"/>
            </w:pPr>
            <w:r>
              <w:drawing>
                <wp:inline distT="0" distB="0" distL="0" distR="0">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pPr>
        <w:pStyle w:val="Lista"/>
      </w:pPr>
      <w:r>
        <w:t xml:space="preserve">if unwritten space is </w:t>
      </w:r>
      <w:r>
        <w:rPr>
          <w:b/>
          <w:bCs/>
        </w:rPr>
        <w:t>filled with some kind of scribal mark</w:t>
      </w:r>
      <w:r>
        <w:t xml:space="preserve"> such as dotting, horizontal lines, etc., as in </w:t>
      </w:r>
      <w:r>
        <w:fldChar w:fldCharType="begin"/>
      </w:r>
      <w:r>
        <w:instrText xml:space="preserve"> REF _Ref183009530 \h </w:instrText>
      </w:r>
      <w:r>
        <w:fldChar w:fldCharType="separate"/>
      </w:r>
      <w:r>
        <w:t xml:space="preserve">Figure </w:t>
      </w:r>
      <w:r>
        <w:rPr>
          <w:noProof/>
        </w:rPr>
        <w:t>6</w:t>
      </w:r>
      <w:r>
        <w:fldChar w:fldCharType="end"/>
      </w:r>
    </w:p>
    <w:p>
      <w:pPr>
        <w:pStyle w:val="Lista2"/>
      </w:pPr>
      <w:r>
        <w:t>use the same encoding as above and describe the marking in an apparatus note attached to this locus</w:t>
      </w:r>
    </w:p>
    <w:p>
      <w:pPr>
        <w:pStyle w:val="Lista2"/>
      </w:pPr>
      <w:r>
        <w:t>note that such scribal marks are different from the symbols we call space fillers (§</w:t>
      </w:r>
      <w:r>
        <w:fldChar w:fldCharType="begin"/>
      </w:r>
      <w:r>
        <w:instrText xml:space="preserve"> REF _Ref182580156 \r \h </w:instrText>
      </w:r>
      <w:r>
        <w:fldChar w:fldCharType="separate"/>
      </w:r>
      <w:r>
        <w:t>4.2.4.3</w:t>
      </w:r>
      <w:r>
        <w:fldChar w:fldCharType="end"/>
      </w:r>
      <w:r>
        <w:t>), used to fill up a line to the margin</w:t>
      </w:r>
    </w:p>
    <w:p>
      <w:pPr>
        <w:pStyle w:val="Lista"/>
      </w:pPr>
      <w:r>
        <w:t xml:space="preserve">if space was </w:t>
      </w:r>
      <w:r>
        <w:rPr>
          <w:b/>
          <w:bCs/>
        </w:rPr>
        <w:t>at first left blank, then partially filled</w:t>
      </w:r>
      <w:r>
        <w:t xml:space="preserve"> </w:t>
      </w:r>
      <w:r>
        <w:rPr>
          <w:noProof/>
        </w:rPr>
        <w:t>(</w:t>
      </w:r>
      <w:r>
        <w:t>with some blank space remaining), proceed as follows</w:t>
      </w:r>
    </w:p>
    <w:p>
      <w:pPr>
        <w:pStyle w:val="Lista2"/>
      </w:pPr>
      <w:r>
        <w:t>if there is any uncertainty about the presence of an addition or its exact extent,</w:t>
      </w:r>
    </w:p>
    <w:p>
      <w:pPr>
        <w:pStyle w:val="Lista3"/>
      </w:pPr>
      <w:r>
        <w:t>mark up only the remaining blank space in this way</w:t>
      </w:r>
    </w:p>
    <w:p>
      <w:pPr>
        <w:pStyle w:val="Lista3"/>
      </w:pPr>
      <w:r>
        <w:t>do not apply any extra markup to the text that may be an addition</w:t>
      </w:r>
    </w:p>
    <w:p>
      <w:pPr>
        <w:pStyle w:val="Lista3"/>
      </w:pPr>
      <w:r>
        <w:t>if you wish, describe the phenomenon in an apparatus note or the commentary</w:t>
      </w:r>
    </w:p>
    <w:p>
      <w:pPr>
        <w:pStyle w:val="Lista2"/>
      </w:pPr>
      <w:r>
        <w:t>if you are certain about both the existence and the size of the text filled in later,</w:t>
      </w:r>
    </w:p>
    <w:p>
      <w:pPr>
        <w:pStyle w:val="Lista3"/>
      </w:pPr>
      <w:r>
        <w:t>encode a vacat for the entire length of the original space</w:t>
      </w:r>
    </w:p>
    <w:p>
      <w:pPr>
        <w:pStyle w:val="Lista3"/>
      </w:pPr>
      <w:r>
        <w:t xml:space="preserve">mark up the added text as a premodern inline addition </w:t>
      </w:r>
      <w:r>
        <w:rPr>
          <w:noProof/>
        </w:rPr>
        <w:t>(</w:t>
      </w:r>
      <w:r>
        <w:t>§</w:t>
      </w:r>
      <w:r>
        <w:fldChar w:fldCharType="begin"/>
      </w:r>
      <w:r>
        <w:instrText xml:space="preserve"> REF _Ref43978471 \r \h  \* MERGEFORMAT </w:instrText>
      </w:r>
      <w:r>
        <w:fldChar w:fldCharType="separate"/>
      </w:r>
      <w:r>
        <w:t>4.4.3</w:t>
      </w:r>
      <w:r>
        <w:fldChar w:fldCharType="end"/>
      </w:r>
      <w:r>
        <w:t>)</w:t>
      </w:r>
    </w:p>
    <w:p>
      <w:pPr>
        <w:pStyle w:val="Lista4"/>
      </w:pPr>
      <w:r>
        <w:t xml:space="preserve">before the </w:t>
      </w:r>
      <w:r>
        <w:rPr>
          <w:rStyle w:val="Code"/>
        </w:rPr>
        <w:t>&lt;space/&gt;</w:t>
      </w:r>
      <w:r>
        <w:t xml:space="preserve"> element if all of the remaining space is after the addition</w:t>
      </w:r>
    </w:p>
    <w:p>
      <w:pPr>
        <w:pStyle w:val="Lista4"/>
      </w:pPr>
      <w:r>
        <w:t xml:space="preserve">after the </w:t>
      </w:r>
      <w:r>
        <w:rPr>
          <w:rStyle w:val="Code"/>
        </w:rPr>
        <w:t>&lt;space/&gt;</w:t>
      </w:r>
      <w:r>
        <w:t xml:space="preserve"> element if some or all of the remaining space is before the addition</w:t>
      </w:r>
    </w:p>
    <w:p>
      <w:pPr>
        <w:pStyle w:val="Lista2"/>
      </w:pPr>
      <w:r>
        <w:t>if you suspect that some space was at first left blank, then completely filled with text later on, do not encode a space and describe the situation in an apparatus note or the commentary</w:t>
      </w:r>
    </w:p>
    <w:p>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t>4.4.4</w:t>
      </w:r>
      <w:r>
        <w:fldChar w:fldCharType="end"/>
      </w:r>
    </w:p>
    <w:p>
      <w:pPr>
        <w:pStyle w:val="Cmsor4"/>
      </w:pPr>
      <w:bookmarkStart w:id="486" w:name="_8rva2rlyx9df" w:colFirst="0" w:colLast="0"/>
      <w:bookmarkStart w:id="487" w:name="_3hdkntv18hp0" w:colFirst="0" w:colLast="0"/>
      <w:bookmarkStart w:id="488" w:name="_Ref43985107"/>
      <w:bookmarkStart w:id="489" w:name="_Toc183083792"/>
      <w:bookmarkEnd w:id="486"/>
      <w:bookmarkEnd w:id="487"/>
      <w:r>
        <w:t>Space imposed by physical necessity</w:t>
      </w:r>
      <w:bookmarkEnd w:id="488"/>
      <w:bookmarkEnd w:id="489"/>
    </w:p>
    <w:p>
      <w:r>
        <w:t>This subsection is about spaces left blank because a physical feature of the support prevented the engraver from writing on a certain area. Encoding such interruptions as “significant space” is helpful because their presence may be the cause of non-standard sandhi and scribal errors.</w:t>
      </w:r>
    </w:p>
    <w:p>
      <w:pPr>
        <w:pStyle w:val="Lista"/>
      </w:pPr>
      <w:r>
        <w:t>the encoding of spaces imposed by physical necessity is optional, especially when encoding a printed edition without access to the original or a surrogate</w:t>
      </w:r>
    </w:p>
    <w:p>
      <w:pPr>
        <w:pStyle w:val="Lista"/>
      </w:pPr>
      <w:r>
        <w:t>however, if you do choose to encode any such space in an edition, then do so consistently throughout that particular edition</w:t>
      </w:r>
    </w:p>
    <w:p>
      <w:pPr>
        <w:pStyle w:val="Lista2"/>
      </w:pPr>
      <w:r>
        <w:lastRenderedPageBreak/>
        <w:t>consistency does not necessarily mean encoding each and every imposed space; instead, you may opt for one of the following strategies:</w:t>
      </w:r>
    </w:p>
    <w:p>
      <w:pPr>
        <w:pStyle w:val="Lista3"/>
      </w:pPr>
      <w:r>
        <w:t>encoding all imposed spaces of a particular class (as discussed below), but not encoding other classes</w:t>
      </w:r>
    </w:p>
    <w:p>
      <w:pPr>
        <w:pStyle w:val="Lista3"/>
      </w:pPr>
      <w:r>
        <w:t>encoding imposed spaces when they disrupt the text by falling inside a word, but not encoding them when they fall between words</w:t>
      </w:r>
    </w:p>
    <w:p>
      <w:pPr>
        <w:pStyle w:val="Lista2"/>
      </w:pPr>
      <w:r>
        <w:t>consistency should be complete within an edition, but cannot be realistically expected across our entire corpus or even across the body of texts encoded by a single person</w:t>
      </w:r>
    </w:p>
    <w:p>
      <w:pPr>
        <w:pStyle w:val="Lista3"/>
      </w:pPr>
      <w:r>
        <w:t>aiming for consistency across your subcorpus is a good idea, but feel free to adopt a different strategy for any text where this seems desirable</w:t>
      </w:r>
    </w:p>
    <w:p>
      <w:pPr>
        <w:pStyle w:val="Lista"/>
      </w:pPr>
      <w:r>
        <w:t xml:space="preserve">when encoding spaces imposed by physical necessity, distinguish these from other spaces by adding the attribute </w:t>
      </w:r>
      <w:r>
        <w:rPr>
          <w:rStyle w:val="Codeattribute"/>
        </w:rPr>
        <w:t>@type</w:t>
      </w:r>
      <w:r>
        <w:t xml:space="preserve"> to </w:t>
      </w:r>
      <w:r>
        <w:rPr>
          <w:rStyle w:val="Code"/>
        </w:rPr>
        <w:t>&lt;space/&gt;</w:t>
      </w:r>
      <w:r>
        <w:t>, with a value corresponding to one of the following classes of imposed space</w:t>
      </w:r>
    </w:p>
    <w:p>
      <w:pPr>
        <w:pStyle w:val="Lista2"/>
      </w:pPr>
      <w:r>
        <w:rPr>
          <w:rStyle w:val="Codevalue"/>
        </w:rPr>
        <w:t>"binding-hole"</w:t>
      </w:r>
      <w:r>
        <w:t xml:space="preserve"> if the </w:t>
      </w:r>
      <w:r>
        <w:rPr>
          <w:b/>
          <w:bCs/>
        </w:rPr>
        <w:t>binding hole in a copper plate</w:t>
      </w:r>
      <w:r>
        <w:t xml:space="preserve"> affects the text of a line</w:t>
      </w:r>
    </w:p>
    <w:p>
      <w:pPr>
        <w:pStyle w:val="Lista3"/>
      </w:pPr>
      <w:r>
        <w:t>see also below for special instructions concerning the encoding of such holes</w:t>
      </w:r>
    </w:p>
    <w:p>
      <w:pPr>
        <w:pStyle w:val="Lista2"/>
      </w:pPr>
      <w:r>
        <w:rPr>
          <w:rStyle w:val="Codevalue"/>
        </w:rPr>
        <w:t>"descender"</w:t>
      </w:r>
      <w:r>
        <w:t xml:space="preserve"> if a space was left blank in a line because (part of) </w:t>
      </w:r>
      <w:r>
        <w:rPr>
          <w:b/>
          <w:bCs/>
        </w:rPr>
        <w:t>another character hanging down</w:t>
      </w:r>
      <w:r>
        <w:t xml:space="preserve"> from the previous line encroaches on the current line</w:t>
      </w:r>
    </w:p>
    <w:p>
      <w:pPr>
        <w:pStyle w:val="Lista2"/>
      </w:pPr>
      <w:r>
        <w:rPr>
          <w:rStyle w:val="Codevalue"/>
        </w:rPr>
        <w:t>"ascender"</w:t>
      </w:r>
      <w:r>
        <w:t xml:space="preserve"> if a space was left blank in a line because (part of) </w:t>
      </w:r>
      <w:r>
        <w:rPr>
          <w:b/>
          <w:bCs/>
        </w:rPr>
        <w:t>another character popping up</w:t>
      </w:r>
      <w:r>
        <w:t xml:space="preserve"> from the following line encroaches on the current line</w:t>
      </w:r>
    </w:p>
    <w:p>
      <w:pPr>
        <w:pStyle w:val="Lista2"/>
      </w:pPr>
      <w:r>
        <w:rPr>
          <w:rStyle w:val="Codevalue"/>
        </w:rPr>
        <w:t>"defect"</w:t>
      </w:r>
      <w:r>
        <w:t xml:space="preserve"> if the writing skips </w:t>
      </w:r>
      <w:r>
        <w:rPr>
          <w:b/>
          <w:bCs/>
        </w:rPr>
        <w:t>a blemish of the surface</w:t>
      </w:r>
      <w:r>
        <w:t xml:space="preserve"> that was not deliberately created (such as a natural crack or pit, or a fault in the creation of the writing surface)</w:t>
      </w:r>
    </w:p>
    <w:p>
      <w:pPr>
        <w:pStyle w:val="Lista2"/>
      </w:pPr>
      <w:r>
        <w:rPr>
          <w:rStyle w:val="Codevalue"/>
        </w:rPr>
        <w:t>"feature"</w:t>
      </w:r>
      <w:r>
        <w:t xml:space="preserve"> if the writing skips </w:t>
      </w:r>
      <w:r>
        <w:rPr>
          <w:b/>
          <w:bCs/>
        </w:rPr>
        <w:t xml:space="preserve">a </w:t>
      </w:r>
      <w:commentRangeStart w:id="490"/>
      <w:r>
        <w:rPr>
          <w:b/>
          <w:bCs/>
        </w:rPr>
        <w:t>deliberately created feature</w:t>
      </w:r>
      <w:r>
        <w:t xml:space="preserve"> </w:t>
      </w:r>
      <w:commentRangeEnd w:id="490"/>
      <w:r>
        <w:rPr>
          <w:rStyle w:val="Jegyzethivatkozs"/>
          <w:rFonts w:cs="Murty Sanskrit"/>
        </w:rPr>
        <w:commentReference w:id="490"/>
      </w:r>
      <w:r>
        <w:t>(other than binding holes, ascenders and descenders covered above) on the surface (such as engraved artwork, high relief, or a seal attached directly to a copper plate)</w:t>
      </w:r>
    </w:p>
    <w:p>
      <w:pPr>
        <w:pStyle w:val="Lista2"/>
      </w:pPr>
      <w:r>
        <w:t>should you encounter a space that you feel was imposed on the engraver by a physical feature, yet none of the types listed below classify it correctly, contact the authors to discuss adding a new type</w:t>
      </w:r>
    </w:p>
    <w:p>
      <w:pPr>
        <w:pStyle w:val="Lista"/>
      </w:pPr>
      <w:r>
        <w:t xml:space="preserve">imposed spaces must always be encoded without further attributes, i.e. never use </w:t>
      </w:r>
      <w:r>
        <w:rPr>
          <w:rStyle w:val="Codeattribute"/>
        </w:rPr>
        <w:t>@quantity</w:t>
      </w:r>
      <w:r>
        <w:t xml:space="preserve"> and </w:t>
      </w:r>
      <w:r>
        <w:rPr>
          <w:rStyle w:val="Codeattribute"/>
        </w:rPr>
        <w:t>@unit</w:t>
      </w:r>
      <w:r>
        <w:t xml:space="preserve"> to encode their size</w:t>
      </w:r>
    </w:p>
    <w:p>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pPr>
        <w:pStyle w:val="Lista"/>
      </w:pPr>
      <w:r>
        <w:t>unlike other encoded spaces, imposed space will frequently occur within a word, in which case you should not surround the element with editorial spaces (§</w:t>
      </w:r>
      <w:r>
        <w:fldChar w:fldCharType="begin"/>
      </w:r>
      <w:r>
        <w:instrText xml:space="preserve"> REF _Ref183011230 \r \h </w:instrText>
      </w:r>
      <w:r>
        <w:fldChar w:fldCharType="separate"/>
      </w:r>
      <w:r>
        <w:t>4.3.1.1</w:t>
      </w:r>
      <w:r>
        <w:fldChar w:fldCharType="end"/>
      </w:r>
      <w:r>
        <w:t>)</w:t>
      </w:r>
    </w:p>
    <w:p>
      <w:pPr>
        <w:pStyle w:val="Lista"/>
        <w:rPr>
          <w:rFonts w:ascii="Arial" w:hAnsi="Arial" w:cs="Arial"/>
        </w:rPr>
      </w:pPr>
      <w:r>
        <w:t>when a single surface irregularity affects more than one line in this way, separately encode an imposed space for every affected line</w:t>
      </w:r>
    </w:p>
    <w:p>
      <w:pPr>
        <w:pStyle w:val="Lista2"/>
        <w:rPr>
          <w:rFonts w:ascii="Arial" w:hAnsi="Arial" w:cs="Arial"/>
        </w:rPr>
      </w:pPr>
      <w:r>
        <w:t>we shall not use explicit encoding for the fact that these interruptions are due to a single irregularity (but this may be mentioned in the layout description)</w:t>
      </w:r>
    </w:p>
    <w:p>
      <w:pPr>
        <w:pStyle w:val="Lista"/>
      </w:pPr>
      <w:bookmarkStart w:id="491" w:name="_mo8ye4cvqr4s" w:colFirst="0" w:colLast="0"/>
      <w:bookmarkEnd w:id="491"/>
      <w:r>
        <w:t xml:space="preserve">when </w:t>
      </w:r>
      <w:r>
        <w:rPr>
          <w:b/>
          <w:bCs/>
        </w:rPr>
        <w:t>encoding binding holes in copper plates or manuscripts</w:t>
      </w:r>
      <w:r>
        <w:t>, keep in mind that the occasion for encoding is not the presence of a binding hole, but the fact that such a hole has obliged the engraver to skip horizontally, therefore</w:t>
      </w:r>
    </w:p>
    <w:p>
      <w:pPr>
        <w:pStyle w:val="Lista2"/>
      </w:pPr>
      <w:r>
        <w:rPr>
          <w:b/>
          <w:bCs/>
        </w:rPr>
        <w:t>do not</w:t>
      </w:r>
      <w:r>
        <w:t xml:space="preserve"> encode a space for a hole that is fully outside a margin line </w:t>
      </w:r>
      <w:r>
        <w:rPr>
          <w:noProof/>
        </w:rPr>
        <w:t>(</w:t>
      </w:r>
      <w:r>
        <w:t xml:space="preserve">in the area surrounding the text field), as in </w:t>
      </w:r>
      <w:r>
        <w:fldChar w:fldCharType="begin"/>
      </w:r>
      <w:r>
        <w:instrText xml:space="preserve"> REF _Ref44063881 \h  \* MERGEFORMAT </w:instrText>
      </w:r>
      <w:r>
        <w:fldChar w:fldCharType="separate"/>
      </w:r>
      <w:r>
        <w:t xml:space="preserve">Example </w:t>
      </w:r>
      <w:r>
        <w:rPr>
          <w:noProof/>
        </w:rPr>
        <w:t>4.3.2.A</w:t>
      </w:r>
      <w:r>
        <w:fldChar w:fldCharType="end"/>
      </w:r>
      <w:r>
        <w:t>/1</w:t>
      </w:r>
    </w:p>
    <w:p>
      <w:pPr>
        <w:pStyle w:val="Lista2"/>
      </w:pPr>
      <w:r>
        <w:rPr>
          <w:b/>
          <w:bCs/>
        </w:rPr>
        <w:t>do not</w:t>
      </w:r>
      <w:r>
        <w:t xml:space="preserve"> encode a space for a hole that lies within the text field, but between lines, as in </w:t>
      </w:r>
      <w:r>
        <w:fldChar w:fldCharType="begin"/>
      </w:r>
      <w:r>
        <w:instrText xml:space="preserve"> REF _Ref44063881 \h  \* MERGEFORMAT </w:instrText>
      </w:r>
      <w:r>
        <w:fldChar w:fldCharType="separate"/>
      </w:r>
      <w:r>
        <w:t xml:space="preserve">Example </w:t>
      </w:r>
      <w:r>
        <w:rPr>
          <w:noProof/>
        </w:rPr>
        <w:t>4.3.2.A</w:t>
      </w:r>
      <w:r>
        <w:fldChar w:fldCharType="end"/>
      </w:r>
      <w:r>
        <w:t>/2</w:t>
      </w:r>
    </w:p>
    <w:p>
      <w:pPr>
        <w:pStyle w:val="Lista3"/>
      </w:pPr>
      <w:r>
        <w:t>this applies even if lines above/below the hole bend, or if characters in those lines are distorted in order to accommodate the hole</w:t>
      </w:r>
    </w:p>
    <w:p>
      <w:pPr>
        <w:pStyle w:val="Lista2"/>
      </w:pPr>
      <w:r>
        <w:rPr>
          <w:b/>
          <w:bCs/>
        </w:rPr>
        <w:t>optionally</w:t>
      </w:r>
      <w:r>
        <w:t xml:space="preserve"> encode a space for a hole that is on or within the margin line, causing one or more text lines to begin with an indent, as in </w:t>
      </w:r>
      <w:r>
        <w:fldChar w:fldCharType="begin"/>
      </w:r>
      <w:r>
        <w:instrText xml:space="preserve"> REF _Ref44063881 \h  \* MERGEFORMAT </w:instrText>
      </w:r>
      <w:r>
        <w:fldChar w:fldCharType="separate"/>
      </w:r>
      <w:r>
        <w:t xml:space="preserve">Example </w:t>
      </w:r>
      <w:r>
        <w:rPr>
          <w:noProof/>
        </w:rPr>
        <w:t>4.3.2.A</w:t>
      </w:r>
      <w:r>
        <w:fldChar w:fldCharType="end"/>
      </w:r>
      <w:r>
        <w:t>/3</w:t>
      </w:r>
    </w:p>
    <w:p>
      <w:pPr>
        <w:pStyle w:val="Lista2"/>
      </w:pPr>
      <w:r>
        <w:rPr>
          <w:b/>
          <w:bCs/>
        </w:rPr>
        <w:t>preferably</w:t>
      </w:r>
      <w:r>
        <w:t xml:space="preserve"> encode a space for a hole that is fully within the text field, interrupting one or more text lines, as in </w:t>
      </w:r>
      <w:r>
        <w:fldChar w:fldCharType="begin"/>
      </w:r>
      <w:r>
        <w:instrText xml:space="preserve"> REF _Ref44063881 \h  \* MERGEFORMAT </w:instrText>
      </w:r>
      <w:r>
        <w:fldChar w:fldCharType="separate"/>
      </w:r>
      <w:r>
        <w:t xml:space="preserve">Example </w:t>
      </w:r>
      <w:r>
        <w:rPr>
          <w:noProof/>
        </w:rPr>
        <w:t>4.3.2.A</w:t>
      </w:r>
      <w:r>
        <w:fldChar w:fldCharType="end"/>
      </w:r>
      <w:r>
        <w:t>/4</w:t>
      </w:r>
    </w:p>
    <w:p>
      <w:pPr>
        <w:pStyle w:val="Lista3"/>
      </w:pPr>
      <w:r>
        <w:t>this applies to all lines that skip some space around the hole, even if the hole itself does not penetrate into the area where a line’s text could have been inscribed</w:t>
      </w:r>
    </w:p>
    <w:p>
      <w:pPr>
        <w:pStyle w:val="Lista2"/>
      </w:pPr>
      <w:r>
        <w:lastRenderedPageBreak/>
        <w:t>keep in mind that binding holes, whether encoded individually or not, must be described in your layout description</w:t>
      </w:r>
    </w:p>
    <w:p/>
    <w:tbl>
      <w:tblPr>
        <w:tblStyle w:val="CodeSampleTable"/>
        <w:tblW w:w="5000" w:type="pct"/>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492" w:name="_Ref44063881"/>
            <w:bookmarkStart w:id="493" w:name="_Ref44063878"/>
            <w:r>
              <w:t xml:space="preserve">Example </w:t>
            </w:r>
            <w:fldSimple w:instr=" STYLEREF 3 \s ">
              <w:r>
                <w:rPr>
                  <w:noProof/>
                </w:rPr>
                <w:t>4.3.2</w:t>
              </w:r>
            </w:fldSimple>
            <w:r>
              <w:t>.</w:t>
            </w:r>
            <w:fldSimple w:instr=" SEQ Example \* ALPHABETIC \s 3 ">
              <w:r>
                <w:rPr>
                  <w:noProof/>
                </w:rPr>
                <w:t>A</w:t>
              </w:r>
            </w:fldSimple>
            <w:bookmarkEnd w:id="492"/>
            <w:r>
              <w:t>: positions of a binding hole relative to text</w:t>
            </w:r>
            <w:bookmarkEnd w:id="493"/>
          </w:p>
        </w:tc>
      </w:tr>
      <w:tr>
        <w:tc>
          <w:tcPr>
            <w:tcW w:w="1000" w:type="pct"/>
            <w:vAlign w:val="center"/>
          </w:tcPr>
          <w:p>
            <w:pPr>
              <w:pStyle w:val="Tabletext"/>
              <w:keepNext/>
              <w:jc w:val="center"/>
            </w:pPr>
            <w:r>
              <w:t>1</w:t>
            </w:r>
          </w:p>
        </w:tc>
        <w:tc>
          <w:tcPr>
            <w:tcW w:w="1000" w:type="pct"/>
            <w:vAlign w:val="center"/>
          </w:tcPr>
          <w:p>
            <w:pPr>
              <w:pStyle w:val="Tabletext"/>
              <w:keepNext/>
              <w:jc w:val="center"/>
            </w:pPr>
            <w:r>
              <w:t>2</w:t>
            </w:r>
          </w:p>
        </w:tc>
        <w:tc>
          <w:tcPr>
            <w:tcW w:w="1000" w:type="pct"/>
            <w:vAlign w:val="center"/>
          </w:tcPr>
          <w:p>
            <w:pPr>
              <w:pStyle w:val="Tabletext"/>
              <w:keepNext/>
              <w:jc w:val="center"/>
            </w:pPr>
            <w:r>
              <w:t>3</w:t>
            </w:r>
          </w:p>
        </w:tc>
        <w:tc>
          <w:tcPr>
            <w:tcW w:w="1000" w:type="pct"/>
            <w:vAlign w:val="center"/>
          </w:tcPr>
          <w:p>
            <w:pPr>
              <w:pStyle w:val="Tabletext"/>
              <w:keepNext/>
              <w:jc w:val="center"/>
            </w:pPr>
            <w:r>
              <w:t>4</w:t>
            </w:r>
          </w:p>
        </w:tc>
        <w:tc>
          <w:tcPr>
            <w:tcW w:w="1000" w:type="pct"/>
          </w:tcPr>
          <w:p>
            <w:pPr>
              <w:pStyle w:val="Tabletext"/>
              <w:keepNext/>
              <w:jc w:val="center"/>
            </w:pPr>
            <w:r>
              <w:t>5</w:t>
            </w:r>
          </w:p>
        </w:tc>
      </w:tr>
      <w:tr>
        <w:tc>
          <w:tcPr>
            <w:tcW w:w="1000" w:type="pct"/>
            <w:vAlign w:val="center"/>
          </w:tcPr>
          <w:p>
            <w:pPr>
              <w:pStyle w:val="Image"/>
            </w:pPr>
            <w: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pPr>
              <w:pStyle w:val="Image"/>
            </w:pPr>
            <w:r>
              <w:rPr>
                <w:bdr w:val="none" w:sz="0" w:space="0" w:color="auto" w:frame="1"/>
              </w:rPr>
              <w:drawing>
                <wp:inline distT="0" distB="0" distL="0" distR="0">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pPr>
        <w:pStyle w:val="Cmsor4"/>
      </w:pPr>
      <w:bookmarkStart w:id="494" w:name="_4ie6uwnthfaw" w:colFirst="0" w:colLast="0"/>
      <w:bookmarkStart w:id="495" w:name="_9qk9995s9cyz" w:colFirst="0" w:colLast="0"/>
      <w:bookmarkStart w:id="496" w:name="_Ref63674539"/>
      <w:bookmarkStart w:id="497" w:name="_Toc183083793"/>
      <w:bookmarkStart w:id="498" w:name="_Ref43985257"/>
      <w:bookmarkEnd w:id="494"/>
      <w:bookmarkEnd w:id="495"/>
      <w:r>
        <w:t>Unclassified space</w:t>
      </w:r>
      <w:bookmarkEnd w:id="496"/>
      <w:bookmarkEnd w:id="497"/>
    </w:p>
    <w:p>
      <w:r>
        <w:t>This subsection concerns spaces which may be deemed significant even though they cannot be assigned to any of the types dealt with above.</w:t>
      </w:r>
    </w:p>
    <w:p>
      <w:pPr>
        <w:pStyle w:val="Lista"/>
      </w:pPr>
      <w:r>
        <w:t>spaces may, for instance, be unclassified because</w:t>
      </w:r>
    </w:p>
    <w:p>
      <w:pPr>
        <w:pStyle w:val="Lista2"/>
      </w:pPr>
      <w:r>
        <w:t>working without access to a good surrogate, you cannot decide if any of the classes apply, or</w:t>
      </w:r>
    </w:p>
    <w:p>
      <w:pPr>
        <w:pStyle w:val="Lista2"/>
      </w:pPr>
      <w:r>
        <w:t>none of these types correspond closely enough to your hypothesis of why the space is present</w:t>
      </w:r>
    </w:p>
    <w:p>
      <w:pPr>
        <w:pStyle w:val="Lista"/>
      </w:pPr>
      <w:r>
        <w:t xml:space="preserve">unclassified spaces shall be encoded using </w:t>
      </w:r>
      <w:r>
        <w:rPr>
          <w:rStyle w:val="Code"/>
        </w:rPr>
        <w:t>&lt;space/&gt;</w:t>
      </w:r>
      <w:r>
        <w:t xml:space="preserve"> with </w:t>
      </w:r>
      <w:r>
        <w:rPr>
          <w:rStyle w:val="Codeattribute"/>
        </w:rPr>
        <w:t>@type</w:t>
      </w:r>
      <w:r>
        <w:rPr>
          <w:rStyle w:val="Code"/>
        </w:rPr>
        <w:t>=</w:t>
      </w:r>
      <w:r>
        <w:rPr>
          <w:rStyle w:val="Codevalue"/>
        </w:rPr>
        <w:t>"unclassified"</w:t>
      </w:r>
    </w:p>
    <w:p>
      <w:pPr>
        <w:pStyle w:val="Lista"/>
      </w:pPr>
      <w:r>
        <w:t>as in the case of semantic spacing (§</w:t>
      </w:r>
      <w:r>
        <w:fldChar w:fldCharType="begin"/>
      </w:r>
      <w:r>
        <w:instrText xml:space="preserve"> REF _Ref183011891 \r \h </w:instrText>
      </w:r>
      <w:r>
        <w:fldChar w:fldCharType="separate"/>
      </w:r>
      <w:r>
        <w:t>4.3.2.1</w:t>
      </w:r>
      <w:r>
        <w:fldChar w:fldCharType="end"/>
      </w:r>
      <w:r>
        <w:t>),</w:t>
      </w:r>
    </w:p>
    <w:p>
      <w:pPr>
        <w:pStyle w:val="Lista2"/>
      </w:pPr>
      <w:r>
        <w:t>add no further attributes for small spaces (less than two character widths)</w:t>
      </w:r>
    </w:p>
    <w:p>
      <w:pPr>
        <w:pStyle w:val="Lista2"/>
      </w:pPr>
      <w:r>
        <w:t>for larger spaces (two or more character widths), encode size as per §</w:t>
      </w:r>
      <w:r>
        <w:fldChar w:fldCharType="begin"/>
      </w:r>
      <w:r>
        <w:instrText xml:space="preserve"> REF _Ref183008428 \r \h </w:instrText>
      </w:r>
      <w:r>
        <w:fldChar w:fldCharType="separate"/>
      </w:r>
      <w:r>
        <w:t>4.3.1.2</w:t>
      </w:r>
      <w:r>
        <w:fldChar w:fldCharType="end"/>
      </w:r>
    </w:p>
    <w:p>
      <w:pPr>
        <w:pStyle w:val="Cmsor3"/>
      </w:pPr>
      <w:bookmarkStart w:id="499" w:name="_Ref134027392"/>
      <w:bookmarkStart w:id="500" w:name="_Toc183083794"/>
      <w:bookmarkStart w:id="501" w:name="_Ref182216826"/>
      <w:r>
        <w:t>Not all blanks are space</w:t>
      </w:r>
      <w:bookmarkEnd w:id="499"/>
      <w:bookmarkEnd w:id="500"/>
    </w:p>
    <w:p>
      <w:r>
        <w:t>Space left blank in a text for the sake of visual layout should not, as a rule, be marked up as space. Such features should be mentioned in the layout description for human readers, and may be encoded as follows:</w:t>
      </w:r>
    </w:p>
    <w:p>
      <w:pPr>
        <w:pStyle w:val="Lista"/>
      </w:pPr>
      <w:r>
        <w:t xml:space="preserve">for </w:t>
      </w:r>
      <w:r>
        <w:rPr>
          <w:b/>
          <w:bCs/>
        </w:rPr>
        <w:t>inline layout blanks</w:t>
      </w:r>
      <w:r>
        <w:t>: optionally encode specially aligned lines as per §</w:t>
      </w:r>
      <w:r>
        <w:fldChar w:fldCharType="begin"/>
      </w:r>
      <w:r>
        <w:instrText xml:space="preserve"> REF _Ref43987598 \r \h </w:instrText>
      </w:r>
      <w:r>
        <w:fldChar w:fldCharType="separate"/>
      </w:r>
      <w:r>
        <w:t>7.5.3</w:t>
      </w:r>
      <w:r>
        <w:fldChar w:fldCharType="end"/>
      </w:r>
      <w:r>
        <w:t xml:space="preserve"> when spaces appear</w:t>
      </w:r>
    </w:p>
    <w:p>
      <w:pPr>
        <w:pStyle w:val="Lista2"/>
      </w:pPr>
      <w:r>
        <w:t>at the end of a line that begins flush with the left margin</w:t>
      </w:r>
    </w:p>
    <w:p>
      <w:pPr>
        <w:pStyle w:val="Lista2"/>
      </w:pPr>
      <w:r>
        <w:t>at the beginning of a line that ends flush with the right margin</w:t>
      </w:r>
    </w:p>
    <w:p>
      <w:pPr>
        <w:pStyle w:val="Lista2"/>
      </w:pPr>
      <w:r>
        <w:t>at the beginning and end of a line that is centred between the two margins</w:t>
      </w:r>
    </w:p>
    <w:p>
      <w:pPr>
        <w:pStyle w:val="Lista2"/>
      </w:pPr>
      <w:r>
        <w:t>between all or some words or characters, as applicable, in a line that is justified to both margins</w:t>
      </w:r>
    </w:p>
    <w:p>
      <w:pPr>
        <w:pStyle w:val="Lista"/>
      </w:pPr>
      <w:r>
        <w:t xml:space="preserve">for </w:t>
      </w:r>
      <w:r>
        <w:rPr>
          <w:b/>
          <w:bCs/>
        </w:rPr>
        <w:t>blanks</w:t>
      </w:r>
      <w:r>
        <w:t xml:space="preserve"> appearing </w:t>
      </w:r>
      <w:r>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t xml:space="preserve">Example </w:t>
      </w:r>
      <w:r>
        <w:rPr>
          <w:noProof/>
        </w:rPr>
        <w:t>3.6.1</w:t>
      </w:r>
      <w:r>
        <w:t>.</w:t>
      </w:r>
      <w:r>
        <w:rPr>
          <w:noProof/>
        </w:rPr>
        <w:t>A</w:t>
      </w:r>
      <w:r>
        <w:fldChar w:fldCharType="end"/>
      </w:r>
      <w:r>
        <w:t>: optionally encode gridlike partitions as per §</w:t>
      </w:r>
      <w:r>
        <w:fldChar w:fldCharType="begin"/>
      </w:r>
      <w:r>
        <w:instrText xml:space="preserve"> REF _Ref43984651 \r \h </w:instrText>
      </w:r>
      <w:r>
        <w:fldChar w:fldCharType="separate"/>
      </w:r>
      <w:r>
        <w:t>3.6</w:t>
      </w:r>
      <w:r>
        <w:fldChar w:fldCharType="end"/>
      </w:r>
    </w:p>
    <w:p>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t>4.3.1.1</w:t>
      </w:r>
      <w:r>
        <w:fldChar w:fldCharType="end"/>
      </w:r>
    </w:p>
    <w:p>
      <w:pPr>
        <w:pStyle w:val="Lista2"/>
      </w:pPr>
      <w:r>
        <w:t xml:space="preserve">conversely, if spaces left blank after some or all metrical units in a text or part of a text are staggered line after line as in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rather than lining up vertically to divide the text into columns, then they are likewise to be marked up as semantic spaces as per §</w:t>
      </w:r>
      <w:r>
        <w:fldChar w:fldCharType="begin"/>
      </w:r>
      <w:r>
        <w:instrText xml:space="preserve"> REF _Ref134026679 \r \h </w:instrText>
      </w:r>
      <w:r>
        <w:fldChar w:fldCharType="separate"/>
      </w:r>
      <w:r>
        <w:t>4.3.1.1</w:t>
      </w:r>
      <w:r>
        <w:fldChar w:fldCharType="end"/>
      </w:r>
    </w:p>
    <w:p>
      <w:pPr>
        <w:pStyle w:val="Lista3"/>
      </w:pPr>
      <w:r>
        <w:t>the reason for this is that in this case the spaces separately function to split semantic units, but do not together comprise a layout feature of the inscription as a whole</w:t>
      </w:r>
    </w:p>
    <w:p>
      <w:pPr>
        <w:pStyle w:val="Lista"/>
      </w:pPr>
      <w:r>
        <w:t xml:space="preserve">for </w:t>
      </w:r>
      <w:r>
        <w:rPr>
          <w:b/>
          <w:bCs/>
        </w:rPr>
        <w:t>blank areas between lines</w:t>
      </w:r>
      <w:r>
        <w:t>: by default encode nothing</w:t>
      </w:r>
    </w:p>
    <w:p>
      <w:pPr>
        <w:pStyle w:val="Lista2"/>
      </w:pPr>
      <w:r>
        <w:t xml:space="preserve">create no </w:t>
      </w:r>
      <w:r>
        <w:rPr>
          <w:rStyle w:val="Code"/>
        </w:rPr>
        <w:t>&lt;lb/&gt;</w:t>
      </w:r>
      <w:r>
        <w:t xml:space="preserve"> elements for empty lines and insert no </w:t>
      </w:r>
      <w:r>
        <w:rPr>
          <w:rStyle w:val="Code"/>
        </w:rPr>
        <w:t>&lt;space/&gt;</w:t>
      </w:r>
      <w:r>
        <w:t xml:space="preserve"> elements to represent them</w:t>
      </w:r>
    </w:p>
    <w:p>
      <w:pPr>
        <w:pStyle w:val="Lista2"/>
      </w:pPr>
      <w:r>
        <w:t>the regular line spacing and any deviations from it should be described for human readers in the layout description</w:t>
      </w:r>
    </w:p>
    <w:p>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t>3.8.2</w:t>
      </w:r>
      <w:r>
        <w:fldChar w:fldCharType="end"/>
      </w:r>
    </w:p>
    <w:p>
      <w:pPr>
        <w:pStyle w:val="Lista"/>
      </w:pPr>
      <w:r>
        <w:t xml:space="preserve">for </w:t>
      </w:r>
      <w:r>
        <w:rPr>
          <w:b/>
          <w:bCs/>
        </w:rPr>
        <w:t>blank pages in copper plates</w:t>
      </w:r>
      <w:r>
        <w:t xml:space="preserve">: encode </w:t>
      </w:r>
      <w:r>
        <w:rPr>
          <w:rStyle w:val="Code"/>
        </w:rPr>
        <w:t>&lt;pb/&gt;</w:t>
      </w:r>
      <w:r>
        <w:t xml:space="preserve"> elements for the blank pages as per §</w:t>
      </w:r>
      <w:r>
        <w:fldChar w:fldCharType="begin"/>
      </w:r>
      <w:r>
        <w:instrText xml:space="preserve"> REF _Ref182318940 \r \h </w:instrText>
      </w:r>
      <w:r>
        <w:fldChar w:fldCharType="separate"/>
      </w:r>
      <w:r>
        <w:t>3.4.2.1</w:t>
      </w:r>
      <w:r>
        <w:fldChar w:fldCharType="end"/>
      </w:r>
      <w:r>
        <w:t xml:space="preserve">, but insert no </w:t>
      </w:r>
      <w:r>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502" w:name="_Ref182995673"/>
            <w:r>
              <w:t xml:space="preserve">Example </w:t>
            </w:r>
            <w:fldSimple w:instr=" STYLEREF 3 \s ">
              <w:r>
                <w:rPr>
                  <w:noProof/>
                </w:rPr>
                <w:t>4.3.3</w:t>
              </w:r>
            </w:fldSimple>
            <w:r>
              <w:t>.</w:t>
            </w:r>
            <w:fldSimple w:instr=" SEQ Example \* ALPHABETIC \s 3 ">
              <w:r>
                <w:rPr>
                  <w:noProof/>
                </w:rPr>
                <w:t>A</w:t>
              </w:r>
            </w:fldSimple>
            <w:bookmarkEnd w:id="502"/>
            <w:r>
              <w:t>: spacing between prosodic units</w:t>
            </w:r>
          </w:p>
        </w:tc>
      </w:tr>
      <w:tr>
        <w:tc>
          <w:tcPr>
            <w:tcW w:w="5000" w:type="pct"/>
          </w:tcPr>
          <w:p>
            <w:pPr>
              <w:pStyle w:val="Image"/>
            </w:pPr>
            <w:r>
              <w:lastRenderedPageBreak/>
              <w:t>&amp;&amp;&amp;</w:t>
            </w:r>
          </w:p>
        </w:tc>
      </w:tr>
      <w:tr>
        <w:tc>
          <w:tcPr>
            <w:tcW w:w="5000" w:type="pct"/>
          </w:tcPr>
          <w:p>
            <w:pPr>
              <w:pStyle w:val="TableNote"/>
            </w:pPr>
            <w:r>
              <w:t>in this inscription, spaces have been left blank in the text at caesuras and line ends</w:t>
            </w:r>
          </w:p>
          <w:p>
            <w:pPr>
              <w:pStyle w:val="TableNote"/>
            </w:pPr>
            <w:r>
              <w:t xml:space="preserve">however, the spaces do not line up one below the other (as they do in </w:t>
            </w:r>
            <w:r>
              <w:fldChar w:fldCharType="begin"/>
            </w:r>
            <w:r>
              <w:instrText xml:space="preserve"> REF _Ref44078509 \h  \* MERGEFORMAT </w:instrText>
            </w:r>
            <w:r>
              <w:fldChar w:fldCharType="separate"/>
            </w:r>
            <w:r>
              <w:t>Example 3.6.1.A</w:t>
            </w:r>
            <w:r>
              <w:fldChar w:fldCharType="end"/>
            </w:r>
            <w:r>
              <w:t>)</w:t>
            </w:r>
          </w:p>
          <w:p>
            <w:pPr>
              <w:pStyle w:val="TableNote"/>
            </w:pPr>
            <w:r>
              <w:t>therefore, they are to be encoded as semantic spaces, not as gridlike milestones</w:t>
            </w:r>
          </w:p>
        </w:tc>
      </w:tr>
      <w:tr>
        <w:tc>
          <w:tcPr>
            <w:tcW w:w="5000" w:type="pct"/>
          </w:tcPr>
          <w:p>
            <w:pPr>
              <w:pStyle w:val="CodeParagraph"/>
              <w:rPr>
                <w:rStyle w:val="Code"/>
              </w:rPr>
            </w:pP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Chip the glasses and </w:t>
            </w:r>
            <w:r>
              <w:rPr>
                <w:rStyle w:val="Code"/>
              </w:rPr>
              <w:t>&lt;space/&gt;</w:t>
            </w:r>
            <w:r>
              <w:rPr>
                <w:rStyle w:val="Codetext"/>
              </w:rPr>
              <w:t xml:space="preserve"> crack the plates! </w:t>
            </w:r>
            <w:r>
              <w:rPr>
                <w:rStyle w:val="Code"/>
              </w:rPr>
              <w:t xml:space="preserve">&lt;lb </w:t>
            </w:r>
          </w:p>
          <w:p>
            <w:pPr>
              <w:pStyle w:val="CodeParagraph"/>
              <w:rPr>
                <w:rStyle w:val="Code"/>
              </w:rPr>
            </w:pPr>
            <w:r>
              <w:rPr>
                <w:rStyle w:val="Codeattribute"/>
              </w:rPr>
              <w:t>n</w:t>
            </w:r>
            <w:r>
              <w:rPr>
                <w:rStyle w:val="Code"/>
              </w:rPr>
              <w:t>=</w:t>
            </w:r>
            <w:r>
              <w:rPr>
                <w:rStyle w:val="Codevalue"/>
              </w:rPr>
              <w:t>"2"</w:t>
            </w:r>
            <w:r>
              <w:rPr>
                <w:rStyle w:val="Code"/>
              </w:rPr>
              <w:t>/&gt;</w:t>
            </w:r>
            <w:r>
              <w:rPr>
                <w:rStyle w:val="Codetext"/>
              </w:rPr>
              <w:t xml:space="preserve">Blunt the knives and </w:t>
            </w:r>
            <w:r>
              <w:rPr>
                <w:rStyle w:val="Code"/>
              </w:rPr>
              <w:t>&lt;space/&gt;</w:t>
            </w:r>
            <w:r>
              <w:rPr>
                <w:rStyle w:val="Codetext"/>
              </w:rPr>
              <w:t xml:space="preserve"> bend the forks!</w:t>
            </w:r>
            <w:r>
              <w:rPr>
                <w:rStyle w:val="Code"/>
              </w:rPr>
              <w:t xml:space="preserve"> &lt;lb </w:t>
            </w:r>
          </w:p>
          <w:p>
            <w:pPr>
              <w:pStyle w:val="CodeParagraph"/>
              <w:rPr>
                <w:rStyle w:val="Code"/>
              </w:rPr>
            </w:pPr>
            <w:r>
              <w:rPr>
                <w:rStyle w:val="Codeattribute"/>
              </w:rPr>
              <w:t>n</w:t>
            </w:r>
            <w:r>
              <w:rPr>
                <w:rStyle w:val="Code"/>
              </w:rPr>
              <w:t>=</w:t>
            </w:r>
            <w:r>
              <w:rPr>
                <w:rStyle w:val="Codevalue"/>
              </w:rPr>
              <w:t>"3"</w:t>
            </w:r>
            <w:r>
              <w:rPr>
                <w:rStyle w:val="Code"/>
              </w:rPr>
              <w:t>/&gt;</w:t>
            </w:r>
            <w:r>
              <w:rPr>
                <w:rStyle w:val="Codetext"/>
              </w:rPr>
              <w:t xml:space="preserve">That’s what Bilbo </w:t>
            </w:r>
            <w:r>
              <w:rPr>
                <w:rStyle w:val="Code"/>
              </w:rPr>
              <w:t>&lt;space/&gt;</w:t>
            </w:r>
            <w:r>
              <w:rPr>
                <w:rStyle w:val="Codetext"/>
              </w:rPr>
              <w:t xml:space="preserve"> Baggins hates— </w:t>
            </w:r>
            <w:r>
              <w:rPr>
                <w:rStyle w:val="Code"/>
              </w:rPr>
              <w:t xml:space="preserve">&lt;lb </w:t>
            </w:r>
          </w:p>
          <w:p>
            <w:pPr>
              <w:pStyle w:val="CodeParagraph"/>
              <w:rPr>
                <w:rStyle w:val="Code"/>
                <w:color w:val="000000" w:themeColor="text1"/>
              </w:rPr>
            </w:pPr>
            <w:r>
              <w:rPr>
                <w:rStyle w:val="Codeattribute"/>
              </w:rPr>
              <w:t>n</w:t>
            </w:r>
            <w:r>
              <w:rPr>
                <w:rStyle w:val="Code"/>
              </w:rPr>
              <w:t>=</w:t>
            </w:r>
            <w:r>
              <w:rPr>
                <w:rStyle w:val="Codevalue"/>
              </w:rPr>
              <w:t>"4"</w:t>
            </w:r>
            <w:r>
              <w:rPr>
                <w:rStyle w:val="Code"/>
              </w:rPr>
              <w:t>/&gt;</w:t>
            </w:r>
            <w:r>
              <w:rPr>
                <w:rStyle w:val="Codetext"/>
              </w:rPr>
              <w:t xml:space="preserve">Smash the bottles and </w:t>
            </w:r>
            <w:r>
              <w:rPr>
                <w:rStyle w:val="Code"/>
              </w:rPr>
              <w:t>&lt;space/&gt;</w:t>
            </w:r>
            <w:r>
              <w:rPr>
                <w:rStyle w:val="Codetext"/>
              </w:rPr>
              <w:t xml:space="preserve"> burn the corks!</w:t>
            </w:r>
            <w:r>
              <w:rPr>
                <w:rStyle w:val="Code"/>
              </w:rPr>
              <w:t>&lt;/p&gt;</w:t>
            </w:r>
          </w:p>
        </w:tc>
      </w:tr>
    </w:tbl>
    <w:p>
      <w:pPr>
        <w:pStyle w:val="Cmsor2"/>
      </w:pPr>
      <w:bookmarkStart w:id="503" w:name="_Ref183012048"/>
      <w:bookmarkStart w:id="504" w:name="_Toc183083795"/>
      <w:r>
        <w:t>Premodern scribal intervention</w:t>
      </w:r>
      <w:bookmarkEnd w:id="498"/>
      <w:bookmarkEnd w:id="501"/>
      <w:bookmarkEnd w:id="503"/>
      <w:bookmarkEnd w:id="504"/>
    </w:p>
    <w:p>
      <w:pPr>
        <w:pStyle w:val="Cmsor3"/>
      </w:pPr>
      <w:bookmarkStart w:id="505" w:name="_Toc183083796"/>
      <w:r>
        <w:t>Overview</w:t>
      </w:r>
      <w:bookmarkEnd w:id="505"/>
    </w:p>
    <w:p>
      <w:r>
        <w:t>By “scribe” we mean any person who has made a purposeful and meaningful contribution to the engraved text before modern study.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 (as in addition, discussed in §</w:t>
      </w:r>
      <w:r>
        <w:fldChar w:fldCharType="begin"/>
      </w:r>
      <w:r>
        <w:instrText xml:space="preserve"> REF _Ref43978471 \r \h </w:instrText>
      </w:r>
      <w:r>
        <w:fldChar w:fldCharType="separate"/>
      </w:r>
      <w:r>
        <w:t>4.4.3</w:t>
      </w:r>
      <w:r>
        <w:fldChar w:fldCharType="end"/>
      </w:r>
      <w:r>
        <w:t xml:space="preserve"> and correction, §</w:t>
      </w:r>
      <w:r>
        <w:fldChar w:fldCharType="begin"/>
      </w:r>
      <w:r>
        <w:instrText xml:space="preserve"> REF _Ref74727538 \r \h </w:instrText>
      </w:r>
      <w:r>
        <w:fldChar w:fldCharType="separate"/>
      </w:r>
      <w:r>
        <w:t>4.4.4</w:t>
      </w:r>
      <w:r>
        <w:fldChar w:fldCharType="end"/>
      </w:r>
      <w:r>
        <w:t>), but it may also be destructive in a deliberate and targeted manner (deletion, §</w:t>
      </w:r>
      <w:r>
        <w:fldChar w:fldCharType="begin"/>
      </w:r>
      <w:r>
        <w:instrText xml:space="preserve"> REF _Ref43985171 \r \h </w:instrText>
      </w:r>
      <w:r>
        <w:fldChar w:fldCharType="separate"/>
      </w:r>
      <w:r>
        <w:t>4.4.2</w:t>
      </w:r>
      <w:r>
        <w:fldChar w:fldCharType="end"/>
      </w:r>
      <w:r>
        <w:t xml:space="preserve">), thus explicitly including the precise deletion of clearly circumscribed sections of an inscription </w:t>
      </w:r>
      <w:r>
        <w:rPr>
          <w:noProof/>
        </w:rPr>
        <w:t>(</w:t>
      </w:r>
      <w:r>
        <w:t>e.g. of names). Scribal intervention does not include the purposeful or accidental effacement of an entire inscription or random parts thereof, nor the engraving of a palimpsest over a pre-existing inscription.</w:t>
      </w:r>
    </w:p>
    <w:p>
      <w:pPr>
        <w:pStyle w:val="Cmsor3"/>
      </w:pPr>
      <w:bookmarkStart w:id="506" w:name="_an1iq23tb1j" w:colFirst="0" w:colLast="0"/>
      <w:bookmarkStart w:id="507" w:name="_Ref43985171"/>
      <w:bookmarkStart w:id="508" w:name="_Toc183083797"/>
      <w:bookmarkEnd w:id="506"/>
      <w:r>
        <w:t>Scribal deletion</w:t>
      </w:r>
      <w:bookmarkEnd w:id="507"/>
      <w:bookmarkEnd w:id="508"/>
    </w:p>
    <w:p>
      <w:pPr>
        <w:rPr>
          <w:lang w:eastAsia="en-US" w:bidi="ar-SA"/>
        </w:rPr>
      </w:pPr>
      <w:r>
        <w:rPr>
          <w:lang w:eastAsia="en-US" w:bidi="ar-SA"/>
        </w:rPr>
        <w:t xml:space="preserve">This subsection concerns deliberate deletion by a scribe. </w:t>
      </w:r>
      <w:r>
        <w:t>Deletion accompanied by a corrective addition is treated in §</w:t>
      </w:r>
      <w:r>
        <w:fldChar w:fldCharType="begin"/>
      </w:r>
      <w:r>
        <w:instrText xml:space="preserve"> REF _Ref74727538 \r \h </w:instrText>
      </w:r>
      <w:r>
        <w:fldChar w:fldCharType="separate"/>
      </w:r>
      <w:r>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t>5</w:t>
      </w:r>
      <w:r>
        <w:fldChar w:fldCharType="end"/>
      </w:r>
      <w:r>
        <w:t>, while space left blank in an inscription is discussed in §</w:t>
      </w:r>
      <w:r>
        <w:fldChar w:fldCharType="begin"/>
      </w:r>
      <w:r>
        <w:instrText xml:space="preserve"> REF _Ref183075544 \r \h </w:instrText>
      </w:r>
      <w:r>
        <w:fldChar w:fldCharType="separate"/>
      </w:r>
      <w:r>
        <w:t>4.3</w:t>
      </w:r>
      <w:r>
        <w:fldChar w:fldCharType="end"/>
      </w:r>
      <w:r>
        <w:t>. When it is doubtful whether purposeful deletion has taken place, choose the encoding for the phenomenon you deem most likely, and discuss in an apparatus note or the commentary.</w:t>
      </w:r>
    </w:p>
    <w:p>
      <w:pPr>
        <w:pStyle w:val="Lista"/>
      </w:pPr>
      <w:r>
        <w:t xml:space="preserve">text that was deleted in premodern time is to be wrapped in the element </w:t>
      </w:r>
      <w:r>
        <w:rPr>
          <w:rStyle w:val="Code"/>
        </w:rPr>
        <w:t>&lt;del&gt;</w:t>
      </w:r>
      <w:r>
        <w:t xml:space="preserve"> for deletion</w:t>
      </w:r>
    </w:p>
    <w:p>
      <w:pPr>
        <w:pStyle w:val="Lista"/>
      </w:pPr>
      <w:r>
        <w:t>in other words, this element must always contain text or markup equivalent to text</w:t>
      </w:r>
    </w:p>
    <w:p>
      <w:pPr>
        <w:pStyle w:val="Lista2"/>
      </w:pPr>
      <w:r>
        <w:t>if the vestiges of the deleted text cannot be read with confidence, use the applicable markup (§</w:t>
      </w:r>
      <w:r>
        <w:fldChar w:fldCharType="begin"/>
      </w:r>
      <w:r>
        <w:instrText xml:space="preserve"> REF _Ref43988752 \r \h </w:instrText>
      </w:r>
      <w:r>
        <w:fldChar w:fldCharType="separate"/>
      </w:r>
      <w:r>
        <w:t>5</w:t>
      </w:r>
      <w:r>
        <w:fldChar w:fldCharType="end"/>
      </w:r>
      <w:r>
        <w:t xml:space="preserve">) within the </w:t>
      </w:r>
      <w:r>
        <w:rPr>
          <w:rStyle w:val="Code"/>
        </w:rPr>
        <w:t>&lt;del&gt;</w:t>
      </w:r>
      <w:r>
        <w:t xml:space="preserve"> element</w:t>
      </w:r>
    </w:p>
    <w:p>
      <w:pPr>
        <w:pStyle w:val="Lista3"/>
        <w:rPr>
          <w:rStyle w:val="Code"/>
          <w:rFonts w:ascii="Gentium Plus" w:hAnsi="Gentium Plus" w:cs="Arial Unicode MS"/>
          <w:noProof w:val="0"/>
          <w:color w:val="auto"/>
          <w:shd w:val="clear" w:color="auto" w:fill="auto"/>
        </w:rPr>
      </w:pPr>
      <w:r>
        <w:t>in particular, deleted characters that cannot be read must be marked up as a lacuna (§</w:t>
      </w:r>
      <w:r>
        <w:fldChar w:fldCharType="begin"/>
      </w:r>
      <w:r>
        <w:instrText xml:space="preserve"> REF _Ref43979611 \r \h </w:instrText>
      </w:r>
      <w:r>
        <w:fldChar w:fldCharType="separate"/>
      </w:r>
      <w:r>
        <w:t>5.4</w:t>
      </w:r>
      <w:r>
        <w:fldChar w:fldCharType="end"/>
      </w:r>
      <w:r>
        <w:t xml:space="preserve">) within the deletion, e.g. </w:t>
      </w:r>
      <w:r>
        <w:rPr>
          <w:rStyle w:val="Code"/>
        </w:rPr>
        <w:t xml:space="preserve">&lt;del&gt;&lt;gap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/&gt;&lt;/del&gt;</w:t>
      </w:r>
    </w:p>
    <w:p>
      <w:pPr>
        <w:pStyle w:val="Lista2"/>
      </w:pPr>
      <w:r>
        <w:t>as with any markup on transliterated text, the granularity of deletion markup is determined by transliterated characters; thus</w:t>
      </w:r>
    </w:p>
    <w:p>
      <w:pPr>
        <w:pStyle w:val="Lista3"/>
      </w:pPr>
      <w:r>
        <w:t xml:space="preserve">the deletion of a character component that is separable in transliteration can and must be marked up separately, e.g. </w:t>
      </w:r>
      <w:r>
        <w:rPr>
          <w:rStyle w:val="Codetext"/>
        </w:rPr>
        <w:t>mā</w:t>
      </w:r>
      <w:r>
        <w:rPr>
          <w:rStyle w:val="Code"/>
        </w:rPr>
        <w:t>&lt;del&gt;</w:t>
      </w:r>
      <w:r>
        <w:rPr>
          <w:rStyle w:val="Codetext"/>
        </w:rPr>
        <w:t>ṁ</w:t>
      </w:r>
      <w:r>
        <w:rPr>
          <w:rStyle w:val="Code"/>
        </w:rPr>
        <w:t>&lt;/del&gt;</w:t>
      </w:r>
      <w:r>
        <w:rPr>
          <w:rStyle w:val="Codetext"/>
        </w:rPr>
        <w:t>sa</w:t>
      </w:r>
      <w:r>
        <w:t xml:space="preserve"> (deletion of an </w:t>
      </w:r>
      <w:r>
        <w:rPr>
          <w:rStyle w:val="Foreign"/>
        </w:rPr>
        <w:t>anusvāra</w:t>
      </w:r>
      <w:r>
        <w:t xml:space="preserve">) or </w:t>
      </w:r>
      <w:r>
        <w:rPr>
          <w:rStyle w:val="Codetext"/>
        </w:rPr>
        <w:t>ś</w:t>
      </w:r>
      <w:r>
        <w:rPr>
          <w:rStyle w:val="Code"/>
        </w:rPr>
        <w:t>&lt;del&gt;</w:t>
      </w:r>
      <w:r>
        <w:rPr>
          <w:rStyle w:val="Codetext"/>
        </w:rPr>
        <w:t>r</w:t>
      </w:r>
      <w:r>
        <w:rPr>
          <w:rStyle w:val="Code"/>
        </w:rPr>
        <w:t>&lt;/del&gt;</w:t>
      </w:r>
      <w:r>
        <w:rPr>
          <w:rStyle w:val="Codetext"/>
        </w:rPr>
        <w:t>āpa</w:t>
      </w:r>
      <w:r>
        <w:t xml:space="preserve"> (deletion of a subscript </w:t>
      </w:r>
      <w:r>
        <w:rPr>
          <w:rStyle w:val="Foreign"/>
        </w:rPr>
        <w:t>r</w:t>
      </w:r>
      <w:r>
        <w:t>)</w:t>
      </w:r>
    </w:p>
    <w:p>
      <w:pPr>
        <w:pStyle w:val="Lista3"/>
      </w:pPr>
      <w:r>
        <w:t xml:space="preserve">the deletion of a stroke 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fldChar w:fldCharType="begin"/>
      </w:r>
      <w:r>
        <w:instrText xml:space="preserve"> REF _Ref74727538 \r \h </w:instrText>
      </w:r>
      <w:r>
        <w:fldChar w:fldCharType="separate"/>
      </w:r>
      <w:r>
        <w:t>4.4.4</w:t>
      </w:r>
      <w:r>
        <w:fldChar w:fldCharType="end"/>
      </w:r>
      <w:r>
        <w:t>, and not as deletion</w:t>
      </w:r>
    </w:p>
    <w:p>
      <w:pPr>
        <w:pStyle w:val="Lista4"/>
      </w:pPr>
      <w:r>
        <w:t xml:space="preserve">note in particular that the deletion of an explicit dependent vowel restores the implicit </w:t>
      </w:r>
      <w:r>
        <w:rPr>
          <w:rStyle w:val="Foreign"/>
        </w:rPr>
        <w:t>a</w:t>
      </w:r>
      <w:r>
        <w:t xml:space="preserve"> of the syllable in an Indic script, and is thus a correction, and not a deletion, from an encoding perspective</w:t>
      </w:r>
    </w:p>
    <w:p>
      <w:pPr>
        <w:pStyle w:val="Cmsor4"/>
      </w:pPr>
      <w:bookmarkStart w:id="509" w:name="_Toc183083798"/>
      <w:r>
        <w:t>The manner of deletion</w:t>
      </w:r>
      <w:bookmarkEnd w:id="509"/>
    </w:p>
    <w:p>
      <w:r>
        <w:t xml:space="preserve">In our project, the </w:t>
      </w:r>
      <w:r>
        <w:rPr>
          <w:rStyle w:val="Code"/>
        </w:rPr>
        <w:t>&lt;del&gt;</w:t>
      </w:r>
      <w:r>
        <w:t xml:space="preserve"> element will by default be understood to represent text rendered illegible through erasure by means such as chiselling the stone, hammering the copper flat, or rubbing the surface smooth. In some inscriptions, scribal cancellation marks are employed instead of, or in addition to, erasure. In both of these cases, encode the presence of such marks by adding the </w:t>
      </w:r>
      <w:r>
        <w:rPr>
          <w:noProof/>
        </w:rPr>
        <w:t>attribute</w:t>
      </w:r>
      <w:r>
        <w:t xml:space="preserve"> </w:t>
      </w:r>
      <w:r>
        <w:rPr>
          <w:rStyle w:val="Codeattribute"/>
        </w:rPr>
        <w:t>@rend</w:t>
      </w:r>
      <w:r>
        <w:t xml:space="preserve"> to the </w:t>
      </w:r>
      <w:r>
        <w:rPr>
          <w:rStyle w:val="Code"/>
        </w:rPr>
        <w:t>&lt;del&gt;</w:t>
      </w:r>
      <w:r>
        <w:t xml:space="preserve"> element, as in </w:t>
      </w:r>
      <w:r>
        <w:fldChar w:fldCharType="begin"/>
      </w:r>
      <w:r>
        <w:instrText xml:space="preserve"> REF _Ref183076770 \h </w:instrText>
      </w:r>
      <w:r>
        <w:fldChar w:fldCharType="separate"/>
      </w:r>
      <w:r>
        <w:t xml:space="preserve">Example </w:t>
      </w:r>
      <w:r>
        <w:rPr>
          <w:noProof/>
        </w:rPr>
        <w:t>4.4.2</w:t>
      </w:r>
      <w:r>
        <w:t>.</w:t>
      </w:r>
      <w:r>
        <w:rPr>
          <w:noProof/>
        </w:rPr>
        <w:t>A</w:t>
      </w:r>
      <w:r>
        <w:fldChar w:fldCharType="end"/>
      </w:r>
      <w:r>
        <w:t>.</w:t>
      </w:r>
    </w:p>
    <w:p>
      <w:pPr>
        <w:pStyle w:val="Lista"/>
      </w:pPr>
      <w:r>
        <w:lastRenderedPageBreak/>
        <w:t xml:space="preserve">the following values are permitted for </w:t>
      </w:r>
      <w:r>
        <w:rPr>
          <w:rStyle w:val="Codeattribute"/>
        </w:rPr>
        <w:t>@rend</w:t>
      </w:r>
      <w:r>
        <w:t xml:space="preserve"> with </w:t>
      </w:r>
      <w:r>
        <w:rPr>
          <w:rStyle w:val="Code"/>
        </w:rPr>
        <w:t>&lt;del&gt;</w:t>
      </w:r>
      <w:r>
        <w:t>:</w:t>
      </w:r>
    </w:p>
    <w:p>
      <w:pPr>
        <w:pStyle w:val="Lista2"/>
      </w:pPr>
      <w:r>
        <w:rPr>
          <w:rStyle w:val="Codevalue"/>
        </w:rPr>
        <w:t>"strikeout"</w:t>
      </w:r>
      <w:r>
        <w:t xml:space="preserve"> for text struck through or cross-hatched</w:t>
      </w:r>
    </w:p>
    <w:p>
      <w:pPr>
        <w:pStyle w:val="Lista2"/>
      </w:pPr>
      <w:r>
        <w:rPr>
          <w:rStyle w:val="Codevalue"/>
        </w:rPr>
        <w:t>"ui"</w:t>
      </w:r>
      <w:r>
        <w:t xml:space="preserve"> for the combined application of vowel markers </w:t>
      </w:r>
      <w:r>
        <w:rPr>
          <w:rStyle w:val="Foreign"/>
        </w:rPr>
        <w:t>u</w:t>
      </w:r>
      <w:r>
        <w:t xml:space="preserve"> and </w:t>
      </w:r>
      <w:r>
        <w:rPr>
          <w:rStyle w:val="Foreign"/>
        </w:rPr>
        <w:t>i</w:t>
      </w:r>
      <w:r>
        <w:t xml:space="preserve"> to characters to be deleted</w:t>
      </w:r>
    </w:p>
    <w:p>
      <w:pPr>
        <w:pStyle w:val="Lista2"/>
      </w:pPr>
      <w:r>
        <w:rPr>
          <w:rStyle w:val="Codevalue"/>
        </w:rPr>
        <w:t>"other"</w:t>
      </w:r>
      <w:r>
        <w:t xml:space="preserve"> for any deletion marker other than those listed above </w:t>
      </w:r>
    </w:p>
    <w:p>
      <w:pPr>
        <w:pStyle w:val="Lista"/>
      </w:pPr>
      <w:r>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510" w:name="_Ref183076770"/>
            <w:r>
              <w:t xml:space="preserve">Example </w:t>
            </w:r>
            <w:fldSimple w:instr=" STYLEREF 3 \s ">
              <w:r>
                <w:rPr>
                  <w:noProof/>
                </w:rPr>
                <w:t>4.4.2</w:t>
              </w:r>
            </w:fldSimple>
            <w:r>
              <w:t>.</w:t>
            </w:r>
            <w:fldSimple w:instr=" SEQ Example \* ALPHABETIC \s 3 ">
              <w:r>
                <w:rPr>
                  <w:noProof/>
                </w:rPr>
                <w:t>A</w:t>
              </w:r>
            </w:fldSimple>
            <w:bookmarkEnd w:id="510"/>
            <w:r>
              <w:t>: premodern deletion with editorial marks</w:t>
            </w:r>
          </w:p>
        </w:tc>
      </w:tr>
      <w:tr>
        <w:tc>
          <w:tcPr>
            <w:tcW w:w="3284" w:type="pct"/>
          </w:tcPr>
          <w:p>
            <w:pPr>
              <w:pStyle w:val="TableNote"/>
            </w:pPr>
            <w:r>
              <w:t xml:space="preserve">the inscribed text </w:t>
            </w:r>
            <w:r>
              <w:rPr>
                <w:rStyle w:val="Foreign"/>
              </w:rPr>
              <w:t>naiḥ mas· su</w:t>
            </w:r>
            <w:r>
              <w:t xml:space="preserve"> has been marked on both sides for cancellation</w:t>
            </w:r>
          </w:p>
        </w:tc>
        <w:tc>
          <w:tcPr>
            <w:tcW w:w="1716" w:type="pct"/>
            <w:vMerge w:val="restart"/>
          </w:tcPr>
          <w:p>
            <w:pPr>
              <w:pStyle w:val="Image"/>
            </w:pPr>
            <w:r>
              <w:drawing>
                <wp:inline distT="0" distB="0" distL="0" distR="0">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tc>
          <w:tcPr>
            <w:tcW w:w="3284" w:type="pct"/>
          </w:tcPr>
          <w:p>
            <w:pPr>
              <w:pStyle w:val="CodeParagraph"/>
              <w:rPr>
                <w:rStyle w:val="Code"/>
              </w:rPr>
            </w:pPr>
            <w:r>
              <w:rPr>
                <w:rStyle w:val="Code"/>
              </w:rPr>
              <w:t xml:space="preserve">&lt;del </w:t>
            </w:r>
            <w:r>
              <w:rPr>
                <w:rStyle w:val="Codeattribute"/>
              </w:rPr>
              <w:t>rend</w:t>
            </w:r>
            <w:r>
              <w:rPr>
                <w:rStyle w:val="Codetext"/>
              </w:rPr>
              <w:t>=</w:t>
            </w:r>
            <w:r>
              <w:rPr>
                <w:rStyle w:val="Codevalue"/>
              </w:rPr>
              <w:t>"other"</w:t>
            </w:r>
            <w:r>
              <w:rPr>
                <w:rStyle w:val="Code"/>
              </w:rPr>
              <w:t>&gt;</w:t>
            </w:r>
            <w:r>
              <w:rPr>
                <w:rStyle w:val="Codetext"/>
              </w:rPr>
              <w:t>naiḥ mas· su</w:t>
            </w:r>
            <w:r>
              <w:rPr>
                <w:rStyle w:val="Code"/>
              </w:rPr>
              <w:t>&lt;/del&gt;</w:t>
            </w:r>
            <w:r>
              <w:rPr>
                <w:rStyle w:val="Codetext"/>
              </w:rPr>
              <w:t xml:space="preserve"> vḍihan·</w:t>
            </w:r>
          </w:p>
        </w:tc>
        <w:tc>
          <w:tcPr>
            <w:tcW w:w="1716" w:type="pct"/>
            <w:vMerge/>
          </w:tcPr>
          <w:p>
            <w:pPr>
              <w:pStyle w:val="CodeParagraph"/>
              <w:rPr>
                <w:rStyle w:val="Code"/>
              </w:rPr>
            </w:pPr>
          </w:p>
        </w:tc>
      </w:tr>
    </w:tbl>
    <w:p>
      <w:pPr>
        <w:pStyle w:val="Cmsor3"/>
      </w:pPr>
      <w:bookmarkStart w:id="511" w:name="_dvngk7b8udu7" w:colFirst="0" w:colLast="0"/>
      <w:bookmarkStart w:id="512" w:name="_Ref43978471"/>
      <w:bookmarkStart w:id="513" w:name="_Toc183083799"/>
      <w:bookmarkEnd w:id="511"/>
      <w:r>
        <w:t>Scribal insertion</w:t>
      </w:r>
      <w:bookmarkEnd w:id="512"/>
      <w:bookmarkEnd w:id="513"/>
    </w:p>
    <w:p>
      <w:pPr>
        <w:pStyle w:val="Lista"/>
      </w:pPr>
      <w:r>
        <w:t xml:space="preserve">for characters inserted into an inscription in premodern time, create the added text at the text location where it was meant to be read </w:t>
      </w:r>
      <w:r>
        <w:rPr>
          <w:noProof/>
        </w:rPr>
        <w:t>(</w:t>
      </w:r>
      <w:r>
        <w:t xml:space="preserve">regardless of its physical location in the inscription), and wrap it in the element </w:t>
      </w:r>
      <w:r>
        <w:rPr>
          <w:rStyle w:val="Code"/>
        </w:rPr>
        <w:t>&lt;add&gt;</w:t>
      </w:r>
      <w:r>
        <w:t xml:space="preserve"> with the following attributes:</w:t>
      </w:r>
    </w:p>
    <w:p>
      <w:pPr>
        <w:pStyle w:val="Lista2"/>
      </w:pPr>
      <w:r>
        <w:t xml:space="preserve">mandatorily, </w:t>
      </w:r>
      <w:r>
        <w:rPr>
          <w:rStyle w:val="Codeattribute"/>
        </w:rPr>
        <w:t>@place</w:t>
      </w:r>
      <w:r>
        <w:t>, with one of the following values:</w:t>
      </w:r>
    </w:p>
    <w:p>
      <w:pPr>
        <w:pStyle w:val="Lista3"/>
      </w:pPr>
      <w:r>
        <w:rPr>
          <w:rStyle w:val="Codevalue"/>
        </w:rPr>
        <w:t>"inline"</w:t>
      </w:r>
      <w:r>
        <w:t xml:space="preserve"> when inscribed within the same line in the immediate vicinity of the locus</w:t>
      </w:r>
    </w:p>
    <w:p>
      <w:pPr>
        <w:pStyle w:val="Lista4"/>
      </w:pPr>
      <w:r>
        <w:t xml:space="preserve">e.g. a character inserted between two pre-engraved characters or text engraved over a space previously left blank </w:t>
      </w:r>
      <w:r>
        <w:rPr>
          <w:noProof/>
        </w:rPr>
        <w:t>(</w:t>
      </w:r>
      <w:r>
        <w:t>see also §</w:t>
      </w:r>
      <w:r>
        <w:fldChar w:fldCharType="begin"/>
      </w:r>
      <w:r>
        <w:instrText xml:space="preserve"> REF _Ref43987728 \w \h  \* MERGEFORMAT </w:instrText>
      </w:r>
      <w:r>
        <w:fldChar w:fldCharType="separate"/>
      </w:r>
      <w:r>
        <w:t>4.3.2.2</w:t>
      </w:r>
      <w:r>
        <w:fldChar w:fldCharType="end"/>
      </w:r>
      <w:r>
        <w:t xml:space="preserve"> about spaces which were at first left blank, but were subsequently filled)</w:t>
      </w:r>
    </w:p>
    <w:p>
      <w:pPr>
        <w:pStyle w:val="Lista3"/>
      </w:pPr>
      <w:r>
        <w:rPr>
          <w:rStyle w:val="Codevalue"/>
        </w:rPr>
        <w:t>"below"</w:t>
      </w:r>
      <w:r>
        <w:t xml:space="preserve"> for an interlinear addition below the locus</w:t>
      </w:r>
    </w:p>
    <w:p>
      <w:pPr>
        <w:pStyle w:val="Lista3"/>
      </w:pPr>
      <w:r>
        <w:rPr>
          <w:rStyle w:val="Codevalue"/>
        </w:rPr>
        <w:t>"above"</w:t>
      </w:r>
      <w:r>
        <w:t xml:space="preserve"> for an interlinear addition above the locus</w:t>
      </w:r>
    </w:p>
    <w:p>
      <w:pPr>
        <w:pStyle w:val="Lista3"/>
      </w:pPr>
      <w:r>
        <w:rPr>
          <w:rStyle w:val="Codevalue"/>
        </w:rPr>
        <w:t>"top"</w:t>
      </w:r>
      <w:r>
        <w:t xml:space="preserve"> for an addition in the top margin</w:t>
      </w:r>
    </w:p>
    <w:p>
      <w:pPr>
        <w:pStyle w:val="Lista3"/>
      </w:pPr>
      <w:r>
        <w:rPr>
          <w:rStyle w:val="Codevalue"/>
        </w:rPr>
        <w:t>"bottom"</w:t>
      </w:r>
      <w:r>
        <w:t xml:space="preserve"> for an addition in the bottom margin</w:t>
      </w:r>
    </w:p>
    <w:p>
      <w:pPr>
        <w:pStyle w:val="Lista3"/>
      </w:pPr>
      <w:r>
        <w:rPr>
          <w:rStyle w:val="Codevalue"/>
        </w:rPr>
        <w:t>"left"</w:t>
      </w:r>
      <w:r>
        <w:t xml:space="preserve"> for an addition in the left margin</w:t>
      </w:r>
    </w:p>
    <w:p>
      <w:pPr>
        <w:pStyle w:val="Lista3"/>
      </w:pPr>
      <w:r>
        <w:rPr>
          <w:rStyle w:val="Codevalue"/>
        </w:rPr>
        <w:t>"right"</w:t>
      </w:r>
      <w:r>
        <w:t xml:space="preserve"> for an addition in the right margin</w:t>
      </w:r>
    </w:p>
    <w:p>
      <w:pPr>
        <w:pStyle w:val="Lista3"/>
      </w:pPr>
      <w:r>
        <w:rPr>
          <w:rStyle w:val="Codevalue"/>
        </w:rPr>
        <w:t>"unspecified"</w:t>
      </w:r>
      <w:r>
        <w:t xml:space="preserve"> for cases where you are encoding (a reading from) a previous edition that does not specify the location of the inserted text and you cannot verify the location</w:t>
      </w:r>
    </w:p>
    <w:p>
      <w:pPr>
        <w:pStyle w:val="Lista2"/>
      </w:pPr>
      <w:r>
        <w:t xml:space="preserve">when applicable, </w:t>
      </w:r>
      <w:r>
        <w:rPr>
          <w:rStyle w:val="Codeattribute"/>
        </w:rPr>
        <w:t>@rend</w:t>
      </w:r>
      <w:r>
        <w:t xml:space="preserve"> with the value </w:t>
      </w:r>
      <w:r>
        <w:rPr>
          <w:rStyle w:val="Codevalue"/>
        </w:rPr>
        <w:t>"mark"</w:t>
      </w:r>
      <w:r>
        <w:t xml:space="preserve"> to encode the involvement of a premodern scribal mark </w:t>
      </w:r>
      <w:r>
        <w:rPr>
          <w:noProof/>
        </w:rPr>
        <w:t>(</w:t>
      </w:r>
      <w:r>
        <w:t xml:space="preserve">Sanskrit </w:t>
      </w:r>
      <w:r>
        <w:rPr>
          <w:rStyle w:val="Foreign"/>
        </w:rPr>
        <w:t>kākapada</w:t>
      </w:r>
      <w:r>
        <w:t xml:space="preserve">), as illustrated in </w:t>
      </w:r>
      <w:r>
        <w:fldChar w:fldCharType="begin"/>
      </w:r>
      <w:r>
        <w:instrText xml:space="preserve"> REF _Ref44078703 \h  \* MERGEFORMAT </w:instrText>
      </w:r>
      <w:r>
        <w:fldChar w:fldCharType="separate"/>
      </w:r>
      <w:r>
        <w:t xml:space="preserve">Example </w:t>
      </w:r>
      <w:r>
        <w:rPr>
          <w:noProof/>
        </w:rPr>
        <w:t>4.4.3.B</w:t>
      </w:r>
      <w:r>
        <w:fldChar w:fldCharType="end"/>
      </w:r>
    </w:p>
    <w:p>
      <w:pPr>
        <w:pStyle w:val="Lista3"/>
      </w:pPr>
      <w:r>
        <w:t xml:space="preserve">this encoding method shall apply regardless of where such a scribal mark appears </w:t>
      </w:r>
      <w:r>
        <w:rPr>
          <w:noProof/>
        </w:rPr>
        <w:t>(</w:t>
      </w:r>
      <w:r>
        <w:t>at the locus of insertion, next to the inserted text, or at both places)</w:t>
      </w:r>
    </w:p>
    <w:p>
      <w:pPr>
        <w:pStyle w:val="Lista3"/>
      </w:pPr>
      <w:r>
        <w:t>the shape and placement of the marks shall be described in an apparatus note</w:t>
      </w:r>
    </w:p>
    <w:p>
      <w:pPr>
        <w:pStyle w:val="Lista"/>
      </w:pPr>
      <w:r>
        <w:t>the inserted text may include additional markup when necessary</w:t>
      </w:r>
    </w:p>
    <w:p>
      <w:pPr>
        <w:pStyle w:val="Lista2"/>
      </w:pPr>
      <w:r>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t xml:space="preserve">) </w:t>
      </w:r>
    </w:p>
    <w:p>
      <w:pPr>
        <w:pStyle w:val="Lista2"/>
      </w:pPr>
      <w:r>
        <w:t>empty structural elements (line beginnings, §</w:t>
      </w:r>
      <w:r>
        <w:fldChar w:fldCharType="begin"/>
      </w:r>
      <w:r>
        <w:instrText xml:space="preserve"> REF _Ref182580801 \r \h </w:instrText>
      </w:r>
      <w:r>
        <w:fldChar w:fldCharType="separate"/>
      </w:r>
      <w:r>
        <w:t>3.4</w:t>
      </w:r>
      <w:r>
        <w:fldChar w:fldCharType="end"/>
      </w:r>
      <w:r>
        <w:t>; and gridlike milestones, §</w:t>
      </w:r>
      <w:r>
        <w:fldChar w:fldCharType="begin"/>
      </w:r>
      <w:r>
        <w:instrText xml:space="preserve"> REF _Ref43984651 \r \h </w:instrText>
      </w:r>
      <w:r>
        <w:fldChar w:fldCharType="separate"/>
      </w:r>
      <w:r>
        <w:t>3.6</w:t>
      </w:r>
      <w:r>
        <w:fldChar w:fldCharType="end"/>
      </w:r>
      <w:r>
        <w:t xml:space="preserve">) should normally be placed outside the </w:t>
      </w:r>
      <w:r>
        <w:rPr>
          <w:rStyle w:val="Code"/>
        </w:rPr>
        <w:t>&lt;add&gt;</w:t>
      </w:r>
      <w:r>
        <w:t xml:space="preserve"> tags, but if an insertion takes up the entirety of a physical line (or stretch of text indicated by a gridlike milestone), then you may encode line beginnings and milestones within an insertion at your discretion and number them as you deem appropriate; see </w:t>
      </w:r>
      <w:r>
        <w:fldChar w:fldCharType="begin"/>
      </w:r>
      <w:r>
        <w:instrText xml:space="preserve"> REF _Ref54603376 \h  \* MERGEFORMAT </w:instrText>
      </w:r>
      <w:r>
        <w:fldChar w:fldCharType="separate"/>
      </w:r>
      <w:r>
        <w:t xml:space="preserve">Example </w:t>
      </w:r>
      <w:r>
        <w:rPr>
          <w:noProof/>
        </w:rPr>
        <w:t>2.5.6.D</w:t>
      </w:r>
      <w:r>
        <w:fldChar w:fldCharType="end"/>
      </w:r>
      <w:r>
        <w:t xml:space="preserve"> for an illustration</w:t>
      </w:r>
    </w:p>
    <w:p>
      <w:pPr>
        <w:pStyle w:val="Lista"/>
      </w:pPr>
      <w:r>
        <w:t>it may sometimes be impossible to determine the intended locus of a piece of interpolated or marginal text; in this case, choose one of the following options at your discretion:</w:t>
      </w:r>
    </w:p>
    <w:p>
      <w:pPr>
        <w:pStyle w:val="Lista2"/>
      </w:pPr>
      <w:r>
        <w:t>encode the addition at a likely place or, if one cannot be found, at any locus of your choice such as the beginning or end of a line, page or the entire inscription, and describe the situation in your commentary</w:t>
      </w:r>
    </w:p>
    <w:p>
      <w:pPr>
        <w:pStyle w:val="Lista2"/>
      </w:pPr>
      <w:r>
        <w:t xml:space="preserve">encode the added text as an additional line of the principal text </w:t>
      </w:r>
      <w:r>
        <w:rPr>
          <w:noProof/>
        </w:rPr>
        <w:t>(</w:t>
      </w:r>
      <w:r>
        <w:t>§</w:t>
      </w:r>
      <w:r>
        <w:fldChar w:fldCharType="begin"/>
      </w:r>
      <w:r>
        <w:instrText xml:space="preserve"> REF _Ref182233273 \r \h </w:instrText>
      </w:r>
      <w:r>
        <w:fldChar w:fldCharType="separate"/>
      </w:r>
      <w:r>
        <w:t>3.8.3</w:t>
      </w:r>
      <w:r>
        <w:fldChar w:fldCharType="end"/>
      </w:r>
      <w:r>
        <w:t>)</w:t>
      </w:r>
    </w:p>
    <w:p>
      <w:pPr>
        <w:pStyle w:val="Lista2"/>
      </w:pPr>
      <w:r>
        <w:lastRenderedPageBreak/>
        <w:t>especially in the case of multiline additions: encode the addition as a boxlike partition (§</w:t>
      </w:r>
      <w:r>
        <w:fldChar w:fldCharType="begin"/>
      </w:r>
      <w:r>
        <w:instrText xml:space="preserve"> REF _Ref43978987 \r \h </w:instrText>
      </w:r>
      <w:r>
        <w:fldChar w:fldCharType="separate"/>
      </w:r>
      <w:r>
        <w:t>3.2</w:t>
      </w:r>
      <w:r>
        <w:fldChar w:fldCharType="end"/>
      </w:r>
      <w:r>
        <w:t>) separate from the main body of the inscription</w:t>
      </w:r>
    </w:p>
    <w:p>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4.4.3</w:t>
              </w:r>
            </w:fldSimple>
            <w:r>
              <w:t>.</w:t>
            </w:r>
            <w:fldSimple w:instr=" SEQ Example \* ALPHABETIC \s 3 ">
              <w:r>
                <w:rPr>
                  <w:noProof/>
                </w:rPr>
                <w:t>A</w:t>
              </w:r>
            </w:fldSimple>
            <w:r>
              <w:t>: premodern interlinear insertion</w:t>
            </w:r>
          </w:p>
        </w:tc>
      </w:tr>
      <w:tr>
        <w:tc>
          <w:tcPr>
            <w:tcW w:w="5000" w:type="pct"/>
          </w:tcPr>
          <w:p>
            <w:pPr>
              <w:pStyle w:val="TableNote"/>
            </w:pPr>
            <w:r>
              <w:t xml:space="preserve">an originally inscribed word </w:t>
            </w:r>
            <w:proofErr w:type="spellStart"/>
            <w:r>
              <w:rPr>
                <w:rStyle w:val="Foreign"/>
                <w:i w:val="0"/>
                <w:iCs w:val="0"/>
                <w:noProof w:val="0"/>
              </w:rPr>
              <w:t>dīnāram</w:t>
            </w:r>
            <w:proofErr w:type="spellEnd"/>
            <w:r>
              <w:t xml:space="preserve"> was corrected to </w:t>
            </w:r>
            <w:proofErr w:type="spellStart"/>
            <w:r>
              <w:rPr>
                <w:rStyle w:val="Foreign"/>
                <w:i w:val="0"/>
                <w:iCs w:val="0"/>
                <w:noProof w:val="0"/>
              </w:rPr>
              <w:t>dīnāra-dvayam</w:t>
            </w:r>
            <w:proofErr w:type="spellEnd"/>
            <w:r>
              <w:t xml:space="preserve"> by adding </w:t>
            </w:r>
            <w:proofErr w:type="spellStart"/>
            <w:r>
              <w:rPr>
                <w:rStyle w:val="Foreign"/>
                <w:i w:val="0"/>
                <w:iCs w:val="0"/>
                <w:noProof w:val="0"/>
              </w:rPr>
              <w:t>dvaya</w:t>
            </w:r>
            <w:proofErr w:type="spellEnd"/>
            <w:r>
              <w:t xml:space="preserve"> between lines below this word</w:t>
            </w:r>
          </w:p>
        </w:tc>
      </w:tr>
      <w:tr>
        <w:tc>
          <w:tcPr>
            <w:tcW w:w="5000" w:type="pct"/>
          </w:tcPr>
          <w:p>
            <w:pPr>
              <w:pStyle w:val="CodeParagraph"/>
              <w:rPr>
                <w:rStyle w:val="Code"/>
              </w:rPr>
            </w:pPr>
            <w:r>
              <w:rPr>
                <w:rStyle w:val="Codetext"/>
              </w:rPr>
              <w:t>dīnāra</w:t>
            </w:r>
            <w:r>
              <w:rPr>
                <w:rStyle w:val="Code"/>
              </w:rPr>
              <w:t xml:space="preserve">&lt;add </w:t>
            </w:r>
            <w:r>
              <w:rPr>
                <w:rStyle w:val="Codeattribute"/>
              </w:rPr>
              <w:t>place</w:t>
            </w:r>
            <w:r>
              <w:rPr>
                <w:rStyle w:val="Code"/>
              </w:rPr>
              <w:t>=</w:t>
            </w:r>
            <w:r>
              <w:rPr>
                <w:rStyle w:val="Codevalue"/>
              </w:rPr>
              <w:t>"below"</w:t>
            </w:r>
            <w:r>
              <w:rPr>
                <w:rStyle w:val="Code"/>
              </w:rPr>
              <w:t>&gt;</w:t>
            </w:r>
            <w:r>
              <w:rPr>
                <w:rStyle w:val="Codetext"/>
              </w:rPr>
              <w:t>-dvaya</w:t>
            </w:r>
            <w:r>
              <w:rPr>
                <w:rStyle w:val="Code"/>
              </w:rPr>
              <w:t>&lt;/add&gt;</w:t>
            </w:r>
            <w:r>
              <w:rPr>
                <w:rStyle w:val="Codetext"/>
              </w:rPr>
              <w:t>m</w:t>
            </w:r>
          </w:p>
        </w:tc>
      </w:tr>
    </w:tbl>
    <w:p/>
    <w:tbl>
      <w:tblPr>
        <w:tblStyle w:val="CodeSampleTable"/>
        <w:tblW w:w="5000" w:type="pct"/>
        <w:tblLook w:val="04A0" w:firstRow="1" w:lastRow="0" w:firstColumn="1" w:lastColumn="0" w:noHBand="0" w:noVBand="1"/>
      </w:tblPr>
      <w:tblGrid>
        <w:gridCol w:w="6833"/>
        <w:gridCol w:w="279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bookmarkStart w:id="514" w:name="_Ref44078703"/>
            <w:r>
              <w:t xml:space="preserve">Example </w:t>
            </w:r>
            <w:fldSimple w:instr=" STYLEREF 3 \s ">
              <w:r>
                <w:rPr>
                  <w:noProof/>
                </w:rPr>
                <w:t>4.4.3</w:t>
              </w:r>
            </w:fldSimple>
            <w:r>
              <w:t>.</w:t>
            </w:r>
            <w:fldSimple w:instr=" SEQ Example \* ALPHABETIC \s 3 ">
              <w:r>
                <w:rPr>
                  <w:noProof/>
                </w:rPr>
                <w:t>B</w:t>
              </w:r>
            </w:fldSimple>
            <w:bookmarkEnd w:id="514"/>
            <w:r>
              <w:t>: premodern insertion with a scribal mark next to the added text</w:t>
            </w:r>
          </w:p>
        </w:tc>
      </w:tr>
      <w:tr>
        <w:tc>
          <w:tcPr>
            <w:tcW w:w="0" w:type="auto"/>
          </w:tcPr>
          <w:p>
            <w:pPr>
              <w:pStyle w:val="TableNote"/>
            </w:pPr>
            <w:r>
              <w:t xml:space="preserve">an originally inscribed </w:t>
            </w:r>
            <w:r>
              <w:rPr>
                <w:rStyle w:val="Foreign"/>
              </w:rPr>
              <w:t>maphalā</w:t>
            </w:r>
            <w:r>
              <w:t xml:space="preserve"> was corrected into </w:t>
            </w:r>
            <w:r>
              <w:rPr>
                <w:rStyle w:val="Foreign"/>
              </w:rPr>
              <w:t>makaphalā</w:t>
            </w:r>
            <w:r>
              <w:t xml:space="preserve"> by adding </w:t>
            </w:r>
            <w:r>
              <w:rPr>
                <w:rStyle w:val="Foreign"/>
              </w:rPr>
              <w:t>ka</w:t>
            </w:r>
            <w:r>
              <w:t xml:space="preserve"> between lines below this word </w:t>
            </w:r>
            <w:r>
              <w:rPr>
                <w:noProof/>
              </w:rPr>
              <w:t>(</w:t>
            </w:r>
            <w:r>
              <w:t>see the illustration)</w:t>
            </w:r>
          </w:p>
          <w:p>
            <w:pPr>
              <w:pStyle w:val="TableNote"/>
            </w:pPr>
            <w:r>
              <w:t xml:space="preserve">the scribal marks on the left and right of the added </w:t>
            </w:r>
            <w:r>
              <w:rPr>
                <w:rStyle w:val="Foreign"/>
              </w:rPr>
              <w:t>ka</w:t>
            </w:r>
            <w:r>
              <w:t xml:space="preserve"> look like punctuation marks, but the scribe’s intention was </w:t>
            </w:r>
            <w:r>
              <w:rPr>
                <w:b/>
                <w:bCs/>
              </w:rPr>
              <w:t>not</w:t>
            </w:r>
            <w:r>
              <w:t xml:space="preserve"> to write </w:t>
            </w:r>
            <w:r>
              <w:rPr>
                <w:rStyle w:val="Foreign"/>
              </w:rPr>
              <w:t>ma,ka,phalā</w:t>
            </w:r>
            <w:r>
              <w:t xml:space="preserve"> so we should not transliterate these marks as punctuation signs</w:t>
            </w:r>
          </w:p>
        </w:tc>
        <w:tc>
          <w:tcPr>
            <w:tcW w:w="0" w:type="auto"/>
            <w:vMerge w:val="restart"/>
          </w:tcPr>
          <w:p>
            <w:pPr>
              <w:pStyle w:val="Image"/>
            </w:pPr>
            <w:r>
              <w:drawing>
                <wp:inline distT="0" distB="0" distL="0" distR="0">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tc>
          <w:tcPr>
            <w:tcW w:w="0" w:type="auto"/>
          </w:tcPr>
          <w:p>
            <w:pPr>
              <w:pStyle w:val="CodeParagraph"/>
              <w:rPr>
                <w:rStyle w:val="Code"/>
              </w:rPr>
            </w:pPr>
            <w:r>
              <w:rPr>
                <w:rStyle w:val="Codetext"/>
              </w:rPr>
              <w:t>ma</w:t>
            </w:r>
            <w:r>
              <w:rPr>
                <w:rStyle w:val="Code"/>
              </w:rPr>
              <w:t xml:space="preserve">&lt;add </w:t>
            </w:r>
            <w:r>
              <w:rPr>
                <w:rStyle w:val="Codeattribute"/>
              </w:rPr>
              <w:t>place</w:t>
            </w:r>
            <w:r>
              <w:rPr>
                <w:rStyle w:val="Code"/>
              </w:rPr>
              <w:t>=</w:t>
            </w:r>
            <w:r>
              <w:rPr>
                <w:rStyle w:val="Codevalue"/>
              </w:rPr>
              <w:t>"below"</w:t>
            </w:r>
            <w:r>
              <w:rPr>
                <w:rStyle w:val="Code"/>
              </w:rPr>
              <w:t xml:space="preserve"> </w:t>
            </w:r>
            <w:r>
              <w:rPr>
                <w:rStyle w:val="Codeattribute"/>
              </w:rPr>
              <w:t>rend</w:t>
            </w:r>
            <w:r>
              <w:rPr>
                <w:rStyle w:val="Code"/>
              </w:rPr>
              <w:t>=</w:t>
            </w:r>
            <w:r>
              <w:rPr>
                <w:rStyle w:val="Codevalue"/>
              </w:rPr>
              <w:t>"mark"</w:t>
            </w:r>
            <w:r>
              <w:rPr>
                <w:rStyle w:val="Code"/>
              </w:rPr>
              <w:t>&gt;</w:t>
            </w:r>
            <w:r>
              <w:rPr>
                <w:rStyle w:val="Codetext"/>
              </w:rPr>
              <w:t>ka</w:t>
            </w:r>
            <w:r>
              <w:rPr>
                <w:rStyle w:val="Code"/>
              </w:rPr>
              <w:t>&lt;/add&gt;</w:t>
            </w:r>
            <w:r>
              <w:rPr>
                <w:rStyle w:val="Codetext"/>
              </w:rPr>
              <w:t>phalā</w:t>
            </w:r>
          </w:p>
        </w:tc>
        <w:tc>
          <w:tcPr>
            <w:tcW w:w="0" w:type="auto"/>
            <w:vMerge/>
          </w:tcPr>
          <w:p>
            <w:pPr>
              <w:pStyle w:val="CodeParagraph"/>
              <w:rPr>
                <w:rStyle w:val="Code"/>
              </w:rPr>
            </w:pPr>
          </w:p>
        </w:tc>
      </w:tr>
    </w:tbl>
    <w:p>
      <w:bookmarkStart w:id="515" w:name="_maecup4bnx3" w:colFirst="0" w:colLast="0"/>
      <w:bookmarkStart w:id="516" w:name="_Ref43987708"/>
      <w:bookmarkEnd w:id="515"/>
    </w:p>
    <w:tbl>
      <w:tblPr>
        <w:tblStyle w:val="CodeSampleTable"/>
        <w:tblW w:w="5000" w:type="pct"/>
        <w:tblLook w:val="04A0" w:firstRow="1" w:lastRow="0" w:firstColumn="1" w:lastColumn="0" w:noHBand="0" w:noVBand="1"/>
      </w:tblPr>
      <w:tblGrid>
        <w:gridCol w:w="4853"/>
        <w:gridCol w:w="477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4.4.3</w:t>
              </w:r>
            </w:fldSimple>
            <w:r>
              <w:t>.</w:t>
            </w:r>
            <w:fldSimple w:instr=" SEQ Example \* ALPHABETIC \s 3 ">
              <w:r>
                <w:rPr>
                  <w:noProof/>
                </w:rPr>
                <w:t>C</w:t>
              </w:r>
            </w:fldSimple>
            <w:r>
              <w:t>: premodern insertion with an editorial mark next to the place of insertion</w:t>
            </w:r>
          </w:p>
        </w:tc>
      </w:tr>
      <w:tr>
        <w:tc>
          <w:tcPr>
            <w:tcW w:w="2742" w:type="pct"/>
          </w:tcPr>
          <w:p>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pPr>
              <w:pStyle w:val="Image"/>
            </w:pPr>
            <w:r>
              <w:rPr>
                <w:rStyle w:val="Codetext"/>
              </w:rPr>
              <w:drawing>
                <wp:inline distT="0" distB="0" distL="0" distR="0">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tc>
          <w:tcPr>
            <w:tcW w:w="2742" w:type="pct"/>
          </w:tcPr>
          <w:p>
            <w:pPr>
              <w:pStyle w:val="CodeParagraph"/>
              <w:rPr>
                <w:rStyle w:val="Code"/>
              </w:rPr>
            </w:pPr>
            <w:r>
              <w:rPr>
                <w:rStyle w:val="Code"/>
              </w:rPr>
              <w:t xml:space="preserve">r a&lt;add </w:t>
            </w:r>
            <w:r>
              <w:rPr>
                <w:rStyle w:val="Codeattribute"/>
              </w:rPr>
              <w:t>place</w:t>
            </w:r>
            <w:r>
              <w:rPr>
                <w:rStyle w:val="Code"/>
              </w:rPr>
              <w:t>=</w:t>
            </w:r>
            <w:r>
              <w:rPr>
                <w:rStyle w:val="Codevalue"/>
              </w:rPr>
              <w:t xml:space="preserve">"below" </w:t>
            </w:r>
            <w:r>
              <w:rPr>
                <w:rStyle w:val="Codeattribute"/>
              </w:rPr>
              <w:t>rend</w:t>
            </w:r>
            <w:r>
              <w:rPr>
                <w:rStyle w:val="Code"/>
              </w:rPr>
              <w:t>=</w:t>
            </w:r>
            <w:r>
              <w:rPr>
                <w:rStyle w:val="Codevalue"/>
              </w:rPr>
              <w:t>"mark"</w:t>
            </w:r>
            <w:r>
              <w:rPr>
                <w:rStyle w:val="Code"/>
              </w:rPr>
              <w:t>&gt;</w:t>
            </w:r>
            <w:r>
              <w:rPr>
                <w:rStyle w:val="Codetext"/>
              </w:rPr>
              <w:t>va</w:t>
            </w:r>
            <w:r>
              <w:rPr>
                <w:rStyle w:val="Code"/>
              </w:rPr>
              <w:t>&lt;/add&gt;&lt;/subst&gt;</w:t>
            </w:r>
            <w:r>
              <w:rPr>
                <w:rStyle w:val="Codetext"/>
              </w:rPr>
              <w:t>dhāraṇayā</w:t>
            </w:r>
          </w:p>
        </w:tc>
        <w:tc>
          <w:tcPr>
            <w:tcW w:w="2258" w:type="pct"/>
            <w:vMerge/>
          </w:tcPr>
          <w:p>
            <w:pPr>
              <w:pStyle w:val="CodeParagraph"/>
              <w:rPr>
                <w:rStyle w:val="Code"/>
              </w:rPr>
            </w:pPr>
          </w:p>
        </w:tc>
      </w:tr>
    </w:tbl>
    <w:p/>
    <w:p>
      <w:pPr>
        <w:pStyle w:val="Cmsor3"/>
      </w:pPr>
      <w:bookmarkStart w:id="517" w:name="_Ref74727538"/>
      <w:bookmarkStart w:id="518" w:name="_Toc183083800"/>
      <w:r>
        <w:t>Scribal correction</w:t>
      </w:r>
      <w:bookmarkEnd w:id="516"/>
      <w:bookmarkEnd w:id="517"/>
      <w:bookmarkEnd w:id="518"/>
    </w:p>
    <w:p>
      <w:pPr>
        <w:pStyle w:val="Lista"/>
      </w:pPr>
      <w:r>
        <w:t xml:space="preserve">when a correction is inscribed over previously engraved text, which was rendered completely illegible in the process, encode the correction as an insertion with a special value of </w:t>
      </w:r>
      <w:r>
        <w:rPr>
          <w:rStyle w:val="Codeattribute"/>
        </w:rPr>
        <w:t>@place</w:t>
      </w:r>
      <w:r>
        <w:t>:</w:t>
      </w:r>
    </w:p>
    <w:p>
      <w:pPr>
        <w:pStyle w:val="Lista2"/>
        <w:rPr>
          <w:rStyle w:val="Code"/>
        </w:rPr>
      </w:pPr>
      <w:r>
        <w:rPr>
          <w:rStyle w:val="Code"/>
        </w:rPr>
        <w:t xml:space="preserve">&lt;add </w:t>
      </w:r>
      <w:r>
        <w:rPr>
          <w:rStyle w:val="Codeattribute"/>
        </w:rPr>
        <w:t>place</w:t>
      </w:r>
      <w:r>
        <w:rPr>
          <w:rStyle w:val="Code"/>
        </w:rPr>
        <w:t>=</w:t>
      </w:r>
      <w:r>
        <w:rPr>
          <w:rStyle w:val="Codevalue"/>
        </w:rPr>
        <w:t>"overstrike"</w:t>
      </w:r>
      <w:r>
        <w:rPr>
          <w:rStyle w:val="Code"/>
        </w:rPr>
        <w:t>&gt;</w:t>
      </w:r>
      <w:r>
        <w:rPr>
          <w:rStyle w:val="Codetext"/>
        </w:rPr>
        <w:t>abc</w:t>
      </w:r>
      <w:r>
        <w:rPr>
          <w:rStyle w:val="Code"/>
        </w:rPr>
        <w:t>&lt;/add&gt;</w:t>
      </w:r>
    </w:p>
    <w:p>
      <w:pPr>
        <w:pStyle w:val="Lista"/>
      </w:pPr>
      <w:r>
        <w:t xml:space="preserve">when any of the pre-correction text can be read </w:t>
      </w:r>
      <w:r>
        <w:rPr>
          <w:noProof/>
        </w:rPr>
        <w:t>(</w:t>
      </w:r>
      <w:r>
        <w:t xml:space="preserve">or restored), scribal correction must be represented as a combination of scribal deletion and scribal addition, wrapped in the element </w:t>
      </w:r>
      <w:r>
        <w:rPr>
          <w:rStyle w:val="Code"/>
        </w:rPr>
        <w:t>&lt;subst&gt;</w:t>
      </w:r>
      <w:r>
        <w:t xml:space="preserve"> to show that one is meant to be substituted by the other</w:t>
      </w:r>
    </w:p>
    <w:p>
      <w:pPr>
        <w:pStyle w:val="Lista2"/>
      </w:pPr>
      <w:r>
        <w:t xml:space="preserve">tag the deleted text with </w:t>
      </w:r>
      <w:r>
        <w:rPr>
          <w:rStyle w:val="Code"/>
        </w:rPr>
        <w:t>&lt;del&gt;</w:t>
      </w:r>
      <w:r>
        <w:t xml:space="preserve"> as follows:</w:t>
      </w:r>
    </w:p>
    <w:p>
      <w:pPr>
        <w:pStyle w:val="Lista3"/>
      </w:pPr>
      <w:r>
        <w:t xml:space="preserve">if the text to be replaced was neither erased, nor marked for cancellation </w:t>
      </w:r>
      <w:r>
        <w:rPr>
          <w:noProof/>
        </w:rPr>
        <w:t>(</w:t>
      </w:r>
      <w:r>
        <w:t xml:space="preserve">i.e. it is either overwritten with the post-correction text or left in place without any apparent alteration), then use the attribute </w:t>
      </w:r>
      <w:r>
        <w:rPr>
          <w:rStyle w:val="Codeattribute"/>
        </w:rPr>
        <w:t>@rend</w:t>
      </w:r>
      <w:r>
        <w:t xml:space="preserve"> with the value </w:t>
      </w:r>
      <w:r>
        <w:rPr>
          <w:rStyle w:val="Codevalue"/>
        </w:rPr>
        <w:t>"corrected"</w:t>
      </w:r>
    </w:p>
    <w:p>
      <w:pPr>
        <w:pStyle w:val="Lista3"/>
      </w:pPr>
      <w:r>
        <w:t>otherwise, proceed as instructed in §</w:t>
      </w:r>
      <w:r>
        <w:fldChar w:fldCharType="begin"/>
      </w:r>
      <w:r>
        <w:instrText xml:space="preserve"> REF _Ref43985171 \r \h </w:instrText>
      </w:r>
      <w:r>
        <w:fldChar w:fldCharType="separate"/>
      </w:r>
      <w:r>
        <w:t>4.4.2</w:t>
      </w:r>
      <w:r>
        <w:fldChar w:fldCharType="end"/>
      </w:r>
      <w:r>
        <w:t xml:space="preserve"> above, i.e.</w:t>
      </w:r>
    </w:p>
    <w:p>
      <w:pPr>
        <w:pStyle w:val="Lista4"/>
      </w:pPr>
      <w:r>
        <w:t xml:space="preserve">omit </w:t>
      </w:r>
      <w:r>
        <w:rPr>
          <w:rStyle w:val="Codeattribute"/>
        </w:rPr>
        <w:t>@rend</w:t>
      </w:r>
      <w:r>
        <w:t xml:space="preserve"> if the text to be replaced was erased</w:t>
      </w:r>
    </w:p>
    <w:p>
      <w:pPr>
        <w:pStyle w:val="Lista4"/>
      </w:pPr>
      <w:r>
        <w:t xml:space="preserve">use the values of </w:t>
      </w:r>
      <w:r>
        <w:rPr>
          <w:rStyle w:val="Codeattribute"/>
        </w:rPr>
        <w:t>@rend</w:t>
      </w:r>
      <w:r>
        <w:t xml:space="preserve"> listed there if the text to be replaced was cancelled with marks</w:t>
      </w:r>
    </w:p>
    <w:p>
      <w:pPr>
        <w:pStyle w:val="Lista2"/>
      </w:pPr>
      <w:r>
        <w:t xml:space="preserve">tag the inserted text with </w:t>
      </w:r>
      <w:r>
        <w:rPr>
          <w:rStyle w:val="Code"/>
        </w:rPr>
        <w:t>&lt;add&gt;</w:t>
      </w:r>
      <w:r>
        <w:t xml:space="preserve">, using the attribute </w:t>
      </w:r>
      <w:r>
        <w:rPr>
          <w:rStyle w:val="Codeattribute"/>
        </w:rPr>
        <w:t>@place</w:t>
      </w:r>
    </w:p>
    <w:p>
      <w:pPr>
        <w:pStyle w:val="Lista3"/>
      </w:pPr>
      <w:r>
        <w:t>with one of the values listed under premodern addition above; or</w:t>
      </w:r>
    </w:p>
    <w:p>
      <w:pPr>
        <w:pStyle w:val="Lista3"/>
      </w:pPr>
      <w:r>
        <w:t xml:space="preserve">with the value </w:t>
      </w:r>
      <w:r>
        <w:rPr>
          <w:rStyle w:val="Codevalue"/>
        </w:rPr>
        <w:t>"overstrike"</w:t>
      </w:r>
      <w:r>
        <w:t xml:space="preserve">, if the replacement text is inscribed over the pre-correction text </w:t>
      </w:r>
      <w:r>
        <w:rPr>
          <w:noProof/>
        </w:rPr>
        <w:t>(</w:t>
      </w:r>
      <w:r>
        <w:t>rather than at some other position)</w:t>
      </w:r>
    </w:p>
    <w:p>
      <w:pPr>
        <w:pStyle w:val="Lista"/>
      </w:pPr>
      <w:r>
        <w:lastRenderedPageBreak/>
        <w:t xml:space="preserve">bear in mind that the cancellation of an explicit vowel mark restores the inherent </w:t>
      </w:r>
      <w:r>
        <w:rPr>
          <w:rStyle w:val="Foreign"/>
        </w:rPr>
        <w:t>a</w:t>
      </w:r>
      <w:r>
        <w:t xml:space="preserve"> of a consonant </w:t>
      </w:r>
      <w:r>
        <w:rPr>
          <w:rStyle w:val="Foreign"/>
        </w:rPr>
        <w:t>akṣara</w:t>
      </w:r>
      <w:r>
        <w:t xml:space="preserve"> in the scripts we work with, so even though no act of explicit addition accompanies the act of deletion, the result is effectively a correction of the reading</w:t>
      </w:r>
    </w:p>
    <w:p>
      <w:pPr>
        <w:pStyle w:val="Lista2"/>
      </w:pPr>
      <w:r>
        <w:t xml:space="preserve">therefore such deletion must be encoded as a correction of the explicit vowel into </w:t>
      </w:r>
      <w:r>
        <w:rPr>
          <w:rStyle w:val="Foreign"/>
        </w:rPr>
        <w:t>a</w:t>
      </w:r>
      <w:r>
        <w:t xml:space="preserve">, with the corrected text struck over the pre-correction text </w:t>
      </w:r>
      <w:r>
        <w:rPr>
          <w:noProof/>
        </w:rPr>
        <w:t>(</w:t>
      </w:r>
      <w:r>
        <w:t xml:space="preserve">see </w:t>
      </w:r>
      <w:r>
        <w:fldChar w:fldCharType="begin"/>
      </w:r>
      <w:r>
        <w:instrText xml:space="preserve"> REF _Ref44078634 \h  \* MERGEFORMAT </w:instrText>
      </w:r>
      <w:r>
        <w:fldChar w:fldCharType="separate"/>
      </w:r>
      <w:r>
        <w:t xml:space="preserve">Example </w:t>
      </w:r>
      <w:r>
        <w:rPr>
          <w:noProof/>
        </w:rPr>
        <w:t>4.4.4.D</w:t>
      </w:r>
      <w:r>
        <w:fldChar w:fldCharType="end"/>
      </w:r>
      <w:r>
        <w:t xml:space="preserve"> below)</w:t>
      </w:r>
    </w:p>
    <w:p/>
    <w:tbl>
      <w:tblPr>
        <w:tblStyle w:val="CodeSampleTable"/>
        <w:tblW w:w="5000" w:type="pct"/>
        <w:tblLook w:val="04A0" w:firstRow="1" w:lastRow="0" w:firstColumn="1" w:lastColumn="0" w:noHBand="0" w:noVBand="1"/>
      </w:tblPr>
      <w:tblGrid>
        <w:gridCol w:w="5280"/>
        <w:gridCol w:w="4348"/>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4.4.4</w:t>
              </w:r>
            </w:fldSimple>
            <w:r>
              <w:t>.</w:t>
            </w:r>
            <w:fldSimple w:instr=" SEQ Example \* ALPHABETIC \s 3 ">
              <w:r>
                <w:rPr>
                  <w:noProof/>
                </w:rPr>
                <w:t>A</w:t>
              </w:r>
            </w:fldSimple>
            <w:r>
              <w:t>: premodern correction by overwriting</w:t>
            </w:r>
          </w:p>
        </w:tc>
      </w:tr>
      <w:tr>
        <w:tc>
          <w:tcPr>
            <w:tcW w:w="2742" w:type="pct"/>
          </w:tcPr>
          <w:p>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pPr>
              <w:pStyle w:val="Image"/>
            </w:pPr>
            <w:r>
              <w:drawing>
                <wp:inline distT="0" distB="0" distL="0" distR="0">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tc>
          <w:tcPr>
            <w:tcW w:w="2742" w:type="pct"/>
          </w:tcPr>
          <w:p>
            <w:pPr>
              <w:pStyle w:val="CodeParagraph"/>
              <w:rPr>
                <w:rStyle w:val="Code"/>
              </w:rPr>
            </w:pP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tu</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ca</w:t>
            </w:r>
            <w:r>
              <w:rPr>
                <w:rStyle w:val="Code"/>
              </w:rPr>
              <w:t>&lt;/add&gt;&lt;/subst&gt;</w:t>
            </w:r>
            <w:r>
              <w:rPr>
                <w:rStyle w:val="Codetext"/>
              </w:rPr>
              <w:t>tuṣṭayaṁ</w:t>
            </w:r>
          </w:p>
        </w:tc>
        <w:tc>
          <w:tcPr>
            <w:tcW w:w="2258"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5453"/>
        <w:gridCol w:w="417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4.4.4</w:t>
              </w:r>
            </w:fldSimple>
            <w:r>
              <w:t>.</w:t>
            </w:r>
            <w:fldSimple w:instr=" SEQ Example \* ALPHABETIC \s 3 ">
              <w:r>
                <w:rPr>
                  <w:noProof/>
                </w:rPr>
                <w:t>B</w:t>
              </w:r>
            </w:fldSimple>
            <w:r>
              <w:t>: premodern correction written inline</w:t>
            </w:r>
          </w:p>
        </w:tc>
      </w:tr>
      <w:tr>
        <w:tc>
          <w:tcPr>
            <w:tcW w:w="3284" w:type="pct"/>
          </w:tcPr>
          <w:p>
            <w:pPr>
              <w:pStyle w:val="TableNote"/>
              <w:keepNext/>
            </w:pPr>
            <w:r>
              <w:t xml:space="preserve">an originally inscribed </w:t>
            </w:r>
            <w:r>
              <w:rPr>
                <w:rStyle w:val="Foreign"/>
              </w:rPr>
              <w:t>dvau</w:t>
            </w:r>
            <w:r>
              <w:t xml:space="preserve"> was corrected to </w:t>
            </w:r>
            <w:r>
              <w:rPr>
                <w:rStyle w:val="Foreign"/>
              </w:rPr>
              <w:t>dve</w:t>
            </w:r>
            <w:r>
              <w:t xml:space="preserve"> written inline immediately afterward (</w:t>
            </w:r>
            <w:r>
              <w:rPr>
                <w:rStyle w:val="Codeattribute"/>
                <w:sz w:val="18"/>
                <w:szCs w:val="18"/>
              </w:rPr>
              <w:t>@place</w:t>
            </w:r>
            <w:r>
              <w:rPr>
                <w:rStyle w:val="Codetext"/>
              </w:rPr>
              <w:t>=</w:t>
            </w:r>
            <w:r>
              <w:rPr>
                <w:rStyle w:val="Codevalue"/>
                <w:sz w:val="18"/>
                <w:szCs w:val="18"/>
              </w:rPr>
              <w:t>"inline"</w:t>
            </w:r>
            <w:r>
              <w:t xml:space="preserve"> on </w:t>
            </w:r>
            <w:r>
              <w:rPr>
                <w:rStyle w:val="Code"/>
                <w:sz w:val="18"/>
                <w:szCs w:val="18"/>
              </w:rPr>
              <w:t>&lt;add&gt;</w:t>
            </w:r>
            <w:r>
              <w:t xml:space="preserve">), without explicitly cancelling </w:t>
            </w:r>
            <w:r>
              <w:rPr>
                <w:rStyle w:val="Foreign"/>
              </w:rPr>
              <w:t>dvau</w:t>
            </w:r>
            <w:r>
              <w:t xml:space="preserve"> (</w:t>
            </w:r>
            <w:r>
              <w:rPr>
                <w:rStyle w:val="Codeattribute"/>
                <w:sz w:val="18"/>
                <w:szCs w:val="18"/>
              </w:rPr>
              <w:t>@rend</w:t>
            </w:r>
            <w:r>
              <w:rPr>
                <w:rStyle w:val="Codetext"/>
              </w:rPr>
              <w:t>=</w:t>
            </w:r>
            <w:r>
              <w:rPr>
                <w:rStyle w:val="Codevalue"/>
                <w:sz w:val="18"/>
                <w:szCs w:val="18"/>
              </w:rPr>
              <w:t>"corrected"</w:t>
            </w:r>
            <w:r>
              <w:t xml:space="preserve"> on </w:t>
            </w:r>
            <w:r>
              <w:rPr>
                <w:rStyle w:val="Code"/>
                <w:sz w:val="18"/>
                <w:szCs w:val="18"/>
              </w:rPr>
              <w:t>&lt;del&gt;</w:t>
            </w:r>
            <w:r>
              <w:t>)</w:t>
            </w:r>
          </w:p>
        </w:tc>
        <w:tc>
          <w:tcPr>
            <w:tcW w:w="1716" w:type="pct"/>
            <w:vMerge w:val="restart"/>
          </w:tcPr>
          <w:p>
            <w:pPr>
              <w:pStyle w:val="Image"/>
            </w:pPr>
            <w:r>
              <w:rPr>
                <w:rStyle w:val="Codevalue"/>
              </w:rPr>
              <w:drawing>
                <wp:inline distT="0" distB="0" distL="0" distR="0">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tc>
          <w:tcPr>
            <w:tcW w:w="3284" w:type="pct"/>
          </w:tcPr>
          <w:p>
            <w:pPr>
              <w:pStyle w:val="CodeParagraph"/>
              <w:rPr>
                <w:rStyle w:val="Code"/>
              </w:rPr>
            </w:pPr>
            <w:r>
              <w:rPr>
                <w:rStyle w:val="Codetext"/>
              </w:rPr>
              <w:t xml:space="preserve">devakule </w:t>
            </w:r>
            <w:r>
              <w:rPr>
                <w:rStyle w:val="Code"/>
              </w:rPr>
              <w:t xml:space="preserve">&lt;subst&gt;&lt;del </w:t>
            </w:r>
            <w:r>
              <w:rPr>
                <w:rStyle w:val="Codeattribute"/>
              </w:rPr>
              <w:t>rend</w:t>
            </w:r>
            <w:r>
              <w:rPr>
                <w:rStyle w:val="Codetext"/>
              </w:rPr>
              <w:t>=</w:t>
            </w:r>
            <w:r>
              <w:rPr>
                <w:rStyle w:val="Codevalue"/>
              </w:rPr>
              <w:t>"corrected"</w:t>
            </w:r>
            <w:r>
              <w:rPr>
                <w:rStyle w:val="Code"/>
              </w:rPr>
              <w:t>&gt;</w:t>
            </w:r>
            <w:r>
              <w:rPr>
                <w:rStyle w:val="Codetext"/>
              </w:rPr>
              <w:t>dvau</w:t>
            </w:r>
            <w:r>
              <w:rPr>
                <w:rStyle w:val="Code"/>
              </w:rPr>
              <w:t xml:space="preserve">&lt;/del&gt;&lt;add </w:t>
            </w:r>
            <w:r>
              <w:rPr>
                <w:rStyle w:val="Codeattribute"/>
              </w:rPr>
              <w:t>place</w:t>
            </w:r>
            <w:r>
              <w:rPr>
                <w:rStyle w:val="Codetext"/>
              </w:rPr>
              <w:t>=</w:t>
            </w:r>
            <w:r>
              <w:rPr>
                <w:rStyle w:val="Code"/>
              </w:rPr>
              <w:t>&gt;</w:t>
            </w:r>
            <w:r>
              <w:rPr>
                <w:rStyle w:val="Codetext"/>
              </w:rPr>
              <w:t>dve</w:t>
            </w:r>
            <w:r>
              <w:rPr>
                <w:rStyle w:val="Code"/>
              </w:rPr>
              <w:t>&lt;/add&gt;&lt;/subst&gt;</w:t>
            </w:r>
          </w:p>
        </w:tc>
        <w:tc>
          <w:tcPr>
            <w:tcW w:w="1716"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519" w:name="_Ref44078690"/>
            <w:r>
              <w:t xml:space="preserve">Example </w:t>
            </w:r>
            <w:fldSimple w:instr=" STYLEREF 3 \s ">
              <w:r>
                <w:rPr>
                  <w:noProof/>
                </w:rPr>
                <w:t>4.4.4</w:t>
              </w:r>
            </w:fldSimple>
            <w:r>
              <w:t>.</w:t>
            </w:r>
            <w:fldSimple w:instr=" SEQ Example \* ALPHABETIC \s 3 ">
              <w:r>
                <w:rPr>
                  <w:noProof/>
                </w:rPr>
                <w:t>C</w:t>
              </w:r>
            </w:fldSimple>
            <w:bookmarkEnd w:id="519"/>
            <w:r>
              <w:t>: premodern marginal correction with a scribal mark</w:t>
            </w:r>
          </w:p>
        </w:tc>
      </w:tr>
      <w:tr>
        <w:tc>
          <w:tcPr>
            <w:tcW w:w="5000" w:type="pct"/>
          </w:tcPr>
          <w:p>
            <w:pPr>
              <w:pStyle w:val="TableNote"/>
              <w:keepNext/>
            </w:pPr>
            <w:r>
              <w:t xml:space="preserve">an originally inscribed </w:t>
            </w:r>
            <w:r>
              <w:rPr>
                <w:rStyle w:val="Foreign"/>
              </w:rPr>
              <w:t>droṇavāpam</w:t>
            </w:r>
            <w:r>
              <w:t xml:space="preserve"> was corrected to </w:t>
            </w:r>
            <w:r>
              <w:rPr>
                <w:rStyle w:val="Foreign"/>
              </w:rPr>
              <w:t>kulyavāpam</w:t>
            </w:r>
            <w:r>
              <w:t xml:space="preserve"> by striking out </w:t>
            </w:r>
            <w:r>
              <w:rPr>
                <w:rStyle w:val="Foreign"/>
              </w:rPr>
              <w:t>droṇa</w:t>
            </w:r>
            <w:r>
              <w:t xml:space="preserve">, adding a </w:t>
            </w:r>
            <w:r>
              <w:rPr>
                <w:rStyle w:val="Foreign"/>
              </w:rPr>
              <w:t>kākapada</w:t>
            </w:r>
            <w:r>
              <w:t xml:space="preserve"> at this spot, and adding </w:t>
            </w:r>
            <w:r>
              <w:rPr>
                <w:rStyle w:val="Foreign"/>
              </w:rPr>
              <w:t>kulya</w:t>
            </w:r>
            <w:r>
              <w:t xml:space="preserve"> in the bottom margin</w:t>
            </w:r>
          </w:p>
        </w:tc>
      </w:tr>
      <w:tr>
        <w:tc>
          <w:tcPr>
            <w:tcW w:w="5000" w:type="pct"/>
          </w:tcPr>
          <w:p>
            <w:pPr>
              <w:pStyle w:val="CodeParagraph"/>
              <w:rPr>
                <w:rStyle w:val="Code"/>
              </w:rPr>
            </w:pPr>
            <w:r>
              <w:rPr>
                <w:rStyle w:val="Code"/>
              </w:rPr>
              <w:t xml:space="preserve">&lt;subst&gt;&lt;del </w:t>
            </w:r>
            <w:r>
              <w:rPr>
                <w:rStyle w:val="Codeattribute"/>
              </w:rPr>
              <w:t>rend</w:t>
            </w:r>
            <w:r>
              <w:rPr>
                <w:rStyle w:val="Code"/>
              </w:rPr>
              <w:t>=</w:t>
            </w:r>
            <w:r>
              <w:rPr>
                <w:rStyle w:val="Codevalue"/>
              </w:rPr>
              <w:t>"strikeout"</w:t>
            </w:r>
            <w:r>
              <w:rPr>
                <w:rStyle w:val="Code"/>
              </w:rPr>
              <w:t>&gt;</w:t>
            </w:r>
            <w:r>
              <w:rPr>
                <w:rStyle w:val="Codetext"/>
              </w:rPr>
              <w:t>droṇa</w:t>
            </w:r>
            <w:r>
              <w:rPr>
                <w:rStyle w:val="Code"/>
              </w:rPr>
              <w:t xml:space="preserve">&lt;/del&gt;&lt;add </w:t>
            </w:r>
            <w:r>
              <w:rPr>
                <w:rStyle w:val="Codeattribute"/>
              </w:rPr>
              <w:t>place</w:t>
            </w:r>
            <w:r>
              <w:rPr>
                <w:rStyle w:val="Code"/>
              </w:rPr>
              <w:t>=</w:t>
            </w:r>
            <w:r>
              <w:rPr>
                <w:rStyle w:val="Codevalue"/>
              </w:rPr>
              <w:t xml:space="preserve">"bottom" </w:t>
            </w:r>
            <w:r>
              <w:rPr>
                <w:rStyle w:val="Codeattribute"/>
              </w:rPr>
              <w:t>rend</w:t>
            </w:r>
            <w:r>
              <w:rPr>
                <w:rStyle w:val="Code"/>
              </w:rPr>
              <w:t>=</w:t>
            </w:r>
            <w:r>
              <w:rPr>
                <w:rStyle w:val="Codevalue"/>
              </w:rPr>
              <w:t>"mark"</w:t>
            </w:r>
            <w:r>
              <w:rPr>
                <w:rStyle w:val="Code"/>
              </w:rPr>
              <w:t>&gt;</w:t>
            </w:r>
            <w:r>
              <w:rPr>
                <w:rStyle w:val="Codetext"/>
              </w:rPr>
              <w:t>kulya</w:t>
            </w:r>
            <w:r>
              <w:rPr>
                <w:rStyle w:val="Code"/>
              </w:rPr>
              <w:t>&lt;/add&gt;&lt;/subst&gt;</w:t>
            </w:r>
            <w:r>
              <w:rPr>
                <w:rStyle w:val="Codetext"/>
              </w:rPr>
              <w:t>vāpam</w:t>
            </w:r>
          </w:p>
        </w:tc>
      </w:tr>
    </w:tbl>
    <w:p/>
    <w:tbl>
      <w:tblPr>
        <w:tblStyle w:val="CodeSampleTable"/>
        <w:tblW w:w="5000" w:type="pct"/>
        <w:tblLook w:val="04A0" w:firstRow="1" w:lastRow="0" w:firstColumn="1" w:lastColumn="0" w:noHBand="0" w:noVBand="1"/>
      </w:tblPr>
      <w:tblGrid>
        <w:gridCol w:w="6324"/>
        <w:gridCol w:w="3304"/>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520" w:name="_Ref44078634"/>
            <w:r>
              <w:t xml:space="preserve">Example </w:t>
            </w:r>
            <w:fldSimple w:instr=" STYLEREF 3 \s ">
              <w:r>
                <w:rPr>
                  <w:noProof/>
                </w:rPr>
                <w:t>4.4.4</w:t>
              </w:r>
            </w:fldSimple>
            <w:r>
              <w:t>.</w:t>
            </w:r>
            <w:fldSimple w:instr=" SEQ Example \* ALPHABETIC \s 3 ">
              <w:r>
                <w:rPr>
                  <w:noProof/>
                </w:rPr>
                <w:t>D</w:t>
              </w:r>
            </w:fldSimple>
            <w:bookmarkEnd w:id="520"/>
            <w:r>
              <w:t>: premodern correction by striking out a component</w:t>
            </w:r>
          </w:p>
        </w:tc>
      </w:tr>
      <w:tr>
        <w:tc>
          <w:tcPr>
            <w:tcW w:w="3284" w:type="pct"/>
          </w:tcPr>
          <w:p>
            <w:pPr>
              <w:pStyle w:val="TableNote"/>
            </w:pPr>
            <w:r>
              <w:t xml:space="preserve">an originally inscribed </w:t>
            </w:r>
            <w:r>
              <w:rPr>
                <w:rStyle w:val="Foreign"/>
              </w:rPr>
              <w:t>prisaṅgi</w:t>
            </w:r>
            <w:r>
              <w:t xml:space="preserve"> was corrected to </w:t>
            </w:r>
            <w:r>
              <w:rPr>
                <w:rStyle w:val="Foreign"/>
              </w:rPr>
              <w:t>prasaṅgi</w:t>
            </w:r>
            <w:r>
              <w:t xml:space="preserve"> by striking out the superfluous </w:t>
            </w:r>
            <w:r>
              <w:rPr>
                <w:rStyle w:val="Foreign"/>
              </w:rPr>
              <w:t xml:space="preserve">i </w:t>
            </w:r>
            <w:r>
              <w:t>marker</w:t>
            </w:r>
          </w:p>
          <w:p>
            <w:pPr>
              <w:pStyle w:val="TableNote"/>
            </w:pPr>
            <w:r>
              <w:t xml:space="preserve">the markup must include the correction encoded as </w:t>
            </w:r>
            <w:r>
              <w:rPr>
                <w:rStyle w:val="Codevalue"/>
              </w:rPr>
              <w:t>"overstrike"</w:t>
            </w:r>
            <w:r>
              <w:t xml:space="preserve"> even though no explicit </w:t>
            </w:r>
            <w:r>
              <w:rPr>
                <w:rStyle w:val="Foreign"/>
              </w:rPr>
              <w:t>a</w:t>
            </w:r>
            <w:r>
              <w:t xml:space="preserve"> was engraved</w:t>
            </w:r>
          </w:p>
          <w:p>
            <w:pPr>
              <w:pStyle w:val="TableNote"/>
            </w:pPr>
            <w:r>
              <w:rPr>
                <w:rStyle w:val="Codeattribute"/>
              </w:rPr>
              <w:t>@rend</w:t>
            </w:r>
            <w:r>
              <w:t xml:space="preserve"> is not used on </w:t>
            </w:r>
            <w:r>
              <w:rPr>
                <w:rStyle w:val="Code"/>
              </w:rPr>
              <w:t>&lt;del&gt;</w:t>
            </w:r>
            <w:r>
              <w:t xml:space="preserve">, since the </w:t>
            </w:r>
            <w:r>
              <w:rPr>
                <w:rStyle w:val="Foreign"/>
              </w:rPr>
              <w:t>i</w:t>
            </w:r>
            <w:r>
              <w:t xml:space="preserve"> was erased, which is the default method of deletion</w:t>
            </w:r>
          </w:p>
        </w:tc>
        <w:tc>
          <w:tcPr>
            <w:tcW w:w="1716" w:type="pct"/>
            <w:vMerge w:val="restart"/>
          </w:tcPr>
          <w:p>
            <w:pPr>
              <w:pStyle w:val="Image"/>
            </w:pPr>
            <w: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tc>
          <w:tcPr>
            <w:tcW w:w="3284" w:type="pct"/>
          </w:tcPr>
          <w:p>
            <w:pPr>
              <w:pStyle w:val="CodeParagraph"/>
              <w:rPr>
                <w:rStyle w:val="Code"/>
              </w:rPr>
            </w:pPr>
            <w:r>
              <w:rPr>
                <w:rStyle w:val="Codetext"/>
              </w:rPr>
              <w:t>pr</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i</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a</w:t>
            </w:r>
            <w:r>
              <w:rPr>
                <w:rStyle w:val="Code"/>
              </w:rPr>
              <w:t>&lt;/add&gt;&lt;/subst&gt;</w:t>
            </w:r>
            <w:r>
              <w:rPr>
                <w:rStyle w:val="Codetext"/>
              </w:rPr>
              <w:t>saṅgi</w:t>
            </w:r>
          </w:p>
        </w:tc>
        <w:tc>
          <w:tcPr>
            <w:tcW w:w="1716"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5280"/>
        <w:gridCol w:w="4348"/>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4.4.4</w:t>
              </w:r>
            </w:fldSimple>
            <w:r>
              <w:t>.</w:t>
            </w:r>
            <w:fldSimple w:instr=" SEQ Example \* ALPHABETIC \s 3 ">
              <w:r>
                <w:rPr>
                  <w:noProof/>
                </w:rPr>
                <w:t>E</w:t>
              </w:r>
            </w:fldSimple>
            <w:r>
              <w:t>: premodern correction (transposition) with a scribal mark</w:t>
            </w:r>
          </w:p>
        </w:tc>
      </w:tr>
      <w:tr>
        <w:tc>
          <w:tcPr>
            <w:tcW w:w="2742" w:type="pct"/>
          </w:tcPr>
          <w:p>
            <w:pPr>
              <w:pStyle w:val="TableNote"/>
              <w:keepNext/>
            </w:pPr>
            <w:r>
              <w:lastRenderedPageBreak/>
              <w:t xml:space="preserve">an originally inscribed </w:t>
            </w:r>
            <w:r>
              <w:rPr>
                <w:rStyle w:val="Foreign"/>
              </w:rPr>
              <w:t>ri lata</w:t>
            </w:r>
            <w:r>
              <w:t xml:space="preserve"> was corrected to </w:t>
            </w:r>
            <w:r>
              <w:rPr>
                <w:rStyle w:val="Foreign"/>
              </w:rPr>
              <w:t>ri tala</w:t>
            </w:r>
            <w:r>
              <w:t xml:space="preserve"> in a manuscript by adding a scribal mark</w:t>
            </w:r>
          </w:p>
        </w:tc>
        <w:tc>
          <w:tcPr>
            <w:tcW w:w="2258" w:type="pct"/>
            <w:vMerge w:val="restart"/>
          </w:tcPr>
          <w:p>
            <w:pPr>
              <w:pStyle w:val="Image"/>
            </w:pPr>
            <w:r>
              <w:drawing>
                <wp:inline distT="0" distB="0" distL="0" distR="0">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tc>
          <w:tcPr>
            <w:tcW w:w="2742" w:type="pct"/>
          </w:tcPr>
          <w:p>
            <w:pPr>
              <w:pStyle w:val="CodeParagraph"/>
              <w:keepNext/>
              <w:rPr>
                <w:rStyle w:val="Code"/>
              </w:rPr>
            </w:pPr>
            <w:r>
              <w:rPr>
                <w:rStyle w:val="Codetext"/>
              </w:rPr>
              <w:t>ri</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lata</w:t>
            </w:r>
            <w:r>
              <w:rPr>
                <w:rStyle w:val="Code"/>
              </w:rPr>
              <w:t xml:space="preserve">&lt;/del&gt;&lt;add </w:t>
            </w:r>
            <w:r>
              <w:rPr>
                <w:rStyle w:val="Codeattribute"/>
              </w:rPr>
              <w:t>place</w:t>
            </w:r>
            <w:r>
              <w:rPr>
                <w:rStyle w:val="Code"/>
              </w:rPr>
              <w:t>=</w:t>
            </w:r>
            <w:r>
              <w:rPr>
                <w:rStyle w:val="Codevalue"/>
              </w:rPr>
              <w:t xml:space="preserve">"overstrike" </w:t>
            </w:r>
            <w:r>
              <w:rPr>
                <w:rStyle w:val="Codeattribute"/>
              </w:rPr>
              <w:t>rend</w:t>
            </w:r>
            <w:r>
              <w:rPr>
                <w:rStyle w:val="Code"/>
              </w:rPr>
              <w:t>=</w:t>
            </w:r>
            <w:r>
              <w:rPr>
                <w:rStyle w:val="Codevalue"/>
              </w:rPr>
              <w:t>"mark"</w:t>
            </w:r>
            <w:r>
              <w:rPr>
                <w:rStyle w:val="Code"/>
              </w:rPr>
              <w:t>&gt;</w:t>
            </w:r>
            <w:r>
              <w:rPr>
                <w:rStyle w:val="Codetext"/>
              </w:rPr>
              <w:t>tala</w:t>
            </w:r>
            <w:r>
              <w:rPr>
                <w:rStyle w:val="Code"/>
              </w:rPr>
              <w:t>&lt;/add&gt;&lt;/subst&gt;</w:t>
            </w:r>
          </w:p>
        </w:tc>
        <w:tc>
          <w:tcPr>
            <w:tcW w:w="2258" w:type="pct"/>
            <w:vMerge/>
          </w:tcPr>
          <w:p>
            <w:pPr>
              <w:pStyle w:val="CodeParagraph"/>
              <w:keepNext/>
              <w:rPr>
                <w:rStyle w:val="Code"/>
              </w:rPr>
            </w:pPr>
          </w:p>
        </w:tc>
      </w:tr>
      <w:tr>
        <w:tc>
          <w:tcPr>
            <w:tcW w:w="5000" w:type="pct"/>
            <w:gridSpan w:val="2"/>
          </w:tcPr>
          <w:p>
            <w:pPr>
              <w:pStyle w:val="TableNote"/>
            </w:pPr>
            <w:r>
              <w:t>although the intended correction is not explicitly written anywhere, the intent is clear to a competent editor, so we encode the facts that can be encoded in the above scheme:</w:t>
            </w:r>
          </w:p>
          <w:p>
            <w:pPr>
              <w:pStyle w:val="TableNote"/>
            </w:pPr>
            <w:r>
              <w:t xml:space="preserve">that the pre-correction text is not explicitly deleted, but overruled by the correction </w:t>
            </w:r>
            <w:r>
              <w:rPr>
                <w:noProof/>
              </w:rPr>
              <w:t>(</w:t>
            </w:r>
            <w:r>
              <w:rPr>
                <w:rStyle w:val="Codeattribute"/>
              </w:rPr>
              <w:t>@rend</w:t>
            </w:r>
            <w:r>
              <w:rPr>
                <w:rStyle w:val="Code"/>
              </w:rPr>
              <w:t>=</w:t>
            </w:r>
            <w:r>
              <w:rPr>
                <w:rStyle w:val="Codevalue"/>
              </w:rPr>
              <w:t>"corrected"</w:t>
            </w:r>
            <w:r>
              <w:t xml:space="preserve"> on </w:t>
            </w:r>
            <w:r>
              <w:rPr>
                <w:rStyle w:val="Code"/>
              </w:rPr>
              <w:t>&lt;del&gt;</w:t>
            </w:r>
            <w:r>
              <w:t>)</w:t>
            </w:r>
          </w:p>
          <w:p>
            <w:pPr>
              <w:pStyle w:val="TableNote"/>
            </w:pPr>
            <w:r>
              <w:t xml:space="preserve">that the post-correction text is right there and not somewhere else on the support </w:t>
            </w:r>
            <w:r>
              <w:rPr>
                <w:noProof/>
              </w:rPr>
              <w:t>(</w:t>
            </w:r>
            <w:r>
              <w:rPr>
                <w:rStyle w:val="Codeattribute"/>
              </w:rPr>
              <w:t>@place</w:t>
            </w:r>
            <w:r>
              <w:rPr>
                <w:rStyle w:val="Code"/>
              </w:rPr>
              <w:t>=</w:t>
            </w:r>
            <w:r>
              <w:rPr>
                <w:rStyle w:val="Codevalue"/>
              </w:rPr>
              <w:t>"overstrike"</w:t>
            </w:r>
            <w:r>
              <w:t xml:space="preserve"> on </w:t>
            </w:r>
            <w:r>
              <w:rPr>
                <w:rStyle w:val="Code"/>
              </w:rPr>
              <w:t>&lt;add&gt;</w:t>
            </w:r>
            <w:r>
              <w:t>)</w:t>
            </w:r>
          </w:p>
          <w:p>
            <w:pPr>
              <w:pStyle w:val="TableNote"/>
              <w:rPr>
                <w:rStyle w:val="Code"/>
              </w:rPr>
            </w:pPr>
            <w:r>
              <w:t xml:space="preserve">that a scribal mark is present </w:t>
            </w:r>
            <w:r>
              <w:rPr>
                <w:noProof/>
              </w:rPr>
              <w:t>(</w:t>
            </w:r>
            <w:r>
              <w:rPr>
                <w:rStyle w:val="Codeattribute"/>
              </w:rPr>
              <w:t>@rend</w:t>
            </w:r>
            <w:r>
              <w:rPr>
                <w:rStyle w:val="Code"/>
              </w:rPr>
              <w:t>=</w:t>
            </w:r>
            <w:r>
              <w:rPr>
                <w:rStyle w:val="Codevalue"/>
              </w:rPr>
              <w:t>"mark"</w:t>
            </w:r>
            <w:r>
              <w:t xml:space="preserve"> on </w:t>
            </w:r>
            <w:r>
              <w:rPr>
                <w:rStyle w:val="Code"/>
              </w:rPr>
              <w:t>&lt;add&gt;</w:t>
            </w:r>
            <w:r>
              <w:t>)</w:t>
            </w:r>
          </w:p>
        </w:tc>
      </w:tr>
    </w:tbl>
    <w:p>
      <w:pPr>
        <w:pStyle w:val="Cmsor1"/>
      </w:pPr>
      <w:bookmarkStart w:id="521" w:name="_zf8yqisjzwlq" w:colFirst="0" w:colLast="0"/>
      <w:bookmarkStart w:id="522" w:name="_Ref43988752"/>
      <w:bookmarkStart w:id="523" w:name="_Toc183083801"/>
      <w:bookmarkEnd w:id="521"/>
      <w:r>
        <w:lastRenderedPageBreak/>
        <w:t>Physical condition and legibility</w:t>
      </w:r>
      <w:bookmarkEnd w:id="522"/>
      <w:bookmarkEnd w:id="523"/>
    </w:p>
    <w:p>
      <w:pPr>
        <w:pStyle w:val="Cmsor2"/>
      </w:pPr>
      <w:bookmarkStart w:id="524" w:name="_z6ifhw1ovfh2" w:colFirst="0" w:colLast="0"/>
      <w:bookmarkStart w:id="525" w:name="_Ref43988606"/>
      <w:bookmarkStart w:id="526" w:name="_Toc183083802"/>
      <w:bookmarkEnd w:id="524"/>
      <w:r>
        <w:t>Overview</w:t>
      </w:r>
      <w:bookmarkEnd w:id="525"/>
      <w:bookmarkEnd w:id="526"/>
    </w:p>
    <w:p>
      <w:r>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pPr>
        <w:numPr>
          <w:ilvl w:val="0"/>
          <w:numId w:val="1"/>
        </w:numPr>
        <w:ind w:left="284" w:hanging="284"/>
      </w:pPr>
      <w:r>
        <w:t>What is the condition of the support at that particular spot?</w:t>
      </w:r>
    </w:p>
    <w:p>
      <w:pPr>
        <w:numPr>
          <w:ilvl w:val="1"/>
          <w:numId w:val="1"/>
        </w:numPr>
        <w:ind w:left="567" w:hanging="284"/>
      </w:pPr>
      <w:r>
        <w:t xml:space="preserve">wholly lost; or extant, but so damaged that all vestiges of writing are obliterated: </w:t>
      </w:r>
      <w:r>
        <w:rPr>
          <w:rStyle w:val="Code"/>
        </w:rPr>
        <w:t xml:space="preserve">&lt;gap </w:t>
      </w:r>
      <w:r>
        <w:rPr>
          <w:rStyle w:val="Codeattribute"/>
        </w:rPr>
        <w:t>reason</w:t>
      </w:r>
      <w:r>
        <w:rPr>
          <w:rStyle w:val="Code"/>
        </w:rPr>
        <w:t>=</w:t>
      </w:r>
      <w:r>
        <w:rPr>
          <w:rStyle w:val="Codevalue"/>
        </w:rPr>
        <w:t>"lost"</w:t>
      </w:r>
      <w:r>
        <w:rPr>
          <w:rStyle w:val="Code"/>
        </w:rPr>
        <w:t>&gt;</w:t>
      </w:r>
      <w:r>
        <w:t>, see §</w:t>
      </w:r>
      <w:r>
        <w:fldChar w:fldCharType="begin"/>
      </w:r>
      <w:r>
        <w:instrText xml:space="preserve"> REF _Ref43987758 \w \h  \* MERGEFORMAT </w:instrText>
      </w:r>
      <w:r>
        <w:fldChar w:fldCharType="separate"/>
      </w:r>
      <w:r>
        <w:t>5.4.2</w:t>
      </w:r>
      <w:r>
        <w:fldChar w:fldCharType="end"/>
      </w:r>
    </w:p>
    <w:p>
      <w:pPr>
        <w:numPr>
          <w:ilvl w:val="1"/>
          <w:numId w:val="1"/>
        </w:numPr>
        <w:ind w:left="567" w:hanging="284"/>
      </w:pPr>
      <w:r>
        <w:t>extant, with damage ranging from minor to extensive: go to point 2</w:t>
      </w:r>
    </w:p>
    <w:p>
      <w:pPr>
        <w:numPr>
          <w:ilvl w:val="1"/>
          <w:numId w:val="1"/>
        </w:numPr>
        <w:ind w:left="567" w:hanging="284"/>
      </w:pPr>
      <w:r>
        <w:t>extant and undamaged: go to point 3</w:t>
      </w:r>
    </w:p>
    <w:p>
      <w:pPr>
        <w:numPr>
          <w:ilvl w:val="0"/>
          <w:numId w:val="1"/>
        </w:numPr>
        <w:ind w:left="284" w:hanging="284"/>
      </w:pPr>
      <w:r>
        <w:t>To what extent does the damage hinder the reading of the text?</w:t>
      </w:r>
    </w:p>
    <w:p>
      <w:pPr>
        <w:numPr>
          <w:ilvl w:val="1"/>
          <w:numId w:val="1"/>
        </w:numPr>
        <w:ind w:left="567" w:hanging="284"/>
      </w:pPr>
      <w:r>
        <w:t xml:space="preserve">Though vestiges of text are discernible, they are too scant to favour one contextually possible restoration over another: </w:t>
      </w:r>
      <w:r>
        <w:rPr>
          <w:rStyle w:val="Code"/>
        </w:rPr>
        <w:t xml:space="preserve">&lt;gap </w:t>
      </w:r>
      <w:r>
        <w:rPr>
          <w:rStyle w:val="Codeattribute"/>
        </w:rPr>
        <w:t>reason</w:t>
      </w:r>
      <w:r>
        <w:rPr>
          <w:rStyle w:val="Code"/>
        </w:rPr>
        <w:t>=</w:t>
      </w:r>
      <w:r>
        <w:rPr>
          <w:rStyle w:val="Codevalue"/>
        </w:rPr>
        <w:t>"illegible"</w:t>
      </w:r>
      <w:r>
        <w:rPr>
          <w:rStyle w:val="Code"/>
        </w:rPr>
        <w:t>&gt;</w:t>
      </w:r>
      <w:r>
        <w:t>, see §</w:t>
      </w:r>
      <w:r>
        <w:fldChar w:fldCharType="begin"/>
      </w:r>
      <w:r>
        <w:instrText xml:space="preserve"> REF _Ref43987758 \w \h  \* MERGEFORMAT </w:instrText>
      </w:r>
      <w:r>
        <w:fldChar w:fldCharType="separate"/>
      </w:r>
      <w:r>
        <w:t>5.4.2</w:t>
      </w:r>
      <w:r>
        <w:fldChar w:fldCharType="end"/>
      </w:r>
    </w:p>
    <w:p>
      <w:pPr>
        <w:numPr>
          <w:ilvl w:val="1"/>
          <w:numId w:val="1"/>
        </w:numPr>
        <w:ind w:left="567" w:hanging="284"/>
      </w:pPr>
      <w:r>
        <w:t xml:space="preserve">Due to damage, characters cannot be identified with certainty without relying on their context, but given the context and your expertise, you can at least make an educated guess about them: </w:t>
      </w:r>
      <w:r>
        <w:rPr>
          <w:rStyle w:val="Code"/>
        </w:rPr>
        <w:t>&lt;unclear&gt;</w:t>
      </w:r>
      <w:r>
        <w:t>, go to point 4 for further details</w:t>
      </w:r>
    </w:p>
    <w:p>
      <w:pPr>
        <w:numPr>
          <w:ilvl w:val="1"/>
          <w:numId w:val="1"/>
        </w:numPr>
        <w:ind w:left="567" w:hanging="284"/>
      </w:pPr>
      <w:r>
        <w:t xml:space="preserve">Despite some damage, all characters can be identified with certainty even if their context is disregarded: no markup </w:t>
      </w:r>
      <w:r>
        <w:rPr>
          <w:noProof/>
        </w:rPr>
        <w:t>(</w:t>
      </w:r>
      <w:r>
        <w:t xml:space="preserve">or optional </w:t>
      </w:r>
      <w:r>
        <w:rPr>
          <w:rStyle w:val="Code"/>
        </w:rPr>
        <w:t>&lt;damage&gt;</w:t>
      </w:r>
      <w:r>
        <w:t>, see §</w:t>
      </w:r>
      <w:r>
        <w:fldChar w:fldCharType="begin"/>
      </w:r>
      <w:r>
        <w:instrText xml:space="preserve"> REF _Ref43987823 \w \h  \* MERGEFORMAT </w:instrText>
      </w:r>
      <w:r>
        <w:fldChar w:fldCharType="separate"/>
      </w:r>
      <w:r>
        <w:t>5.2</w:t>
      </w:r>
      <w:r>
        <w:fldChar w:fldCharType="end"/>
      </w:r>
      <w:r>
        <w:t>)</w:t>
      </w:r>
    </w:p>
    <w:p>
      <w:pPr>
        <w:numPr>
          <w:ilvl w:val="0"/>
          <w:numId w:val="1"/>
        </w:numPr>
        <w:ind w:left="284" w:hanging="284"/>
      </w:pPr>
      <w:r>
        <w:t>Does an unusual, awkward or incompetent execution of the glyphs hinder the reading?</w:t>
      </w:r>
    </w:p>
    <w:p>
      <w:pPr>
        <w:numPr>
          <w:ilvl w:val="1"/>
          <w:numId w:val="1"/>
        </w:numPr>
        <w:ind w:left="567" w:hanging="284"/>
      </w:pPr>
      <w:r>
        <w:t xml:space="preserve">Due to their form, characters cannot be identified with certainty without relying on their context: </w:t>
      </w:r>
      <w:r>
        <w:rPr>
          <w:rStyle w:val="Code"/>
        </w:rPr>
        <w:t xml:space="preserve">&lt;unclear </w:t>
      </w:r>
      <w:r>
        <w:rPr>
          <w:rStyle w:val="Codeattribute"/>
        </w:rPr>
        <w:t>reason</w:t>
      </w:r>
      <w:r>
        <w:rPr>
          <w:rStyle w:val="Code"/>
        </w:rPr>
        <w:t>=</w:t>
      </w:r>
      <w:r>
        <w:rPr>
          <w:rStyle w:val="Codevalue"/>
        </w:rPr>
        <w:t>"eccentric_ductus"</w:t>
      </w:r>
      <w:r>
        <w:rPr>
          <w:rStyle w:val="Code"/>
        </w:rPr>
        <w:t>&gt;</w:t>
      </w:r>
      <w:r>
        <w:t>, go to point 4 for further details</w:t>
      </w:r>
    </w:p>
    <w:p>
      <w:pPr>
        <w:numPr>
          <w:ilvl w:val="1"/>
          <w:numId w:val="1"/>
        </w:numPr>
        <w:ind w:left="567" w:hanging="284"/>
      </w:pPr>
      <w:r>
        <w:t xml:space="preserve">All characters can be identified with certainty even if their context is disregarded </w:t>
      </w:r>
      <w:r>
        <w:rPr>
          <w:noProof/>
        </w:rPr>
        <w:t>(</w:t>
      </w:r>
      <w:r>
        <w:t>though some irregularity of execution may be present): no markup</w:t>
      </w:r>
    </w:p>
    <w:p>
      <w:pPr>
        <w:numPr>
          <w:ilvl w:val="0"/>
          <w:numId w:val="1"/>
        </w:numPr>
        <w:ind w:left="284" w:hanging="284"/>
      </w:pPr>
      <w:r>
        <w:t>Informed by the context and your expertise, how confidently can you read/restore the affected characters?</w:t>
      </w:r>
    </w:p>
    <w:p>
      <w:pPr>
        <w:numPr>
          <w:ilvl w:val="1"/>
          <w:numId w:val="1"/>
        </w:numPr>
        <w:ind w:left="567" w:hanging="284"/>
      </w:pPr>
      <w:r>
        <w:t>With complete confidence and a conviction that even if something other than your reading was intended, the difference is trivial: omit markup at your own discretion and simply treat the text as clearly legible.</w:t>
      </w:r>
    </w:p>
    <w:p>
      <w:pPr>
        <w:numPr>
          <w:ilvl w:val="1"/>
          <w:numId w:val="1"/>
        </w:numPr>
        <w:ind w:left="567" w:hanging="284"/>
      </w:pPr>
      <w:r>
        <w:t xml:space="preserve">Quite confidently, but admitting for honesty’s sake that there is a small chance of a non-trivial alternative reading being possible: </w:t>
      </w:r>
      <w:r>
        <w:rPr>
          <w:rStyle w:val="Code"/>
        </w:rPr>
        <w:t>&lt;unclear&gt;</w:t>
      </w:r>
      <w:r>
        <w:t>, see §</w:t>
      </w:r>
      <w:r>
        <w:fldChar w:fldCharType="begin"/>
      </w:r>
      <w:r>
        <w:instrText xml:space="preserve"> REF _Ref43987289 \w \h  \* MERGEFORMAT </w:instrText>
      </w:r>
      <w:r>
        <w:fldChar w:fldCharType="separate"/>
      </w:r>
      <w:r>
        <w:t>5.3.1</w:t>
      </w:r>
      <w:r>
        <w:fldChar w:fldCharType="end"/>
      </w:r>
    </w:p>
    <w:p>
      <w:pPr>
        <w:numPr>
          <w:ilvl w:val="1"/>
          <w:numId w:val="1"/>
        </w:numPr>
        <w:ind w:left="567" w:hanging="284"/>
      </w:pPr>
      <w:r>
        <w:t xml:space="preserve">You recognise a small number of alternatives as being possible with fairly equal chance: ambiguity marked up as </w:t>
      </w:r>
      <w:r>
        <w:rPr>
          <w:rStyle w:val="Code"/>
        </w:rPr>
        <w:t>&lt;choice&gt;</w:t>
      </w:r>
      <w:r>
        <w:t xml:space="preserve"> with </w:t>
      </w:r>
      <w:r>
        <w:rPr>
          <w:rStyle w:val="Code"/>
        </w:rPr>
        <w:t>&lt;unclear&gt;</w:t>
      </w:r>
      <w:r>
        <w:t>, see §</w:t>
      </w:r>
      <w:r>
        <w:fldChar w:fldCharType="begin"/>
      </w:r>
      <w:r>
        <w:instrText xml:space="preserve"> REF _Ref43987339 \w \h  \* MERGEFORMAT </w:instrText>
      </w:r>
      <w:r>
        <w:fldChar w:fldCharType="separate"/>
      </w:r>
      <w:r>
        <w:t>5.3.3</w:t>
      </w:r>
      <w:r>
        <w:fldChar w:fldCharType="end"/>
      </w:r>
    </w:p>
    <w:p>
      <w:pPr>
        <w:numPr>
          <w:ilvl w:val="1"/>
          <w:numId w:val="1"/>
        </w:numPr>
        <w:ind w:left="567" w:hanging="284"/>
      </w:pPr>
      <w:r>
        <w:t xml:space="preserve">Tentatively, admitting a fair chance that a non-trivial alternative reading is possible </w:t>
      </w:r>
      <w:r>
        <w:rPr>
          <w:rStyle w:val="Code"/>
        </w:rPr>
        <w:t xml:space="preserve">&lt;unclear </w:t>
      </w:r>
      <w:r>
        <w:rPr>
          <w:rStyle w:val="Codeattribute"/>
        </w:rPr>
        <w:t>cert</w:t>
      </w:r>
      <w:r>
        <w:rPr>
          <w:rStyle w:val="Code"/>
        </w:rPr>
        <w:t>=</w:t>
      </w:r>
      <w:r>
        <w:rPr>
          <w:rStyle w:val="Codevalue"/>
        </w:rPr>
        <w:t>"low"</w:t>
      </w:r>
      <w:r>
        <w:rPr>
          <w:rStyle w:val="Code"/>
        </w:rPr>
        <w:t>&gt;</w:t>
      </w:r>
      <w:r>
        <w:t>, see §</w:t>
      </w:r>
      <w:r>
        <w:fldChar w:fldCharType="begin"/>
      </w:r>
      <w:r>
        <w:instrText xml:space="preserve"> REF _Ref43987867 \w \h  \* MERGEFORMAT </w:instrText>
      </w:r>
      <w:r>
        <w:fldChar w:fldCharType="separate"/>
      </w:r>
      <w:r>
        <w:t>5.3.2</w:t>
      </w:r>
      <w:r>
        <w:fldChar w:fldCharType="end"/>
      </w:r>
    </w:p>
    <w:p>
      <w:pPr>
        <w:keepNext/>
      </w:pPr>
      <w:r>
        <w:t>Another way to look at the options is summarised by the following table:</w:t>
      </w:r>
      <w:r>
        <w:rPr>
          <w:rStyle w:val="Lbjegyzet-hivatkozs"/>
        </w:rPr>
        <w:footnoteReference w:id="28"/>
      </w:r>
    </w:p>
    <w:p>
      <w:pPr>
        <w:keepNext/>
      </w:pPr>
    </w:p>
    <w:p>
      <w:pPr>
        <w:pStyle w:val="Kpalrs"/>
      </w:pPr>
      <w:r>
        <w:t xml:space="preserve">Table </w:t>
      </w:r>
      <w:fldSimple w:instr=" SEQ Table \* ARABIC ">
        <w:r>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trPr>
          <w:trHeight w:val="440"/>
        </w:trPr>
        <w:tc>
          <w:tcPr>
            <w:tcW w:w="1250" w:type="pct"/>
            <w:vMerge w:val="restart"/>
            <w:shd w:val="clear" w:color="auto" w:fill="EAF1DD"/>
            <w:tcMar>
              <w:top w:w="100" w:type="dxa"/>
              <w:left w:w="100" w:type="dxa"/>
              <w:bottom w:w="100" w:type="dxa"/>
              <w:right w:w="100" w:type="dxa"/>
            </w:tcMar>
          </w:tcPr>
          <w:p>
            <w:pPr>
              <w:pStyle w:val="Tabletext"/>
              <w:keepNext/>
            </w:pPr>
          </w:p>
          <w:p>
            <w:pPr>
              <w:pStyle w:val="Tabletext"/>
              <w:keepNext/>
            </w:pPr>
            <w:r>
              <w:t>Confidence in reading/restoration</w:t>
            </w:r>
          </w:p>
        </w:tc>
        <w:tc>
          <w:tcPr>
            <w:tcW w:w="3750" w:type="pct"/>
            <w:gridSpan w:val="3"/>
            <w:shd w:val="clear" w:color="auto" w:fill="EAF1DD"/>
            <w:tcMar>
              <w:top w:w="100" w:type="dxa"/>
              <w:left w:w="100" w:type="dxa"/>
              <w:bottom w:w="100" w:type="dxa"/>
              <w:right w:w="100" w:type="dxa"/>
            </w:tcMar>
          </w:tcPr>
          <w:p>
            <w:pPr>
              <w:pStyle w:val="Tabletext"/>
              <w:keepNext/>
            </w:pPr>
            <w:r>
              <w:t>Status of text</w:t>
            </w:r>
          </w:p>
        </w:tc>
      </w:tr>
      <w:tr>
        <w:trPr>
          <w:trHeight w:val="440"/>
        </w:trPr>
        <w:tc>
          <w:tcPr>
            <w:tcW w:w="1250" w:type="pct"/>
            <w:vMerge/>
            <w:shd w:val="clear" w:color="auto" w:fill="EAF1DD"/>
            <w:tcMar>
              <w:top w:w="100" w:type="dxa"/>
              <w:left w:w="100" w:type="dxa"/>
              <w:bottom w:w="100" w:type="dxa"/>
              <w:right w:w="100" w:type="dxa"/>
            </w:tcMar>
          </w:tcPr>
          <w:p>
            <w:pPr>
              <w:pStyle w:val="Tabletext"/>
              <w:keepNext/>
            </w:pPr>
          </w:p>
        </w:tc>
        <w:tc>
          <w:tcPr>
            <w:tcW w:w="1250" w:type="pct"/>
            <w:shd w:val="clear" w:color="auto" w:fill="EAF1DD"/>
            <w:tcMar>
              <w:top w:w="100" w:type="dxa"/>
              <w:left w:w="100" w:type="dxa"/>
              <w:bottom w:w="100" w:type="dxa"/>
              <w:right w:w="100" w:type="dxa"/>
            </w:tcMar>
          </w:tcPr>
          <w:p>
            <w:pPr>
              <w:pStyle w:val="Tabletext"/>
              <w:keepNext/>
            </w:pPr>
            <w:r>
              <w:t>lost</w:t>
            </w:r>
          </w:p>
        </w:tc>
        <w:tc>
          <w:tcPr>
            <w:tcW w:w="1250" w:type="pct"/>
            <w:shd w:val="clear" w:color="auto" w:fill="EAF1DD"/>
            <w:tcMar>
              <w:top w:w="100" w:type="dxa"/>
              <w:left w:w="100" w:type="dxa"/>
              <w:bottom w:w="100" w:type="dxa"/>
              <w:right w:w="100" w:type="dxa"/>
            </w:tcMar>
          </w:tcPr>
          <w:p>
            <w:pPr>
              <w:pStyle w:val="Tabletext"/>
              <w:keepNext/>
            </w:pPr>
            <w:r>
              <w:t>illegible</w:t>
            </w:r>
          </w:p>
        </w:tc>
        <w:tc>
          <w:tcPr>
            <w:tcW w:w="1250" w:type="pct"/>
            <w:shd w:val="clear" w:color="auto" w:fill="EAF1DD"/>
            <w:tcMar>
              <w:top w:w="100" w:type="dxa"/>
              <w:left w:w="100" w:type="dxa"/>
              <w:bottom w:w="100" w:type="dxa"/>
              <w:right w:w="100" w:type="dxa"/>
            </w:tcMar>
          </w:tcPr>
          <w:p>
            <w:pPr>
              <w:pStyle w:val="Tabletext"/>
              <w:keepNext/>
            </w:pPr>
            <w:r>
              <w:t>doubtful</w:t>
            </w:r>
          </w:p>
        </w:tc>
      </w:tr>
      <w:tr>
        <w:trPr>
          <w:trHeight w:val="440"/>
        </w:trPr>
        <w:tc>
          <w:tcPr>
            <w:tcW w:w="1250" w:type="pct"/>
            <w:shd w:val="clear" w:color="auto" w:fill="EAF1DD"/>
            <w:tcMar>
              <w:top w:w="100" w:type="dxa"/>
              <w:left w:w="100" w:type="dxa"/>
              <w:bottom w:w="100" w:type="dxa"/>
              <w:right w:w="100" w:type="dxa"/>
            </w:tcMar>
          </w:tcPr>
          <w:p>
            <w:pPr>
              <w:pStyle w:val="Tabletext"/>
              <w:keepNext/>
            </w:pPr>
            <w:r>
              <w:t>absolute</w:t>
            </w:r>
          </w:p>
        </w:tc>
        <w:tc>
          <w:tcPr>
            <w:tcW w:w="1250" w:type="pct"/>
            <w:vMerge w:val="restart"/>
            <w:shd w:val="clear" w:color="auto" w:fill="auto"/>
            <w:tcMar>
              <w:top w:w="100" w:type="dxa"/>
              <w:left w:w="100" w:type="dxa"/>
              <w:bottom w:w="100" w:type="dxa"/>
              <w:right w:w="100" w:type="dxa"/>
            </w:tcMar>
          </w:tcPr>
          <w:p>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&gt; </w:t>
            </w:r>
          </w:p>
        </w:tc>
        <w:tc>
          <w:tcPr>
            <w:tcW w:w="1250" w:type="pct"/>
            <w:vMerge w:val="restart"/>
            <w:shd w:val="clear" w:color="auto" w:fill="auto"/>
            <w:tcMar>
              <w:top w:w="100" w:type="dxa"/>
              <w:left w:w="100" w:type="dxa"/>
              <w:bottom w:w="100" w:type="dxa"/>
              <w:right w:w="100" w:type="dxa"/>
            </w:tcMar>
          </w:tcPr>
          <w:p>
            <w:pPr>
              <w:pStyle w:val="Tabletext"/>
              <w:keepNext/>
              <w:rPr>
                <w:rStyle w:val="Code"/>
              </w:rPr>
            </w:pPr>
            <w:r>
              <w:rPr>
                <w:rStyle w:val="Code"/>
              </w:rPr>
              <w:t>&lt;unclear&gt;</w:t>
            </w:r>
          </w:p>
        </w:tc>
        <w:tc>
          <w:tcPr>
            <w:tcW w:w="1250" w:type="pct"/>
            <w:shd w:val="clear" w:color="auto" w:fill="auto"/>
            <w:tcMar>
              <w:top w:w="100" w:type="dxa"/>
              <w:left w:w="100" w:type="dxa"/>
              <w:bottom w:w="100" w:type="dxa"/>
              <w:right w:w="100" w:type="dxa"/>
            </w:tcMar>
          </w:tcPr>
          <w:p>
            <w:pPr>
              <w:pStyle w:val="Tabletext"/>
              <w:keepNext/>
            </w:pPr>
            <w:r>
              <w:t>no markup</w:t>
            </w:r>
          </w:p>
        </w:tc>
      </w:tr>
      <w:tr>
        <w:trPr>
          <w:trHeight w:val="440"/>
        </w:trPr>
        <w:tc>
          <w:tcPr>
            <w:tcW w:w="1250" w:type="pct"/>
            <w:shd w:val="clear" w:color="auto" w:fill="EAF1DD"/>
            <w:tcMar>
              <w:top w:w="100" w:type="dxa"/>
              <w:left w:w="100" w:type="dxa"/>
              <w:bottom w:w="100" w:type="dxa"/>
              <w:right w:w="100" w:type="dxa"/>
            </w:tcMar>
          </w:tcPr>
          <w:p>
            <w:pPr>
              <w:pStyle w:val="Tabletext"/>
              <w:keepNext/>
            </w:pPr>
            <w:r>
              <w:t>reasonable</w:t>
            </w:r>
          </w:p>
        </w:tc>
        <w:tc>
          <w:tcPr>
            <w:tcW w:w="1250" w:type="pct"/>
            <w:vMerge/>
            <w:shd w:val="clear" w:color="auto" w:fill="auto"/>
            <w:tcMar>
              <w:top w:w="100" w:type="dxa"/>
              <w:left w:w="100" w:type="dxa"/>
              <w:bottom w:w="100" w:type="dxa"/>
              <w:right w:w="100" w:type="dxa"/>
            </w:tcMar>
          </w:tcPr>
          <w:p>
            <w:pPr>
              <w:pStyle w:val="Tabletext"/>
              <w:keepNext/>
            </w:pPr>
          </w:p>
        </w:tc>
        <w:tc>
          <w:tcPr>
            <w:tcW w:w="1250" w:type="pct"/>
            <w:vMerge/>
            <w:shd w:val="clear" w:color="auto" w:fill="auto"/>
            <w:tcMar>
              <w:top w:w="100" w:type="dxa"/>
              <w:left w:w="100" w:type="dxa"/>
              <w:bottom w:w="100" w:type="dxa"/>
              <w:right w:w="100" w:type="dxa"/>
            </w:tcMar>
          </w:tcPr>
          <w:p>
            <w:pPr>
              <w:pStyle w:val="Tabletext"/>
              <w:keepNext/>
            </w:pP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&lt;unclear&gt;</w:t>
            </w:r>
          </w:p>
        </w:tc>
      </w:tr>
      <w:tr>
        <w:trPr>
          <w:trHeight w:val="440"/>
        </w:trPr>
        <w:tc>
          <w:tcPr>
            <w:tcW w:w="1250" w:type="pct"/>
            <w:shd w:val="clear" w:color="auto" w:fill="EAF1DD"/>
            <w:tcMar>
              <w:top w:w="100" w:type="dxa"/>
              <w:left w:w="100" w:type="dxa"/>
              <w:bottom w:w="100" w:type="dxa"/>
              <w:right w:w="100" w:type="dxa"/>
            </w:tcMar>
          </w:tcPr>
          <w:p>
            <w:pPr>
              <w:pStyle w:val="Tabletext"/>
              <w:keepNext/>
            </w:pPr>
            <w:r>
              <w:t>tentative</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r>
      <w:tr>
        <w:tc>
          <w:tcPr>
            <w:tcW w:w="1250" w:type="pct"/>
            <w:shd w:val="clear" w:color="auto" w:fill="EAF1DD"/>
            <w:tcMar>
              <w:top w:w="100" w:type="dxa"/>
              <w:left w:w="100" w:type="dxa"/>
              <w:bottom w:w="100" w:type="dxa"/>
              <w:right w:w="100" w:type="dxa"/>
            </w:tcMar>
          </w:tcPr>
          <w:p>
            <w:pPr>
              <w:pStyle w:val="Tabletext"/>
            </w:pPr>
            <w:r>
              <w:t>nil</w:t>
            </w:r>
          </w:p>
        </w:tc>
        <w:tc>
          <w:tcPr>
            <w:tcW w:w="1250" w:type="pct"/>
            <w:shd w:val="clear" w:color="auto" w:fill="auto"/>
            <w:tcMar>
              <w:top w:w="100" w:type="dxa"/>
              <w:left w:w="100" w:type="dxa"/>
              <w:bottom w:w="100" w:type="dxa"/>
              <w:right w:w="100" w:type="dxa"/>
            </w:tcMar>
          </w:tcPr>
          <w:p>
            <w:pPr>
              <w:pStyle w:val="Tabletext"/>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&gt; </w:t>
            </w:r>
          </w:p>
        </w:tc>
        <w:tc>
          <w:tcPr>
            <w:tcW w:w="1250" w:type="pct"/>
            <w:shd w:val="clear" w:color="auto" w:fill="auto"/>
            <w:tcMar>
              <w:top w:w="100" w:type="dxa"/>
              <w:left w:w="100" w:type="dxa"/>
              <w:bottom w:w="100" w:type="dxa"/>
              <w:right w:w="100" w:type="dxa"/>
            </w:tcMar>
          </w:tcPr>
          <w:p>
            <w:pPr>
              <w:pStyle w:val="Tabletext"/>
              <w:rPr>
                <w:rStyle w:val="Code"/>
              </w:rPr>
            </w:pPr>
            <w:r>
              <w:rPr>
                <w:rStyle w:val="Code"/>
              </w:rPr>
              <w:t xml:space="preserve">&lt;gap </w:t>
            </w:r>
            <w:r>
              <w:rPr>
                <w:rStyle w:val="Codeattribute"/>
              </w:rPr>
              <w:t>reason</w:t>
            </w:r>
            <w:r>
              <w:rPr>
                <w:rStyle w:val="Code"/>
              </w:rPr>
              <w:t>=</w:t>
            </w:r>
            <w:r>
              <w:rPr>
                <w:rStyle w:val="Codevalue"/>
              </w:rPr>
              <w:t>"illegible"</w:t>
            </w:r>
            <w:r>
              <w:rPr>
                <w:rStyle w:val="Code"/>
              </w:rPr>
              <w:t xml:space="preserve">&gt; </w:t>
            </w:r>
          </w:p>
        </w:tc>
        <w:tc>
          <w:tcPr>
            <w:tcW w:w="1250" w:type="pct"/>
            <w:shd w:val="clear" w:color="auto" w:fill="auto"/>
            <w:tcMar>
              <w:top w:w="100" w:type="dxa"/>
              <w:left w:w="100" w:type="dxa"/>
              <w:bottom w:w="100" w:type="dxa"/>
              <w:right w:w="100" w:type="dxa"/>
            </w:tcMar>
          </w:tcPr>
          <w:p>
            <w:pPr>
              <w:pStyle w:val="Tabletext"/>
            </w:pPr>
            <w:r>
              <w:t>NA</w:t>
            </w:r>
          </w:p>
        </w:tc>
      </w:tr>
    </w:tbl>
    <w:p>
      <w:pPr>
        <w:pStyle w:val="Lista"/>
        <w:rPr>
          <w:b/>
          <w:bCs/>
        </w:rPr>
      </w:pPr>
      <w:r>
        <w:rPr>
          <w:b/>
          <w:bCs/>
        </w:rPr>
        <w:t>status:</w:t>
      </w:r>
    </w:p>
    <w:p>
      <w:pPr>
        <w:pStyle w:val="Lista2"/>
      </w:pPr>
      <w:r>
        <w:rPr>
          <w:b/>
          <w:bCs/>
        </w:rPr>
        <w:t>lost</w:t>
      </w:r>
      <w:r>
        <w:t xml:space="preserve"> = the support is gone or at least its surface layer is completely destroyed</w:t>
      </w:r>
    </w:p>
    <w:p>
      <w:pPr>
        <w:pStyle w:val="Lista2"/>
      </w:pPr>
      <w:r>
        <w:rPr>
          <w:b/>
          <w:bCs/>
        </w:rPr>
        <w:t>illegible</w:t>
      </w:r>
      <w:r>
        <w:t xml:space="preserve"> = the support is extant and there are vestiges of writing on its surface, but they cannot be read with any degree of confidence</w:t>
      </w:r>
    </w:p>
    <w:p>
      <w:pPr>
        <w:pStyle w:val="Lista2"/>
      </w:pPr>
      <w:r>
        <w:rPr>
          <w:b/>
          <w:bCs/>
        </w:rPr>
        <w:t>doubtful</w:t>
      </w:r>
      <w:r>
        <w:t xml:space="preserve"> = writing is extant and at least tentatively legible, but if the character</w:t>
      </w:r>
      <w:r>
        <w:rPr>
          <w:noProof/>
        </w:rPr>
        <w:t>(</w:t>
      </w:r>
      <w:r>
        <w:t xml:space="preserve">s) were taken out of their context, their reading would be equivocal </w:t>
      </w:r>
      <w:r>
        <w:rPr>
          <w:noProof/>
        </w:rPr>
        <w:t>(</w:t>
      </w:r>
      <w:r>
        <w:t>either because they are damaged or because they are unusually formed)</w:t>
      </w:r>
    </w:p>
    <w:p>
      <w:pPr>
        <w:pStyle w:val="Lista"/>
      </w:pPr>
      <w:r>
        <w:rPr>
          <w:b/>
          <w:bCs/>
        </w:rPr>
        <w:t>confidence</w:t>
      </w:r>
      <w:r>
        <w:t>: as per 4a,b,c,d above, plus</w:t>
      </w:r>
    </w:p>
    <w:p>
      <w:pPr>
        <w:pStyle w:val="Lista2"/>
      </w:pPr>
      <w:r>
        <w:rPr>
          <w:b/>
          <w:bCs/>
        </w:rPr>
        <w:t>nil</w:t>
      </w:r>
      <w:r>
        <w:t xml:space="preserve"> = the text cannot be read or restored with any confidence</w:t>
      </w:r>
    </w:p>
    <w:p>
      <w:pPr>
        <w:pStyle w:val="Cmsor2"/>
      </w:pPr>
      <w:bookmarkStart w:id="527" w:name="_qwn6j8iel73t" w:colFirst="0" w:colLast="0"/>
      <w:bookmarkStart w:id="528" w:name="_Ref43987823"/>
      <w:bookmarkStart w:id="529" w:name="_Toc183083803"/>
      <w:bookmarkEnd w:id="527"/>
      <w:r>
        <w:t>Damage not affecting legibility</w:t>
      </w:r>
      <w:bookmarkEnd w:id="528"/>
      <w:bookmarkEnd w:id="529"/>
    </w:p>
    <w:p>
      <w:pPr>
        <w:pStyle w:val="Lista"/>
      </w:pPr>
      <w:r>
        <w:t xml:space="preserve">when the physical features of the support or damage to its surface do not affect the reading of the inscription, such features </w:t>
      </w:r>
      <w:r>
        <w:rPr>
          <w:b/>
          <w:bCs/>
        </w:rPr>
        <w:t>need not be marked up</w:t>
      </w:r>
    </w:p>
    <w:p>
      <w:pPr>
        <w:pStyle w:val="Lista2"/>
      </w:pPr>
      <w:r>
        <w:t xml:space="preserve">extensive patches of weathering or loss </w:t>
      </w:r>
      <w:r>
        <w:rPr>
          <w:noProof/>
        </w:rPr>
        <w:t>(</w:t>
      </w:r>
      <w:r>
        <w:t>which may include lacunae and reading difficulties intermingled with clearly legible text) may be described for human readers in your metadata</w:t>
      </w:r>
    </w:p>
    <w:p>
      <w:pPr>
        <w:pStyle w:val="Lista2"/>
      </w:pPr>
      <w:r>
        <w:t>spaces left blank in an inscription because of pre-existing defects or features of the surface shall be encoded as per §</w:t>
      </w:r>
      <w:r>
        <w:fldChar w:fldCharType="begin"/>
      </w:r>
      <w:r>
        <w:instrText xml:space="preserve"> REF _Ref43985107 \w \h  \* MERGEFORMAT </w:instrText>
      </w:r>
      <w:r>
        <w:fldChar w:fldCharType="separate"/>
      </w:r>
      <w:r>
        <w:t>4.3.2.3</w:t>
      </w:r>
      <w:r>
        <w:fldChar w:fldCharType="end"/>
      </w:r>
    </w:p>
    <w:p>
      <w:pPr>
        <w:pStyle w:val="Lista"/>
      </w:pPr>
      <w:r>
        <w:t xml:space="preserve">however, should you deem it essential to explicitly encode a stretch of text as damaged, wrap the affected stretch in the element </w:t>
      </w:r>
      <w:r>
        <w:rPr>
          <w:rStyle w:val="Code"/>
        </w:rPr>
        <w:t>&lt;damage&gt;</w:t>
      </w:r>
    </w:p>
    <w:p>
      <w:pPr>
        <w:pStyle w:val="Lista2"/>
      </w:pPr>
      <w:r>
        <w:t>the contents of this element may include markup for lacunae and reading difficulties intermingled with clearly legible text, paying attention to the following:</w:t>
      </w:r>
    </w:p>
    <w:p>
      <w:pPr>
        <w:pStyle w:val="Lista3"/>
      </w:pPr>
      <w:r>
        <w:t xml:space="preserve">avoid overlapping with other tags by splitting </w:t>
      </w:r>
      <w:r>
        <w:rPr>
          <w:rStyle w:val="Code"/>
        </w:rPr>
        <w:t>&lt;damage&gt;</w:t>
      </w:r>
      <w:r>
        <w:t xml:space="preserve"> into several segments as necessary</w:t>
      </w:r>
    </w:p>
    <w:p>
      <w:pPr>
        <w:pStyle w:val="Lista3"/>
      </w:pPr>
      <w:r>
        <w:t xml:space="preserve">regardless of the </w:t>
      </w:r>
      <w:r>
        <w:rPr>
          <w:rStyle w:val="Code"/>
        </w:rPr>
        <w:t>&lt;damage&gt;</w:t>
      </w:r>
      <w:r>
        <w:t xml:space="preserve"> tag, any reading difficulties and lacunae within a spot of damage must always be marked up as described below</w:t>
      </w:r>
    </w:p>
    <w:p>
      <w:pPr>
        <w:pStyle w:val="Cmsor2"/>
      </w:pPr>
      <w:bookmarkStart w:id="530" w:name="_x58d7yl7rh7w" w:colFirst="0" w:colLast="0"/>
      <w:bookmarkStart w:id="531" w:name="_Ref43981505"/>
      <w:bookmarkStart w:id="532" w:name="_Toc183083804"/>
      <w:bookmarkEnd w:id="530"/>
      <w:r>
        <w:t>Doubtful readings</w:t>
      </w:r>
      <w:bookmarkEnd w:id="531"/>
      <w:bookmarkEnd w:id="532"/>
    </w:p>
    <w:p>
      <w:pPr>
        <w:pStyle w:val="Cmsor3"/>
      </w:pPr>
      <w:bookmarkStart w:id="533" w:name="_tcav1hmvdct4" w:colFirst="0" w:colLast="0"/>
      <w:bookmarkStart w:id="534" w:name="_Ref43987289"/>
      <w:bookmarkStart w:id="535" w:name="_Toc183083805"/>
      <w:bookmarkEnd w:id="533"/>
      <w:r>
        <w:t xml:space="preserve">The EpiDoc element </w:t>
      </w:r>
      <w:r>
        <w:rPr>
          <w:rStyle w:val="Code"/>
        </w:rPr>
        <w:t>&lt;unclear&gt;</w:t>
      </w:r>
      <w:bookmarkEnd w:id="534"/>
      <w:bookmarkEnd w:id="535"/>
    </w:p>
    <w:p>
      <w:pPr>
        <w:pStyle w:val="Lista"/>
      </w:pPr>
      <w:r>
        <w:t xml:space="preserve">the term “unclear”, represented by the XML element </w:t>
      </w:r>
      <w:r>
        <w:rPr>
          <w:rStyle w:val="Code"/>
        </w:rPr>
        <w:t>&lt;unclear&gt;</w:t>
      </w:r>
      <w:r>
        <w:t>, stands in EpiDoc for any character “of which at least traces survive, but not adequately to identify the letter unambiguously outside of its context”,</w:t>
      </w:r>
      <w:r>
        <w:rPr>
          <w:rStyle w:val="Lbjegyzet-hivatkozs"/>
        </w:rPr>
        <w:footnoteReference w:id="29"/>
      </w:r>
      <w:r>
        <w:t xml:space="preserve"> and therefore includes not only situations where a reading is tentative, but also</w:t>
      </w:r>
    </w:p>
    <w:p>
      <w:pPr>
        <w:pStyle w:val="Lista2"/>
      </w:pPr>
      <w:r>
        <w:t>where the text is read in context with absolute confidence and would only be doubtful in isolation</w:t>
      </w:r>
    </w:p>
    <w:p>
      <w:pPr>
        <w:pStyle w:val="Lista2"/>
      </w:pPr>
      <w:r>
        <w:lastRenderedPageBreak/>
        <w:t>where the vestiges are entirely illegible, but can be restored from the context</w:t>
      </w:r>
    </w:p>
    <w:p>
      <w:pPr>
        <w:pStyle w:val="Lista"/>
      </w:pPr>
      <w:r>
        <w:t xml:space="preserve">while many of us tend to use editorial markup </w:t>
      </w:r>
      <w:r>
        <w:rPr>
          <w:noProof/>
        </w:rPr>
        <w:t>(</w:t>
      </w:r>
      <w:r>
        <w:t xml:space="preserve">such as brackets) only to indicate “I’m not sure this is really what the inscription said”, </w:t>
      </w:r>
      <w:r>
        <w:rPr>
          <w:rStyle w:val="Code"/>
        </w:rPr>
        <w:t>&lt;unclear&gt;</w:t>
      </w:r>
      <w:r>
        <w:t xml:space="preserve"> in EpiDoc, as per the definition quoted above, means “this bit of text could conceivably be something else if the context was not there to help”</w:t>
      </w:r>
    </w:p>
    <w:p>
      <w:pPr>
        <w:pStyle w:val="Lista2"/>
      </w:pPr>
      <w:r>
        <w:rPr>
          <w:rStyle w:val="Code"/>
        </w:rPr>
        <w:t>&lt;unclear&gt;</w:t>
      </w:r>
      <w:r>
        <w:t xml:space="preserve"> would, by that logic, be used more extensively than indications of editorial uncertainty in most of our editions</w:t>
      </w:r>
    </w:p>
    <w:p>
      <w:pPr>
        <w:pStyle w:val="Lista2"/>
      </w:pPr>
      <w:r>
        <w:t xml:space="preserve">given, however, that many of the inscriptions we work with are considerably damaged, it is desirable to avoid cluttering the edition with </w:t>
      </w:r>
      <w:r>
        <w:rPr>
          <w:rStyle w:val="Code"/>
        </w:rPr>
        <w:t>&lt;unclear&gt;</w:t>
      </w:r>
      <w:r>
        <w:t xml:space="preserve"> markup and thereby distracting attention from spots where damage </w:t>
      </w:r>
      <w:r>
        <w:rPr>
          <w:noProof/>
        </w:rPr>
        <w:t>(</w:t>
      </w:r>
      <w:r>
        <w:t>or form) casts genuine doubt on a reading</w:t>
      </w:r>
    </w:p>
    <w:p>
      <w:pPr>
        <w:pStyle w:val="Lista2"/>
      </w:pPr>
      <w:r>
        <w:t xml:space="preserve">therefore, at your own discretion, </w:t>
      </w:r>
      <w:r>
        <w:rPr>
          <w:b/>
          <w:bCs/>
        </w:rPr>
        <w:t>ignore trivial doubts</w:t>
      </w:r>
      <w:r>
        <w:t xml:space="preserve"> if the text can be read in its given context with such confidence that there is no need to leave open the possibility of any alternative</w:t>
      </w:r>
    </w:p>
    <w:p>
      <w:pPr>
        <w:pStyle w:val="Lista"/>
      </w:pPr>
      <w:r>
        <w:t xml:space="preserve">when marking up text as unclear, you must keep in mind that the EpiDoc schema permits only text and the XML element </w:t>
      </w:r>
      <w:r>
        <w:rPr>
          <w:rStyle w:val="Code"/>
        </w:rPr>
        <w:t>&lt;g&gt;</w:t>
      </w:r>
      <w:r>
        <w:t xml:space="preserve"> within </w:t>
      </w:r>
      <w:r>
        <w:rPr>
          <w:rStyle w:val="Code"/>
        </w:rPr>
        <w:t>&lt;unclear&gt;</w:t>
      </w:r>
    </w:p>
    <w:p>
      <w:pPr>
        <w:pStyle w:val="Lista2"/>
      </w:pPr>
      <w:r>
        <w:t>therefore, if a stretch of text you wish to mark up as unclear incorporates or overlaps with another stretch that needs different markup, you will need to split the tagged stretches of text accordingly</w:t>
      </w:r>
    </w:p>
    <w:p>
      <w:pPr>
        <w:pStyle w:val="Lista2"/>
      </w:pPr>
      <w:r>
        <w:t>see §</w:t>
      </w:r>
      <w:r>
        <w:fldChar w:fldCharType="begin"/>
      </w:r>
      <w:r>
        <w:instrText xml:space="preserve"> REF _Ref43987901 \w \h  \* MERGEFORMAT </w:instrText>
      </w:r>
      <w:r>
        <w:fldChar w:fldCharType="separate"/>
      </w:r>
      <w:r>
        <w:t>8.2.5</w:t>
      </w:r>
      <w:r>
        <w:fldChar w:fldCharType="end"/>
      </w:r>
      <w:r>
        <w:t xml:space="preserve"> for details and examples</w:t>
      </w:r>
    </w:p>
    <w:p>
      <w:pPr>
        <w:pStyle w:val="Lista"/>
      </w:pPr>
      <w:r>
        <w:t xml:space="preserve">to mark up </w:t>
      </w:r>
      <w:r>
        <w:rPr>
          <w:b/>
          <w:bCs/>
        </w:rPr>
        <w:t>damaged text legible in context with reasonable confidence</w:t>
      </w:r>
      <w:r>
        <w:t>, while allowing a slight chance that a different reading might be possible</w:t>
      </w:r>
    </w:p>
    <w:p>
      <w:pPr>
        <w:pStyle w:val="Lista2"/>
      </w:pPr>
      <w:r>
        <w:t xml:space="preserve">use the element </w:t>
      </w:r>
      <w:r>
        <w:rPr>
          <w:rStyle w:val="Code"/>
        </w:rPr>
        <w:t>&lt;unclear&gt;</w:t>
      </w:r>
      <w:r>
        <w:t xml:space="preserve"> without any attributes</w:t>
      </w:r>
    </w:p>
    <w:p>
      <w:pPr>
        <w:pStyle w:val="Lista"/>
      </w:pPr>
      <w:r>
        <w:t xml:space="preserve">when the confidence of a reading is affected not by damage, but by the </w:t>
      </w:r>
      <w:r>
        <w:rPr>
          <w:b/>
          <w:bCs/>
        </w:rPr>
        <w:t>unusual, awkward or incomplete execution of a glyph</w:t>
      </w:r>
      <w:r>
        <w:t xml:space="preserve"> by its original engraver</w:t>
      </w:r>
    </w:p>
    <w:p>
      <w:pPr>
        <w:pStyle w:val="Lista2"/>
      </w:pPr>
      <w:r>
        <w:t xml:space="preserve">add the attribute </w:t>
      </w:r>
      <w:r>
        <w:rPr>
          <w:rStyle w:val="Codeattribute"/>
        </w:rPr>
        <w:t>@reason</w:t>
      </w:r>
      <w:r>
        <w:t xml:space="preserve"> with the value </w:t>
      </w:r>
      <w:r>
        <w:rPr>
          <w:rStyle w:val="Codevalue"/>
        </w:rPr>
        <w:t>"eccentric_ductus"</w:t>
      </w:r>
      <w:r>
        <w:t xml:space="preserve">, e.g. e.g. </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jñ</w:t>
      </w:r>
      <w:r>
        <w:rPr>
          <w:rStyle w:val="Code"/>
        </w:rPr>
        <w:t>&lt;/unclear&gt;</w:t>
      </w:r>
      <w:r>
        <w:rPr>
          <w:rStyle w:val="Codetext"/>
        </w:rPr>
        <w:t>āna</w:t>
      </w:r>
    </w:p>
    <w:p>
      <w:pPr>
        <w:pStyle w:val="Lista2"/>
      </w:pPr>
      <w:r>
        <w:t xml:space="preserve">when damage and eccentric ductus are </w:t>
      </w:r>
      <w:r>
        <w:rPr>
          <w:noProof/>
        </w:rPr>
        <w:t>(</w:t>
      </w:r>
      <w:r>
        <w:t xml:space="preserve">or may be) simultaneously present, use </w:t>
      </w:r>
      <w:r>
        <w:rPr>
          <w:rStyle w:val="Code"/>
        </w:rPr>
        <w:t>&lt;unclear&gt;</w:t>
      </w:r>
      <w:r>
        <w:t xml:space="preserve"> with or without this attribute depending on what you consider to be the primary reason for the lack of clarity</w:t>
      </w:r>
    </w:p>
    <w:p>
      <w:pPr>
        <w:pStyle w:val="Lista2"/>
      </w:pPr>
      <w:r>
        <w:t xml:space="preserve">when in doubt, prefer </w:t>
      </w:r>
      <w:r>
        <w:rPr>
          <w:rStyle w:val="Code"/>
        </w:rPr>
        <w:t>&lt;unclear&gt;</w:t>
      </w:r>
      <w:r>
        <w:t xml:space="preserve"> without this attribute</w:t>
      </w:r>
    </w:p>
    <w:p>
      <w:pPr>
        <w:pStyle w:val="Cmsor3"/>
      </w:pPr>
      <w:bookmarkStart w:id="536" w:name="_gpk9nikrok6m" w:colFirst="0" w:colLast="0"/>
      <w:bookmarkStart w:id="537" w:name="_Ref43987867"/>
      <w:bookmarkStart w:id="538" w:name="_Toc183083806"/>
      <w:bookmarkEnd w:id="536"/>
      <w:r>
        <w:t>Tentative readings</w:t>
      </w:r>
      <w:bookmarkEnd w:id="537"/>
      <w:bookmarkEnd w:id="538"/>
    </w:p>
    <w:p>
      <w:pPr>
        <w:pStyle w:val="Lista"/>
      </w:pPr>
      <w:r>
        <w:t xml:space="preserve">if some of the text is only </w:t>
      </w:r>
      <w:r>
        <w:rPr>
          <w:b/>
          <w:bCs/>
        </w:rPr>
        <w:t>tentatively legible</w:t>
      </w:r>
      <w:r>
        <w:t xml:space="preserve"> even in its context, add the attribute </w:t>
      </w:r>
      <w:r>
        <w:rPr>
          <w:rStyle w:val="Codeattribute"/>
        </w:rPr>
        <w:t>@cert</w:t>
      </w:r>
      <w:r>
        <w:t xml:space="preserve"> with the value </w:t>
      </w:r>
      <w:r>
        <w:rPr>
          <w:rStyle w:val="Codevalue"/>
        </w:rPr>
        <w:t>"low"</w:t>
      </w:r>
      <w:r>
        <w:t xml:space="preserve"> to the element </w:t>
      </w:r>
      <w:r>
        <w:rPr>
          <w:rStyle w:val="Code"/>
        </w:rPr>
        <w:t>&lt;unclear&gt;</w:t>
      </w:r>
    </w:p>
    <w:p>
      <w:pPr>
        <w:pStyle w:val="Lista2"/>
        <w:rPr>
          <w:rStyle w:val="Code"/>
        </w:rPr>
      </w:pPr>
      <w:r>
        <w:t xml:space="preserve">e.g. </w:t>
      </w:r>
      <w:r>
        <w:rPr>
          <w:rStyle w:val="Codetext"/>
        </w:rPr>
        <w:t>mahā</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puruṣa</w:t>
      </w:r>
      <w:r>
        <w:rPr>
          <w:rStyle w:val="Code"/>
        </w:rPr>
        <w:t>&lt;/unclear&gt;</w:t>
      </w:r>
    </w:p>
    <w:p>
      <w:pPr>
        <w:pStyle w:val="Lista2"/>
      </w:pPr>
      <w:r>
        <w:t xml:space="preserve">this attribute may be used in conjunction with </w:t>
      </w:r>
      <w:r>
        <w:rPr>
          <w:rStyle w:val="Codeattribute"/>
        </w:rPr>
        <w:t>@reason</w:t>
      </w:r>
      <w:r>
        <w:t xml:space="preserve"> when needed</w:t>
      </w:r>
    </w:p>
    <w:p>
      <w:pPr>
        <w:pStyle w:val="Lista2"/>
      </w:pPr>
      <w:r>
        <w:t xml:space="preserve">no additional degrees of confidence shall be represented in markup, so </w:t>
      </w:r>
      <w:r>
        <w:rPr>
          <w:rStyle w:val="Codevalue"/>
        </w:rPr>
        <w:t>"low"</w:t>
      </w:r>
      <w:r>
        <w:t xml:space="preserve"> here may stand for anything between “not quite fully confident” to “desperate conjecture”</w:t>
      </w:r>
    </w:p>
    <w:p>
      <w:pPr>
        <w:pStyle w:val="Lista3"/>
      </w:pPr>
      <w:r>
        <w:t>however, it is preferable to save desperate conjectures for your commentary or apparatus, and within the edition, only encode readings in which you have some confidence</w:t>
      </w:r>
    </w:p>
    <w:p>
      <w:pPr>
        <w:pStyle w:val="Lista"/>
      </w:pPr>
      <w:r>
        <w:t xml:space="preserve">note that while a low certainty expressed by this attribute is often a consequence of extensive damage, the </w:t>
      </w:r>
      <w:r>
        <w:rPr>
          <w:b/>
          <w:bCs/>
        </w:rPr>
        <w:t>degree of legibility</w:t>
      </w:r>
      <w:r>
        <w:t xml:space="preserve"> is not in direct correlation to the necessity of adding this attribute, thus:</w:t>
      </w:r>
    </w:p>
    <w:p>
      <w:pPr>
        <w:pStyle w:val="Lista3"/>
      </w:pPr>
      <w:r>
        <w:t xml:space="preserve">even very badly damaged characters may be marked up with plain </w:t>
      </w:r>
      <w:r>
        <w:rPr>
          <w:rStyle w:val="Code"/>
        </w:rPr>
        <w:t>&lt;unclear&gt;</w:t>
      </w:r>
      <w:r>
        <w:t xml:space="preserve"> if they can be confidently supplied in the context; whereas</w:t>
      </w:r>
    </w:p>
    <w:p>
      <w:pPr>
        <w:pStyle w:val="Lista3"/>
      </w:pPr>
      <w:r>
        <w:t xml:space="preserve">even characters that are only slightly damaged or have been executed with only slight awkwardness may need to be marked up as </w:t>
      </w:r>
      <w:r>
        <w:rPr>
          <w:rStyle w:val="Code"/>
        </w:rPr>
        <w:t xml:space="preserve">&lt;unclear </w:t>
      </w:r>
      <w:r>
        <w:rPr>
          <w:rStyle w:val="Codeattribute"/>
        </w:rPr>
        <w:t>cert</w:t>
      </w:r>
      <w:r>
        <w:rPr>
          <w:rStyle w:val="Code"/>
        </w:rPr>
        <w:t>=</w:t>
      </w:r>
      <w:r>
        <w:rPr>
          <w:rStyle w:val="Codevalue"/>
        </w:rPr>
        <w:t>"low"</w:t>
      </w:r>
      <w:r>
        <w:rPr>
          <w:rStyle w:val="Code"/>
        </w:rPr>
        <w:t>&gt;</w:t>
      </w:r>
      <w:r>
        <w:t xml:space="preserve"> if the context permits a variety of plausible alternative readings, chiefly in unintelligible or only partly understood contexts </w:t>
      </w:r>
      <w:r>
        <w:rPr>
          <w:noProof/>
        </w:rPr>
        <w:t>(</w:t>
      </w:r>
      <w:r>
        <w:t>e.g. names, words foreign to the language of the inscription, or in case of extensive damage to the context)</w:t>
      </w:r>
    </w:p>
    <w:p>
      <w:pPr>
        <w:pStyle w:val="Cmsor3"/>
      </w:pPr>
      <w:bookmarkStart w:id="539" w:name="_is1q03k2vcu2" w:colFirst="0" w:colLast="0"/>
      <w:bookmarkStart w:id="540" w:name="_Ref43987339"/>
      <w:bookmarkStart w:id="541" w:name="_Toc183083807"/>
      <w:bookmarkEnd w:id="539"/>
      <w:r>
        <w:t>Ambiguous characters</w:t>
      </w:r>
      <w:bookmarkEnd w:id="540"/>
      <w:bookmarkEnd w:id="541"/>
    </w:p>
    <w:p>
      <w:pPr>
        <w:pStyle w:val="Lista"/>
      </w:pPr>
      <w:r>
        <w:t xml:space="preserve">if a damaged or malformed character affords </w:t>
      </w:r>
      <w:r>
        <w:rPr>
          <w:b/>
          <w:bCs/>
        </w:rPr>
        <w:t>a limited number of alternative interpretations</w:t>
      </w:r>
      <w:r>
        <w:t xml:space="preserve"> and the context gives no clear indication of which is correct, each alternative must be listed in individual </w:t>
      </w:r>
      <w:r>
        <w:rPr>
          <w:rStyle w:val="Code"/>
        </w:rPr>
        <w:t>&lt;unclear&gt;</w:t>
      </w:r>
      <w:r>
        <w:t xml:space="preserve"> tags, wrapping the list in the </w:t>
      </w:r>
      <w:r>
        <w:rPr>
          <w:rStyle w:val="Code"/>
        </w:rPr>
        <w:t>&lt;choice&gt;</w:t>
      </w:r>
      <w:r>
        <w:t xml:space="preserve"> element to show that only one of these goes in the given locus</w:t>
      </w:r>
    </w:p>
    <w:p>
      <w:pPr>
        <w:pStyle w:val="Lista2"/>
      </w:pPr>
      <w:r>
        <w:t xml:space="preserve">e.g. </w:t>
      </w:r>
      <w:r>
        <w:rPr>
          <w:rStyle w:val="Codetext"/>
        </w:rPr>
        <w:t>g</w:t>
      </w:r>
      <w:r>
        <w:rPr>
          <w:rStyle w:val="Code"/>
        </w:rPr>
        <w:t>&lt;choice&gt;&lt;unclear&gt;</w:t>
      </w:r>
      <w:r>
        <w:rPr>
          <w:rStyle w:val="Codetext"/>
        </w:rPr>
        <w:t>r̥</w:t>
      </w:r>
      <w:r>
        <w:rPr>
          <w:rStyle w:val="Code"/>
        </w:rPr>
        <w:t>&lt;/unclear&gt;&lt;unclear&gt;</w:t>
      </w:r>
      <w:r>
        <w:rPr>
          <w:rStyle w:val="Codetext"/>
        </w:rPr>
        <w:t>ra</w:t>
      </w:r>
      <w:r>
        <w:rPr>
          <w:rStyle w:val="Code"/>
        </w:rPr>
        <w:t>&lt;/unclear&gt;&lt;/choice&gt;</w:t>
      </w:r>
      <w:r>
        <w:rPr>
          <w:rStyle w:val="Codetext"/>
        </w:rPr>
        <w:t>ha</w:t>
      </w:r>
    </w:p>
    <w:p>
      <w:pPr>
        <w:pStyle w:val="Lista"/>
      </w:pPr>
      <w:r>
        <w:lastRenderedPageBreak/>
        <w:t>alternative readings may affect the editorial spacing of the text differently; see §</w:t>
      </w:r>
      <w:r>
        <w:fldChar w:fldCharType="begin"/>
      </w:r>
      <w:r>
        <w:instrText xml:space="preserve"> REF _Ref43984944 \w \h  \* MERGEFORMAT </w:instrText>
      </w:r>
      <w:r>
        <w:fldChar w:fldCharType="separate"/>
      </w:r>
      <w:r>
        <w:t>8.1.2</w:t>
      </w:r>
      <w:r>
        <w:fldChar w:fldCharType="end"/>
      </w:r>
      <w:r>
        <w:t xml:space="preserve"> for some guidance in such cases</w:t>
      </w:r>
    </w:p>
    <w:p>
      <w:pPr>
        <w:pStyle w:val="Lista"/>
      </w:pPr>
      <w:r>
        <w:t xml:space="preserve">ambiguities involving </w:t>
      </w:r>
      <w:r>
        <w:rPr>
          <w:b/>
          <w:bCs/>
        </w:rPr>
        <w:t>more than two alternatives</w:t>
      </w:r>
      <w:r>
        <w:t xml:space="preserve"> may be marked up simply by adding further </w:t>
      </w:r>
      <w:r>
        <w:rPr>
          <w:rStyle w:val="Code"/>
        </w:rPr>
        <w:t>&lt;unclear&gt;</w:t>
      </w:r>
      <w:r>
        <w:t xml:space="preserve"> elements within </w:t>
      </w:r>
      <w:r>
        <w:rPr>
          <w:rStyle w:val="Code"/>
        </w:rPr>
        <w:t>&lt;choice&gt;</w:t>
      </w:r>
    </w:p>
    <w:p>
      <w:pPr>
        <w:pStyle w:val="Lista2"/>
      </w:pPr>
      <w:r>
        <w:t xml:space="preserve">it is, however, recommended that you limit the number of alternatives to no more than three, and in the rare case where a higher number of genuinely plausible alternatives are possible, instead record the most likely one as </w:t>
      </w:r>
      <w:r>
        <w:rPr>
          <w:rStyle w:val="Code"/>
        </w:rPr>
        <w:t>&lt;unclear&gt;</w:t>
      </w:r>
      <w:r>
        <w:t xml:space="preserve"> and mention the others in your commentary or apparatus</w:t>
      </w:r>
    </w:p>
    <w:p>
      <w:pPr>
        <w:pStyle w:val="Lista2"/>
      </w:pPr>
      <w:r>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pPr>
        <w:pStyle w:val="Lista"/>
      </w:pPr>
      <w:r>
        <w:t xml:space="preserve">we shall not attempt to rigorously </w:t>
      </w:r>
      <w:r>
        <w:rPr>
          <w:b/>
          <w:bCs/>
        </w:rPr>
        <w:t>assign probabilities</w:t>
      </w:r>
      <w:r>
        <w:t xml:space="preserve"> to each alternative, not even by using </w:t>
      </w:r>
      <w:r>
        <w:rPr>
          <w:rStyle w:val="Codeattribute"/>
        </w:rPr>
        <w:t>@cert</w:t>
      </w:r>
      <w:r>
        <w:t xml:space="preserve"> for some of the alternatives</w:t>
      </w:r>
    </w:p>
    <w:p>
      <w:pPr>
        <w:pStyle w:val="Lista2"/>
      </w:pPr>
      <w:r>
        <w:t>instead, put what is by your judgement the most likely alternative first, and the others in order of decreasing probability</w:t>
      </w:r>
    </w:p>
    <w:p>
      <w:pPr>
        <w:pStyle w:val="Lista"/>
      </w:pPr>
      <w:r>
        <w:t xml:space="preserve">as for unclear markup in general, feel free to </w:t>
      </w:r>
      <w:r>
        <w:rPr>
          <w:b/>
          <w:bCs/>
        </w:rPr>
        <w:t>ignore trivial ambiguities</w:t>
      </w:r>
      <w:r>
        <w:t xml:space="preserve"> that can be resolved confidently on the basis of the context</w:t>
      </w:r>
    </w:p>
    <w:p>
      <w:pPr>
        <w:pStyle w:val="Lista2"/>
      </w:pPr>
      <w:r>
        <w:t xml:space="preserve">in particular, when some pairs of characters look very similar </w:t>
      </w:r>
      <w:r>
        <w:rPr>
          <w:noProof/>
        </w:rPr>
        <w:t>(</w:t>
      </w:r>
      <w:r>
        <w:t>or wholly identical) in the script of your inscription, it is recommended that you record the expected reading without any markup, e.g.</w:t>
      </w:r>
    </w:p>
    <w:p>
      <w:pPr>
        <w:pStyle w:val="Lista3"/>
      </w:pPr>
      <w:r>
        <w:t xml:space="preserve">if a word looks like </w:t>
      </w:r>
      <w:r>
        <w:rPr>
          <w:rStyle w:val="Foreign"/>
        </w:rPr>
        <w:t>ṣahārāja</w:t>
      </w:r>
      <w:r>
        <w:t xml:space="preserve"> in an inscription where </w:t>
      </w:r>
      <w:r>
        <w:rPr>
          <w:rStyle w:val="Foreign"/>
        </w:rPr>
        <w:t>ṣa</w:t>
      </w:r>
      <w:r>
        <w:t xml:space="preserve"> and </w:t>
      </w:r>
      <w:r>
        <w:rPr>
          <w:rStyle w:val="Foreign"/>
        </w:rPr>
        <w:t>ma</w:t>
      </w:r>
      <w:r>
        <w:t xml:space="preserve"> are very similar, simply record </w:t>
      </w:r>
      <w:r>
        <w:rPr>
          <w:rStyle w:val="Foreign"/>
        </w:rPr>
        <w:t>mahārāja</w:t>
      </w:r>
    </w:p>
    <w:p>
      <w:pPr>
        <w:pStyle w:val="Lista3"/>
      </w:pPr>
      <w:r>
        <w:t xml:space="preserve">if a word looks like </w:t>
      </w:r>
      <w:r>
        <w:rPr>
          <w:rStyle w:val="Foreign"/>
        </w:rPr>
        <w:t>sambatsara</w:t>
      </w:r>
      <w:r>
        <w:t xml:space="preserve"> in an inscription where </w:t>
      </w:r>
      <w:r>
        <w:rPr>
          <w:rStyle w:val="Foreign"/>
        </w:rPr>
        <w:t>ba</w:t>
      </w:r>
      <w:r>
        <w:t xml:space="preserve"> and </w:t>
      </w:r>
      <w:r>
        <w:rPr>
          <w:rStyle w:val="Foreign"/>
        </w:rPr>
        <w:t>va</w:t>
      </w:r>
      <w:r>
        <w:t xml:space="preserve"> are very similar, simply record </w:t>
      </w:r>
      <w:r>
        <w:rPr>
          <w:rStyle w:val="Foreign"/>
        </w:rPr>
        <w:t>samvatsara</w:t>
      </w:r>
    </w:p>
    <w:p>
      <w:pPr>
        <w:pStyle w:val="Lista3"/>
      </w:pPr>
      <w:r>
        <w:rPr>
          <w:b/>
          <w:bCs/>
        </w:rPr>
        <w:t>but</w:t>
      </w:r>
      <w:r>
        <w:t xml:space="preserve">, if these words were to occur in an inscription which elsewhere clearly distinguishes the relevant pairs of characters, you would record </w:t>
      </w:r>
      <w:r>
        <w:rPr>
          <w:rStyle w:val="Foreign"/>
        </w:rPr>
        <w:t>ṣahārāja</w:t>
      </w:r>
      <w:r>
        <w:t xml:space="preserve"> </w:t>
      </w:r>
      <w:r>
        <w:rPr>
          <w:noProof/>
        </w:rPr>
        <w:t>(</w:t>
      </w:r>
      <w:r>
        <w:t>marked up as a scribal error, §</w:t>
      </w:r>
      <w:r>
        <w:fldChar w:fldCharType="begin"/>
      </w:r>
      <w:r>
        <w:instrText xml:space="preserve"> REF _Ref43981070 \r \h  \* MERGEFORMAT </w:instrText>
      </w:r>
      <w:r>
        <w:fldChar w:fldCharType="separate"/>
      </w:r>
      <w:r>
        <w:t>6.1.4.1</w:t>
      </w:r>
      <w:r>
        <w:fldChar w:fldCharType="end"/>
      </w:r>
      <w:r>
        <w:t xml:space="preserve">) and </w:t>
      </w:r>
      <w:r>
        <w:rPr>
          <w:rStyle w:val="Foreign"/>
        </w:rPr>
        <w:t>sambatsara</w:t>
      </w:r>
      <w:r>
        <w:t xml:space="preserve"> </w:t>
      </w:r>
      <w:r>
        <w:rPr>
          <w:noProof/>
        </w:rPr>
        <w:t>(</w:t>
      </w:r>
      <w:r>
        <w:t>as a valid alternative spelling, optionally marked up as non-standard, §</w:t>
      </w:r>
      <w:r>
        <w:fldChar w:fldCharType="begin"/>
      </w:r>
      <w:r>
        <w:instrText xml:space="preserve"> REF _Ref43979756 \r \h  \* MERGEFORMAT </w:instrText>
      </w:r>
      <w:r>
        <w:fldChar w:fldCharType="separate"/>
      </w:r>
      <w:r>
        <w:t>6.3</w:t>
      </w:r>
      <w:r>
        <w:fldChar w:fldCharType="end"/>
      </w:r>
      <w:r>
        <w:t>)</w:t>
      </w:r>
    </w:p>
    <w:p>
      <w:pPr>
        <w:pStyle w:val="Lista3"/>
        <w:rPr>
          <w:rStyle w:val="Foreign"/>
        </w:rPr>
      </w:pPr>
      <w:r>
        <w:t xml:space="preserve">and if an alternative reading alters the meaning </w:t>
      </w:r>
      <w:r>
        <w:rPr>
          <w:b/>
          <w:bCs/>
        </w:rPr>
        <w:t>in a non-trivial way</w:t>
      </w:r>
      <w:r>
        <w:t xml:space="preserve">, e.g. if in an inscription where the </w:t>
      </w:r>
      <w:proofErr w:type="spellStart"/>
      <w:r>
        <w:rPr>
          <w:rStyle w:val="Foreign"/>
        </w:rPr>
        <w:t>akṣara</w:t>
      </w:r>
      <w:r>
        <w:t>s</w:t>
      </w:r>
      <w:proofErr w:type="spellEnd"/>
      <w:r>
        <w:t xml:space="preserve"> </w:t>
      </w:r>
      <w:r>
        <w:rPr>
          <w:rStyle w:val="Foreign"/>
        </w:rPr>
        <w:t>A</w:t>
      </w:r>
      <w:r>
        <w:t xml:space="preserve"> and </w:t>
      </w:r>
      <w:r>
        <w:rPr>
          <w:rStyle w:val="Foreign"/>
        </w:rPr>
        <w:t>su</w:t>
      </w:r>
      <w:r>
        <w:t xml:space="preserve"> are very similar, a word could be read as </w:t>
      </w:r>
      <w:r>
        <w:rPr>
          <w:rStyle w:val="Foreign"/>
        </w:rPr>
        <w:t>Adharma</w:t>
      </w:r>
      <w:r>
        <w:t xml:space="preserve"> or </w:t>
      </w:r>
      <w:r>
        <w:rPr>
          <w:rStyle w:val="Foreign"/>
        </w:rPr>
        <w:t>sudharma</w:t>
      </w:r>
      <w:r>
        <w:t xml:space="preserve">, then the ambiguity should definitely be marked up </w:t>
      </w:r>
      <w:r>
        <w:rPr>
          <w:noProof/>
        </w:rPr>
        <w:t>(</w:t>
      </w:r>
      <w:r>
        <w:t>unless, again, you are absolutely confident that it is ruled out e.g. by sandhi or by the wider context)</w:t>
      </w:r>
    </w:p>
    <w:p>
      <w:pPr>
        <w:pStyle w:val="Cmsor3"/>
      </w:pPr>
      <w:bookmarkStart w:id="542" w:name="_ke7xgc7f3fhh" w:colFirst="0" w:colLast="0"/>
      <w:bookmarkStart w:id="543" w:name="_Ref43987187"/>
      <w:bookmarkStart w:id="544" w:name="_Toc183083808"/>
      <w:bookmarkEnd w:id="542"/>
      <w:r>
        <w:t xml:space="preserve">Reading difficulties below the </w:t>
      </w:r>
      <w:r>
        <w:rPr>
          <w:rStyle w:val="Foreign"/>
        </w:rPr>
        <w:t>akṣara</w:t>
      </w:r>
      <w:r>
        <w:t xml:space="preserve"> level</w:t>
      </w:r>
      <w:bookmarkEnd w:id="543"/>
      <w:bookmarkEnd w:id="544"/>
    </w:p>
    <w:p>
      <w:pPr>
        <w:pStyle w:val="Lista"/>
      </w:pPr>
      <w:r>
        <w:t>do not resort to sub-</w:t>
      </w:r>
      <w:proofErr w:type="spellStart"/>
      <w:r>
        <w:rPr>
          <w:rStyle w:val="Foreign"/>
        </w:rPr>
        <w:t>akṣara</w:t>
      </w:r>
      <w:proofErr w:type="spellEnd"/>
      <w:r>
        <w:t xml:space="preserve"> markup </w:t>
      </w:r>
      <w:r>
        <w:rPr>
          <w:noProof/>
        </w:rPr>
        <w:t>(</w:t>
      </w:r>
      <w:r>
        <w:t>§</w:t>
      </w:r>
      <w:r>
        <w:fldChar w:fldCharType="begin"/>
      </w:r>
      <w:r>
        <w:instrText xml:space="preserve"> REF _Ref43987131 \w \h  \* MERGEFORMAT </w:instrText>
      </w:r>
      <w:r>
        <w:fldChar w:fldCharType="separate"/>
      </w:r>
      <w:r>
        <w:t>4.1.3</w:t>
      </w:r>
      <w:r>
        <w:fldChar w:fldCharType="end"/>
      </w:r>
      <w:r>
        <w:t xml:space="preserve">) just because there is some uncertainty regarding one or more specific components of a complex </w:t>
      </w:r>
      <w:r>
        <w:rPr>
          <w:rStyle w:val="Foreign"/>
        </w:rPr>
        <w:t>akṣara</w:t>
      </w:r>
      <w:r>
        <w:t xml:space="preserve">; instead, aim to make the most of Romanisation, which allows you to single out precise segments of text smaller than one </w:t>
      </w:r>
      <w:r>
        <w:rPr>
          <w:rStyle w:val="Foreign"/>
        </w:rPr>
        <w:t>akṣara</w:t>
      </w:r>
      <w:r>
        <w:t xml:space="preserve"> of the original</w:t>
      </w:r>
    </w:p>
    <w:p>
      <w:pPr>
        <w:pStyle w:val="Lista2"/>
      </w:pPr>
      <w:r>
        <w:t xml:space="preserve">thus, if only a certain character component of the original script is unclear or ambiguous, then do not use tags around the transliteration of the entire </w:t>
      </w:r>
      <w:r>
        <w:rPr>
          <w:rStyle w:val="Foreign"/>
        </w:rPr>
        <w:t>akṣara</w:t>
      </w:r>
      <w:r>
        <w:t>, e.g.</w:t>
      </w:r>
    </w:p>
    <w:p>
      <w:pPr>
        <w:pStyle w:val="Lista3"/>
      </w:pPr>
      <w:r>
        <w:rPr>
          <w:rStyle w:val="Codetext"/>
        </w:rPr>
        <w:t>sph</w:t>
      </w:r>
      <w:r>
        <w:rPr>
          <w:rStyle w:val="Code"/>
        </w:rPr>
        <w:t>&lt;unclear&gt;</w:t>
      </w:r>
      <w:r>
        <w:rPr>
          <w:rStyle w:val="Codetext"/>
        </w:rPr>
        <w:t>u</w:t>
      </w:r>
      <w:r>
        <w:rPr>
          <w:rStyle w:val="Code"/>
        </w:rPr>
        <w:t>&lt;/unclear&gt;</w:t>
      </w:r>
      <w:r>
        <w:rPr>
          <w:rStyle w:val="Codetext"/>
        </w:rPr>
        <w:t>rad</w:t>
      </w:r>
      <w:r>
        <w:t xml:space="preserve"> and NOT </w:t>
      </w:r>
      <w:r>
        <w:rPr>
          <w:rStyle w:val="Code"/>
        </w:rPr>
        <w:t>&lt;unclear&gt;</w:t>
      </w:r>
      <w:r>
        <w:rPr>
          <w:rStyle w:val="Codetext"/>
        </w:rPr>
        <w:t>sphu</w:t>
      </w:r>
      <w:r>
        <w:rPr>
          <w:rStyle w:val="Code"/>
        </w:rPr>
        <w:t>&lt;/unclear&gt;</w:t>
      </w:r>
      <w:r>
        <w:rPr>
          <w:rStyle w:val="Codetext"/>
        </w:rPr>
        <w:t>rad</w:t>
      </w:r>
    </w:p>
    <w:p>
      <w:pPr>
        <w:pStyle w:val="Lista3"/>
      </w:pPr>
      <w:r>
        <w:rPr>
          <w:rStyle w:val="Codetext"/>
        </w:rPr>
        <w:t>ut</w:t>
      </w:r>
      <w:r>
        <w:rPr>
          <w:rStyle w:val="Code"/>
        </w:rPr>
        <w:t>&lt;orig&gt;</w:t>
      </w:r>
      <w:r>
        <w:rPr>
          <w:rStyle w:val="Codetext"/>
        </w:rPr>
        <w:t>ph</w:t>
      </w:r>
      <w:r>
        <w:rPr>
          <w:rStyle w:val="Code"/>
        </w:rPr>
        <w:t>&lt;/orig&gt;</w:t>
      </w:r>
      <w:r>
        <w:rPr>
          <w:rStyle w:val="Codetext"/>
        </w:rPr>
        <w:t>annasya</w:t>
      </w:r>
      <w:r>
        <w:t xml:space="preserve"> and NOT </w:t>
      </w:r>
      <w:r>
        <w:rPr>
          <w:rStyle w:val="Codetext"/>
        </w:rPr>
        <w:t>u</w:t>
      </w:r>
      <w:r>
        <w:rPr>
          <w:rStyle w:val="Code"/>
        </w:rPr>
        <w:t>&lt;orig&gt;</w:t>
      </w:r>
      <w:r>
        <w:rPr>
          <w:rStyle w:val="Codetext"/>
        </w:rPr>
        <w:t>tpha</w:t>
      </w:r>
      <w:r>
        <w:rPr>
          <w:rStyle w:val="Code"/>
        </w:rPr>
        <w:t>&lt;/orig&gt;</w:t>
      </w:r>
      <w:r>
        <w:rPr>
          <w:rStyle w:val="Codetext"/>
        </w:rPr>
        <w:t>nnasya</w:t>
      </w:r>
    </w:p>
    <w:p>
      <w:pPr>
        <w:pStyle w:val="Lista2"/>
      </w:pPr>
      <w:r>
        <w:t>likewise, for local markup affecting several transliterated characters, feel free to put the start and end tags at boundaries not perceptible in the original script, e.g.</w:t>
      </w:r>
    </w:p>
    <w:p>
      <w:pPr>
        <w:pStyle w:val="Lista3"/>
      </w:pPr>
      <w:r>
        <w:rPr>
          <w:rStyle w:val="Codetext"/>
        </w:rPr>
        <w:t>jayamit</w:t>
      </w:r>
      <w:r>
        <w:rPr>
          <w:rStyle w:val="Code"/>
        </w:rPr>
        <w:t>&lt;unclear&gt;</w:t>
      </w:r>
      <w:r>
        <w:rPr>
          <w:rStyle w:val="Codetext"/>
        </w:rPr>
        <w:t>ray</w:t>
      </w:r>
      <w:r>
        <w:rPr>
          <w:rStyle w:val="Code"/>
        </w:rPr>
        <w:t>&lt;/unclear&gt;</w:t>
      </w:r>
      <w:r>
        <w:rPr>
          <w:rStyle w:val="Codetext"/>
        </w:rPr>
        <w:t>ā</w:t>
      </w:r>
      <w:r>
        <w:t xml:space="preserve"> and NOT  </w:t>
      </w:r>
      <w:r>
        <w:rPr>
          <w:rStyle w:val="Codetext"/>
        </w:rPr>
        <w:t>jayami</w:t>
      </w:r>
      <w:r>
        <w:rPr>
          <w:rStyle w:val="Code"/>
        </w:rPr>
        <w:t>&lt;unclear&gt;</w:t>
      </w:r>
      <w:r>
        <w:rPr>
          <w:rStyle w:val="Codetext"/>
        </w:rPr>
        <w:t>trayā</w:t>
      </w:r>
      <w:r>
        <w:rPr>
          <w:rStyle w:val="Code"/>
        </w:rPr>
        <w:t>&lt;/unclear&gt;</w:t>
      </w:r>
    </w:p>
    <w:p>
      <w:pPr>
        <w:pStyle w:val="Lista"/>
      </w:pPr>
      <w:r>
        <w:t>localising markup in this precise way allows you to rely on the expertise of the readers of your edition to figure out the exact locus of doubt within a complex original character and its possible implications</w:t>
      </w:r>
    </w:p>
    <w:p>
      <w:pPr>
        <w:pStyle w:val="Lista2"/>
      </w:pPr>
      <w:r>
        <w:t>both in fairly straightforward situations, where the reading of a particular component is doubtful:</w:t>
      </w:r>
    </w:p>
    <w:p>
      <w:pPr>
        <w:pStyle w:val="Lista3"/>
      </w:pPr>
      <w:r>
        <w:t xml:space="preserve">if you have a reasonable guess for the identity of this component, then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pPr>
        <w:pStyle w:val="Lista4"/>
      </w:pPr>
      <w:r>
        <w:rPr>
          <w:rStyle w:val="Foreign"/>
        </w:rPr>
        <w:t>rddh</w:t>
      </w:r>
      <w:r>
        <w:t xml:space="preserve"> with a tentatively read </w:t>
      </w:r>
      <w:r>
        <w:rPr>
          <w:rStyle w:val="Foreign"/>
        </w:rPr>
        <w:t>e</w:t>
      </w:r>
      <w:r>
        <w:t xml:space="preserve">: </w:t>
      </w:r>
      <w:r>
        <w:rPr>
          <w:rStyle w:val="Codetext"/>
        </w:rPr>
        <w:t>rddh</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e</w:t>
      </w:r>
      <w:r>
        <w:rPr>
          <w:rStyle w:val="Code"/>
        </w:rPr>
        <w:t>&lt;/unclear&gt;</w:t>
      </w:r>
    </w:p>
    <w:p>
      <w:pPr>
        <w:pStyle w:val="Lista5"/>
      </w:pPr>
      <w:r>
        <w:t xml:space="preserve">readers conversant with the language and the script will still be able to think of other possible readings </w:t>
      </w:r>
      <w:r>
        <w:rPr>
          <w:noProof/>
        </w:rPr>
        <w:t>(</w:t>
      </w:r>
      <w:r>
        <w:t xml:space="preserve">e.g. what looks like an </w:t>
      </w:r>
      <w:r>
        <w:rPr>
          <w:rStyle w:val="Foreign"/>
        </w:rPr>
        <w:t>e</w:t>
      </w:r>
      <w:r>
        <w:t xml:space="preserve"> marker may be damage, in which case the vowel is </w:t>
      </w:r>
      <w:r>
        <w:rPr>
          <w:rStyle w:val="Foreign"/>
        </w:rPr>
        <w:t>a</w:t>
      </w:r>
      <w:r>
        <w:t xml:space="preserve">; or the marker may be a damaged </w:t>
      </w:r>
      <w:r>
        <w:rPr>
          <w:rStyle w:val="Foreign"/>
        </w:rPr>
        <w:t>ai</w:t>
      </w:r>
      <w:r>
        <w:t xml:space="preserve"> or </w:t>
      </w:r>
      <w:r>
        <w:rPr>
          <w:rStyle w:val="Foreign"/>
        </w:rPr>
        <w:t>i</w:t>
      </w:r>
      <w:r>
        <w:t xml:space="preserve"> or </w:t>
      </w:r>
      <w:r>
        <w:rPr>
          <w:rStyle w:val="Foreign"/>
        </w:rPr>
        <w:t>o</w:t>
      </w:r>
      <w:r>
        <w:t>)</w:t>
      </w:r>
    </w:p>
    <w:p>
      <w:pPr>
        <w:pStyle w:val="Lista3"/>
      </w:pPr>
      <w:r>
        <w:lastRenderedPageBreak/>
        <w:t xml:space="preserve">if you have a small number of reasonable guesses for an unclear component, then mark it up as ambiguous </w:t>
      </w:r>
      <w:r>
        <w:rPr>
          <w:noProof/>
        </w:rPr>
        <w:t>(</w:t>
      </w:r>
      <w:r>
        <w:t>§</w:t>
      </w:r>
      <w:r>
        <w:fldChar w:fldCharType="begin"/>
      </w:r>
      <w:r>
        <w:instrText xml:space="preserve"> REF _Ref43987339 \w \h  \* MERGEFORMAT </w:instrText>
      </w:r>
      <w:r>
        <w:fldChar w:fldCharType="separate"/>
      </w:r>
      <w:r>
        <w:t>5.3.3</w:t>
      </w:r>
      <w:r>
        <w:fldChar w:fldCharType="end"/>
      </w:r>
      <w:r>
        <w:t>), e.g.</w:t>
      </w:r>
    </w:p>
    <w:p>
      <w:pPr>
        <w:pStyle w:val="Lista4"/>
      </w:pPr>
      <w:r>
        <w:rPr>
          <w:rStyle w:val="Foreign"/>
        </w:rPr>
        <w:t>rddh</w:t>
      </w:r>
      <w:r>
        <w:t xml:space="preserve"> with what may be </w:t>
      </w:r>
      <w:r>
        <w:rPr>
          <w:rStyle w:val="Foreign"/>
        </w:rPr>
        <w:t>i</w:t>
      </w:r>
      <w:r>
        <w:t xml:space="preserve"> or </w:t>
      </w:r>
      <w:r>
        <w:rPr>
          <w:rStyle w:val="Foreign"/>
        </w:rPr>
        <w:t>ī</w:t>
      </w:r>
      <w:r>
        <w:t xml:space="preserve">: </w:t>
      </w:r>
      <w:r>
        <w:rPr>
          <w:rStyle w:val="Codetext"/>
        </w:rPr>
        <w:t>rddh</w:t>
      </w:r>
      <w:r>
        <w:rPr>
          <w:rStyle w:val="Code"/>
        </w:rPr>
        <w:t>&lt;choice&gt;&lt;unclear&gt;</w:t>
      </w:r>
      <w:r>
        <w:rPr>
          <w:rStyle w:val="Codetext"/>
        </w:rPr>
        <w:t>i</w:t>
      </w:r>
      <w:r>
        <w:rPr>
          <w:rStyle w:val="Code"/>
        </w:rPr>
        <w:t>&lt;/unclear&gt;&lt;unclear&gt;</w:t>
      </w:r>
      <w:r>
        <w:rPr>
          <w:rStyle w:val="Codetext"/>
        </w:rPr>
        <w:t>ī</w:t>
      </w:r>
      <w:r>
        <w:rPr>
          <w:rStyle w:val="Code"/>
        </w:rPr>
        <w:t>&lt;/unclear&gt;&lt;/choice&gt;</w:t>
      </w:r>
    </w:p>
    <w:p>
      <w:pPr>
        <w:pStyle w:val="Lista3"/>
      </w:pPr>
      <w:r>
        <w:t xml:space="preserve">if you do not know and prefer not to guess whether a vowel marker was attached to a damaged character, then you may still choose to mark it up as a tentative </w:t>
      </w:r>
      <w:r>
        <w:rPr>
          <w:rStyle w:val="Foreign"/>
        </w:rPr>
        <w:t>a</w:t>
      </w:r>
      <w:r>
        <w:t xml:space="preserve"> </w:t>
      </w:r>
      <w:r>
        <w:rPr>
          <w:noProof/>
        </w:rPr>
        <w:t>(</w:t>
      </w:r>
      <w:r>
        <w:t>implying that a different vowel is conceivable) instead of using complex markup, e.g.</w:t>
      </w:r>
    </w:p>
    <w:p>
      <w:pPr>
        <w:pStyle w:val="Lista4"/>
      </w:pPr>
      <w:r>
        <w:rPr>
          <w:rStyle w:val="Foreign"/>
        </w:rPr>
        <w:t>k</w:t>
      </w:r>
      <w:r>
        <w:t xml:space="preserve"> with plenty of damage around it, which may obscure a vowel mark: </w:t>
      </w:r>
      <w:r>
        <w:rPr>
          <w:rStyle w:val="Codetext"/>
        </w:rPr>
        <w:t>k</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p>
    <w:p>
      <w:pPr>
        <w:pStyle w:val="Lista2"/>
      </w:pPr>
      <w:r>
        <w:t>and in more complicated situations, such as</w:t>
      </w:r>
    </w:p>
    <w:p>
      <w:pPr>
        <w:pStyle w:val="Lista3"/>
      </w:pPr>
      <w:r>
        <w:t xml:space="preserve">when </w:t>
      </w:r>
      <w:r>
        <w:rPr>
          <w:b/>
          <w:bCs/>
        </w:rPr>
        <w:t>the identification of a component may affect its place in the reading sequence</w:t>
      </w:r>
      <w:r>
        <w:t>:</w:t>
      </w:r>
    </w:p>
    <w:p>
      <w:pPr>
        <w:pStyle w:val="Lista4"/>
      </w:pPr>
      <w:r>
        <w:t xml:space="preserve">if you have a reasonable guess for the identity of this component, then still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pPr>
        <w:pStyle w:val="Lista5"/>
      </w:pPr>
      <w:r>
        <w:rPr>
          <w:rStyle w:val="Foreign"/>
        </w:rPr>
        <w:t>ddha</w:t>
      </w:r>
      <w:r>
        <w:t xml:space="preserve"> with a probable </w:t>
      </w:r>
      <w:r>
        <w:rPr>
          <w:rStyle w:val="Foreign"/>
        </w:rPr>
        <w:t>repha</w:t>
      </w:r>
      <w:r>
        <w:t xml:space="preserve">: </w:t>
      </w:r>
      <w:r>
        <w:rPr>
          <w:rStyle w:val="Code"/>
        </w:rPr>
        <w:t>&lt;unclear&gt;</w:t>
      </w:r>
      <w:r>
        <w:rPr>
          <w:rStyle w:val="Codetext"/>
        </w:rPr>
        <w:t>r</w:t>
      </w:r>
      <w:r>
        <w:rPr>
          <w:rStyle w:val="Code"/>
        </w:rPr>
        <w:t>&lt;/unclear&gt;</w:t>
      </w:r>
      <w:r>
        <w:rPr>
          <w:rStyle w:val="Codetext"/>
        </w:rPr>
        <w:t>ddha</w:t>
      </w:r>
    </w:p>
    <w:p>
      <w:pPr>
        <w:pStyle w:val="Lista5"/>
      </w:pPr>
      <w:r>
        <w:t xml:space="preserve">readers conversant with the language and the script will still be able to think of other possible readings </w:t>
      </w:r>
      <w:r>
        <w:rPr>
          <w:noProof/>
        </w:rPr>
        <w:t>(</w:t>
      </w:r>
      <w:r>
        <w:t xml:space="preserve">e.g. what looks like a </w:t>
      </w:r>
      <w:r>
        <w:rPr>
          <w:rStyle w:val="Foreign"/>
        </w:rPr>
        <w:t>repha</w:t>
      </w:r>
      <w:r>
        <w:t xml:space="preserve"> may be damage, in which case nothing is to be read in its place; or it may be a damaged marker for </w:t>
      </w:r>
      <w:r>
        <w:rPr>
          <w:rStyle w:val="Foreign"/>
        </w:rPr>
        <w:t>ā</w:t>
      </w:r>
      <w:r>
        <w:t xml:space="preserve"> or </w:t>
      </w:r>
      <w:r>
        <w:rPr>
          <w:rStyle w:val="Foreign"/>
        </w:rPr>
        <w:t>e</w:t>
      </w:r>
      <w:r>
        <w:t xml:space="preserve">, in which case the </w:t>
      </w:r>
      <w:r>
        <w:rPr>
          <w:rStyle w:val="Foreign"/>
        </w:rPr>
        <w:t>r</w:t>
      </w:r>
      <w:r>
        <w:t xml:space="preserve"> is to be dropped and the vowel is to be read after the other consonant</w:t>
      </w:r>
      <w:r>
        <w:rPr>
          <w:noProof/>
        </w:rPr>
        <w:t>(</w:t>
      </w:r>
      <w:r>
        <w:t xml:space="preserve">s) of the </w:t>
      </w:r>
      <w:r>
        <w:rPr>
          <w:rStyle w:val="Foreign"/>
        </w:rPr>
        <w:t>akṣara</w:t>
      </w:r>
      <w:r>
        <w:t>)</w:t>
      </w:r>
    </w:p>
    <w:p>
      <w:pPr>
        <w:pStyle w:val="Lista4"/>
      </w:pPr>
      <w:r>
        <w:t>if you have a small number of reasonable guesses, then mark up the entire sequence involved as ambiguous, e.g.</w:t>
      </w:r>
    </w:p>
    <w:p>
      <w:pPr>
        <w:pStyle w:val="Lista5"/>
      </w:pPr>
      <w:r>
        <w:rPr>
          <w:rStyle w:val="Foreign"/>
        </w:rPr>
        <w:t>ddh</w:t>
      </w:r>
      <w:r>
        <w:t xml:space="preserve"> with what may be either a </w:t>
      </w:r>
      <w:r>
        <w:rPr>
          <w:rStyle w:val="Foreign"/>
        </w:rPr>
        <w:t>repha</w:t>
      </w:r>
      <w:r>
        <w:t xml:space="preserve"> or an </w:t>
      </w:r>
      <w:r>
        <w:rPr>
          <w:rStyle w:val="Foreign"/>
        </w:rPr>
        <w:t>ā</w:t>
      </w:r>
      <w:r>
        <w:t xml:space="preserve"> marker attached to its top: </w:t>
      </w:r>
      <w:r>
        <w:rPr>
          <w:rStyle w:val="Code"/>
        </w:rPr>
        <w:t>&lt;choice&gt;&lt;unclear&gt;</w:t>
      </w:r>
      <w:r>
        <w:rPr>
          <w:rStyle w:val="Codetext"/>
        </w:rPr>
        <w:t>rddha</w:t>
      </w:r>
      <w:r>
        <w:rPr>
          <w:rStyle w:val="Code"/>
        </w:rPr>
        <w:t>&lt;/unclear&gt;&lt;unclear&gt;</w:t>
      </w:r>
      <w:r>
        <w:rPr>
          <w:rStyle w:val="Codetext"/>
        </w:rPr>
        <w:t>ddhā</w:t>
      </w:r>
      <w:r>
        <w:rPr>
          <w:rStyle w:val="Code"/>
        </w:rPr>
        <w:t>&lt;/unclear&gt;&lt;/choice&gt;</w:t>
      </w:r>
    </w:p>
    <w:p>
      <w:pPr>
        <w:pStyle w:val="Lista3"/>
      </w:pPr>
      <w:r>
        <w:t xml:space="preserve">when the uncertainty concerns a sequence of </w:t>
      </w:r>
      <w:r>
        <w:rPr>
          <w:b/>
          <w:bCs/>
        </w:rPr>
        <w:t>strokes</w:t>
      </w:r>
      <w:r>
        <w:t xml:space="preserve">, some of </w:t>
      </w:r>
      <w:r>
        <w:rPr>
          <w:b/>
          <w:bCs/>
        </w:rPr>
        <w:t>which may belong to</w:t>
      </w:r>
      <w:r>
        <w:t xml:space="preserve"> either </w:t>
      </w:r>
      <w:r>
        <w:rPr>
          <w:b/>
          <w:bCs/>
        </w:rPr>
        <w:t>one character or to another</w:t>
      </w:r>
      <w:r>
        <w:t xml:space="preserve">, you will necessarily have to tag entire sequences as unclear </w:t>
      </w:r>
      <w:r>
        <w:rPr>
          <w:noProof/>
        </w:rPr>
        <w:t>(</w:t>
      </w:r>
      <w:r>
        <w:t>leaving it to readers to think up alternatives) or ambiguous, e.g.</w:t>
      </w:r>
    </w:p>
    <w:p>
      <w:pPr>
        <w:pStyle w:val="Lista4"/>
      </w:pPr>
      <w:r>
        <w:t xml:space="preserve">if in the Tamil sequence </w:t>
      </w:r>
      <w:r>
        <w:rPr>
          <w:rStyle w:val="ForeignTamilScript"/>
          <w:cs/>
        </w:rPr>
        <w:t xml:space="preserve">கா </w:t>
      </w:r>
      <w:r>
        <w:t xml:space="preserve">the right-hand set of strokes may be an </w:t>
      </w:r>
      <w:r>
        <w:rPr>
          <w:rStyle w:val="Foreign"/>
        </w:rPr>
        <w:t>ā</w:t>
      </w:r>
      <w:r>
        <w:t xml:space="preserve"> marker attached to the preceding </w:t>
      </w:r>
      <w:r>
        <w:rPr>
          <w:rStyle w:val="Foreign"/>
        </w:rPr>
        <w:t>k</w:t>
      </w:r>
      <w:r>
        <w:t xml:space="preserve"> or a separate character such as </w:t>
      </w:r>
      <w:r>
        <w:rPr>
          <w:rStyle w:val="ForeignTamilScript"/>
          <w:cs/>
        </w:rPr>
        <w:t>ர</w:t>
      </w:r>
      <w:r>
        <w:rPr>
          <w:cs/>
          <w:lang w:bidi="ta-IN"/>
        </w:rPr>
        <w:t xml:space="preserve"> </w:t>
      </w:r>
      <w:r>
        <w:rPr>
          <w:rStyle w:val="Foreign"/>
        </w:rPr>
        <w:t>ra</w:t>
      </w:r>
      <w:r>
        <w:t>:</w:t>
      </w:r>
    </w:p>
    <w:p>
      <w:pPr>
        <w:pStyle w:val="Lista5"/>
      </w:pPr>
      <w:r>
        <w:rPr>
          <w:rStyle w:val="Codetext"/>
        </w:rPr>
        <w:t>k</w:t>
      </w:r>
      <w:r>
        <w:rPr>
          <w:rStyle w:val="Code"/>
        </w:rPr>
        <w:t>&lt;unclear&gt;</w:t>
      </w:r>
      <w:r>
        <w:rPr>
          <w:rStyle w:val="Codetext"/>
        </w:rPr>
        <w:t>ā</w:t>
      </w:r>
      <w:r>
        <w:rPr>
          <w:rStyle w:val="Code"/>
        </w:rPr>
        <w:t>&lt;/unclear&gt;</w:t>
      </w:r>
    </w:p>
    <w:p>
      <w:pPr>
        <w:pStyle w:val="Lista5"/>
      </w:pPr>
      <w:r>
        <w:t xml:space="preserve">OR </w:t>
      </w:r>
      <w:r>
        <w:rPr>
          <w:rStyle w:val="Codetext"/>
        </w:rPr>
        <w:t>k</w:t>
      </w:r>
      <w:r>
        <w:rPr>
          <w:rStyle w:val="Code"/>
        </w:rPr>
        <w:t>&lt;choice&gt;&lt;unclear&gt;</w:t>
      </w:r>
      <w:r>
        <w:rPr>
          <w:rStyle w:val="Codetext"/>
        </w:rPr>
        <w:t>ā</w:t>
      </w:r>
      <w:r>
        <w:rPr>
          <w:rStyle w:val="Code"/>
        </w:rPr>
        <w:t>&lt;/unclear&gt;&lt;unclear&gt;</w:t>
      </w:r>
      <w:r>
        <w:rPr>
          <w:rStyle w:val="Codetext"/>
        </w:rPr>
        <w:t>ara</w:t>
      </w:r>
      <w:r>
        <w:rPr>
          <w:rStyle w:val="Code"/>
        </w:rPr>
        <w:t>&lt;/unclear&gt;&lt;/choice&gt;</w:t>
      </w:r>
      <w:r>
        <w:rPr>
          <w:rStyle w:val="Lbjegyzet-hivatkozs"/>
        </w:rPr>
        <w:footnoteReference w:id="30"/>
      </w:r>
    </w:p>
    <w:p>
      <w:pPr>
        <w:pStyle w:val="Lista4"/>
      </w:pPr>
      <w:r>
        <w:t xml:space="preserve">if in the premodern forms of Nagari that use so-called </w:t>
      </w:r>
      <w:r>
        <w:rPr>
          <w:rStyle w:val="Foreign"/>
        </w:rPr>
        <w:t>pr̥ṣṭhamātrā</w:t>
      </w:r>
      <w:r>
        <w:t xml:space="preserve"> notation, the sequence </w:t>
      </w:r>
      <w:r>
        <w:rPr>
          <w:rStyle w:val="ForeignDevanagariScript"/>
          <w:cs/>
        </w:rPr>
        <w:t>पात</w:t>
      </w:r>
      <w:r>
        <w:rPr>
          <w:cs/>
        </w:rPr>
        <w:t xml:space="preserve"> </w:t>
      </w:r>
      <w:r>
        <w:t xml:space="preserve">the central stroke may be an </w:t>
      </w:r>
      <w:r>
        <w:rPr>
          <w:rStyle w:val="Foreign"/>
        </w:rPr>
        <w:t>ā</w:t>
      </w:r>
      <w:r>
        <w:t xml:space="preserve"> marker attached to the first character, or an </w:t>
      </w:r>
      <w:r>
        <w:rPr>
          <w:rStyle w:val="Foreign"/>
        </w:rPr>
        <w:t>e</w:t>
      </w:r>
      <w:r>
        <w:t xml:space="preserve"> marker attached to the second:</w:t>
      </w:r>
    </w:p>
    <w:p>
      <w:pPr>
        <w:pStyle w:val="Lista5"/>
      </w:pPr>
      <w:r>
        <w:rPr>
          <w:rStyle w:val="Codetext"/>
        </w:rPr>
        <w:t>p</w:t>
      </w:r>
      <w:r>
        <w:rPr>
          <w:rStyle w:val="Code"/>
        </w:rPr>
        <w:t>&lt;unclear&gt;</w:t>
      </w:r>
      <w:r>
        <w:rPr>
          <w:rStyle w:val="Codetext"/>
        </w:rPr>
        <w:t>ā</w:t>
      </w:r>
      <w:r>
        <w:rPr>
          <w:rStyle w:val="Code"/>
        </w:rPr>
        <w:t>&lt;/unclear&gt;</w:t>
      </w:r>
      <w:r>
        <w:rPr>
          <w:rStyle w:val="Codetext"/>
        </w:rPr>
        <w:t>ta</w:t>
      </w:r>
    </w:p>
    <w:p>
      <w:pPr>
        <w:pStyle w:val="Lista5"/>
      </w:pPr>
      <w:r>
        <w:t xml:space="preserve">or </w:t>
      </w:r>
      <w:r>
        <w:rPr>
          <w:rStyle w:val="Codetext"/>
        </w:rPr>
        <w:t>p</w:t>
      </w:r>
      <w:r>
        <w:rPr>
          <w:rStyle w:val="Code"/>
        </w:rPr>
        <w:t>&lt;choice&gt;&lt;unclear&gt;</w:t>
      </w:r>
      <w:r>
        <w:rPr>
          <w:rStyle w:val="Codetext"/>
        </w:rPr>
        <w:t>āta</w:t>
      </w:r>
      <w:r>
        <w:rPr>
          <w:rStyle w:val="Code"/>
        </w:rPr>
        <w:t>&lt;/unclear&gt;&lt;unclear&gt;</w:t>
      </w:r>
      <w:r>
        <w:rPr>
          <w:rStyle w:val="Codetext"/>
        </w:rPr>
        <w:t>ate</w:t>
      </w:r>
      <w:r>
        <w:rPr>
          <w:rStyle w:val="Code"/>
        </w:rPr>
        <w:t>&lt;/unclear&gt;&lt;/choice&gt;</w:t>
      </w:r>
    </w:p>
    <w:p>
      <w:pPr>
        <w:pStyle w:val="Cmsor2"/>
      </w:pPr>
      <w:bookmarkStart w:id="545" w:name="_advce1m7uke1" w:colFirst="0" w:colLast="0"/>
      <w:bookmarkStart w:id="546" w:name="_Ref43979611"/>
      <w:bookmarkStart w:id="547" w:name="_Toc183083809"/>
      <w:bookmarkEnd w:id="545"/>
      <w:r>
        <w:t>Lacunae</w:t>
      </w:r>
      <w:bookmarkEnd w:id="546"/>
      <w:bookmarkEnd w:id="547"/>
    </w:p>
    <w:p>
      <w:pPr>
        <w:pStyle w:val="Cmsor3"/>
      </w:pPr>
      <w:bookmarkStart w:id="548" w:name="_lo8gk73ax0q" w:colFirst="0" w:colLast="0"/>
      <w:bookmarkStart w:id="549" w:name="_Toc183083810"/>
      <w:bookmarkEnd w:id="548"/>
      <w:r>
        <w:t xml:space="preserve">The EpiDoc element </w:t>
      </w:r>
      <w:r>
        <w:rPr>
          <w:rStyle w:val="Code"/>
        </w:rPr>
        <w:t>&lt;gap/&gt;</w:t>
      </w:r>
      <w:bookmarkEnd w:id="549"/>
    </w:p>
    <w:p>
      <w:pPr>
        <w:pStyle w:val="Lista"/>
      </w:pPr>
      <w:r>
        <w:t>this section concerns lacunae, i.e. situations where the originally inscribed text cannot be read at all because it is severely damaged, or because part of the support is altogether gone</w:t>
      </w:r>
    </w:p>
    <w:p>
      <w:pPr>
        <w:pStyle w:val="Lista"/>
      </w:pPr>
      <w:r>
        <w:t xml:space="preserve">the TEI element </w:t>
      </w:r>
      <w:r>
        <w:rPr>
          <w:rStyle w:val="Code"/>
        </w:rPr>
        <w:t>&lt;gap/&gt;</w:t>
      </w:r>
      <w:r>
        <w:t xml:space="preserve"> has a wide range of application, indicating “a point where material has been omitted in a transcription [for various reasons including that] the material is illegible, invisible, or inaudible”</w:t>
      </w:r>
      <w:r>
        <w:rPr>
          <w:rStyle w:val="Lbjegyzet-hivatkozs"/>
        </w:rPr>
        <w:footnoteReference w:id="31"/>
      </w:r>
    </w:p>
    <w:p>
      <w:pPr>
        <w:pStyle w:val="Lista"/>
      </w:pPr>
      <w:r>
        <w:t>in our EpiDoc editions, this element must always have the following attributes</w:t>
      </w:r>
    </w:p>
    <w:p>
      <w:pPr>
        <w:pStyle w:val="Lista2"/>
      </w:pPr>
      <w:r>
        <w:rPr>
          <w:rStyle w:val="Codeattribute"/>
        </w:rPr>
        <w:lastRenderedPageBreak/>
        <w:t>@reason</w:t>
      </w:r>
    </w:p>
    <w:p>
      <w:pPr>
        <w:pStyle w:val="Lista2"/>
      </w:pPr>
      <w:r>
        <w:t xml:space="preserve">either </w:t>
      </w:r>
      <w:r>
        <w:rPr>
          <w:rStyle w:val="Codeattribute"/>
        </w:rPr>
        <w:t>@extent</w:t>
      </w:r>
      <w:r>
        <w:t xml:space="preserve"> or </w:t>
      </w:r>
      <w:r>
        <w:rPr>
          <w:rStyle w:val="Codeattribute"/>
        </w:rPr>
        <w:t>@quantity</w:t>
      </w:r>
    </w:p>
    <w:p>
      <w:pPr>
        <w:pStyle w:val="Lista2"/>
      </w:pPr>
      <w:r>
        <w:rPr>
          <w:rStyle w:val="Codeattribute"/>
        </w:rPr>
        <w:t>@unit</w:t>
      </w:r>
      <w:r>
        <w:t xml:space="preserve"> </w:t>
      </w:r>
      <w:r>
        <w:rPr>
          <w:rStyle w:val="Lbjegyzet-hivatkozs"/>
        </w:rPr>
        <w:footnoteReference w:id="32"/>
      </w:r>
    </w:p>
    <w:p>
      <w:pPr>
        <w:pStyle w:val="Lista2"/>
      </w:pPr>
      <w:r>
        <w:t>see the following subsections for detailed instructions on these attributes</w:t>
      </w:r>
    </w:p>
    <w:p>
      <w:pPr>
        <w:pStyle w:val="Lista"/>
      </w:pPr>
      <w:r>
        <w:t xml:space="preserve">since a gap is, by definition, a point where text is not available, this element can </w:t>
      </w:r>
      <w:r>
        <w:rPr>
          <w:b/>
          <w:bCs/>
        </w:rPr>
        <w:t>never contain text</w:t>
      </w:r>
      <w:r>
        <w:t xml:space="preserve"> </w:t>
      </w:r>
      <w:r>
        <w:rPr>
          <w:noProof/>
        </w:rPr>
        <w:t>(</w:t>
      </w:r>
      <w:r>
        <w:t>i.e. it is an empty element)</w:t>
      </w:r>
    </w:p>
    <w:p>
      <w:pPr>
        <w:pStyle w:val="Lista2"/>
      </w:pPr>
      <w:r>
        <w:t xml:space="preserve">note that </w:t>
      </w:r>
      <w:r>
        <w:rPr>
          <w:b/>
          <w:bCs/>
        </w:rPr>
        <w:t>if you supply the contents of a lacuna</w:t>
      </w:r>
      <w:r>
        <w:t xml:space="preserve"> </w:t>
      </w:r>
      <w:r>
        <w:rPr>
          <w:noProof/>
        </w:rPr>
        <w:t>(</w:t>
      </w:r>
      <w:r>
        <w:t>e.g. by conjecture or from a parallel text), then the lacuna itself must not be marked up as a gap; instead, see §</w:t>
      </w:r>
      <w:r>
        <w:fldChar w:fldCharType="begin"/>
      </w:r>
      <w:r>
        <w:instrText xml:space="preserve"> REF _Ref43984912 \w \h  \* MERGEFORMAT </w:instrText>
      </w:r>
      <w:r>
        <w:fldChar w:fldCharType="separate"/>
      </w:r>
      <w:r>
        <w:t>5.5</w:t>
      </w:r>
      <w:r>
        <w:fldChar w:fldCharType="end"/>
      </w:r>
      <w:r>
        <w:t xml:space="preserve"> about supplied text</w:t>
      </w:r>
    </w:p>
    <w:p>
      <w:pPr>
        <w:pStyle w:val="Lista2"/>
      </w:pPr>
      <w:r>
        <w:t>however, if only part of the missing text is supplied, the remaining segment</w:t>
      </w:r>
      <w:r>
        <w:rPr>
          <w:noProof/>
        </w:rPr>
        <w:t>(</w:t>
      </w:r>
      <w:r>
        <w:t>s) of the lacuna are to be marked up as discussed here and separately from the supplied segment</w:t>
      </w:r>
      <w:r>
        <w:rPr>
          <w:noProof/>
        </w:rPr>
        <w:t>(</w:t>
      </w:r>
      <w:r>
        <w:t>s)</w:t>
      </w:r>
    </w:p>
    <w:p>
      <w:pPr>
        <w:pStyle w:val="Cmsor3"/>
      </w:pPr>
      <w:bookmarkStart w:id="550" w:name="_hxyhjj6qtlem" w:colFirst="0" w:colLast="0"/>
      <w:bookmarkStart w:id="551" w:name="_Ref43987758"/>
      <w:bookmarkStart w:id="552" w:name="_Toc183083811"/>
      <w:bookmarkEnd w:id="550"/>
      <w:r>
        <w:t>The reason for a lacuna: illegible or lost</w:t>
      </w:r>
      <w:bookmarkEnd w:id="551"/>
      <w:bookmarkEnd w:id="552"/>
    </w:p>
    <w:p>
      <w:pPr>
        <w:pStyle w:val="Lista"/>
      </w:pPr>
      <w:r>
        <w:t xml:space="preserve">where parts of the support have been lost altogether, or where the support itself is extant, but its surface has peeled off so that not even the faintest traces of writing remain, the attribute </w:t>
      </w:r>
      <w:r>
        <w:rPr>
          <w:rStyle w:val="Codeattribute"/>
        </w:rPr>
        <w:t>@reason</w:t>
      </w:r>
      <w:r>
        <w:t xml:space="preserve"> shall have </w:t>
      </w:r>
      <w:r>
        <w:rPr>
          <w:rStyle w:val="Codevalue"/>
        </w:rPr>
        <w:t>"lost"</w:t>
      </w:r>
      <w:r>
        <w:t xml:space="preserve"> as its value:</w:t>
      </w:r>
    </w:p>
    <w:p>
      <w:pPr>
        <w:pStyle w:val="Lista2"/>
        <w:rPr>
          <w:rStyle w:val="Code"/>
        </w:rPr>
      </w:pPr>
      <w:r>
        <w:rPr>
          <w:rStyle w:val="Code"/>
        </w:rPr>
        <w:t xml:space="preserve">&lt;gap </w:t>
      </w:r>
      <w:r>
        <w:rPr>
          <w:rStyle w:val="Codeattribute"/>
        </w:rPr>
        <w:t>reason</w:t>
      </w:r>
      <w:r>
        <w:rPr>
          <w:rStyle w:val="Code"/>
        </w:rPr>
        <w:t>=</w:t>
      </w:r>
      <w:r>
        <w:rPr>
          <w:rStyle w:val="Codevalue"/>
        </w:rPr>
        <w:t>"lost"</w:t>
      </w:r>
      <w:r>
        <w:rPr>
          <w:rStyle w:val="Code"/>
        </w:rPr>
        <w:t>/&gt;</w:t>
      </w:r>
    </w:p>
    <w:p>
      <w:pPr>
        <w:pStyle w:val="Lista"/>
      </w:pPr>
      <w:r>
        <w:t xml:space="preserve">where the inscribed text cannot be read at all, but the support is extant and vestiges of writing remain </w:t>
      </w:r>
      <w:r>
        <w:rPr>
          <w:noProof/>
        </w:rPr>
        <w:t>(</w:t>
      </w:r>
      <w:r>
        <w:t xml:space="preserve">i.e. there is a chance, however narrow, that with new insights, technological advances or sheer luck, some of the text can be recovered), the attribute </w:t>
      </w:r>
      <w:r>
        <w:rPr>
          <w:rStyle w:val="Codeattribute"/>
        </w:rPr>
        <w:t>@reason</w:t>
      </w:r>
      <w:r>
        <w:t xml:space="preserve"> shall have </w:t>
      </w:r>
      <w:r>
        <w:rPr>
          <w:rStyle w:val="Codevalue"/>
        </w:rPr>
        <w:t>"illegible"</w:t>
      </w:r>
      <w:r>
        <w:t xml:space="preserve"> as its value:</w:t>
      </w:r>
    </w:p>
    <w:p>
      <w:pPr>
        <w:pStyle w:val="Lista2"/>
        <w:rPr>
          <w:rStyle w:val="Code"/>
        </w:rPr>
      </w:pPr>
      <w:r>
        <w:rPr>
          <w:rStyle w:val="Code"/>
        </w:rPr>
        <w:t xml:space="preserve">&lt;gap </w:t>
      </w:r>
      <w:r>
        <w:rPr>
          <w:rStyle w:val="Codeattribute"/>
        </w:rPr>
        <w:t>reason</w:t>
      </w:r>
      <w:r>
        <w:rPr>
          <w:rStyle w:val="Code"/>
        </w:rPr>
        <w:t>=</w:t>
      </w:r>
      <w:r>
        <w:rPr>
          <w:rStyle w:val="Codevalue"/>
        </w:rPr>
        <w:t>"illegible"</w:t>
      </w:r>
      <w:r>
        <w:rPr>
          <w:rStyle w:val="Code"/>
        </w:rPr>
        <w:t>/&gt;</w:t>
      </w:r>
    </w:p>
    <w:p>
      <w:pPr>
        <w:pStyle w:val="Lista"/>
      </w:pPr>
      <w:r>
        <w:t xml:space="preserve">where it is impossible to make the above distinction for a certain lacuna, you may use the attribute </w:t>
      </w:r>
      <w:r>
        <w:rPr>
          <w:rStyle w:val="Codeattribute"/>
        </w:rPr>
        <w:t>@reason</w:t>
      </w:r>
      <w:r>
        <w:t xml:space="preserve"> with the value </w:t>
      </w:r>
      <w:r>
        <w:rPr>
          <w:rStyle w:val="Codevalue"/>
        </w:rPr>
        <w:t>"undefined"</w:t>
      </w:r>
      <w:r>
        <w:t>:</w:t>
      </w:r>
      <w:r>
        <w:rPr>
          <w:rStyle w:val="Lbjegyzet-hivatkozs"/>
        </w:rPr>
        <w:footnoteReference w:id="33"/>
      </w:r>
    </w:p>
    <w:p>
      <w:pPr>
        <w:pStyle w:val="Lista2"/>
        <w:rPr>
          <w:rStyle w:val="Code"/>
        </w:rPr>
      </w:pPr>
      <w:r>
        <w:rPr>
          <w:rStyle w:val="Code"/>
        </w:rPr>
        <w:t xml:space="preserve">&lt;gap </w:t>
      </w:r>
      <w:r>
        <w:rPr>
          <w:rStyle w:val="Codeattribute"/>
        </w:rPr>
        <w:t>reason</w:t>
      </w:r>
      <w:r>
        <w:rPr>
          <w:rStyle w:val="Code"/>
        </w:rPr>
        <w:t>=</w:t>
      </w:r>
      <w:r>
        <w:rPr>
          <w:rStyle w:val="Codevalue"/>
        </w:rPr>
        <w:t>"undefined"</w:t>
      </w:r>
      <w:r>
        <w:rPr>
          <w:rStyle w:val="Code"/>
        </w:rPr>
        <w:t>/&gt;</w:t>
      </w:r>
    </w:p>
    <w:p>
      <w:pPr>
        <w:pStyle w:val="Lista2"/>
      </w:pPr>
      <w:r>
        <w:t>resort to this if and only if</w:t>
      </w:r>
    </w:p>
    <w:p>
      <w:pPr>
        <w:pStyle w:val="Lista3"/>
      </w:pPr>
      <w:r>
        <w:t>you are encoding your digital edition (or an apparatus reading) from a printed edition without access to the original inscription or a visual representation of it</w:t>
      </w:r>
    </w:p>
    <w:p>
      <w:pPr>
        <w:pStyle w:val="Lista3"/>
      </w:pPr>
      <w:r>
        <w:rPr>
          <w:rStyle w:val="Foreign"/>
        </w:rPr>
        <w:t>and</w:t>
      </w:r>
      <w:r>
        <w:t xml:space="preserve"> the previous editor gives no indication whether a lacuna is illegible or wholly lost</w:t>
      </w:r>
    </w:p>
    <w:p>
      <w:pPr>
        <w:pStyle w:val="Lista3"/>
      </w:pPr>
      <w:r>
        <w:rPr>
          <w:rStyle w:val="Foreign"/>
        </w:rPr>
        <w:t>and</w:t>
      </w:r>
      <w:r>
        <w:t xml:space="preserve"> you cannot make a reasonable guess as to which of these was the case when the previous editor did their work</w:t>
      </w:r>
    </w:p>
    <w:p>
      <w:pPr>
        <w:pStyle w:val="Cmsor3"/>
      </w:pPr>
      <w:bookmarkStart w:id="553" w:name="_qo376k1007h" w:colFirst="0" w:colLast="0"/>
      <w:bookmarkStart w:id="554" w:name="_Ref43988016"/>
      <w:bookmarkStart w:id="555" w:name="_Toc183083812"/>
      <w:bookmarkEnd w:id="553"/>
      <w:r>
        <w:t>Inline lacunae</w:t>
      </w:r>
      <w:bookmarkEnd w:id="554"/>
      <w:bookmarkEnd w:id="555"/>
    </w:p>
    <w:p>
      <w:pPr>
        <w:pStyle w:val="Lista"/>
      </w:pPr>
      <w:r>
        <w:t xml:space="preserve">in most situations, lacunae shall be treated as inline, i.e. line beginnings are to be marked up as usual </w:t>
      </w:r>
      <w:r>
        <w:rPr>
          <w:noProof/>
        </w:rPr>
        <w:t>(</w:t>
      </w:r>
      <w:r>
        <w:t>§</w:t>
      </w:r>
      <w:r>
        <w:fldChar w:fldCharType="begin"/>
      </w:r>
      <w:r>
        <w:instrText xml:space="preserve"> REF _Ref43980100 \r \h </w:instrText>
      </w:r>
      <w:r>
        <w:fldChar w:fldCharType="separate"/>
      </w:r>
      <w:r>
        <w:t>3.5.2</w:t>
      </w:r>
      <w:r>
        <w:fldChar w:fldCharType="end"/>
      </w:r>
      <w:r>
        <w:t xml:space="preserve">) and lacunae starting in one line and continuing in the next are to be marked up as two separate </w:t>
      </w:r>
      <w:r>
        <w:rPr>
          <w:rStyle w:val="Code"/>
        </w:rPr>
        <w:t>&lt;gap/&gt;</w:t>
      </w:r>
      <w:r>
        <w:t xml:space="preserve"> elements</w:t>
      </w:r>
    </w:p>
    <w:p>
      <w:pPr>
        <w:pStyle w:val="Lista2"/>
      </w:pPr>
      <w:r>
        <w:t>this applies even to lines that are wholly illegible, provided that you are certain about the presence and number of such lines</w:t>
      </w:r>
    </w:p>
    <w:p>
      <w:pPr>
        <w:pStyle w:val="Lista2"/>
      </w:pPr>
      <w:r>
        <w:t>for exceptions, see §</w:t>
      </w:r>
      <w:r>
        <w:fldChar w:fldCharType="begin"/>
      </w:r>
      <w:r>
        <w:instrText xml:space="preserve"> REF _Ref43987920 \w \h  \* MERGEFORMAT </w:instrText>
      </w:r>
      <w:r>
        <w:fldChar w:fldCharType="separate"/>
      </w:r>
      <w:r>
        <w:t>5.4.6</w:t>
      </w:r>
      <w:r>
        <w:fldChar w:fldCharType="end"/>
      </w:r>
      <w:r>
        <w:t xml:space="preserve"> to §</w:t>
      </w:r>
      <w:r>
        <w:fldChar w:fldCharType="begin"/>
      </w:r>
      <w:r>
        <w:instrText xml:space="preserve"> REF _Ref43984811 \w \h  \* MERGEFORMAT </w:instrText>
      </w:r>
      <w:r>
        <w:fldChar w:fldCharType="separate"/>
      </w:r>
      <w:r>
        <w:t>5.4.8</w:t>
      </w:r>
      <w:r>
        <w:fldChar w:fldCharType="end"/>
      </w:r>
      <w:r>
        <w:t xml:space="preserve"> below</w:t>
      </w:r>
    </w:p>
    <w:p>
      <w:pPr>
        <w:pStyle w:val="Lista"/>
      </w:pPr>
      <w:r>
        <w:t xml:space="preserve">if you </w:t>
      </w:r>
      <w:r>
        <w:rPr>
          <w:b/>
          <w:bCs/>
        </w:rPr>
        <w:t>know the number of characters lost</w:t>
      </w:r>
      <w:r>
        <w:t xml:space="preserve"> accurately, encode the length of the lacuna in the same way as that of spaces </w:t>
      </w:r>
      <w:r>
        <w:rPr>
          <w:noProof/>
        </w:rPr>
        <w:t>(</w:t>
      </w:r>
      <w:r>
        <w:t>§</w:t>
      </w:r>
      <w:r>
        <w:fldChar w:fldCharType="begin"/>
      </w:r>
      <w:r>
        <w:instrText xml:space="preserve"> REF _Ref183008428 \r \h </w:instrText>
      </w:r>
      <w:r>
        <w:fldChar w:fldCharType="separate"/>
      </w:r>
      <w:r>
        <w:t>4.3.1.2</w:t>
      </w:r>
      <w:r>
        <w:fldChar w:fldCharType="end"/>
      </w:r>
      <w:r>
        <w:t xml:space="preserve">), using </w:t>
      </w:r>
      <w:r>
        <w:rPr>
          <w:rStyle w:val="Codevalue"/>
        </w:rPr>
        <w:t>"character"</w:t>
      </w:r>
      <w:r>
        <w:t xml:space="preserve"> as </w:t>
      </w:r>
      <w:r>
        <w:rPr>
          <w:rStyle w:val="Codeattribute"/>
        </w:rPr>
        <w:t>@unit</w:t>
      </w:r>
      <w:r>
        <w:t xml:space="preserve"> and a numeric value as </w:t>
      </w:r>
      <w:r>
        <w:rPr>
          <w:rStyle w:val="Codeattribute"/>
        </w:rPr>
        <w:t>@quantity</w:t>
      </w:r>
    </w:p>
    <w:p>
      <w:pPr>
        <w:pStyle w:val="Lista2"/>
        <w:rPr>
          <w:rStyle w:val="Code"/>
        </w:rPr>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w:t>
      </w:r>
    </w:p>
    <w:p>
      <w:pPr>
        <w:pStyle w:val="Lista2"/>
      </w:pPr>
      <w:r>
        <w:t>unlike spaces, where length expressed in characters is understood by default to be approximate, the length of lacunae expressed in the above way should be quite precise, as in the following circumstances:</w:t>
      </w:r>
    </w:p>
    <w:p>
      <w:pPr>
        <w:pStyle w:val="Lista3"/>
      </w:pPr>
      <w:r>
        <w:t xml:space="preserve">the text is in syllabic verse which lets you determine the exact number of </w:t>
      </w:r>
      <w:proofErr w:type="spellStart"/>
      <w:r>
        <w:rPr>
          <w:rStyle w:val="Foreign"/>
        </w:rPr>
        <w:t>akṣara</w:t>
      </w:r>
      <w:r>
        <w:t>s</w:t>
      </w:r>
      <w:proofErr w:type="spellEnd"/>
      <w:r>
        <w:t xml:space="preserve"> lost </w:t>
      </w:r>
      <w:r>
        <w:rPr>
          <w:noProof/>
        </w:rPr>
        <w:t>(</w:t>
      </w:r>
      <w:r>
        <w:t>give or take a few potential final consonants and/or punctuation marks)</w:t>
      </w:r>
    </w:p>
    <w:p>
      <w:pPr>
        <w:pStyle w:val="Lista3"/>
      </w:pPr>
      <w:r>
        <w:t>although the characters are damaged beyond recognition, they can nonetheless be counted with a very small margin for error</w:t>
      </w:r>
    </w:p>
    <w:p>
      <w:pPr>
        <w:pStyle w:val="Lista"/>
      </w:pPr>
      <w:r>
        <w:lastRenderedPageBreak/>
        <w:t xml:space="preserve">if you </w:t>
      </w:r>
      <w:r>
        <w:rPr>
          <w:b/>
          <w:bCs/>
        </w:rPr>
        <w:t>estimate the number of characters lost</w:t>
      </w:r>
      <w:r>
        <w:t xml:space="preserve"> but do not know them precisely, expand the above markup with the attribute </w:t>
      </w:r>
      <w:r>
        <w:rPr>
          <w:rStyle w:val="Codeattribute"/>
        </w:rPr>
        <w:t>@precision</w:t>
      </w:r>
      <w:r>
        <w:t xml:space="preserve"> with the value </w:t>
      </w:r>
      <w:r>
        <w:rPr>
          <w:rStyle w:val="Codevalue"/>
        </w:rPr>
        <w:t>"low"</w:t>
      </w:r>
    </w:p>
    <w:p>
      <w:pPr>
        <w:pStyle w:val="Lista2"/>
        <w:rPr>
          <w:rStyle w:val="Code"/>
        </w:rPr>
      </w:pPr>
      <w:r>
        <w:t xml:space="preserve">e.g. </w:t>
      </w: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pPr>
        <w:pStyle w:val="Lista2"/>
      </w:pPr>
      <w:r>
        <w:t>although TEI affords the facility to do so, we shall not encode any other degrees of precision, nor use minimum and maximum possible values for the length of a lacuna</w:t>
      </w:r>
    </w:p>
    <w:p>
      <w:pPr>
        <w:pStyle w:val="Lista2"/>
      </w:pPr>
      <w:r>
        <w:t>use this method when your estimate can be expected to differ by no more than 20% or so from the actual number of characters lost, as in the following circumstances:</w:t>
      </w:r>
    </w:p>
    <w:p>
      <w:pPr>
        <w:pStyle w:val="Lista3"/>
      </w:pPr>
      <w:r>
        <w:t>you can count the number of characters in the previous or next line for a span of the same width as that of the lacuna</w:t>
      </w:r>
    </w:p>
    <w:p>
      <w:pPr>
        <w:pStyle w:val="Lista3"/>
      </w:pPr>
      <w:r>
        <w:t>the text is in quantitative verse, and you estimate the number of syllables lost on the basis of the number of morae missing from the verse</w:t>
      </w:r>
      <w:r>
        <w:rPr>
          <w:rStyle w:val="Lbjegyzet-hivatkozs"/>
        </w:rPr>
        <w:footnoteReference w:id="34"/>
      </w:r>
    </w:p>
    <w:p>
      <w:pPr>
        <w:pStyle w:val="Lista2"/>
      </w:pPr>
      <w:r>
        <w:t xml:space="preserve">if the </w:t>
      </w:r>
      <w:r>
        <w:rPr>
          <w:b/>
          <w:bCs/>
        </w:rPr>
        <w:t>size of a lacuna cannot be counted or estimated in characters</w:t>
      </w:r>
      <w:r>
        <w:t xml:space="preserve">, use the attribute </w:t>
      </w:r>
      <w:r>
        <w:rPr>
          <w:rStyle w:val="Codeattribute"/>
        </w:rPr>
        <w:t>@extent</w:t>
      </w:r>
      <w:r>
        <w:t xml:space="preserve"> with the value </w:t>
      </w:r>
      <w:r>
        <w:rPr>
          <w:rStyle w:val="Codevalue"/>
        </w:rPr>
        <w:t>"unknown"</w:t>
      </w:r>
      <w:r>
        <w:t xml:space="preserve"> to encode this, e.g.</w:t>
      </w:r>
    </w:p>
    <w:p>
      <w:pPr>
        <w:pStyle w:val="Lista3"/>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p>
    <w:p>
      <w:pPr>
        <w:pStyle w:val="Lista"/>
      </w:pPr>
      <w:r>
        <w:t>note that there is no separate encoding method for lacunae from the beginning of a line to a certain point, or from a certain point to the end of a line</w:t>
      </w:r>
    </w:p>
    <w:p>
      <w:pPr>
        <w:pStyle w:val="Lista2"/>
      </w:pPr>
      <w:r>
        <w:t>these cases shall simply be encoded by whichever of the above three options is applicable</w:t>
      </w:r>
    </w:p>
    <w:p>
      <w:pPr>
        <w:pStyle w:val="Cmsor3"/>
      </w:pPr>
      <w:bookmarkStart w:id="556" w:name="_gheocos7adm9" w:colFirst="0" w:colLast="0"/>
      <w:bookmarkStart w:id="557" w:name="_Ref43981586"/>
      <w:bookmarkStart w:id="558" w:name="_Toc183083813"/>
      <w:bookmarkEnd w:id="556"/>
      <w:r>
        <w:t>Lacunae with known metre</w:t>
      </w:r>
      <w:bookmarkEnd w:id="557"/>
      <w:bookmarkEnd w:id="558"/>
    </w:p>
    <w:p>
      <w:pPr>
        <w:pStyle w:val="Lista"/>
      </w:pPr>
      <w:r>
        <w:t>if text cannot be restored, but the prosodic pattern of a lacuna is known, encode an inline lacuna as above, and in addition</w:t>
      </w:r>
    </w:p>
    <w:p>
      <w:pPr>
        <w:pStyle w:val="Lista2"/>
      </w:pPr>
      <w:r>
        <w:t xml:space="preserve">wrap the </w:t>
      </w:r>
      <w:r>
        <w:rPr>
          <w:rStyle w:val="Code"/>
        </w:rPr>
        <w:t>&lt;gap/&gt;</w:t>
      </w:r>
      <w:r>
        <w:t xml:space="preserve"> element in a </w:t>
      </w:r>
      <w:r>
        <w:rPr>
          <w:rStyle w:val="Code"/>
        </w:rPr>
        <w:t>&lt;seg&gt;</w:t>
      </w:r>
      <w:r>
        <w:t xml:space="preserve"> element with the attribute </w:t>
      </w:r>
      <w:r>
        <w:rPr>
          <w:rStyle w:val="Codeattribute"/>
        </w:rPr>
        <w:t>@met</w:t>
      </w:r>
      <w:r>
        <w:t xml:space="preserve">, encoding its prosody as per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pPr>
        <w:pStyle w:val="Lista2"/>
      </w:pPr>
      <w:r>
        <w:t xml:space="preserve">thus, in fully syllabo-quantitative verse </w:t>
      </w:r>
      <w:r>
        <w:rPr>
          <w:noProof/>
        </w:rPr>
        <w:t>(</w:t>
      </w:r>
      <w:r>
        <w:t xml:space="preserve">e.g. </w:t>
      </w:r>
      <w:r>
        <w:rPr>
          <w:rStyle w:val="Foreign"/>
        </w:rPr>
        <w:t>vasantatilakā</w:t>
      </w:r>
      <w:r>
        <w:t xml:space="preserve">), encode a lacuna as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"9"</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 xml:space="preserve"> suvarṇṇa-dāne</w:t>
      </w:r>
    </w:p>
    <w:p>
      <w:pPr>
        <w:pStyle w:val="Lista"/>
      </w:pPr>
      <w:r>
        <w:t xml:space="preserve">note that the number of lost characters in syllabic verse can always be calculated accurately, but in moraic verse the size of the lacuna expressed in characters may be only an estimate, requiring the use of </w:t>
      </w:r>
      <w:r>
        <w:rPr>
          <w:rStyle w:val="Codeattribute"/>
        </w:rPr>
        <w:t>@precision</w:t>
      </w:r>
      <w:r>
        <w:rPr>
          <w:rStyle w:val="Code"/>
        </w:rPr>
        <w:t>=</w:t>
      </w:r>
      <w:r>
        <w:rPr>
          <w:rStyle w:val="Codevalue"/>
        </w:rPr>
        <w:t>"low"</w:t>
      </w:r>
      <w:r>
        <w:t xml:space="preserve"> in the </w:t>
      </w:r>
      <w:r>
        <w:rPr>
          <w:rStyle w:val="Code"/>
        </w:rPr>
        <w:t>&lt;gap/&gt;</w:t>
      </w:r>
      <w:r>
        <w:t xml:space="preserve"> element</w:t>
      </w:r>
    </w:p>
    <w:p>
      <w:pPr>
        <w:pStyle w:val="Lista2"/>
      </w:pPr>
      <w:r>
        <w:t xml:space="preserve">thus, in moraic verse </w:t>
      </w:r>
      <w:r>
        <w:rPr>
          <w:noProof/>
        </w:rPr>
        <w:t>(</w:t>
      </w:r>
      <w:r>
        <w:t xml:space="preserve">e.g. </w:t>
      </w:r>
      <w:r>
        <w:rPr>
          <w:rStyle w:val="Foreign"/>
        </w:rPr>
        <w:t>āryā</w:t>
      </w:r>
      <w:r>
        <w:t xml:space="preserve">), encode a lacuna as </w:t>
      </w:r>
      <w:r>
        <w:rPr>
          <w:rStyle w:val="Codetext"/>
        </w:rPr>
        <w:t xml:space="preserve">yo vīkṣya </w:t>
      </w:r>
      <w:r>
        <w:rPr>
          <w:rStyle w:val="Code"/>
        </w:rPr>
        <w:t xml:space="preserve">&lt;seg </w:t>
      </w:r>
      <w:r>
        <w:rPr>
          <w:rStyle w:val="Codeattribute"/>
        </w:rPr>
        <w:t>met</w:t>
      </w:r>
      <w:r>
        <w:rPr>
          <w:rStyle w:val="Code"/>
        </w:rPr>
        <w:t>=</w:t>
      </w:r>
      <w:r>
        <w:rPr>
          <w:rStyle w:val="Codevalue"/>
        </w:rPr>
        <w:t>"3|4|4|4|-"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/&gt;&lt;/seg&gt;</w:t>
      </w:r>
      <w:r>
        <w:rPr>
          <w:rStyle w:val="Codetext"/>
        </w:rPr>
        <w:t xml:space="preserve"> bandhana-niruddhaM</w:t>
      </w:r>
    </w:p>
    <w:p>
      <w:pPr>
        <w:pStyle w:val="Lista2"/>
      </w:pPr>
      <w:r>
        <w:t xml:space="preserve">when encoding the prosody of a lacuna in moraic verse, pay attention to both the general instructions pertaining to moraic verse in </w:t>
      </w:r>
      <w:r>
        <w:fldChar w:fldCharType="begin"/>
      </w:r>
      <w:r>
        <w:instrText xml:space="preserve"> REF _Ref43991811 \r \h </w:instrText>
      </w:r>
      <w:r>
        <w:fldChar w:fldCharType="separate"/>
      </w:r>
      <w:r>
        <w:t>Appendix B.3</w:t>
      </w:r>
      <w:r>
        <w:fldChar w:fldCharType="end"/>
      </w:r>
      <w:r>
        <w:t xml:space="preserve">, and the specific instructions pertaining to the </w:t>
      </w:r>
      <w:r>
        <w:rPr>
          <w:rStyle w:val="Foreign"/>
        </w:rPr>
        <w:t>āryā</w:t>
      </w:r>
      <w:r>
        <w:t xml:space="preserve"> family in </w:t>
      </w:r>
      <w:r>
        <w:fldChar w:fldCharType="begin"/>
      </w:r>
      <w:r>
        <w:instrText xml:space="preserve"> REF _Ref56418748 \r \h </w:instrText>
      </w:r>
      <w:r>
        <w:fldChar w:fldCharType="separate"/>
      </w:r>
      <w:r>
        <w:t>Appendix B.4.2</w:t>
      </w:r>
      <w:r>
        <w:fldChar w:fldCharType="end"/>
      </w:r>
    </w:p>
    <w:p>
      <w:pPr>
        <w:pStyle w:val="Lista"/>
      </w:pPr>
      <w:r>
        <w:t>when encoding the metre of lost text, disregard:</w:t>
      </w:r>
    </w:p>
    <w:p>
      <w:pPr>
        <w:pStyle w:val="Lista2"/>
      </w:pPr>
      <w:r>
        <w:t xml:space="preserve">caesurae </w:t>
      </w:r>
      <w:r>
        <w:rPr>
          <w:noProof/>
        </w:rPr>
        <w:t>(</w:t>
      </w:r>
      <w:r>
        <w:t>which may or may not have been observed by the composer)</w:t>
      </w:r>
    </w:p>
    <w:p>
      <w:pPr>
        <w:pStyle w:val="Lista2"/>
      </w:pPr>
      <w:r>
        <w:t xml:space="preserve">complex nuanced constraints, as in the first half of an </w:t>
      </w:r>
      <w:r>
        <w:rPr>
          <w:rStyle w:val="Foreign"/>
        </w:rPr>
        <w:t>anuṣṭubh</w:t>
      </w:r>
      <w:r>
        <w:t xml:space="preserve"> line</w:t>
      </w:r>
    </w:p>
    <w:p>
      <w:pPr>
        <w:pStyle w:val="Lista3"/>
      </w:pPr>
      <w:r>
        <w:t xml:space="preserve">instead, any syllable that is not fully determined by the template should be denoted as anceps, e.g.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vyāpi candraguptākhyam adbhutaM</w:t>
      </w:r>
    </w:p>
    <w:p>
      <w:pPr>
        <w:pStyle w:val="Lista2"/>
      </w:pPr>
      <w:r>
        <w:t xml:space="preserve">legitimate metrical variations, as in </w:t>
      </w:r>
      <w:r>
        <w:rPr>
          <w:rStyle w:val="Foreign"/>
        </w:rPr>
        <w:t>vipulā anuṣṭubh</w:t>
      </w:r>
      <w:r>
        <w:t xml:space="preserve"> </w:t>
      </w:r>
      <w:r>
        <w:rPr>
          <w:noProof/>
        </w:rPr>
        <w:t>(</w:t>
      </w:r>
      <w:r>
        <w:t xml:space="preserve">instead, treat all lost </w:t>
      </w:r>
      <w:r>
        <w:rPr>
          <w:rStyle w:val="Foreign"/>
        </w:rPr>
        <w:t>anuṣṭubh</w:t>
      </w:r>
      <w:r>
        <w:t xml:space="preserve"> verse as </w:t>
      </w:r>
      <w:r>
        <w:rPr>
          <w:rStyle w:val="Foreign"/>
        </w:rPr>
        <w:t>pathyā</w:t>
      </w:r>
      <w:r>
        <w:t>)</w:t>
      </w:r>
    </w:p>
    <w:p>
      <w:pPr>
        <w:pStyle w:val="Lista2"/>
        <w:rPr>
          <w:rStyle w:val="Foreign"/>
        </w:rPr>
      </w:pPr>
      <w:r>
        <w:t xml:space="preserve">and optional constraints such as </w:t>
      </w:r>
      <w:r>
        <w:rPr>
          <w:rStyle w:val="Foreign"/>
        </w:rPr>
        <w:t>vipulā</w:t>
      </w:r>
      <w:r>
        <w:t xml:space="preserve"> and </w:t>
      </w:r>
      <w:r>
        <w:rPr>
          <w:rStyle w:val="Foreign"/>
        </w:rPr>
        <w:t>capalā āryā</w:t>
      </w:r>
      <w:r>
        <w:t xml:space="preserve"> </w:t>
      </w:r>
      <w:r>
        <w:rPr>
          <w:noProof/>
        </w:rPr>
        <w:t>(</w:t>
      </w:r>
      <w:r>
        <w:t xml:space="preserve">instead, treat all lost </w:t>
      </w:r>
      <w:r>
        <w:rPr>
          <w:rStyle w:val="Foreign"/>
        </w:rPr>
        <w:t>gāthā</w:t>
      </w:r>
      <w:r>
        <w:t xml:space="preserve">-type verse as </w:t>
      </w:r>
      <w:r>
        <w:rPr>
          <w:rStyle w:val="Foreign"/>
        </w:rPr>
        <w:t>pathyā</w:t>
      </w:r>
      <w:r>
        <w:t>)</w:t>
      </w:r>
    </w:p>
    <w:p>
      <w:pPr>
        <w:pStyle w:val="Cmsor3"/>
      </w:pPr>
      <w:bookmarkStart w:id="559" w:name="_xrhzsspv9sor" w:colFirst="0" w:colLast="0"/>
      <w:bookmarkStart w:id="560" w:name="_Ref43987049"/>
      <w:bookmarkStart w:id="561" w:name="_Toc183083814"/>
      <w:bookmarkEnd w:id="559"/>
      <w:r>
        <w:t xml:space="preserve">Lacunae below the </w:t>
      </w:r>
      <w:r>
        <w:rPr>
          <w:rStyle w:val="Foreign"/>
        </w:rPr>
        <w:t>akṣara</w:t>
      </w:r>
      <w:r>
        <w:t xml:space="preserve"> level</w:t>
      </w:r>
      <w:bookmarkEnd w:id="560"/>
      <w:bookmarkEnd w:id="561"/>
    </w:p>
    <w:p>
      <w:pPr>
        <w:pStyle w:val="Lista"/>
      </w:pPr>
      <w:r>
        <w:t xml:space="preserve">when a particular character component </w:t>
      </w:r>
      <w:r>
        <w:rPr>
          <w:noProof/>
        </w:rPr>
        <w:t>(</w:t>
      </w:r>
      <w:r>
        <w:t xml:space="preserve">such as the consonant body, a subscript consonant or the vowel marker) is lost or illegible and cannot be restored even tentatively, but you do have text </w:t>
      </w:r>
      <w:r>
        <w:rPr>
          <w:noProof/>
        </w:rPr>
        <w:t>(</w:t>
      </w:r>
      <w:r>
        <w:t xml:space="preserve">of any sort, </w:t>
      </w:r>
      <w:r>
        <w:lastRenderedPageBreak/>
        <w:t xml:space="preserve">including unclear and supplied) for other parts of the same </w:t>
      </w:r>
      <w:r>
        <w:rPr>
          <w:rStyle w:val="Foreign"/>
        </w:rPr>
        <w:t>akṣara</w:t>
      </w:r>
      <w:r>
        <w:t>, encode special inline lacunae as follows</w:t>
      </w:r>
    </w:p>
    <w:p>
      <w:pPr>
        <w:pStyle w:val="Lista2"/>
      </w:pPr>
      <w:r>
        <w:t xml:space="preserve">1. at its logical position in the transliterated text, encode the lacuna with the element </w:t>
      </w:r>
      <w:r>
        <w:rPr>
          <w:rStyle w:val="Code"/>
        </w:rPr>
        <w:t>&lt;gap&gt;</w:t>
      </w:r>
      <w:r>
        <w:t xml:space="preserve">, using </w:t>
      </w:r>
      <w:r>
        <w:rPr>
          <w:rStyle w:val="Codevalue"/>
        </w:rPr>
        <w:t>"component"</w:t>
      </w:r>
      <w:r>
        <w:t xml:space="preserve"> as the value of its </w:t>
      </w:r>
      <w:r>
        <w:rPr>
          <w:rStyle w:val="Codeattribute"/>
        </w:rPr>
        <w:t>@unit</w:t>
      </w:r>
    </w:p>
    <w:p>
      <w:pPr>
        <w:pStyle w:val="Lista3"/>
      </w:pPr>
      <w:r>
        <w:t>mark up the gap as illegible or lost as you would normally</w:t>
      </w:r>
    </w:p>
    <w:p>
      <w:pPr>
        <w:pStyle w:val="Lista3"/>
      </w:pPr>
      <w:r>
        <w:t xml:space="preserve">if more than one component of a character is affected, encode a separate </w:t>
      </w:r>
      <w:r>
        <w:rPr>
          <w:rStyle w:val="Code"/>
        </w:rPr>
        <w:t>&lt;gap/&gt;</w:t>
      </w:r>
      <w:r>
        <w:t xml:space="preserve"> for each kind of component</w:t>
      </w:r>
    </w:p>
    <w:p>
      <w:pPr>
        <w:pStyle w:val="Lista3"/>
      </w:pPr>
      <w:r>
        <w:t xml:space="preserve">thus, the </w:t>
      </w:r>
      <w:r>
        <w:rPr>
          <w:rStyle w:val="Codeattribute"/>
        </w:rPr>
        <w:t>@quantity</w:t>
      </w:r>
      <w:r>
        <w:t xml:space="preserve"> of such a gap will normally be 1, except in rare cases where you are confident that two (or even more) components of the same kind (e.g. subscript) have been lost</w:t>
      </w:r>
    </w:p>
    <w:p>
      <w:pPr>
        <w:pStyle w:val="Lista2"/>
      </w:pPr>
      <w:r>
        <w:t xml:space="preserve">2. wrap the </w:t>
      </w:r>
      <w:r>
        <w:rPr>
          <w:rStyle w:val="Code"/>
        </w:rPr>
        <w:t>&lt;gap/&gt;</w:t>
      </w:r>
      <w:r>
        <w:t xml:space="preserve"> element </w:t>
      </w:r>
      <w:r>
        <w:rPr>
          <w:noProof/>
        </w:rPr>
        <w:t>(</w:t>
      </w:r>
      <w:r>
        <w:t xml:space="preserve">or each </w:t>
      </w:r>
      <w:r>
        <w:rPr>
          <w:rStyle w:val="Code"/>
        </w:rPr>
        <w:t>&lt;gap/&gt;</w:t>
      </w:r>
      <w:r>
        <w:t xml:space="preserve"> element separately) in </w:t>
      </w:r>
      <w:r>
        <w:rPr>
          <w:rStyle w:val="Code"/>
        </w:rPr>
        <w:t xml:space="preserve">&lt;seg </w:t>
      </w:r>
      <w:r>
        <w:rPr>
          <w:rStyle w:val="Codeattribute"/>
        </w:rPr>
        <w:t>type</w:t>
      </w:r>
      <w:r>
        <w:rPr>
          <w:rStyle w:val="Code"/>
        </w:rPr>
        <w:t>=</w:t>
      </w:r>
      <w:r>
        <w:rPr>
          <w:rStyle w:val="Codevalue"/>
        </w:rPr>
        <w:t>"component"</w:t>
      </w:r>
      <w:r>
        <w:rPr>
          <w:rStyle w:val="Code"/>
        </w:rPr>
        <w:t>&gt;</w:t>
      </w:r>
      <w:r>
        <w:t xml:space="preserve"> with an applicable value of </w:t>
      </w:r>
      <w:r>
        <w:rPr>
          <w:rStyle w:val="Codeattribute"/>
        </w:rPr>
        <w:t>@subtype</w:t>
      </w:r>
      <w:r>
        <w:t xml:space="preserve"> as per §</w:t>
      </w:r>
      <w:r>
        <w:fldChar w:fldCharType="begin"/>
      </w:r>
      <w:r>
        <w:instrText xml:space="preserve"> REF _Ref43987131 \w \h  \* MERGEFORMAT </w:instrText>
      </w:r>
      <w:r>
        <w:fldChar w:fldCharType="separate"/>
      </w:r>
      <w:r>
        <w:t>4.1.3</w:t>
      </w:r>
      <w:r>
        <w:fldChar w:fldCharType="end"/>
      </w:r>
    </w:p>
    <w:p>
      <w:pPr>
        <w:pStyle w:val="Lista3"/>
      </w:pPr>
      <w:r>
        <w:t xml:space="preserve">if the lost component is a vowel whose prosodic length is known </w:t>
      </w:r>
      <w:r>
        <w:rPr>
          <w:noProof/>
        </w:rPr>
        <w:t>(</w:t>
      </w:r>
      <w:r>
        <w:t xml:space="preserve">because it is in verse, or deduced from the extant phonemic context) then add the attribute </w:t>
      </w:r>
      <w:r>
        <w:rPr>
          <w:rStyle w:val="Codeattribute"/>
        </w:rPr>
        <w:t>@met</w:t>
      </w:r>
      <w:r>
        <w:t xml:space="preserve"> </w:t>
      </w:r>
      <w:r>
        <w:rPr>
          <w:noProof/>
        </w:rPr>
        <w:t>(</w:t>
      </w:r>
      <w:r>
        <w:t>as per §</w:t>
      </w:r>
      <w:r>
        <w:fldChar w:fldCharType="begin"/>
      </w:r>
      <w:r>
        <w:instrText xml:space="preserve"> REF _Ref43981586 \w \h  \* MERGEFORMAT </w:instrText>
      </w:r>
      <w:r>
        <w:fldChar w:fldCharType="separate"/>
      </w:r>
      <w:r>
        <w:t>5.4.4</w:t>
      </w:r>
      <w:r>
        <w:fldChar w:fldCharType="end"/>
      </w:r>
      <w:r>
        <w:t xml:space="preserve">) to the </w:t>
      </w:r>
      <w:r>
        <w:rPr>
          <w:rStyle w:val="Code"/>
        </w:rPr>
        <w:t xml:space="preserve">&lt;seg </w:t>
      </w:r>
      <w:r>
        <w:rPr>
          <w:rStyle w:val="Codeattribute"/>
        </w:rPr>
        <w:t>type</w:t>
      </w:r>
      <w:r>
        <w:rPr>
          <w:rStyle w:val="Code"/>
        </w:rPr>
        <w:t>=</w:t>
      </w:r>
      <w:r>
        <w:rPr>
          <w:rStyle w:val="Codevalue"/>
        </w:rPr>
        <w:t>"component"</w:t>
      </w:r>
      <w:r>
        <w:rPr>
          <w:rStyle w:val="Code"/>
        </w:rPr>
        <w:t>&gt;</w:t>
      </w:r>
      <w:r>
        <w:t xml:space="preserve"> wrapper </w:t>
      </w:r>
      <w:r>
        <w:rPr>
          <w:noProof/>
        </w:rPr>
        <w:t>(</w:t>
      </w:r>
      <w:r>
        <w:t xml:space="preserve">instead of adding an extra </w:t>
      </w:r>
      <w:r>
        <w:rPr>
          <w:rStyle w:val="Code"/>
        </w:rPr>
        <w:t>&lt;seg&gt;</w:t>
      </w:r>
      <w:r>
        <w:t xml:space="preserve"> element to be qualified by </w:t>
      </w:r>
      <w:r>
        <w:rPr>
          <w:rStyle w:val="Codeattribute"/>
        </w:rPr>
        <w:t>@met</w:t>
      </w:r>
      <w:r>
        <w:t>)</w:t>
      </w:r>
      <w:r>
        <w:rPr>
          <w:rStyle w:val="Lbjegyzet-hivatkozs"/>
        </w:rPr>
        <w:footnoteReference w:id="35"/>
      </w:r>
    </w:p>
    <w:p>
      <w:pPr>
        <w:pStyle w:val="Lista2"/>
      </w:pPr>
      <w:r>
        <w:t xml:space="preserve">3. if you deem that there is potential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tbl>
      <w:tblPr>
        <w:tblStyle w:val="CodeSampleTable"/>
        <w:tblW w:w="0" w:type="auto"/>
        <w:tblLook w:val="04A0" w:firstRow="1" w:lastRow="0" w:firstColumn="1" w:lastColumn="0" w:noHBand="0" w:noVBand="1"/>
      </w:tblPr>
      <w:tblGrid>
        <w:gridCol w:w="5263"/>
        <w:gridCol w:w="4365"/>
      </w:tblGrid>
      <w:tr>
        <w:trPr>
          <w:cnfStyle w:val="100000000000" w:firstRow="1" w:lastRow="0" w:firstColumn="0" w:lastColumn="0" w:oddVBand="0" w:evenVBand="0" w:oddHBand="0" w:evenHBand="0" w:firstRowFirstColumn="0" w:firstRowLastColumn="0" w:lastRowFirstColumn="0" w:lastRowLastColumn="0"/>
        </w:trPr>
        <w:tc>
          <w:tcPr>
            <w:tcW w:w="9054" w:type="dxa"/>
            <w:gridSpan w:val="2"/>
          </w:tcPr>
          <w:p>
            <w:pPr>
              <w:pStyle w:val="Kpalrs"/>
            </w:pPr>
            <w:r>
              <w:t xml:space="preserve">Example </w:t>
            </w:r>
            <w:fldSimple w:instr=" STYLEREF 3 \s ">
              <w:r>
                <w:rPr>
                  <w:noProof/>
                </w:rPr>
                <w:t>5.4.5</w:t>
              </w:r>
            </w:fldSimple>
            <w:r>
              <w:t>.</w:t>
            </w:r>
            <w:fldSimple w:instr=" SEQ Example \* ALPHABETIC \s 3 ">
              <w:r>
                <w:rPr>
                  <w:noProof/>
                </w:rPr>
                <w:t>A</w:t>
              </w:r>
            </w:fldSimple>
            <w:r>
              <w:t>: lost consonants</w:t>
            </w:r>
          </w:p>
        </w:tc>
      </w:tr>
      <w:tr>
        <w:tc>
          <w:tcPr>
            <w:tcW w:w="5946" w:type="dxa"/>
          </w:tcPr>
          <w:p>
            <w:pPr>
              <w:pStyle w:val="TableNote"/>
              <w:keepNext/>
            </w:pPr>
            <w:r>
              <w:t xml:space="preserve">a vowel marker for </w:t>
            </w:r>
            <w:r>
              <w:rPr>
                <w:rStyle w:val="Foreign"/>
              </w:rPr>
              <w:t>ā</w:t>
            </w:r>
            <w:r>
              <w:t xml:space="preserve"> and an </w:t>
            </w:r>
            <w:r>
              <w:rPr>
                <w:rStyle w:val="Foreign"/>
              </w:rPr>
              <w:t>anusvāra</w:t>
            </w:r>
            <w:r>
              <w:t xml:space="preserve"> are visible in the last partial line of a fragment</w:t>
            </w:r>
          </w:p>
        </w:tc>
        <w:tc>
          <w:tcPr>
            <w:tcW w:w="3108" w:type="dxa"/>
            <w:vMerge w:val="restart"/>
          </w:tcPr>
          <w:p>
            <w:pPr>
              <w:pStyle w:val="Image"/>
            </w:pPr>
            <w:r>
              <w:drawing>
                <wp:inline distT="114300" distB="114300" distL="114300" distR="11430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2920140" cy="1133189"/>
                          </a:xfrm>
                          <a:prstGeom prst="rect">
                            <a:avLst/>
                          </a:prstGeom>
                          <a:ln/>
                        </pic:spPr>
                      </pic:pic>
                    </a:graphicData>
                  </a:graphic>
                </wp:inline>
              </w:drawing>
            </w:r>
          </w:p>
        </w:tc>
      </w:tr>
      <w:tr>
        <w:tc>
          <w:tcPr>
            <w:tcW w:w="5946" w:type="dxa"/>
          </w:tcPr>
          <w:p>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ā</w:t>
            </w:r>
            <w:r>
              <w:rPr>
                <w:rStyle w:val="Code"/>
              </w:rPr>
              <w:t>&lt;/seg&gt;</w:t>
            </w:r>
          </w:p>
          <w:p>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r>
              <w:rPr>
                <w:rStyle w:val="Codetext"/>
              </w:rPr>
              <w:t>ṁ</w:t>
            </w:r>
            <w:r>
              <w:rPr>
                <w:rStyle w:val="Code"/>
              </w:rPr>
              <w:t>&lt;/seg&gt;</w:t>
            </w:r>
          </w:p>
        </w:tc>
        <w:tc>
          <w:tcPr>
            <w:tcW w:w="3108" w:type="dxa"/>
            <w:vMerge/>
          </w:tcPr>
          <w:p>
            <w:pPr>
              <w:pStyle w:val="CodeParagraph"/>
              <w:rPr>
                <w:rStyle w:val="Code"/>
              </w:rPr>
            </w:pP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5.4.5</w:t>
              </w:r>
            </w:fldSimple>
            <w:r>
              <w:t>.</w:t>
            </w:r>
            <w:fldSimple w:instr=" SEQ Example \* ALPHABETIC \s 3 ">
              <w:r>
                <w:rPr>
                  <w:noProof/>
                </w:rPr>
                <w:t>B</w:t>
              </w:r>
            </w:fldSimple>
            <w:r>
              <w:t>: lost vowel marker</w:t>
            </w:r>
          </w:p>
        </w:tc>
      </w:tr>
      <w:tr>
        <w:tc>
          <w:tcPr>
            <w:tcW w:w="5000" w:type="pct"/>
          </w:tcPr>
          <w:p>
            <w:pPr>
              <w:pStyle w:val="Image"/>
            </w:pPr>
            <w:r>
              <w:drawing>
                <wp:inline distT="0" distB="0" distL="0" distR="0">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tc>
          <w:tcPr>
            <w:tcW w:w="5000" w:type="pct"/>
          </w:tcPr>
          <w:p>
            <w:pPr>
              <w:pStyle w:val="TableNote"/>
              <w:keepNext/>
            </w:pPr>
            <w:r>
              <w:t xml:space="preserve">the consonant </w:t>
            </w:r>
            <w:r>
              <w:rPr>
                <w:rStyle w:val="Foreign"/>
              </w:rPr>
              <w:t>t</w:t>
            </w:r>
            <w:r>
              <w:t xml:space="preserve"> has so much damage around it that it may have had any of several vowel marks or none, as in the hypothetical image here</w:t>
            </w:r>
          </w:p>
          <w:p>
            <w:pPr>
              <w:pStyle w:val="TableNote"/>
              <w:keepNext/>
            </w:pPr>
            <w:r>
              <w:t>some candidates are shown on the right</w:t>
            </w:r>
          </w:p>
          <w:p>
            <w:pPr>
              <w:pStyle w:val="TableNote"/>
              <w:keepNext/>
            </w:pPr>
            <w:r>
              <w:t xml:space="preserve">this is a scenario which some of us are used to transliterating as </w:t>
            </w:r>
            <w:r>
              <w:rPr>
                <w:rStyle w:val="Foreign"/>
              </w:rPr>
              <w:t>tV</w:t>
            </w:r>
          </w:p>
        </w:tc>
      </w:tr>
      <w:tr>
        <w:tc>
          <w:tcPr>
            <w:tcW w:w="5000" w:type="pct"/>
          </w:tcPr>
          <w:p>
            <w:pPr>
              <w:pStyle w:val="CodeParagraph"/>
              <w:rPr>
                <w:rStyle w:val="Code"/>
              </w:rPr>
            </w:pPr>
            <w:r>
              <w:rPr>
                <w:rStyle w:val="Codetext"/>
              </w:rPr>
              <w:t>t</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5.4.5</w:t>
              </w:r>
            </w:fldSimple>
            <w:r>
              <w:t>.</w:t>
            </w:r>
            <w:fldSimple w:instr=" SEQ Example \* ALPHABETIC \s 3 ">
              <w:r>
                <w:rPr>
                  <w:noProof/>
                </w:rPr>
                <w:t>C</w:t>
              </w:r>
            </w:fldSimple>
            <w:r>
              <w:t>: lost body with subscript component</w:t>
            </w:r>
          </w:p>
        </w:tc>
      </w:tr>
      <w:tr>
        <w:tc>
          <w:tcPr>
            <w:tcW w:w="5000" w:type="pct"/>
          </w:tcPr>
          <w:p>
            <w:pPr>
              <w:pStyle w:val="Image"/>
            </w:pPr>
            <w:r>
              <w:lastRenderedPageBreak/>
              <w:drawing>
                <wp:inline distT="0" distB="0" distL="0" distR="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tc>
          <w:tcPr>
            <w:tcW w:w="5000" w:type="pct"/>
          </w:tcPr>
          <w:p>
            <w:pPr>
              <w:pStyle w:val="TableNote"/>
              <w:keepNext/>
            </w:pPr>
            <w:r>
              <w:t xml:space="preserve">a clear subscript </w:t>
            </w:r>
            <w:r>
              <w:rPr>
                <w:rStyle w:val="Foreign"/>
              </w:rPr>
              <w:t>y</w:t>
            </w:r>
            <w:r>
              <w:t xml:space="preserve"> survives but the principal consonant</w:t>
            </w:r>
            <w:r>
              <w:rPr>
                <w:noProof/>
              </w:rPr>
              <w:t>(</w:t>
            </w:r>
            <w:r>
              <w:t>s) are obliterated along with any vowel marker, as in the hypothetical image above</w:t>
            </w:r>
          </w:p>
          <w:p>
            <w:pPr>
              <w:pStyle w:val="TableNote"/>
              <w:keepNext/>
            </w:pPr>
            <w:r>
              <w:t>some candidates are shown on the right</w:t>
            </w:r>
          </w:p>
        </w:tc>
      </w:tr>
      <w:tr>
        <w:tc>
          <w:tcPr>
            <w:tcW w:w="5000" w:type="pct"/>
          </w:tcPr>
          <w:p>
            <w:pPr>
              <w:pStyle w:val="CodeParagraph"/>
              <w:rPr>
                <w:rStyle w:val="Code"/>
              </w:rPr>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5.4.5</w:t>
              </w:r>
            </w:fldSimple>
            <w:r>
              <w:t>.</w:t>
            </w:r>
            <w:fldSimple w:instr=" SEQ Example \* ALPHABETIC \s 3 ">
              <w:r>
                <w:rPr>
                  <w:noProof/>
                </w:rPr>
                <w:t>D</w:t>
              </w:r>
            </w:fldSimple>
            <w:r>
              <w:t>: a complex sequence of partially lost characters</w:t>
            </w:r>
          </w:p>
        </w:tc>
      </w:tr>
      <w:tr>
        <w:tc>
          <w:tcPr>
            <w:tcW w:w="5000" w:type="pct"/>
          </w:tcPr>
          <w:p>
            <w:pPr>
              <w:pStyle w:val="TableNote"/>
              <w:keepNext/>
            </w:pPr>
            <w:r>
              <w:t xml:space="preserve">a sequence comprised of the following elements, which are known to follow the prosodic pattern </w:t>
            </w:r>
            <w:r>
              <w:rPr>
                <w:rStyle w:val="MetreCode"/>
              </w:rPr>
              <w:t>−−⏑</w:t>
            </w:r>
          </w:p>
          <w:p>
            <w:pPr>
              <w:pStyle w:val="TableNote"/>
              <w:keepNext/>
            </w:pPr>
            <w:r>
              <w:t xml:space="preserve">the legible character </w:t>
            </w:r>
            <w:r>
              <w:rPr>
                <w:rStyle w:val="Foreign"/>
              </w:rPr>
              <w:t>ku</w:t>
            </w:r>
            <w:r>
              <w:t>, which is simply transliterated</w:t>
            </w:r>
          </w:p>
          <w:p>
            <w:pPr>
              <w:pStyle w:val="TableNote"/>
              <w:keepNext/>
            </w:pPr>
            <w:r>
              <w:t xml:space="preserve">one wholly illegible </w:t>
            </w:r>
            <w:r>
              <w:rPr>
                <w:rStyle w:val="Foreign"/>
              </w:rPr>
              <w:t>akṣara</w:t>
            </w:r>
            <w:r>
              <w:t xml:space="preserve">, which we prefer not to encode simply as a lacuna of one character which is prosodically long, as this would obscure the fact that since the preceding </w:t>
            </w:r>
            <w:r>
              <w:rPr>
                <w:noProof/>
              </w:rPr>
              <w:t>(</w:t>
            </w:r>
            <w:r>
              <w:t xml:space="preserve">clear) </w:t>
            </w:r>
            <w:r>
              <w:rPr>
                <w:rStyle w:val="Foreign"/>
              </w:rPr>
              <w:t>ku</w:t>
            </w:r>
            <w:r>
              <w:t xml:space="preserve"> is prosodically long, the present lost </w:t>
            </w:r>
            <w:r>
              <w:rPr>
                <w:rStyle w:val="Foreign"/>
              </w:rPr>
              <w:t>akṣara</w:t>
            </w:r>
            <w:r>
              <w:t xml:space="preserve"> must be a conjunct</w:t>
            </w:r>
          </w:p>
          <w:p>
            <w:pPr>
              <w:pStyle w:val="TableNote"/>
              <w:keepNext/>
            </w:pPr>
            <w:r>
              <w:t xml:space="preserve">a clear regular </w:t>
            </w:r>
            <w:r>
              <w:rPr>
                <w:rStyle w:val="Foreign"/>
              </w:rPr>
              <w:t>y</w:t>
            </w:r>
            <w:r>
              <w:t xml:space="preserve"> that may or may not have had a vowel marker attached</w:t>
            </w:r>
          </w:p>
        </w:tc>
      </w:tr>
      <w:tr>
        <w:tc>
          <w:tcPr>
            <w:tcW w:w="5000" w:type="pct"/>
          </w:tcPr>
          <w:p>
            <w:pPr>
              <w:pStyle w:val="CodeParagraph"/>
              <w:keepNext/>
              <w:rPr>
                <w:rStyle w:val="Code"/>
              </w:rPr>
            </w:pPr>
            <w:r>
              <w:rPr>
                <w:rStyle w:val="Codetext"/>
              </w:rPr>
              <w:t>ku</w:t>
            </w: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"conjunct"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r>
        <w:tc>
          <w:tcPr>
            <w:tcW w:w="5000" w:type="pct"/>
          </w:tcPr>
          <w:p>
            <w:pPr>
              <w:pStyle w:val="TableNote"/>
              <w:rPr>
                <w:rStyle w:val="Codetext"/>
              </w:rPr>
            </w:pPr>
            <w:r>
              <w:t xml:space="preserve">in the above example, the tag </w:t>
            </w:r>
            <w:r>
              <w:rPr>
                <w:rStyle w:val="Code"/>
              </w:rPr>
              <w:t xml:space="preserve">&lt;seg </w:t>
            </w:r>
            <w:r>
              <w:rPr>
                <w:rStyle w:val="Codeattribute"/>
              </w:rPr>
              <w:t>type</w:t>
            </w:r>
            <w:r>
              <w:rPr>
                <w:rStyle w:val="Code"/>
              </w:rPr>
              <w:t>=</w:t>
            </w:r>
            <w:r>
              <w:rPr>
                <w:rStyle w:val="Codevalue"/>
              </w:rPr>
              <w:t>"aksara"</w:t>
            </w:r>
            <w:r>
              <w:rPr>
                <w:rStyle w:val="Code"/>
              </w:rPr>
              <w:t>&gt;</w:t>
            </w:r>
            <w:r>
              <w:t xml:space="preserve"> around the second </w:t>
            </w:r>
            <w:r>
              <w:rPr>
                <w:noProof/>
              </w:rPr>
              <w:t>(</w:t>
            </w:r>
            <w:r>
              <w:t xml:space="preserve">wholly lost) character is not strictly necessary, but it has been added to make it explicit that the illegible conjunct consonant and the illegible vowel comprise one </w:t>
            </w:r>
            <w:r>
              <w:rPr>
                <w:rStyle w:val="Foreign"/>
              </w:rPr>
              <w:t>akṣara</w:t>
            </w:r>
          </w:p>
        </w:tc>
      </w:tr>
    </w:tbl>
    <w:p>
      <w:pPr>
        <w:pStyle w:val="Cmsor3"/>
      </w:pPr>
      <w:bookmarkStart w:id="562" w:name="_ks1ouwdqdoh4" w:colFirst="0" w:colLast="0"/>
      <w:bookmarkStart w:id="563" w:name="_Ref43987920"/>
      <w:bookmarkStart w:id="564" w:name="_Toc183083815"/>
      <w:bookmarkEnd w:id="562"/>
      <w:r>
        <w:t>Entire lines lost</w:t>
      </w:r>
      <w:bookmarkEnd w:id="563"/>
      <w:bookmarkEnd w:id="564"/>
    </w:p>
    <w:p>
      <w:pPr>
        <w:pStyle w:val="Lista"/>
      </w:pPr>
      <w:r>
        <w:t xml:space="preserve">when a small and precisely known number of lines is lost, encode each line beginning </w:t>
      </w:r>
      <w:r>
        <w:rPr>
          <w:noProof/>
        </w:rPr>
        <w:t>(</w:t>
      </w:r>
      <w:r>
        <w:t>§</w:t>
      </w:r>
      <w:r>
        <w:fldChar w:fldCharType="begin"/>
      </w:r>
      <w:r>
        <w:instrText xml:space="preserve"> REF _Ref43980100 \r \h </w:instrText>
      </w:r>
      <w:r>
        <w:fldChar w:fldCharType="separate"/>
      </w:r>
      <w:r>
        <w:t>3.5.2</w:t>
      </w:r>
      <w:r>
        <w:fldChar w:fldCharType="end"/>
      </w:r>
      <w:r>
        <w:t xml:space="preserve">) and populate each line with separate inline </w:t>
      </w:r>
      <w:r>
        <w:rPr>
          <w:rStyle w:val="Code"/>
        </w:rPr>
        <w:t>&lt;gap/&gt;</w:t>
      </w:r>
      <w:r>
        <w:t xml:space="preserve"> elements </w:t>
      </w:r>
      <w:r>
        <w:rPr>
          <w:noProof/>
        </w:rPr>
        <w:t>(</w:t>
      </w:r>
      <w:r>
        <w:t>§</w:t>
      </w:r>
      <w:r>
        <w:fldChar w:fldCharType="begin"/>
      </w:r>
      <w:r>
        <w:instrText xml:space="preserve"> REF _Ref43988016 \w \h  \* MERGEFORMAT </w:instrText>
      </w:r>
      <w:r>
        <w:fldChar w:fldCharType="separate"/>
      </w:r>
      <w:r>
        <w:t>5.4.3</w:t>
      </w:r>
      <w:r>
        <w:fldChar w:fldCharType="end"/>
      </w:r>
      <w:r>
        <w:t>) with estimated quantity or unknown extent</w:t>
      </w:r>
    </w:p>
    <w:p>
      <w:pPr>
        <w:pStyle w:val="Lista2"/>
      </w:pPr>
      <w:r>
        <w:t xml:space="preserve">e.g. for a gap of two full lines, </w:t>
      </w:r>
      <w:r>
        <w:rPr>
          <w:rStyle w:val="Code"/>
        </w:rPr>
        <w:t xml:space="preserve">&lt;lb </w:t>
      </w:r>
      <w:r>
        <w:rPr>
          <w:rStyle w:val="Codeattribute"/>
        </w:rPr>
        <w:t>n</w:t>
      </w:r>
      <w:r>
        <w:rPr>
          <w:rStyle w:val="Code"/>
        </w:rPr>
        <w:t>=</w:t>
      </w:r>
      <w:r>
        <w:rPr>
          <w:rStyle w:val="Codevalue"/>
        </w:rPr>
        <w:t>"3"</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/&gt;&lt;lb </w:t>
      </w:r>
      <w:r>
        <w:rPr>
          <w:rStyle w:val="Codeattribute"/>
        </w:rPr>
        <w:t>n</w:t>
      </w:r>
      <w:r>
        <w:rPr>
          <w:rStyle w:val="Code"/>
        </w:rPr>
        <w:t>=</w:t>
      </w:r>
      <w:r>
        <w:rPr>
          <w:rStyle w:val="Codevalue"/>
        </w:rPr>
        <w:t>"4"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pPr>
        <w:pStyle w:val="Lista"/>
      </w:pPr>
      <w:r>
        <w:t xml:space="preserve">the size of larger lacunae may be encoded using </w:t>
      </w:r>
      <w:r>
        <w:rPr>
          <w:rStyle w:val="Codevalue"/>
        </w:rPr>
        <w:t>"line"</w:t>
      </w:r>
      <w:r>
        <w:t xml:space="preserve"> instead of </w:t>
      </w:r>
      <w:r>
        <w:rPr>
          <w:rStyle w:val="Codevalue"/>
        </w:rPr>
        <w:t>"character"</w:t>
      </w:r>
      <w:r>
        <w:t xml:space="preserve"> as the value of </w:t>
      </w:r>
      <w:r>
        <w:rPr>
          <w:rStyle w:val="Codeattribute"/>
        </w:rPr>
        <w:t>@unit</w:t>
      </w:r>
    </w:p>
    <w:p>
      <w:pPr>
        <w:pStyle w:val="Lista2"/>
      </w:pPr>
      <w:r>
        <w:t>see §</w:t>
      </w:r>
      <w:r>
        <w:fldChar w:fldCharType="begin"/>
      </w:r>
      <w:r>
        <w:instrText xml:space="preserve"> REF _Ref43981711 \w \h  \* MERGEFORMAT </w:instrText>
      </w:r>
      <w:r>
        <w:fldChar w:fldCharType="separate"/>
      </w:r>
      <w:r>
        <w:t>5.4.7</w:t>
      </w:r>
      <w:r>
        <w:fldChar w:fldCharType="end"/>
      </w:r>
      <w:r>
        <w:t xml:space="preserve"> below for additional considerations in such cases</w:t>
      </w:r>
    </w:p>
    <w:p>
      <w:pPr>
        <w:pStyle w:val="Lista"/>
      </w:pPr>
      <w:r>
        <w:t xml:space="preserve">to encode </w:t>
      </w:r>
      <w:r>
        <w:rPr>
          <w:b/>
          <w:bCs/>
        </w:rPr>
        <w:t>a precisely known number of lost or illegible lines</w:t>
      </w:r>
      <w:r>
        <w:t>,</w:t>
      </w:r>
    </w:p>
    <w:p>
      <w:pPr>
        <w:pStyle w:val="Lista2"/>
      </w:pPr>
      <w:r>
        <w:t xml:space="preserve">use </w:t>
      </w:r>
      <w:r>
        <w:rPr>
          <w:rStyle w:val="Codevalue"/>
        </w:rPr>
        <w:t>"line"</w:t>
      </w:r>
      <w:r>
        <w:t xml:space="preserve"> as the value of </w:t>
      </w:r>
      <w:r>
        <w:rPr>
          <w:rStyle w:val="Codeattribute"/>
        </w:rPr>
        <w:t>@unit</w:t>
      </w:r>
    </w:p>
    <w:p>
      <w:pPr>
        <w:pStyle w:val="Lista2"/>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p>
    <w:p>
      <w:pPr>
        <w:pStyle w:val="Lista"/>
      </w:pPr>
      <w:r>
        <w:t xml:space="preserve">to encode an </w:t>
      </w:r>
      <w:r>
        <w:rPr>
          <w:b/>
          <w:bCs/>
        </w:rPr>
        <w:t>unknown or uncertain number of lost or illegible lines</w:t>
      </w:r>
      <w:r>
        <w:t>,</w:t>
      </w:r>
    </w:p>
    <w:p>
      <w:pPr>
        <w:pStyle w:val="Lista2"/>
      </w:pPr>
      <w:r>
        <w:t xml:space="preserve">if </w:t>
      </w:r>
      <w:r>
        <w:rPr>
          <w:b/>
          <w:bCs/>
        </w:rPr>
        <w:t>the number of lost lines can only be estimated</w:t>
      </w:r>
      <w:r>
        <w:t>, but not counted precisely</w:t>
      </w:r>
    </w:p>
    <w:p>
      <w:pPr>
        <w:pStyle w:val="Lista3"/>
      </w:pPr>
      <w:r>
        <w:t xml:space="preserve">use </w:t>
      </w:r>
      <w:r>
        <w:rPr>
          <w:rStyle w:val="Codeattribute"/>
        </w:rPr>
        <w:t>@precision</w:t>
      </w:r>
      <w:r>
        <w:rPr>
          <w:rStyle w:val="Code"/>
        </w:rPr>
        <w:t>=</w:t>
      </w:r>
      <w:r>
        <w:rPr>
          <w:rStyle w:val="Codevalue"/>
        </w:rPr>
        <w:t>"low"</w:t>
      </w:r>
      <w:r>
        <w:t xml:space="preserve"> to show that the number of lines lost is an estimate</w:t>
      </w:r>
    </w:p>
    <w:p>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/&gt;</w:t>
      </w:r>
    </w:p>
    <w:p>
      <w:pPr>
        <w:pStyle w:val="Lista2"/>
      </w:pPr>
      <w:r>
        <w:t xml:space="preserve">if </w:t>
      </w:r>
      <w:r>
        <w:rPr>
          <w:b/>
          <w:bCs/>
        </w:rPr>
        <w:t>the number of lost lines is unknown</w:t>
      </w:r>
    </w:p>
    <w:p>
      <w:pPr>
        <w:pStyle w:val="Lista3"/>
      </w:pPr>
      <w:r>
        <w:t xml:space="preserve">use </w:t>
      </w:r>
      <w:r>
        <w:rPr>
          <w:rStyle w:val="Codeattribute"/>
        </w:rPr>
        <w:t>@extent</w:t>
      </w:r>
      <w:r>
        <w:t xml:space="preserve"> with the value </w:t>
      </w:r>
      <w:r>
        <w:rPr>
          <w:rStyle w:val="Codevalue"/>
        </w:rPr>
        <w:t>"unknown"</w:t>
      </w:r>
      <w:r>
        <w:t xml:space="preserve"> instead of </w:t>
      </w:r>
      <w:r>
        <w:rPr>
          <w:rStyle w:val="Codeattribute"/>
        </w:rPr>
        <w:t>@quantity</w:t>
      </w:r>
      <w:r>
        <w:t xml:space="preserve">, but retain </w:t>
      </w:r>
      <w:r>
        <w:rPr>
          <w:rStyle w:val="Codeattribute"/>
        </w:rPr>
        <w:t>@unit</w:t>
      </w:r>
      <w:r>
        <w:t xml:space="preserve"> with the value </w:t>
      </w:r>
      <w:r>
        <w:rPr>
          <w:rStyle w:val="Codevalue"/>
        </w:rPr>
        <w:t>"line"</w:t>
      </w:r>
      <w:r>
        <w:t xml:space="preserve"> to distinguish such spaces from inline spaces of unknown length</w:t>
      </w:r>
    </w:p>
    <w:p>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p>
    <w:p>
      <w:pPr>
        <w:pStyle w:val="Lista"/>
      </w:pPr>
      <w:r>
        <w:t xml:space="preserve">to encode </w:t>
      </w:r>
      <w:r>
        <w:rPr>
          <w:b/>
          <w:bCs/>
        </w:rPr>
        <w:t>lines possibly lost</w:t>
      </w:r>
      <w:r>
        <w:t>,</w:t>
      </w:r>
      <w:r>
        <w:rPr>
          <w:rStyle w:val="Lbjegyzet-hivatkozs"/>
        </w:rPr>
        <w:t xml:space="preserve"> </w:t>
      </w:r>
      <w:r>
        <w:rPr>
          <w:rStyle w:val="Lbjegyzet-hivatkozs"/>
        </w:rPr>
        <w:footnoteReference w:id="36"/>
      </w:r>
      <w:r>
        <w:t xml:space="preserve"> i.e. situations where it is impossible to tell whether there were more lines to an inscription than are now extant</w:t>
      </w:r>
    </w:p>
    <w:p>
      <w:pPr>
        <w:pStyle w:val="Lista2"/>
      </w:pPr>
      <w:r>
        <w:lastRenderedPageBreak/>
        <w:t xml:space="preserve">within the </w:t>
      </w:r>
      <w:r>
        <w:rPr>
          <w:rStyle w:val="Code"/>
        </w:rPr>
        <w:t>&lt;gap&gt;</w:t>
      </w:r>
      <w:r>
        <w:t xml:space="preserve"> element, add </w:t>
      </w:r>
      <w:r>
        <w:rPr>
          <w:rStyle w:val="Code"/>
        </w:rPr>
        <w:t xml:space="preserve">&lt;certainty </w:t>
      </w:r>
      <w:r>
        <w:rPr>
          <w:rStyle w:val="Codeattribute"/>
        </w:rPr>
        <w:t>match</w:t>
      </w:r>
      <w:r>
        <w:rPr>
          <w:rStyle w:val="Code"/>
        </w:rPr>
        <w:t>=</w:t>
      </w:r>
      <w:r>
        <w:rPr>
          <w:rStyle w:val="Codevalue"/>
        </w:rPr>
        <w:t xml:space="preserve">".." </w:t>
      </w:r>
      <w:r>
        <w:rPr>
          <w:rStyle w:val="Codeattribute"/>
        </w:rPr>
        <w:t>locus</w:t>
      </w:r>
      <w:r>
        <w:rPr>
          <w:rStyle w:val="Code"/>
        </w:rPr>
        <w:t>=</w:t>
      </w:r>
      <w:r>
        <w:rPr>
          <w:rStyle w:val="Codevalue"/>
        </w:rPr>
        <w:t>"name"</w:t>
      </w:r>
      <w:r>
        <w:rPr>
          <w:rStyle w:val="Code"/>
        </w:rPr>
        <w:t>/&gt;</w:t>
      </w:r>
      <w:r>
        <w:t>, where</w:t>
      </w:r>
    </w:p>
    <w:p>
      <w:pPr>
        <w:pStyle w:val="Lista2"/>
      </w:pPr>
      <w:r>
        <w:rPr>
          <w:rStyle w:val="Codeattribute"/>
        </w:rPr>
        <w:t>@match</w:t>
      </w:r>
      <w:r>
        <w:rPr>
          <w:rStyle w:val="Code"/>
        </w:rPr>
        <w:t>=</w:t>
      </w:r>
      <w:r>
        <w:rPr>
          <w:rStyle w:val="Codevalue"/>
        </w:rPr>
        <w:t>".."</w:t>
      </w:r>
      <w:r>
        <w:t xml:space="preserve"> indicates that we are encoding uncertainty</w:t>
      </w:r>
      <w:r>
        <w:rPr>
          <w:rStyle w:val="Lbjegyzet-hivatkozs"/>
        </w:rPr>
        <w:footnoteReference w:id="37"/>
      </w:r>
      <w:r>
        <w:t xml:space="preserve"> regarding the parent element </w:t>
      </w:r>
      <w:r>
        <w:rPr>
          <w:noProof/>
        </w:rPr>
        <w:t>(</w:t>
      </w:r>
      <w:r>
        <w:t xml:space="preserve">i.e. </w:t>
      </w:r>
      <w:r>
        <w:rPr>
          <w:rStyle w:val="Code"/>
        </w:rPr>
        <w:t>&lt;gap&gt;</w:t>
      </w:r>
      <w:r>
        <w:t>), and</w:t>
      </w:r>
    </w:p>
    <w:p>
      <w:pPr>
        <w:pStyle w:val="Lista2"/>
      </w:pPr>
      <w:r>
        <w:rPr>
          <w:rStyle w:val="Codeattribute"/>
        </w:rPr>
        <w:t>@locus</w:t>
      </w:r>
      <w:r>
        <w:rPr>
          <w:rStyle w:val="Code"/>
        </w:rPr>
        <w:t>=</w:t>
      </w:r>
      <w:r>
        <w:rPr>
          <w:rStyle w:val="Codevalue"/>
        </w:rPr>
        <w:t>"name"</w:t>
      </w:r>
      <w:r>
        <w:t xml:space="preserve"> indicates that the uncertainty concerns the name of the parent element </w:t>
      </w:r>
      <w:r>
        <w:rPr>
          <w:noProof/>
        </w:rPr>
        <w:t>(</w:t>
      </w:r>
      <w:r>
        <w:t>i.e. the fact that what we have there is a lacuna)</w:t>
      </w:r>
    </w:p>
    <w:p>
      <w:pPr>
        <w:pStyle w:val="Lista2"/>
      </w:pPr>
      <w:r>
        <w:t xml:space="preserve">note that in this single case, the </w:t>
      </w:r>
      <w:r>
        <w:rPr>
          <w:rStyle w:val="Code"/>
        </w:rPr>
        <w:t>&lt;gap&gt;</w:t>
      </w:r>
      <w:r>
        <w:t xml:space="preserve"> element is not empty but comprised of separate opening and closing tags wrapping the </w:t>
      </w:r>
      <w:r>
        <w:rPr>
          <w:rStyle w:val="Code"/>
        </w:rPr>
        <w:t>&lt;certainty&gt;</w:t>
      </w:r>
      <w:r>
        <w:t xml:space="preserve"> element</w:t>
      </w:r>
    </w:p>
    <w:p>
      <w:pPr>
        <w:pStyle w:val="Lista"/>
      </w:pPr>
      <w:r>
        <w:t>for example,</w:t>
      </w:r>
    </w:p>
    <w:p>
      <w:pPr>
        <w:pStyle w:val="Lista2"/>
      </w:pPr>
      <w:r>
        <w:t xml:space="preserve">one line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Lista2"/>
      </w:pPr>
      <w:bookmarkStart w:id="565" w:name="_2xcytpi" w:colFirst="0" w:colLast="0"/>
      <w:bookmarkEnd w:id="565"/>
      <w:r>
        <w:t xml:space="preserve">up to approximately two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"2"</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Lista2"/>
      </w:pPr>
      <w:bookmarkStart w:id="566" w:name="_dag8mx6ycrl2" w:colFirst="0" w:colLast="0"/>
      <w:bookmarkEnd w:id="566"/>
      <w:r>
        <w:t xml:space="preserve">any number of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Cmsor3"/>
      </w:pPr>
      <w:bookmarkStart w:id="567" w:name="_bj792jk8c4tv" w:colFirst="0" w:colLast="0"/>
      <w:bookmarkStart w:id="568" w:name="_Ref43981711"/>
      <w:bookmarkStart w:id="569" w:name="_Toc183083816"/>
      <w:bookmarkEnd w:id="567"/>
      <w:r>
        <w:t>Massive lacunae</w:t>
      </w:r>
      <w:bookmarkEnd w:id="568"/>
      <w:bookmarkEnd w:id="569"/>
    </w:p>
    <w:p>
      <w:pPr>
        <w:pStyle w:val="Lista"/>
      </w:pPr>
      <w:r>
        <w:t>extensive lacunae can disrupt the extrinsic and intrinsic structure of the encoded text and shall therefore be handled as follows</w:t>
      </w:r>
    </w:p>
    <w:p>
      <w:pPr>
        <w:pStyle w:val="Lista2"/>
      </w:pPr>
      <w:r>
        <w:t>see also §</w:t>
      </w:r>
      <w:r>
        <w:fldChar w:fldCharType="begin"/>
      </w:r>
      <w:r>
        <w:instrText xml:space="preserve"> REF _Ref43984811 \w \h  \* MERGEFORMAT </w:instrText>
      </w:r>
      <w:r>
        <w:fldChar w:fldCharType="separate"/>
      </w:r>
      <w:r>
        <w:t>5.4.8</w:t>
      </w:r>
      <w:r>
        <w:fldChar w:fldCharType="end"/>
      </w:r>
      <w:r>
        <w:t xml:space="preserve"> below for the special case of lost copper plates</w:t>
      </w:r>
    </w:p>
    <w:p>
      <w:pPr>
        <w:pStyle w:val="Lista"/>
      </w:pPr>
      <w:r>
        <w:t>if you can restore part of the lost text, encode your restored text as per §</w:t>
      </w:r>
      <w:r>
        <w:fldChar w:fldCharType="begin"/>
      </w:r>
      <w:r>
        <w:instrText xml:space="preserve"> REF _Ref43984912 \w \h  \* MERGEFORMAT </w:instrText>
      </w:r>
      <w:r>
        <w:fldChar w:fldCharType="separate"/>
      </w:r>
      <w:r>
        <w:t>5.5</w:t>
      </w:r>
      <w:r>
        <w:fldChar w:fldCharType="end"/>
      </w:r>
      <w:r>
        <w:t xml:space="preserve">, but do not include any reconstructed structural elements in </w:t>
      </w:r>
      <w:r>
        <w:rPr>
          <w:rStyle w:val="Code"/>
        </w:rPr>
        <w:t>&lt;supplied&gt;</w:t>
      </w:r>
      <w:r>
        <w:t xml:space="preserve"> tags</w:t>
      </w:r>
    </w:p>
    <w:p>
      <w:pPr>
        <w:pStyle w:val="Lista2"/>
      </w:pPr>
      <w:r>
        <w:t>in the instructions below, all points concerning extant text apply equally to text restored by you in the edition</w:t>
      </w:r>
    </w:p>
    <w:p>
      <w:pPr>
        <w:pStyle w:val="Lista"/>
      </w:pPr>
      <w:r>
        <w:t>for instructions concerning the numbering of elements where massive lacunae are involved, see the specific passages on final, initial and medial lacunae below</w:t>
      </w:r>
    </w:p>
    <w:p>
      <w:pPr>
        <w:pStyle w:val="Lista"/>
      </w:pPr>
      <w:r>
        <w:t xml:space="preserve">the </w:t>
      </w:r>
      <w:r>
        <w:rPr>
          <w:b/>
          <w:bCs/>
        </w:rPr>
        <w:t>general procedure</w:t>
      </w:r>
      <w:r>
        <w:t xml:space="preserve"> for encoding massive lacunae is as follows</w:t>
      </w:r>
    </w:p>
    <w:p>
      <w:pPr>
        <w:pStyle w:val="Lista2"/>
      </w:pPr>
      <w:r>
        <w:t xml:space="preserve">carefully encode block-level containers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w:t>
      </w:r>
    </w:p>
    <w:p>
      <w:pPr>
        <w:pStyle w:val="Lista3"/>
      </w:pPr>
      <w:r>
        <w:t xml:space="preserve">all </w:t>
      </w:r>
      <w:r>
        <w:rPr>
          <w:noProof/>
        </w:rPr>
        <w:t>(</w:t>
      </w:r>
      <w:r>
        <w:t xml:space="preserve">extant or restored) text must be within such a container, but do not create additional containers to hold only lacuna markup </w:t>
      </w:r>
      <w:r>
        <w:rPr>
          <w:noProof/>
        </w:rPr>
        <w:t>(</w:t>
      </w:r>
      <w:r>
        <w:t>and no text)</w:t>
      </w:r>
    </w:p>
    <w:p>
      <w:pPr>
        <w:pStyle w:val="Lista3"/>
      </w:pPr>
      <w:r>
        <w:t xml:space="preserve">if the beginning or end of one of these containers falls within a lacuna, place the start-tag or the end-tag at the point where </w:t>
      </w:r>
      <w:r>
        <w:rPr>
          <w:noProof/>
        </w:rPr>
        <w:t>(</w:t>
      </w:r>
      <w:r>
        <w:t xml:space="preserve">extant or restored) text begins or ends, and add the attribute </w:t>
      </w:r>
      <w:r>
        <w:rPr>
          <w:rStyle w:val="Codeattribute"/>
        </w:rPr>
        <w:t>@part</w:t>
      </w:r>
      <w:r>
        <w:t xml:space="preserve"> to the container, with values as per §</w:t>
      </w:r>
      <w:r>
        <w:fldChar w:fldCharType="begin"/>
      </w:r>
      <w:r>
        <w:instrText xml:space="preserve"> REF _Ref54602074 \r \h </w:instrText>
      </w:r>
      <w:r>
        <w:fldChar w:fldCharType="separate"/>
      </w:r>
      <w:r>
        <w:t>2.3</w:t>
      </w:r>
      <w:r>
        <w:fldChar w:fldCharType="end"/>
      </w:r>
    </w:p>
    <w:p>
      <w:pPr>
        <w:pStyle w:val="Lista4"/>
      </w:pPr>
      <w:r>
        <w:t xml:space="preserve">note that if an </w:t>
      </w:r>
      <w:r>
        <w:rPr>
          <w:rStyle w:val="Code"/>
        </w:rPr>
        <w:t>&lt;l&gt;</w:t>
      </w:r>
      <w:r>
        <w:t xml:space="preserve"> element is interrupted by a massive lacuna, you will need to close both the current </w:t>
      </w:r>
      <w:r>
        <w:rPr>
          <w:rStyle w:val="Code"/>
        </w:rPr>
        <w:t>&lt;l&gt;</w:t>
      </w:r>
      <w:r>
        <w:t xml:space="preserve"> and, after it, the </w:t>
      </w:r>
      <w:r>
        <w:rPr>
          <w:rStyle w:val="Code"/>
        </w:rPr>
        <w:t>&lt;lg&gt;</w:t>
      </w:r>
      <w:r>
        <w:t xml:space="preserve"> element wrapping it, and add the attribute </w:t>
      </w:r>
      <w:r>
        <w:rPr>
          <w:rStyle w:val="Codeattribute"/>
        </w:rPr>
        <w:t>@part</w:t>
      </w:r>
      <w:r>
        <w:t xml:space="preserve"> to both of these elements</w:t>
      </w:r>
    </w:p>
    <w:p>
      <w:pPr>
        <w:pStyle w:val="Lista4"/>
      </w:pPr>
      <w:r>
        <w:t xml:space="preserve">while if the start of the lacuna coincides with the start of a line, </w:t>
      </w:r>
      <w:r>
        <w:rPr>
          <w:rStyle w:val="Codeattribute"/>
        </w:rPr>
        <w:t>@part</w:t>
      </w:r>
      <w:r>
        <w:t xml:space="preserve"> is not applicable to that </w:t>
      </w:r>
      <w:r>
        <w:rPr>
          <w:rStyle w:val="Code"/>
        </w:rPr>
        <w:t>&lt;l&gt;</w:t>
      </w:r>
      <w:r>
        <w:t xml:space="preserve"> element, but may still be applicable to the enclosing </w:t>
      </w:r>
      <w:r>
        <w:rPr>
          <w:rStyle w:val="Code"/>
        </w:rPr>
        <w:t>&lt;lg&gt;</w:t>
      </w:r>
      <w:r>
        <w:t xml:space="preserve"> element if the stanza is incompletely preserved</w:t>
      </w:r>
    </w:p>
    <w:p>
      <w:pPr>
        <w:pStyle w:val="Lista2"/>
      </w:pPr>
      <w:r>
        <w:t xml:space="preserve">carefully encode pointlike structural elements </w:t>
      </w:r>
      <w:r>
        <w:rPr>
          <w:noProof/>
        </w:rPr>
        <w:t>(</w:t>
      </w:r>
      <w:r>
        <w:rPr>
          <w:rStyle w:val="Code"/>
        </w:rPr>
        <w:t>&lt;lb/&gt;</w:t>
      </w:r>
      <w:r>
        <w:t xml:space="preserve">, </w:t>
      </w:r>
      <w:r>
        <w:rPr>
          <w:rStyle w:val="Code"/>
        </w:rPr>
        <w:t>&lt;pb/&gt;</w:t>
      </w:r>
      <w:r>
        <w:t xml:space="preserve"> and </w:t>
      </w:r>
      <w:r>
        <w:rPr>
          <w:rStyle w:val="Code"/>
        </w:rPr>
        <w:t>&lt;milestone/&gt;</w:t>
      </w:r>
      <w:r>
        <w:t>), paying attention to the following:</w:t>
      </w:r>
    </w:p>
    <w:p>
      <w:pPr>
        <w:pStyle w:val="Lista3"/>
      </w:pPr>
      <w:r>
        <w:t xml:space="preserve">when an epigraphic line is partially present, i.e. it has at least a little bit of </w:t>
      </w:r>
      <w:r>
        <w:rPr>
          <w:noProof/>
        </w:rPr>
        <w:t>(</w:t>
      </w:r>
      <w:r>
        <w:t>extant or restored) text at the beginning or end,</w:t>
      </w:r>
    </w:p>
    <w:p>
      <w:pPr>
        <w:pStyle w:val="Lista4"/>
      </w:pPr>
      <w:r>
        <w:t xml:space="preserve">make sure the </w:t>
      </w:r>
      <w:r>
        <w:rPr>
          <w:rStyle w:val="Code"/>
        </w:rPr>
        <w:t>&lt;lb/&gt;</w:t>
      </w:r>
      <w:r>
        <w:t xml:space="preserve"> for that line is present, but do not encode </w:t>
      </w:r>
      <w:r>
        <w:rPr>
          <w:rStyle w:val="Code"/>
        </w:rPr>
        <w:t>&lt;lb/&gt;</w:t>
      </w:r>
      <w:r>
        <w:t xml:space="preserve"> elements for any additional lines believed or known to be lost</w:t>
      </w:r>
    </w:p>
    <w:p>
      <w:pPr>
        <w:pStyle w:val="Lista4"/>
      </w:pPr>
      <w:r>
        <w:t>encode an inline lacuna for the final or initial part of that line where no text is available</w:t>
      </w:r>
    </w:p>
    <w:p>
      <w:pPr>
        <w:pStyle w:val="Lista3"/>
      </w:pPr>
      <w:r>
        <w:lastRenderedPageBreak/>
        <w:t xml:space="preserve">if pages or a pagelike partitions are involved, make sure the </w:t>
      </w:r>
      <w:r>
        <w:rPr>
          <w:rStyle w:val="Code"/>
        </w:rPr>
        <w:t>&lt;pb/&gt;</w:t>
      </w:r>
      <w:r>
        <w:t xml:space="preserve"> or </w:t>
      </w:r>
      <w:r>
        <w:rPr>
          <w:rStyle w:val="Code"/>
        </w:rPr>
        <w:t xml:space="preserve">&lt;milestone </w:t>
      </w:r>
      <w:r>
        <w:rPr>
          <w:rStyle w:val="Codeattribute"/>
        </w:rPr>
        <w:t>type</w:t>
      </w:r>
      <w:r>
        <w:rPr>
          <w:rStyle w:val="Code"/>
        </w:rPr>
        <w:t>=</w:t>
      </w:r>
      <w:r>
        <w:rPr>
          <w:rStyle w:val="Codevalue"/>
        </w:rPr>
        <w:t>"pagelike"</w:t>
      </w:r>
      <w:r>
        <w:rPr>
          <w:rStyle w:val="Code"/>
        </w:rPr>
        <w:t>/&gt;</w:t>
      </w:r>
      <w:r>
        <w:t xml:space="preserve"> is present for any such unit that includes any </w:t>
      </w:r>
      <w:r>
        <w:rPr>
          <w:noProof/>
        </w:rPr>
        <w:t>(</w:t>
      </w:r>
      <w:r>
        <w:t>extant or restored) text, but do not encode these elements for any additional units believed or known to be lost</w:t>
      </w:r>
    </w:p>
    <w:p>
      <w:pPr>
        <w:pStyle w:val="Lista4"/>
      </w:pPr>
      <w:r>
        <w:t>see §</w:t>
      </w:r>
      <w:r>
        <w:fldChar w:fldCharType="begin"/>
      </w:r>
      <w:r>
        <w:instrText xml:space="preserve"> REF _Ref43984811 \w \h  \* MERGEFORMAT </w:instrText>
      </w:r>
      <w:r>
        <w:fldChar w:fldCharType="separate"/>
      </w:r>
      <w:r>
        <w:t>5.4.8</w:t>
      </w:r>
      <w:r>
        <w:fldChar w:fldCharType="end"/>
      </w:r>
      <w:r>
        <w:t xml:space="preserve"> for specific guidance on dealing with incomplete copper plate sets</w:t>
      </w:r>
    </w:p>
    <w:p>
      <w:pPr>
        <w:pStyle w:val="Lista2"/>
      </w:pPr>
      <w:r>
        <w:t xml:space="preserve">encode the rest of the lacuna outside any reconstructed elements, as a known, estimated or unknown number of lost lines or, if applicable, as possibly lost lines </w:t>
      </w:r>
      <w:r>
        <w:rPr>
          <w:noProof/>
        </w:rPr>
        <w:t>(</w:t>
      </w:r>
      <w:r>
        <w:t>see §</w:t>
      </w:r>
      <w:r>
        <w:fldChar w:fldCharType="begin"/>
      </w:r>
      <w:r>
        <w:instrText xml:space="preserve"> REF _Ref43987920 \w \h  \* MERGEFORMAT </w:instrText>
      </w:r>
      <w:r>
        <w:fldChar w:fldCharType="separate"/>
      </w:r>
      <w:r>
        <w:t>5.4.6</w:t>
      </w:r>
      <w:r>
        <w:fldChar w:fldCharType="end"/>
      </w:r>
      <w:r>
        <w:t xml:space="preserve"> for all of these methods)</w:t>
      </w:r>
    </w:p>
    <w:p>
      <w:pPr>
        <w:pStyle w:val="Lista"/>
      </w:pPr>
      <w:r>
        <w:t xml:space="preserve">when according to the above instructions it would be </w:t>
      </w:r>
      <w:r>
        <w:rPr>
          <w:b/>
          <w:bCs/>
        </w:rPr>
        <w:t>necessary to create a structural element</w:t>
      </w:r>
      <w:r>
        <w:t xml:space="preserve"> </w:t>
      </w:r>
      <w:r>
        <w:rPr>
          <w:noProof/>
        </w:rPr>
        <w:t>(</w:t>
      </w:r>
      <w:r>
        <w:t xml:space="preserve">a container or an empty element representing a transition point) </w:t>
      </w:r>
      <w:r>
        <w:rPr>
          <w:b/>
          <w:bCs/>
        </w:rPr>
        <w:t>only for the sake of restored text</w:t>
      </w:r>
      <w:r>
        <w:t>, i.e. when a restoration extends into a text container, line or page of which no part is extant,</w:t>
      </w:r>
    </w:p>
    <w:p>
      <w:pPr>
        <w:pStyle w:val="Lista2"/>
      </w:pPr>
      <w:r>
        <w:t xml:space="preserve">you may </w:t>
      </w:r>
      <w:r>
        <w:rPr>
          <w:b/>
          <w:bCs/>
        </w:rPr>
        <w:t>optionally forgo the creation</w:t>
      </w:r>
      <w:r>
        <w:t xml:space="preserve"> of such an element and, instead of including the restoration in the text of your edition, mention the restoration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this method is recommended especially in the following cases:</w:t>
      </w:r>
    </w:p>
    <w:p>
      <w:pPr>
        <w:pStyle w:val="Lista3"/>
      </w:pPr>
      <w:r>
        <w:t xml:space="preserve">for very short restorations </w:t>
      </w:r>
      <w:r>
        <w:rPr>
          <w:noProof/>
        </w:rPr>
        <w:t>(</w:t>
      </w:r>
      <w:r>
        <w:t>smaller than one word)</w:t>
      </w:r>
    </w:p>
    <w:p>
      <w:pPr>
        <w:pStyle w:val="Lista3"/>
      </w:pPr>
      <w:r>
        <w:t>for the restoration of widely occurring text such as standardised genealogies or stock admonitory verses in land grants</w:t>
      </w:r>
    </w:p>
    <w:p>
      <w:pPr>
        <w:pStyle w:val="Lista3"/>
      </w:pPr>
      <w:r>
        <w:t>for restorations where several alternatives are deemed possible</w:t>
      </w:r>
    </w:p>
    <w:p>
      <w:pPr>
        <w:pStyle w:val="Lista"/>
      </w:pPr>
      <w:r>
        <w:t>the points below summarise specific applications of the above general procedure for final, initial, medial and bilateral lacunae, and give guidance on the numbering of elements when massive lacunae are involved</w:t>
      </w:r>
    </w:p>
    <w:p>
      <w:pPr>
        <w:pStyle w:val="Lista"/>
      </w:pPr>
      <w:r>
        <w:t xml:space="preserve">to encode </w:t>
      </w:r>
      <w:r>
        <w:rPr>
          <w:b/>
          <w:bCs/>
        </w:rPr>
        <w:t>a text whose end is lost</w:t>
      </w:r>
      <w:r>
        <w:t xml:space="preserve"> </w:t>
      </w:r>
      <w:r>
        <w:rPr>
          <w:noProof/>
        </w:rPr>
        <w:t>(</w:t>
      </w:r>
      <w:r>
        <w:t>a massive final lacuna):</w:t>
      </w:r>
    </w:p>
    <w:p>
      <w:pPr>
        <w:pStyle w:val="Lista2"/>
      </w:pPr>
      <w:r>
        <w:t xml:space="preserve">close the currently open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after the last </w:t>
      </w:r>
      <w:r>
        <w:rPr>
          <w:noProof/>
        </w:rPr>
        <w:t>(</w:t>
      </w:r>
      <w:r>
        <w:t>extant or restored) bit of text</w:t>
      </w:r>
    </w:p>
    <w:p>
      <w:pPr>
        <w:pStyle w:val="Lista3"/>
      </w:pPr>
      <w:r>
        <w:t xml:space="preserve">add the attribute </w:t>
      </w:r>
      <w:r>
        <w:rPr>
          <w:rStyle w:val="Codeattribute"/>
        </w:rPr>
        <w:t>@part</w:t>
      </w:r>
      <w:r>
        <w:t xml:space="preserve"> with the value </w:t>
      </w:r>
      <w:r>
        <w:rPr>
          <w:rStyle w:val="Codevalue"/>
        </w:rPr>
        <w:t>"I"</w:t>
      </w:r>
      <w:r>
        <w:t xml:space="preserve"> to the interrupted container unless it is filled up to its end by extant or restored text</w:t>
      </w:r>
    </w:p>
    <w:p>
      <w:pPr>
        <w:pStyle w:val="Lista2"/>
      </w:pPr>
      <w:r>
        <w:t xml:space="preserve">encode an </w:t>
      </w:r>
      <w:r>
        <w:rPr>
          <w:rStyle w:val="Code"/>
        </w:rPr>
        <w:t>&lt;lb/&gt;</w:t>
      </w:r>
      <w:r>
        <w:t xml:space="preserve"> for the last line that has any </w:t>
      </w:r>
      <w:r>
        <w:rPr>
          <w:noProof/>
        </w:rPr>
        <w:t>(</w:t>
      </w:r>
      <w:r>
        <w:t>extant or restored) text and an inline lacuna for the end of that line if incomplete</w:t>
      </w:r>
    </w:p>
    <w:p>
      <w:pPr>
        <w:pStyle w:val="Lista2"/>
      </w:pPr>
      <w:r>
        <w:t>outside the last block-level container, encode a multiline lacuna for subsequent lost text</w:t>
      </w:r>
    </w:p>
    <w:p>
      <w:pPr>
        <w:pStyle w:val="Lista2"/>
      </w:pPr>
      <w:r>
        <w:t>number your lines and stanzas consecutively up to the last extant or restored item</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5.4.7</w:t>
              </w:r>
            </w:fldSimple>
            <w:r>
              <w:t>.</w:t>
            </w:r>
            <w:fldSimple w:instr=" SEQ Example \* ALPHABETIC \s 3 ">
              <w:r>
                <w:rPr>
                  <w:noProof/>
                </w:rPr>
                <w:t>A</w:t>
              </w:r>
            </w:fldSimple>
            <w:r>
              <w:t>: massive final lacuna</w:t>
            </w:r>
          </w:p>
        </w:tc>
      </w:tr>
      <w:tr>
        <w:tc>
          <w:tcPr>
            <w:tcW w:w="5000" w:type="pct"/>
          </w:tcPr>
          <w:p>
            <w:pPr>
              <w:pStyle w:val="CodeParagraph"/>
            </w:pPr>
            <w:r>
              <w:rPr>
                <w:rStyle w:val="Code"/>
              </w:rPr>
              <w:t xml:space="preserve">&lt;p </w:t>
            </w:r>
            <w:r>
              <w:rPr>
                <w:rStyle w:val="Codeattribute"/>
              </w:rPr>
              <w:t>part</w:t>
            </w:r>
            <w:r>
              <w:rPr>
                <w:rStyle w:val="Code"/>
              </w:rPr>
              <w:t>=</w:t>
            </w:r>
            <w:r>
              <w:rPr>
                <w:rStyle w:val="Codevalue"/>
              </w:rPr>
              <w:t>"I"</w:t>
            </w:r>
            <w:r>
              <w:rPr>
                <w:rStyle w:val="Code"/>
              </w:rPr>
              <w:t>&gt;</w:t>
            </w:r>
            <w:r>
              <w:rPr>
                <w:rStyle w:val="Codetext"/>
              </w:rPr>
              <w:t>...</w:t>
            </w:r>
            <w:r>
              <w:rPr>
                <w:rStyle w:val="Codetext"/>
              </w:rPr>
              <w:br/>
            </w:r>
            <w:r>
              <w:rPr>
                <w:rStyle w:val="Code"/>
              </w:rPr>
              <w:t xml:space="preserve">&lt;lb </w:t>
            </w:r>
            <w:r>
              <w:rPr>
                <w:rStyle w:val="Codeattribute"/>
              </w:rPr>
              <w:t>n</w:t>
            </w:r>
            <w:r>
              <w:rPr>
                <w:rStyle w:val="Code"/>
              </w:rPr>
              <w:t>=</w:t>
            </w:r>
            <w:r>
              <w:rPr>
                <w:rStyle w:val="Codevalue"/>
              </w:rPr>
              <w:t>"5"</w:t>
            </w:r>
            <w:r>
              <w:rPr>
                <w:rStyle w:val="Code"/>
              </w:rPr>
              <w:t>/&gt;</w:t>
            </w:r>
            <w:r>
              <w:rPr>
                <w:rStyle w:val="Codetext"/>
              </w:rPr>
              <w:t>tāpasāśrama-va</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ne</w:t>
            </w:r>
            <w:r>
              <w:rPr>
                <w:rStyle w:val="Code"/>
              </w:rPr>
              <w:t>&lt;/unclear&gt;</w:t>
            </w:r>
            <w:r>
              <w:rPr>
                <w:rStyle w:val="Codetext"/>
              </w:rPr>
              <w:br/>
            </w:r>
            <w:r>
              <w:rPr>
                <w:rStyle w:val="Code"/>
              </w:rPr>
              <w:t>&lt;/p&gt;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to the end of the last line --&gt;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after the last line --&gt;</w:t>
            </w:r>
          </w:p>
        </w:tc>
      </w:tr>
    </w:tbl>
    <w:p/>
    <w:p>
      <w:pPr>
        <w:pStyle w:val="Lista"/>
      </w:pPr>
      <w:r>
        <w:t xml:space="preserve">to encode </w:t>
      </w:r>
      <w:r>
        <w:rPr>
          <w:b/>
          <w:bCs/>
        </w:rPr>
        <w:t>a text whose beginning is lost</w:t>
      </w:r>
      <w:r>
        <w:t xml:space="preserve"> </w:t>
      </w:r>
      <w:r>
        <w:rPr>
          <w:noProof/>
        </w:rPr>
        <w:t>(</w:t>
      </w:r>
      <w:r>
        <w:t>a massive initial lacuna),</w:t>
      </w:r>
    </w:p>
    <w:p>
      <w:pPr>
        <w:pStyle w:val="Lista2"/>
      </w:pPr>
      <w:r>
        <w:t xml:space="preserve">open the first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before the first </w:t>
      </w:r>
      <w:r>
        <w:rPr>
          <w:noProof/>
        </w:rPr>
        <w:t>(</w:t>
      </w:r>
      <w:r>
        <w:t>extant or restored) bit of text</w:t>
      </w:r>
    </w:p>
    <w:p>
      <w:pPr>
        <w:pStyle w:val="Lista3"/>
      </w:pPr>
      <w:r>
        <w:t xml:space="preserve">add the attribute </w:t>
      </w:r>
      <w:r>
        <w:rPr>
          <w:rStyle w:val="Codeattribute"/>
        </w:rPr>
        <w:t>@part</w:t>
      </w:r>
      <w:r>
        <w:t xml:space="preserve"> with the value </w:t>
      </w:r>
      <w:r>
        <w:rPr>
          <w:rStyle w:val="Codevalue"/>
        </w:rPr>
        <w:t>"F"</w:t>
      </w:r>
      <w:r>
        <w:t xml:space="preserve"> to the interrupted container unless the lacuna happens to end at the precise point where the container begins</w:t>
      </w:r>
    </w:p>
    <w:p>
      <w:pPr>
        <w:pStyle w:val="Lista2"/>
      </w:pPr>
      <w:r>
        <w:t xml:space="preserve">encode an </w:t>
      </w:r>
      <w:r>
        <w:rPr>
          <w:rStyle w:val="Code"/>
        </w:rPr>
        <w:t>&lt;lb/&gt;</w:t>
      </w:r>
      <w:r>
        <w:t xml:space="preserve"> for the first line that has any </w:t>
      </w:r>
      <w:r>
        <w:rPr>
          <w:noProof/>
        </w:rPr>
        <w:t>(</w:t>
      </w:r>
      <w:r>
        <w:t>extant or restored) text</w:t>
      </w:r>
    </w:p>
    <w:p>
      <w:pPr>
        <w:pStyle w:val="Lista3"/>
      </w:pPr>
      <w:r>
        <w:t xml:space="preserve">if the beginning of this line is also lost, encode an inline lacuna after the </w:t>
      </w:r>
      <w:r>
        <w:rPr>
          <w:rStyle w:val="Code"/>
        </w:rPr>
        <w:t>&lt;lb/&gt;</w:t>
      </w:r>
      <w:r>
        <w:t xml:space="preserve"> element</w:t>
      </w:r>
    </w:p>
    <w:p>
      <w:pPr>
        <w:pStyle w:val="Lista3"/>
      </w:pPr>
      <w:r>
        <w:t xml:space="preserve">if the beginning of this line is extant, but the first word is incomplete </w:t>
      </w:r>
      <w:r>
        <w:rPr>
          <w:noProof/>
        </w:rPr>
        <w:t>(</w:t>
      </w:r>
      <w:r>
        <w:t xml:space="preserve">i.e. if the beginning of that word was in the lost previous line), add </w:t>
      </w:r>
      <w:r>
        <w:rPr>
          <w:rStyle w:val="Codeattribute"/>
        </w:rPr>
        <w:t>@break</w:t>
      </w:r>
      <w:r>
        <w:rPr>
          <w:rStyle w:val="Code"/>
        </w:rPr>
        <w:t>=</w:t>
      </w:r>
      <w:r>
        <w:rPr>
          <w:rStyle w:val="Codevalue"/>
        </w:rPr>
        <w:t>"no"</w:t>
      </w:r>
      <w:r>
        <w:t xml:space="preserve"> to the </w:t>
      </w:r>
      <w:r>
        <w:rPr>
          <w:rStyle w:val="Code"/>
        </w:rPr>
        <w:t>&lt;lb/&gt;</w:t>
      </w:r>
      <w:r>
        <w:t xml:space="preserve"> element </w:t>
      </w:r>
      <w:r>
        <w:rPr>
          <w:noProof/>
        </w:rPr>
        <w:t>(</w:t>
      </w:r>
      <w:r>
        <w:t>§</w:t>
      </w:r>
      <w:r>
        <w:fldChar w:fldCharType="begin"/>
      </w:r>
      <w:r>
        <w:instrText xml:space="preserve"> REF _Ref43984995 \w \h  \* MERGEFORMAT </w:instrText>
      </w:r>
      <w:r>
        <w:fldChar w:fldCharType="separate"/>
      </w:r>
      <w:r>
        <w:t>3.5.4</w:t>
      </w:r>
      <w:r>
        <w:fldChar w:fldCharType="end"/>
      </w:r>
      <w:r>
        <w:t>)</w:t>
      </w:r>
    </w:p>
    <w:p>
      <w:pPr>
        <w:pStyle w:val="Lista2"/>
      </w:pPr>
      <w:r>
        <w:t>outside the first block-level container, encode a multiline lacuna for preceding lost text</w:t>
      </w:r>
    </w:p>
    <w:p>
      <w:pPr>
        <w:pStyle w:val="Lista2"/>
      </w:pPr>
      <w:r>
        <w:t>number your lines and stanzas consecutively</w:t>
      </w:r>
    </w:p>
    <w:p>
      <w:pPr>
        <w:pStyle w:val="Lista3"/>
      </w:pPr>
      <w:r>
        <w:t>generally, start with 1 at the first encoded element of each type</w:t>
      </w:r>
    </w:p>
    <w:p>
      <w:pPr>
        <w:pStyle w:val="Lista3"/>
      </w:pPr>
      <w:r>
        <w:t xml:space="preserve">but if the number of lost lines is precisely known, then assign numbers to each of those </w:t>
      </w:r>
      <w:r>
        <w:rPr>
          <w:noProof/>
        </w:rPr>
        <w:t>(</w:t>
      </w:r>
      <w:r>
        <w:t xml:space="preserve">in the </w:t>
      </w:r>
      <w:r>
        <w:rPr>
          <w:rStyle w:val="Code"/>
        </w:rPr>
        <w:t>&lt;lb/&gt;</w:t>
      </w:r>
      <w:r>
        <w:t xml:space="preserve"> element for each, if you encoded them individually; or mentally, if you encoded a single lacuna of multiple lines) and start numbering the extant lines in logical succession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5.4.7</w:t>
              </w:r>
            </w:fldSimple>
            <w:r>
              <w:t>.</w:t>
            </w:r>
            <w:fldSimple w:instr=" SEQ Example \* ALPHABETIC \s 3 ">
              <w:r>
                <w:rPr>
                  <w:noProof/>
                </w:rPr>
                <w:t>B</w:t>
              </w:r>
            </w:fldSimple>
            <w:r>
              <w:t>: massive initial lacuna</w:t>
            </w:r>
          </w:p>
        </w:tc>
      </w:tr>
      <w:tr>
        <w:tc>
          <w:tcPr>
            <w:tcW w:w="5000" w:type="pct"/>
          </w:tcPr>
          <w:p>
            <w:pPr>
              <w:pStyle w:val="CodeParagraph"/>
              <w:rPr>
                <w:rStyle w:val="Codetext"/>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before the first line --&gt;</w:t>
            </w:r>
            <w:r>
              <w:rPr>
                <w:rStyle w:val="Codetext"/>
              </w:rPr>
              <w:br/>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precision</w:t>
            </w:r>
            <w:r>
              <w:rPr>
                <w:rStyle w:val="Code"/>
              </w:rPr>
              <w:t>=</w:t>
            </w:r>
            <w:r>
              <w:rPr>
                <w:rStyle w:val="Codevalue"/>
              </w:rPr>
              <w:t>"low"</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from the beginning of the first line --&gt;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text"/>
              </w:rPr>
              <w:t>bhagavat-paśupati-bhaṭṭāraka-pādānugr̥hīto bappa-pādānu</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break</w:t>
            </w:r>
            <w:r>
              <w:rPr>
                <w:rStyle w:val="Code"/>
              </w:rPr>
              <w:t>=</w:t>
            </w:r>
            <w:r>
              <w:rPr>
                <w:rStyle w:val="Codevalue"/>
              </w:rPr>
              <w:t>"no"</w:t>
            </w:r>
            <w:r>
              <w:rPr>
                <w:rStyle w:val="Code"/>
              </w:rPr>
              <w:t>/&gt;</w:t>
            </w:r>
            <w:r>
              <w:rPr>
                <w:rStyle w:val="Codetext"/>
              </w:rPr>
              <w:t>dhyātaḥ parama-bhaṭṭāraka-mahārājādhirāja-śrī-narendradevaḥ kuśali …</w:t>
            </w:r>
          </w:p>
          <w:p>
            <w:pPr>
              <w:pStyle w:val="CodeParagraph"/>
            </w:pPr>
            <w:r>
              <w:rPr>
                <w:rStyle w:val="Code"/>
              </w:rPr>
              <w:t>&lt;/p&gt;</w:t>
            </w:r>
          </w:p>
        </w:tc>
      </w:tr>
    </w:tbl>
    <w:p/>
    <w:p>
      <w:pPr>
        <w:pStyle w:val="Lista"/>
      </w:pPr>
      <w:r>
        <w:t xml:space="preserve">to encode </w:t>
      </w:r>
      <w:r>
        <w:rPr>
          <w:b/>
          <w:bCs/>
        </w:rPr>
        <w:t>a text with a chunk lost from the middle</w:t>
      </w:r>
      <w:r>
        <w:t xml:space="preserve"> </w:t>
      </w:r>
      <w:r>
        <w:rPr>
          <w:noProof/>
        </w:rPr>
        <w:t>(</w:t>
      </w:r>
      <w:r>
        <w:t>a massive medial lacuna),</w:t>
      </w:r>
    </w:p>
    <w:p>
      <w:pPr>
        <w:pStyle w:val="Lista2"/>
      </w:pPr>
      <w:r>
        <w:t>encode the initial chunk of extant text as one with a final lacuna, but do not encode lost lines at the end</w:t>
      </w:r>
    </w:p>
    <w:p>
      <w:pPr>
        <w:pStyle w:val="Lista2"/>
      </w:pPr>
      <w:r>
        <w:t>encode the final chunk of extant text as one with an initial lacuna, but do not encode lost lines at the beginning</w:t>
      </w:r>
    </w:p>
    <w:p>
      <w:pPr>
        <w:pStyle w:val="Lista2"/>
      </w:pPr>
      <w:r>
        <w:t xml:space="preserve">if the total number of lost medial lines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r>
        <w:rPr>
          <w:rStyle w:val="Lbjegyzet-hivatkozs"/>
        </w:rPr>
        <w:footnoteReference w:id="38"/>
      </w:r>
    </w:p>
    <w:p>
      <w:pPr>
        <w:pStyle w:val="Lista3"/>
      </w:pPr>
      <w:r>
        <w:t>here, you are essentially treating your inscription as consisting of unconnected fragments, even if the massive lacuna is merely due to surface damage</w:t>
      </w:r>
    </w:p>
    <w:p>
      <w:pPr>
        <w:pStyle w:val="Lista3"/>
      </w:pPr>
      <w:r>
        <w:t xml:space="preserve">putting the final extant chunk in a new textpart division allows </w:t>
      </w:r>
      <w:r>
        <w:rPr>
          <w:noProof/>
        </w:rPr>
        <w:t>(</w:t>
      </w:r>
      <w:r>
        <w:t>and compels) you to restart line and stanza numbering from 1</w:t>
      </w:r>
    </w:p>
    <w:p>
      <w:pPr>
        <w:pStyle w:val="Lista3"/>
      </w:pPr>
      <w:r>
        <w:t>since textpart divisions encoded as fragments necessarily imply the presence of lacunae between the textparts, lines lost between the fragments shall not be encoded explicitly</w:t>
      </w:r>
    </w:p>
    <w:p>
      <w:pPr>
        <w:pStyle w:val="Lista4"/>
      </w:pPr>
      <w:r>
        <w:t xml:space="preserve">however, do encode an inline lacuna for the remainder </w:t>
      </w:r>
      <w:r>
        <w:rPr>
          <w:noProof/>
        </w:rPr>
        <w:t>(</w:t>
      </w:r>
      <w:r>
        <w:t xml:space="preserve">end or beginning) of any line that contains </w:t>
      </w:r>
      <w:r>
        <w:rPr>
          <w:noProof/>
        </w:rPr>
        <w:t>(</w:t>
      </w:r>
      <w:r>
        <w:t>extant or restored) text</w:t>
      </w:r>
    </w:p>
    <w:p>
      <w:pPr>
        <w:pStyle w:val="Lista2"/>
      </w:pPr>
      <w:r>
        <w:t>if the total number of lost lines is known or can be confidently inferred, there is no need to split your edition into two textparts; instead,</w:t>
      </w:r>
    </w:p>
    <w:p>
      <w:pPr>
        <w:pStyle w:val="Lista3"/>
      </w:pPr>
      <w:r>
        <w:t>between the last block-level container of the first extant chunk and the first block-level container of the second, encode a multiline lacuna</w:t>
      </w:r>
    </w:p>
    <w:p>
      <w:pPr>
        <w:pStyle w:val="Lista4"/>
      </w:pPr>
      <w:r>
        <w:t xml:space="preserve">preferably by creating </w:t>
      </w:r>
      <w:r>
        <w:rPr>
          <w:rStyle w:val="Code"/>
        </w:rPr>
        <w:t>&lt;lb/&gt;</w:t>
      </w:r>
      <w:r>
        <w:t xml:space="preserve"> elements for each lost line and populating these with inline </w:t>
      </w:r>
      <w:r>
        <w:rPr>
          <w:rStyle w:val="Code"/>
        </w:rPr>
        <w:t>&lt;gap/&gt;</w:t>
      </w:r>
      <w:r>
        <w:t xml:space="preserve"> elements with an estimated number of characters</w:t>
      </w:r>
    </w:p>
    <w:p>
      <w:pPr>
        <w:pStyle w:val="Lista5"/>
      </w:pPr>
      <w:r>
        <w:t xml:space="preserve">in this case, number the reconstructed </w:t>
      </w:r>
      <w:r>
        <w:rPr>
          <w:rStyle w:val="Code"/>
        </w:rPr>
        <w:t>&lt;lb/&gt;</w:t>
      </w:r>
      <w:r>
        <w:t xml:space="preserve"> elements as you would normally, and continue numbering in the second extant chunk</w:t>
      </w:r>
    </w:p>
    <w:p>
      <w:pPr>
        <w:pStyle w:val="Lista4"/>
      </w:pPr>
      <w:r>
        <w:t xml:space="preserve">or, if the number of lost lines is large </w:t>
      </w:r>
      <w:r>
        <w:rPr>
          <w:noProof/>
        </w:rPr>
        <w:t>(</w:t>
      </w:r>
      <w:r>
        <w:t xml:space="preserve">yet still known precisely), by encoding a single </w:t>
      </w:r>
      <w:r>
        <w:rPr>
          <w:rStyle w:val="Code"/>
        </w:rPr>
        <w:t>&lt;gap/&gt;</w:t>
      </w:r>
      <w:r>
        <w:t xml:space="preserve"> element of multiple lines</w:t>
      </w:r>
    </w:p>
    <w:p>
      <w:pPr>
        <w:pStyle w:val="Lista5"/>
      </w:pPr>
      <w:r>
        <w:t xml:space="preserve">in this case, mentally assign a line number to each lost line, and in the second chunk of text, continue the numbering of your encoded </w:t>
      </w:r>
      <w:r>
        <w:rPr>
          <w:rStyle w:val="Code"/>
        </w:rPr>
        <w:t>&lt;lb/&gt;</w:t>
      </w:r>
      <w:r>
        <w:t xml:space="preserve"> elements in logical succession</w:t>
      </w:r>
    </w:p>
    <w:p>
      <w:pPr>
        <w:pStyle w:val="Lista3"/>
      </w:pPr>
      <w:r>
        <w:t>if your inscription includes stanzas, ignore potential fully lost stanzas in the lacuna and continue numbering in the second extant chunk where you left off in the first</w:t>
      </w:r>
    </w:p>
    <w:p>
      <w:pPr>
        <w:pStyle w:val="Lista4"/>
      </w:pPr>
      <w:r>
        <w:t xml:space="preserve">or, if you can infer the number of lost stanzas confidently </w:t>
      </w:r>
      <w:r>
        <w:rPr>
          <w:noProof/>
        </w:rPr>
        <w:t>(</w:t>
      </w:r>
      <w:r>
        <w:t>e.g. because stanzas are numbered in the original), mentally assign numbers to the lost stanzas and continue the numbering of encoded stanzas in logical succession</w:t>
      </w:r>
    </w:p>
    <w:p>
      <w:pPr>
        <w:pStyle w:val="Lista4"/>
      </w:pPr>
      <w:r>
        <w:t xml:space="preserve">or, if you can infer both the number of lost stanzas and their position relative to line beginnings </w:t>
      </w:r>
      <w:r>
        <w:rPr>
          <w:noProof/>
        </w:rPr>
        <w:t>(</w:t>
      </w:r>
      <w:r>
        <w:t xml:space="preserve">e.g. because the inscription has exactly one stanza per line throughout), reconstruct the </w:t>
      </w:r>
      <w:r>
        <w:rPr>
          <w:rStyle w:val="Code"/>
        </w:rPr>
        <w:t>&lt;lg&gt;</w:t>
      </w:r>
      <w:r>
        <w:t xml:space="preserve"> and </w:t>
      </w:r>
      <w:r>
        <w:rPr>
          <w:rStyle w:val="Code"/>
        </w:rPr>
        <w:t>&lt;l&gt;</w:t>
      </w:r>
      <w:r>
        <w:t xml:space="preserve"> elements for each stanza and populate these with separate inline </w:t>
      </w:r>
      <w:r>
        <w:rPr>
          <w:rStyle w:val="Code"/>
        </w:rPr>
        <w:t>&lt;gap/&gt;</w:t>
      </w:r>
      <w:r>
        <w:t xml:space="preserve"> elements instead of encoding a single inline </w:t>
      </w:r>
      <w:r>
        <w:rPr>
          <w:rStyle w:val="Code"/>
        </w:rPr>
        <w:t>&lt;gap/&gt;</w:t>
      </w:r>
      <w:r>
        <w:t xml:space="preserve"> for each epigraphic line</w:t>
      </w:r>
    </w:p>
    <w:p>
      <w:pPr>
        <w:pStyle w:val="Lista"/>
      </w:pPr>
      <w:r>
        <w:t xml:space="preserve">to encode </w:t>
      </w:r>
      <w:r>
        <w:rPr>
          <w:b/>
          <w:bCs/>
        </w:rPr>
        <w:t>a text with chunks lost from both the beginning and the end</w:t>
      </w:r>
      <w:r>
        <w:t xml:space="preserve"> </w:t>
      </w:r>
      <w:r>
        <w:rPr>
          <w:noProof/>
        </w:rPr>
        <w:t>(</w:t>
      </w:r>
      <w:r>
        <w:t>a massive bilateral lacuna),</w:t>
      </w:r>
    </w:p>
    <w:p>
      <w:pPr>
        <w:pStyle w:val="Lista2"/>
      </w:pPr>
      <w:r>
        <w:t>apply the considerations for an initial lacuna at the beginning of your extant chunk and those for a final lacuna at the end of your chunk</w:t>
      </w:r>
    </w:p>
    <w:p>
      <w:pPr>
        <w:pStyle w:val="Lista2"/>
      </w:pPr>
      <w:r>
        <w:t xml:space="preserve">should it be the case that the surviving text is a single block-level element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that is incomplete on both ends, add the attribute </w:t>
      </w:r>
      <w:r>
        <w:rPr>
          <w:rStyle w:val="Codeattribute"/>
        </w:rPr>
        <w:t>@part</w:t>
      </w:r>
      <w:r>
        <w:t xml:space="preserve"> with the value </w:t>
      </w:r>
      <w:r>
        <w:rPr>
          <w:rStyle w:val="Codevalue"/>
        </w:rPr>
        <w:t>"M"</w:t>
      </w:r>
      <w:r>
        <w:t xml:space="preserve"> to the interrupted container</w:t>
      </w:r>
    </w:p>
    <w:p>
      <w:pPr>
        <w:pStyle w:val="Cmsor3"/>
      </w:pPr>
      <w:bookmarkStart w:id="570" w:name="_ogtcaja4eie" w:colFirst="0" w:colLast="0"/>
      <w:bookmarkStart w:id="571" w:name="_Ref43984811"/>
      <w:bookmarkStart w:id="572" w:name="_Toc183083817"/>
      <w:bookmarkEnd w:id="570"/>
      <w:r>
        <w:lastRenderedPageBreak/>
        <w:t>Lost copper plates</w:t>
      </w:r>
      <w:bookmarkEnd w:id="571"/>
      <w:bookmarkEnd w:id="572"/>
    </w:p>
    <w:p>
      <w:pPr>
        <w:pStyle w:val="Lista"/>
      </w:pPr>
      <w:r>
        <w:t xml:space="preserve">incomplete sets of plates shall be handled like any other massive lacuna </w:t>
      </w:r>
      <w:r>
        <w:rPr>
          <w:noProof/>
        </w:rPr>
        <w:t>(</w:t>
      </w:r>
      <w:r>
        <w:t>§</w:t>
      </w:r>
      <w:r>
        <w:fldChar w:fldCharType="begin"/>
      </w:r>
      <w:r>
        <w:instrText xml:space="preserve"> REF _Ref43981711 \w \h  \* MERGEFORMAT </w:instrText>
      </w:r>
      <w:r>
        <w:fldChar w:fldCharType="separate"/>
      </w:r>
      <w:r>
        <w:t>5.4.7</w:t>
      </w:r>
      <w:r>
        <w:fldChar w:fldCharType="end"/>
      </w:r>
      <w:r>
        <w:t>), with the following additional considerations</w:t>
      </w:r>
    </w:p>
    <w:p>
      <w:pPr>
        <w:pStyle w:val="Lista"/>
      </w:pPr>
      <w:r>
        <w:t xml:space="preserve">although it would be theoretically permissible to use </w:t>
      </w:r>
      <w:r>
        <w:rPr>
          <w:rStyle w:val="Codevalue"/>
        </w:rPr>
        <w:t>"page"</w:t>
      </w:r>
      <w:r>
        <w:t xml:space="preserve">, </w:t>
      </w:r>
      <w:r>
        <w:rPr>
          <w:rStyle w:val="Codevalue"/>
        </w:rPr>
        <w:t>"plate"</w:t>
      </w:r>
      <w:r>
        <w:t xml:space="preserve"> or </w:t>
      </w:r>
      <w:r>
        <w:rPr>
          <w:rStyle w:val="Codevalue"/>
        </w:rPr>
        <w:t>"folio"</w:t>
      </w:r>
      <w:r>
        <w:t xml:space="preserve"> as the value of </w:t>
      </w:r>
      <w:r>
        <w:rPr>
          <w:rStyle w:val="Codeattribute"/>
        </w:rPr>
        <w:t>@unit</w:t>
      </w:r>
      <w:r>
        <w:t xml:space="preserve"> in a </w:t>
      </w:r>
      <w:r>
        <w:rPr>
          <w:rStyle w:val="Code"/>
        </w:rPr>
        <w:t>&lt;gap/&gt;</w:t>
      </w:r>
      <w:r>
        <w:t xml:space="preserve"> element, we see no practical advantage to doing so</w:t>
      </w:r>
    </w:p>
    <w:p>
      <w:pPr>
        <w:pStyle w:val="Lista"/>
      </w:pPr>
      <w:r>
        <w:t>lost pages do not as a rule need to be reconstructed in your edition, except for the special considerations for lost initial and medial plates, set out below</w:t>
      </w:r>
    </w:p>
    <w:p>
      <w:pPr>
        <w:pStyle w:val="Lista2"/>
      </w:pPr>
      <w:r>
        <w:t>instead of encoding lacunae for lost pages, the fact that entire plates are lost shall be recorded in the commentary</w:t>
      </w:r>
    </w:p>
    <w:p>
      <w:pPr>
        <w:pStyle w:val="Lista2"/>
      </w:pPr>
      <w:r>
        <w:t xml:space="preserve">if a restoration extends into a lost plate, it is preferable to record that restoration in an apparatus note </w:t>
      </w:r>
      <w:r>
        <w:rPr>
          <w:noProof/>
        </w:rPr>
        <w:t>(</w:t>
      </w:r>
      <w:r>
        <w:t>§</w:t>
      </w:r>
      <w:r>
        <w:fldChar w:fldCharType="begin"/>
      </w:r>
      <w:r>
        <w:instrText xml:space="preserve"> REF _Ref43988104 \w \h  \* MERGEFORMAT </w:instrText>
      </w:r>
      <w:r>
        <w:fldChar w:fldCharType="separate"/>
      </w:r>
      <w:r>
        <w:t>9.1.7</w:t>
      </w:r>
      <w:r>
        <w:fldChar w:fldCharType="end"/>
      </w:r>
      <w:r>
        <w:t>) rather than in the edition</w:t>
      </w:r>
    </w:p>
    <w:p>
      <w:pPr>
        <w:pStyle w:val="Lista"/>
      </w:pPr>
      <w:r>
        <w:t>however, if you deem it essential to restore text for a lost plate within your edition,</w:t>
      </w:r>
    </w:p>
    <w:p>
      <w:pPr>
        <w:pStyle w:val="Lista2"/>
      </w:pPr>
      <w:r>
        <w:t xml:space="preserve">then create all necessary </w:t>
      </w:r>
      <w:r>
        <w:rPr>
          <w:rStyle w:val="Code"/>
        </w:rPr>
        <w:t>&lt;lb/&gt;</w:t>
      </w:r>
      <w:r>
        <w:t xml:space="preserve"> and </w:t>
      </w:r>
      <w:r>
        <w:rPr>
          <w:rStyle w:val="Code"/>
        </w:rPr>
        <w:t>&lt;pb/&gt;</w:t>
      </w:r>
      <w:r>
        <w:t xml:space="preserve"> elements to accommodate the restored text</w:t>
      </w:r>
    </w:p>
    <w:p>
      <w:pPr>
        <w:pStyle w:val="Lista3"/>
      </w:pPr>
      <w:r>
        <w:t xml:space="preserve">if only one face </w:t>
      </w:r>
      <w:r>
        <w:rPr>
          <w:noProof/>
        </w:rPr>
        <w:t>(</w:t>
      </w:r>
      <w:r>
        <w:t xml:space="preserve">recto or verso) of a lost plate is involved in restoration, then it is sufficient to reconstruct a </w:t>
      </w:r>
      <w:r>
        <w:rPr>
          <w:rStyle w:val="Code"/>
        </w:rPr>
        <w:t>&lt;pb/&gt;</w:t>
      </w:r>
      <w:r>
        <w:t xml:space="preserve"> element only for that face</w:t>
      </w:r>
    </w:p>
    <w:p>
      <w:pPr>
        <w:pStyle w:val="Lista2"/>
      </w:pPr>
      <w:r>
        <w:t xml:space="preserve">whenever you reconstruct a </w:t>
      </w:r>
      <w:r>
        <w:rPr>
          <w:rStyle w:val="Code"/>
        </w:rPr>
        <w:t>&lt;pb/&gt;</w:t>
      </w:r>
      <w:r>
        <w:t xml:space="preserve"> for the sake of a line with restored text, the remaining </w:t>
      </w:r>
      <w:r>
        <w:rPr>
          <w:noProof/>
        </w:rPr>
        <w:t>(</w:t>
      </w:r>
      <w:r>
        <w:t>unrestored) lines on that page must be encoded as a multiline lacuna of a known, estimated or unknown number of lines</w:t>
      </w:r>
    </w:p>
    <w:p>
      <w:pPr>
        <w:pStyle w:val="Lista"/>
      </w:pPr>
      <w:r>
        <w:t xml:space="preserve">depending on your corpus, it may be possible to </w:t>
      </w:r>
      <w:r>
        <w:rPr>
          <w:b/>
          <w:bCs/>
        </w:rPr>
        <w:t>confidently estimate the number of lost pages, and</w:t>
      </w:r>
      <w:r>
        <w:t xml:space="preserve"> even that of </w:t>
      </w:r>
      <w:r>
        <w:rPr>
          <w:b/>
          <w:bCs/>
        </w:rPr>
        <w:t>lines</w:t>
      </w:r>
      <w:r>
        <w:t xml:space="preserve"> on each lost page</w:t>
      </w:r>
    </w:p>
    <w:p>
      <w:pPr>
        <w:pStyle w:val="Lista2"/>
      </w:pPr>
      <w:r>
        <w:t xml:space="preserve">if this is the case, feel free to reconstruct </w:t>
      </w:r>
      <w:r>
        <w:rPr>
          <w:rStyle w:val="Code"/>
        </w:rPr>
        <w:t>&lt;pb/&gt;</w:t>
      </w:r>
      <w:r>
        <w:t xml:space="preserve"> elements for each face of each lost plate</w:t>
      </w:r>
    </w:p>
    <w:p>
      <w:pPr>
        <w:pStyle w:val="Lista2"/>
      </w:pPr>
      <w:r>
        <w:t>in this case, populate each reconstructed page with a multiline lacuna of a known, estimated or unknown number of lines</w:t>
      </w:r>
    </w:p>
    <w:p>
      <w:pPr>
        <w:pStyle w:val="Cmsor4"/>
      </w:pPr>
      <w:bookmarkStart w:id="573" w:name="_Toc183083818"/>
      <w:r>
        <w:t>Lost final plates</w:t>
      </w:r>
      <w:bookmarkEnd w:id="573"/>
    </w:p>
    <w:p>
      <w:pPr>
        <w:pStyle w:val="Lista"/>
      </w:pPr>
      <w:r>
        <w:t xml:space="preserve">@in a text with </w:t>
      </w:r>
      <w:r>
        <w:rPr>
          <w:b/>
          <w:bCs/>
        </w:rPr>
        <w:t>lost final plate</w:t>
      </w:r>
      <w:r>
        <w:rPr>
          <w:b/>
          <w:bCs/>
          <w:noProof/>
        </w:rPr>
        <w:t>(</w:t>
      </w:r>
      <w:r>
        <w:rPr>
          <w:b/>
          <w:bCs/>
        </w:rPr>
        <w:t>s)</w:t>
      </w:r>
      <w:r>
        <w:t xml:space="preserve">, simply end your edition at the end of the </w:t>
      </w:r>
      <w:r>
        <w:rPr>
          <w:noProof/>
        </w:rPr>
        <w:t>(</w:t>
      </w:r>
      <w:r>
        <w:t xml:space="preserve">extant or restored) text, closing the currently open block-level container and adding </w:t>
      </w:r>
      <w:r>
        <w:rPr>
          <w:rStyle w:val="Codeattribute"/>
        </w:rPr>
        <w:t>@part</w:t>
      </w:r>
      <w:r>
        <w:rPr>
          <w:rStyle w:val="Code"/>
        </w:rPr>
        <w:t>=</w:t>
      </w:r>
      <w:r>
        <w:rPr>
          <w:rStyle w:val="Codevalue"/>
        </w:rPr>
        <w:t>"I"</w:t>
      </w:r>
      <w:r>
        <w:t xml:space="preserve"> to it if it is incomplete</w:t>
      </w:r>
    </w:p>
    <w:p>
      <w:pPr>
        <w:pStyle w:val="Cmsor4"/>
      </w:pPr>
      <w:bookmarkStart w:id="574" w:name="_Toc183083819"/>
      <w:r>
        <w:t>Lost initial plates</w:t>
      </w:r>
      <w:bookmarkEnd w:id="574"/>
    </w:p>
    <w:p>
      <w:pPr>
        <w:pStyle w:val="Lista"/>
      </w:pPr>
      <w:r>
        <w:t xml:space="preserve">@in a text with </w:t>
      </w:r>
      <w:r>
        <w:rPr>
          <w:b/>
          <w:bCs/>
        </w:rPr>
        <w:t>lost initial plate</w:t>
      </w:r>
      <w:r>
        <w:rPr>
          <w:b/>
          <w:bCs/>
          <w:noProof/>
        </w:rPr>
        <w:t>(</w:t>
      </w:r>
      <w:r>
        <w:rPr>
          <w:b/>
          <w:bCs/>
        </w:rPr>
        <w:t>s)</w:t>
      </w:r>
      <w:r>
        <w:t>,</w:t>
      </w:r>
    </w:p>
    <w:p>
      <w:pPr>
        <w:pStyle w:val="Lista2"/>
      </w:pPr>
      <w:r>
        <w:t>number pages as follows:</w:t>
      </w:r>
    </w:p>
    <w:p>
      <w:pPr>
        <w:pStyle w:val="Lista3"/>
      </w:pPr>
      <w:r>
        <w:t>if the number of lost plates is certain, then number each encoded page logically</w:t>
      </w:r>
    </w:p>
    <w:p>
      <w:pPr>
        <w:pStyle w:val="Lista4"/>
      </w:pPr>
      <w:r>
        <w:t xml:space="preserve">i.e. if you reconstructed </w:t>
      </w:r>
      <w:r>
        <w:rPr>
          <w:rStyle w:val="Code"/>
        </w:rPr>
        <w:t>&lt;pb/&gt;</w:t>
      </w:r>
      <w:r>
        <w:t xml:space="preserve"> elements for all lost pages, number them starting with 1r; otherwise, mentally start numbering with the first lost page, and in your edition, start your encoded numbering with the page number applicable to the first actually encoded </w:t>
      </w:r>
      <w:r>
        <w:rPr>
          <w:noProof/>
        </w:rPr>
        <w:t>(</w:t>
      </w:r>
      <w:r>
        <w:t>extant or reconstructed) page</w:t>
      </w:r>
    </w:p>
    <w:p>
      <w:pPr>
        <w:pStyle w:val="Lista3"/>
      </w:pPr>
      <w:r>
        <w:t xml:space="preserve">if the number of lost plates is uncertain, start your numbering with the first actually encoded </w:t>
      </w:r>
      <w:r>
        <w:rPr>
          <w:noProof/>
        </w:rPr>
        <w:t>(</w:t>
      </w:r>
      <w:r>
        <w:t>extant or reconstructed) page as follows:</w:t>
      </w:r>
    </w:p>
    <w:p>
      <w:pPr>
        <w:pStyle w:val="Lista4"/>
      </w:pPr>
      <w:r>
        <w:t>if there is no restored text before the extant text, start page numbering with 1r for the first extant page</w:t>
      </w:r>
    </w:p>
    <w:p>
      <w:pPr>
        <w:pStyle w:val="Lista4"/>
      </w:pPr>
      <w:r>
        <w:t>if a restoration precedes the extant text, then start page numbering with 1v for the reconstructed page, and 2r on the first extant page</w:t>
      </w:r>
    </w:p>
    <w:p>
      <w:pPr>
        <w:pStyle w:val="Lista3"/>
      </w:pPr>
      <w:r>
        <w:t xml:space="preserve">if the first line on the first extant page begins inside a word, then remember to add </w:t>
      </w:r>
      <w:r>
        <w:rPr>
          <w:rStyle w:val="Codeattribute"/>
        </w:rPr>
        <w:t>@break</w:t>
      </w:r>
      <w:r>
        <w:rPr>
          <w:rStyle w:val="Code"/>
        </w:rPr>
        <w:t>=</w:t>
      </w:r>
      <w:r>
        <w:rPr>
          <w:rStyle w:val="Codevalue"/>
        </w:rPr>
        <w:t>"no"</w:t>
      </w:r>
      <w:r>
        <w:t xml:space="preserve"> to both the </w:t>
      </w:r>
      <w:r>
        <w:rPr>
          <w:rStyle w:val="Code"/>
        </w:rPr>
        <w:t>&lt;lb/&gt;</w:t>
      </w:r>
      <w:r>
        <w:t xml:space="preserve"> and the </w:t>
      </w:r>
      <w:r>
        <w:rPr>
          <w:rStyle w:val="Code"/>
        </w:rPr>
        <w:t>&lt;pb/&gt;</w:t>
      </w:r>
      <w:r>
        <w:t xml:space="preserve"> element encoding the beginning of that line and page </w:t>
      </w:r>
      <w:r>
        <w:rPr>
          <w:noProof/>
        </w:rPr>
        <w:t>(</w:t>
      </w:r>
      <w:r>
        <w:t>§</w:t>
      </w:r>
      <w:r>
        <w:fldChar w:fldCharType="begin"/>
      </w:r>
      <w:r>
        <w:instrText xml:space="preserve"> REF _Ref43984995 \w \h  \* MERGEFORMAT </w:instrText>
      </w:r>
      <w:r>
        <w:fldChar w:fldCharType="separate"/>
      </w:r>
      <w:r>
        <w:t>3.5.4</w:t>
      </w:r>
      <w:r>
        <w:fldChar w:fldCharType="end"/>
      </w:r>
      <w:r>
        <w:t>)</w:t>
      </w:r>
    </w:p>
    <w:p>
      <w:pPr>
        <w:pStyle w:val="Lista2"/>
      </w:pPr>
      <w:r>
        <w:t>number lines as follows:</w:t>
      </w:r>
    </w:p>
    <w:p>
      <w:pPr>
        <w:pStyle w:val="Lista3"/>
      </w:pPr>
      <w:r>
        <w:t xml:space="preserve">if the total number of lost lines is certain </w:t>
      </w:r>
      <w:r>
        <w:rPr>
          <w:noProof/>
        </w:rPr>
        <w:t>(</w:t>
      </w:r>
      <w:r>
        <w:t xml:space="preserve">because the number of lines per lost page and the number of lost pages are both known), then depending on the general preference for your corpus </w:t>
      </w:r>
      <w:r>
        <w:rPr>
          <w:noProof/>
        </w:rPr>
        <w:t>(</w:t>
      </w:r>
      <w:r>
        <w:t>§</w:t>
      </w:r>
      <w:r>
        <w:fldChar w:fldCharType="begin"/>
      </w:r>
      <w:r>
        <w:instrText xml:space="preserve"> REF _Ref182228432 \r \h </w:instrText>
      </w:r>
      <w:r>
        <w:fldChar w:fldCharType="separate"/>
      </w:r>
      <w:r>
        <w:t>3.5.3</w:t>
      </w:r>
      <w:r>
        <w:fldChar w:fldCharType="end"/>
      </w:r>
      <w:r>
        <w:t>), you may</w:t>
      </w:r>
    </w:p>
    <w:p>
      <w:pPr>
        <w:pStyle w:val="Lista4"/>
      </w:pPr>
      <w:r>
        <w:lastRenderedPageBreak/>
        <w:t xml:space="preserve">either number lines consecutively in a logical scheme, i.e. mentally start numbering with the first lost line, and in your edition, start your encoded numbering with the line number applicable to the first actually encoded </w:t>
      </w:r>
      <w:r>
        <w:rPr>
          <w:noProof/>
        </w:rPr>
        <w:t>(</w:t>
      </w:r>
      <w:r>
        <w:t>extant or reconstructed) line</w:t>
      </w:r>
    </w:p>
    <w:p>
      <w:pPr>
        <w:pStyle w:val="Lista5"/>
      </w:pPr>
      <w:r>
        <w:t>this is applicable regardless of whether you reconstruct page beginnings for the lost pages or not</w:t>
      </w:r>
    </w:p>
    <w:p>
      <w:pPr>
        <w:pStyle w:val="Lista5"/>
      </w:pPr>
      <w:r>
        <w:t>if you do reconstruct lost pages, keep in mind that the line beginnings on those pages need not be reconstructed individually, but may be encoded as a lacuna of a known number of lines</w:t>
      </w:r>
    </w:p>
    <w:p>
      <w:pPr>
        <w:pStyle w:val="Lista4"/>
      </w:pPr>
      <w:r>
        <w:t>or restart line numbering on each page, and use complex line numbers</w:t>
      </w:r>
    </w:p>
    <w:p>
      <w:pPr>
        <w:pStyle w:val="Lista3"/>
      </w:pPr>
      <w:r>
        <w:t xml:space="preserve">if the total number of lost lines is not known for certain </w:t>
      </w:r>
      <w:r>
        <w:rPr>
          <w:noProof/>
        </w:rPr>
        <w:t>(</w:t>
      </w:r>
      <w:r>
        <w:t>because there is uncertainty as to the number of lost pages, or to the number of lines per lost page), then depending on the general preference for your corpus</w:t>
      </w:r>
      <w:r>
        <w:rPr>
          <w:noProof/>
        </w:rPr>
        <w:t>(</w:t>
      </w:r>
      <w:r>
        <w:t>§</w:t>
      </w:r>
      <w:r>
        <w:fldChar w:fldCharType="begin"/>
      </w:r>
      <w:r>
        <w:instrText xml:space="preserve"> REF _Ref182228440 \r \h </w:instrText>
      </w:r>
      <w:r>
        <w:fldChar w:fldCharType="separate"/>
      </w:r>
      <w:r>
        <w:t>3.5.3</w:t>
      </w:r>
      <w:r>
        <w:fldChar w:fldCharType="end"/>
      </w:r>
      <w:r>
        <w:t>), you may</w:t>
      </w:r>
    </w:p>
    <w:p>
      <w:pPr>
        <w:pStyle w:val="Lista4"/>
      </w:pPr>
      <w:r>
        <w:t xml:space="preserve">either number lines consecutively, but starting from the first actually encoded </w:t>
      </w:r>
      <w:r>
        <w:rPr>
          <w:noProof/>
        </w:rPr>
        <w:t>(</w:t>
      </w:r>
      <w:r>
        <w:t xml:space="preserve">extant or reconstructed) line </w:t>
      </w:r>
      <w:r>
        <w:rPr>
          <w:noProof/>
        </w:rPr>
        <w:t>(</w:t>
      </w:r>
      <w:r>
        <w:t>and ignoring the lost lines)</w:t>
      </w:r>
    </w:p>
    <w:p>
      <w:pPr>
        <w:pStyle w:val="Lista4"/>
      </w:pPr>
      <w:r>
        <w:t>or restart line numbering on each page, and use complex line numbers</w:t>
      </w:r>
    </w:p>
    <w:p>
      <w:pPr>
        <w:pStyle w:val="Cmsor4"/>
      </w:pPr>
      <w:bookmarkStart w:id="575" w:name="_Ref149918878"/>
      <w:bookmarkStart w:id="576" w:name="_Toc183083820"/>
      <w:r>
        <w:t>Lost medial plates</w:t>
      </w:r>
      <w:bookmarkEnd w:id="575"/>
      <w:bookmarkEnd w:id="576"/>
    </w:p>
    <w:p>
      <w:pPr>
        <w:pStyle w:val="Lista"/>
      </w:pPr>
      <w:r>
        <w:t xml:space="preserve">@in a text with </w:t>
      </w:r>
      <w:r>
        <w:rPr>
          <w:b/>
          <w:bCs/>
        </w:rPr>
        <w:t>lost medial plate</w:t>
      </w:r>
      <w:r>
        <w:rPr>
          <w:b/>
          <w:bCs/>
          <w:noProof/>
        </w:rPr>
        <w:t>(</w:t>
      </w:r>
      <w:r>
        <w:rPr>
          <w:b/>
          <w:bCs/>
        </w:rPr>
        <w:t>s)</w:t>
      </w:r>
      <w:r>
        <w:t>,</w:t>
      </w:r>
    </w:p>
    <w:p>
      <w:pPr>
        <w:pStyle w:val="Lista2"/>
      </w:pPr>
      <w:r>
        <w:t>if the number of lost pages is known or can be confidently inferred,</w:t>
      </w:r>
    </w:p>
    <w:p>
      <w:pPr>
        <w:pStyle w:val="Lista3"/>
      </w:pPr>
      <w:r>
        <w:t xml:space="preserve">end any open block-level containers before the lacuna </w:t>
      </w:r>
      <w:r>
        <w:rPr>
          <w:noProof/>
        </w:rPr>
        <w:t>(</w:t>
      </w:r>
      <w:r>
        <w:t xml:space="preserve">using </w:t>
      </w:r>
      <w:r>
        <w:rPr>
          <w:rStyle w:val="Codeattribute"/>
        </w:rPr>
        <w:t>@part</w:t>
      </w:r>
      <w:r>
        <w:rPr>
          <w:rStyle w:val="Code"/>
        </w:rPr>
        <w:t>=</w:t>
      </w:r>
      <w:r>
        <w:rPr>
          <w:rStyle w:val="Codevalue"/>
        </w:rPr>
        <w:t>"I"</w:t>
      </w:r>
      <w:r>
        <w:t xml:space="preserve"> if applicable)</w:t>
      </w:r>
    </w:p>
    <w:p>
      <w:pPr>
        <w:pStyle w:val="Lista3"/>
      </w:pPr>
      <w:r>
        <w:t xml:space="preserve">open new block-level containers after the lacuna </w:t>
      </w:r>
      <w:r>
        <w:rPr>
          <w:noProof/>
        </w:rPr>
        <w:t>(</w:t>
      </w:r>
      <w:r>
        <w:t xml:space="preserve">using </w:t>
      </w:r>
      <w:r>
        <w:rPr>
          <w:rStyle w:val="Codeattribute"/>
        </w:rPr>
        <w:t>@part</w:t>
      </w:r>
      <w:r>
        <w:rPr>
          <w:rStyle w:val="Code"/>
        </w:rPr>
        <w:t>=</w:t>
      </w:r>
      <w:r>
        <w:rPr>
          <w:rStyle w:val="Codevalue"/>
        </w:rPr>
        <w:t>"F"</w:t>
      </w:r>
      <w:r>
        <w:t xml:space="preserve"> if applicable)</w:t>
      </w:r>
    </w:p>
    <w:p>
      <w:pPr>
        <w:pStyle w:val="Lista4"/>
      </w:pPr>
      <w:r>
        <w:t xml:space="preserve">for the sake of consistency, open the new container before the first extant </w:t>
      </w:r>
      <w:r>
        <w:rPr>
          <w:rStyle w:val="Code"/>
        </w:rPr>
        <w:t>&lt;pb/&gt;</w:t>
      </w:r>
      <w:r>
        <w:t xml:space="preserve"> element in the final part of the text</w:t>
      </w:r>
    </w:p>
    <w:p>
      <w:pPr>
        <w:pStyle w:val="Lista3"/>
      </w:pPr>
      <w:r>
        <w:t xml:space="preserve">outside the above block-level containers, reconstruct </w:t>
      </w:r>
      <w:r>
        <w:rPr>
          <w:rStyle w:val="Code"/>
        </w:rPr>
        <w:t>&lt;pb/&gt;</w:t>
      </w:r>
      <w:r>
        <w:t xml:space="preserve"> elements for each lost page </w:t>
      </w:r>
      <w:r>
        <w:rPr>
          <w:noProof/>
        </w:rPr>
        <w:t>(</w:t>
      </w:r>
      <w:r>
        <w:t>i.e. two per plate) regardless of whether they hold restored text or not</w:t>
      </w:r>
    </w:p>
    <w:p>
      <w:pPr>
        <w:pStyle w:val="Lista4"/>
      </w:pPr>
      <w:r>
        <w:t>populate each of these with a multiline lacuna of a known number of lines</w:t>
      </w:r>
    </w:p>
    <w:p>
      <w:pPr>
        <w:pStyle w:val="Lista3"/>
      </w:pPr>
      <w:r>
        <w:t xml:space="preserve">number all actually encoded </w:t>
      </w:r>
      <w:r>
        <w:rPr>
          <w:rStyle w:val="Code"/>
        </w:rPr>
        <w:t>&lt;lb/&gt;</w:t>
      </w:r>
      <w:r>
        <w:t xml:space="preserve"> elements</w:t>
      </w:r>
    </w:p>
    <w:p>
      <w:pPr>
        <w:pStyle w:val="Lista4"/>
      </w:pPr>
      <w:r>
        <w:t xml:space="preserve">if the number of lost lines per page is certain, you may number lines consecutively throughout your edition </w:t>
      </w:r>
      <w:r>
        <w:rPr>
          <w:noProof/>
        </w:rPr>
        <w:t>(</w:t>
      </w:r>
      <w:r>
        <w:t xml:space="preserve">in this case, mentally assign line numbers to the lost lines encoded as multiline lacunae, and after the lacuna, continue numbering the actually encoded </w:t>
      </w:r>
      <w:r>
        <w:rPr>
          <w:rStyle w:val="Code"/>
        </w:rPr>
        <w:t>&lt;lb/&gt;</w:t>
      </w:r>
      <w:r>
        <w:t xml:space="preserve"> elements with the next number)</w:t>
      </w:r>
    </w:p>
    <w:p>
      <w:pPr>
        <w:pStyle w:val="Lista5"/>
      </w:pPr>
      <w:r>
        <w:t xml:space="preserve">depending on corpus preferences, the option of restarting line numbering on each page </w:t>
      </w:r>
      <w:r>
        <w:rPr>
          <w:noProof/>
        </w:rPr>
        <w:t>(</w:t>
      </w:r>
      <w:r>
        <w:t>and using complex line numbers) is of course available even if the number of lost lines is certain</w:t>
      </w:r>
    </w:p>
    <w:p>
      <w:pPr>
        <w:pStyle w:val="Lista4"/>
      </w:pPr>
      <w:r>
        <w:t xml:space="preserve">if the number of lost lines per page is uncertain or unknown, you must restart line numbering on each page </w:t>
      </w:r>
      <w:r>
        <w:rPr>
          <w:noProof/>
        </w:rPr>
        <w:t>(</w:t>
      </w:r>
      <w:r>
        <w:t>and use complex line numbers) even if the general preferences for your corpus dictate otherwise</w:t>
      </w:r>
    </w:p>
    <w:p>
      <w:pPr>
        <w:pStyle w:val="Lista5"/>
      </w:pPr>
      <w:r>
        <w:t xml:space="preserve">note that if the last line of a lost medial page contains restored text and is preceded by an unknown or approximate number of lost lines, the number of that reconstructed line should be 1 in this numbering scheme </w:t>
      </w:r>
      <w:r>
        <w:rPr>
          <w:noProof/>
        </w:rPr>
        <w:t>(</w:t>
      </w:r>
      <w:r>
        <w:t xml:space="preserve">because it is the first actually encoded </w:t>
      </w:r>
      <w:r>
        <w:rPr>
          <w:rStyle w:val="Code"/>
        </w:rPr>
        <w:t>&lt;lb/&gt;</w:t>
      </w:r>
      <w:r>
        <w:t xml:space="preserve"> element on that page)</w:t>
      </w:r>
    </w:p>
    <w:p>
      <w:pPr>
        <w:pStyle w:val="Lista3"/>
      </w:pPr>
      <w:r>
        <w:t xml:space="preserve">see Case study 2B in </w:t>
      </w:r>
      <w:r>
        <w:fldChar w:fldCharType="begin"/>
      </w:r>
      <w:r>
        <w:instrText xml:space="preserve"> REF _Ref43985466 \w \h  \* MERGEFORMAT </w:instrText>
      </w:r>
      <w:r>
        <w:fldChar w:fldCharType="separate"/>
      </w:r>
      <w:r>
        <w:t>Appendix C</w:t>
      </w:r>
      <w:r>
        <w:fldChar w:fldCharType="end"/>
      </w:r>
      <w:r>
        <w:t xml:space="preserve"> for an illustration of the encoding of a reconstructed medial plate</w:t>
      </w:r>
    </w:p>
    <w:p>
      <w:pPr>
        <w:pStyle w:val="Lista2"/>
      </w:pPr>
      <w:r>
        <w:t xml:space="preserve">if the total number of lost medial pages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 §</w:t>
      </w:r>
      <w:r>
        <w:fldChar w:fldCharType="begin"/>
      </w:r>
      <w:r>
        <w:instrText xml:space="preserve"> REF _Ref43981711 \w \h  \* MERGEFORMAT </w:instrText>
      </w:r>
      <w:r>
        <w:fldChar w:fldCharType="separate"/>
      </w:r>
      <w:r>
        <w:t>5.4.7</w:t>
      </w:r>
      <w:r>
        <w:fldChar w:fldCharType="end"/>
      </w:r>
      <w:r>
        <w:t>) to eliminate difficulties with page and line numbering</w:t>
      </w:r>
    </w:p>
    <w:p>
      <w:pPr>
        <w:pStyle w:val="Lista3"/>
      </w:pPr>
      <w:r>
        <w:t>within each textpart, encode the relevant pages exactly as prescribed above for lost final and initial plates respectively</w:t>
      </w:r>
    </w:p>
    <w:p>
      <w:pPr>
        <w:pStyle w:val="Lista3"/>
      </w:pPr>
      <w:r>
        <w:t>do not reconstruct any page or line beginnings believed or known to be lost, except when you find it essential to include a restoration in your edition that requires these</w:t>
      </w:r>
    </w:p>
    <w:p>
      <w:pPr>
        <w:pStyle w:val="Lista3"/>
      </w:pPr>
      <w:r>
        <w:t>in the second textpart, restart page and line numbering</w:t>
      </w:r>
    </w:p>
    <w:p>
      <w:pPr>
        <w:pStyle w:val="Lista3"/>
      </w:pPr>
      <w:r>
        <w:t xml:space="preserve">see Case study 2C in </w:t>
      </w:r>
      <w:r>
        <w:fldChar w:fldCharType="begin"/>
      </w:r>
      <w:r>
        <w:instrText xml:space="preserve"> REF _Ref43985466 \w \h  \* MERGEFORMAT </w:instrText>
      </w:r>
      <w:r>
        <w:fldChar w:fldCharType="separate"/>
      </w:r>
      <w:r>
        <w:t>Appendix C</w:t>
      </w:r>
      <w:r>
        <w:fldChar w:fldCharType="end"/>
      </w:r>
      <w:r>
        <w:t xml:space="preserve"> for an illustration of the encoding of a missing medial plate with textpart divisions</w:t>
      </w:r>
    </w:p>
    <w:p>
      <w:pPr>
        <w:pStyle w:val="Cmsor3"/>
      </w:pPr>
      <w:bookmarkStart w:id="577" w:name="_m2k3hdqjm9zb" w:colFirst="0" w:colLast="0"/>
      <w:bookmarkStart w:id="578" w:name="_Toc183083821"/>
      <w:bookmarkEnd w:id="577"/>
      <w:r>
        <w:t>Fractured inscriptions</w:t>
      </w:r>
      <w:bookmarkEnd w:id="578"/>
    </w:p>
    <w:p>
      <w:r>
        <w:t>@@@integrate this into the new §</w:t>
      </w:r>
      <w:r>
        <w:fldChar w:fldCharType="begin"/>
      </w:r>
      <w:r>
        <w:instrText xml:space="preserve"> REF _Ref182815850 \r \h </w:instrText>
      </w:r>
      <w:r>
        <w:fldChar w:fldCharType="separate"/>
      </w:r>
      <w:r>
        <w:t>3.7</w:t>
      </w:r>
      <w:r>
        <w:fldChar w:fldCharType="end"/>
      </w:r>
      <w:r>
        <w:t>, perhaps keep a “lost fragments” here?</w:t>
      </w:r>
    </w:p>
    <w:p>
      <w:pPr>
        <w:pStyle w:val="Lista"/>
      </w:pPr>
      <w:r>
        <w:lastRenderedPageBreak/>
        <w:t xml:space="preserve">when an initial, medial or final fragment of an inscription is lost, the general guidelines for massive lacunae apply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t>inscriptions consisting of only one extant fragment need no markup for partitions</w:t>
      </w:r>
    </w:p>
    <w:p>
      <w:pPr>
        <w:pStyle w:val="Lista"/>
      </w:pPr>
      <w:r>
        <w:t xml:space="preserve">inscriptions with two or more extant fragments need to be encoded differently depending on whether the fragments can be connected </w:t>
      </w:r>
      <w:r>
        <w:rPr>
          <w:noProof/>
        </w:rPr>
        <w:t>(</w:t>
      </w:r>
      <w:r>
        <w:t>with the help of the extant text, through a restoration of at least some of the lost text, or through a reconstruction of the extrinsic structure)</w:t>
      </w:r>
    </w:p>
    <w:p>
      <w:pPr>
        <w:pStyle w:val="Lista"/>
      </w:pPr>
      <w:r>
        <w:t xml:space="preserve">if </w:t>
      </w:r>
      <w:r>
        <w:rPr>
          <w:b/>
          <w:bCs/>
        </w:rPr>
        <w:t xml:space="preserve">fragments are connected by </w:t>
      </w:r>
      <w:r>
        <w:t xml:space="preserve">one or more lines of extant or restored </w:t>
      </w:r>
      <w:r>
        <w:rPr>
          <w:b/>
          <w:bCs/>
        </w:rPr>
        <w:t>text</w:t>
      </w:r>
      <w:r>
        <w:t xml:space="preserve"> running across them, then they can be edited without resorting to textpart divisions</w:t>
      </w:r>
    </w:p>
    <w:p>
      <w:pPr>
        <w:pStyle w:val="Lista2"/>
      </w:pPr>
      <w:r>
        <w:t xml:space="preserve">it is recommended that you encode the boundaries of such fragments using gridlike partitions </w:t>
      </w:r>
      <w:r>
        <w:rPr>
          <w:noProof/>
        </w:rPr>
        <w:t>(</w:t>
      </w:r>
      <w:r>
        <w:t>@add ref depending on where this ends up)</w:t>
      </w:r>
    </w:p>
    <w:p>
      <w:pPr>
        <w:pStyle w:val="Lista2"/>
      </w:pPr>
      <w:r>
        <w:t>when encoding gridlike partitions, lacunae resulting from weathering at the fractured edges or from the loss of one or more fragments may be joined to either adjacent segment</w:t>
      </w:r>
    </w:p>
    <w:p>
      <w:pPr>
        <w:pStyle w:val="Lista3"/>
      </w:pPr>
      <w:r>
        <w:t>but when lacunae are partially restored in such a case, it is preferable to join each restoration to the fragment whose surviving text serves as the basis of the restoration</w:t>
      </w:r>
    </w:p>
    <w:p>
      <w:pPr>
        <w:pStyle w:val="Lista2"/>
      </w:pPr>
      <w:r>
        <w:t xml:space="preserve">the same method is applicable if no extant or restored text connects the fragments, but the number of lines lost between them can be confidently estimated </w:t>
      </w:r>
      <w:r>
        <w:rPr>
          <w:noProof/>
        </w:rPr>
        <w:t>(</w:t>
      </w:r>
      <w:r>
        <w:t>for instance on the basis of metre and content)</w:t>
      </w:r>
    </w:p>
    <w:p>
      <w:pPr>
        <w:pStyle w:val="Lista"/>
      </w:pPr>
      <w:r>
        <w:t xml:space="preserve">if </w:t>
      </w:r>
      <w:r>
        <w:rPr>
          <w:b/>
          <w:bCs/>
        </w:rPr>
        <w:t>no</w:t>
      </w:r>
      <w:r>
        <w:t xml:space="preserve"> extant or restored </w:t>
      </w:r>
      <w:r>
        <w:rPr>
          <w:b/>
          <w:bCs/>
        </w:rPr>
        <w:t>text connects</w:t>
      </w:r>
      <w:r>
        <w:t xml:space="preserve"> some </w:t>
      </w:r>
      <w:r>
        <w:rPr>
          <w:b/>
          <w:bCs/>
        </w:rPr>
        <w:t>fragments</w:t>
      </w:r>
      <w:r>
        <w:t>, but it is possible to deduce their reading order and to confidently estimate the number of lines lost between them, then the above method is applicable with the following additional considerations</w:t>
      </w:r>
    </w:p>
    <w:p>
      <w:pPr>
        <w:pStyle w:val="Lista2"/>
      </w:pPr>
      <w:r>
        <w:t>if the number of lost lines is more than zero, the lacuna must be encoded as a gap extending over a known number of lines</w:t>
      </w:r>
    </w:p>
    <w:p>
      <w:pPr>
        <w:pStyle w:val="Lista3"/>
      </w:pPr>
      <w:r>
        <w:t xml:space="preserve">even in this case, the fragments shall be encoded as gridlike partitions </w:t>
      </w:r>
      <w:r>
        <w:rPr>
          <w:noProof/>
        </w:rPr>
        <w:t>(</w:t>
      </w:r>
      <w:r>
        <w:t>if at all), not as pagelike partitions</w:t>
      </w:r>
    </w:p>
    <w:p>
      <w:pPr>
        <w:pStyle w:val="Lista2"/>
      </w:pPr>
      <w:r>
        <w:t xml:space="preserve">if the number of lost lines is zero </w:t>
      </w:r>
      <w:r>
        <w:rPr>
          <w:noProof/>
        </w:rPr>
        <w:t>(</w:t>
      </w:r>
      <w:r>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pPr>
        <w:pStyle w:val="Lista"/>
      </w:pPr>
      <w:r>
        <w:t xml:space="preserve">if </w:t>
      </w:r>
      <w:r>
        <w:rPr>
          <w:b/>
          <w:bCs/>
        </w:rPr>
        <w:t>nothing</w:t>
      </w:r>
      <w:r>
        <w:t xml:space="preserve"> extant or restored </w:t>
      </w:r>
      <w:r>
        <w:rPr>
          <w:b/>
          <w:bCs/>
        </w:rPr>
        <w:t>connects</w:t>
      </w:r>
      <w:r>
        <w:t xml:space="preserve"> some </w:t>
      </w:r>
      <w:r>
        <w:rPr>
          <w:b/>
          <w:bCs/>
        </w:rPr>
        <w:t>fragments</w:t>
      </w:r>
      <w:r>
        <w:t xml:space="preserve">, and thus the number of lines lost between them is uncertain and even their reading order may be doubtful, then they must be encoded as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and </w:t>
      </w:r>
      <w:r>
        <w:fldChar w:fldCharType="begin"/>
      </w:r>
      <w:r>
        <w:instrText xml:space="preserve"> REF _Ref44077741 \h  \* MERGEFORMAT </w:instrText>
      </w:r>
      <w:r>
        <w:fldChar w:fldCharType="separate"/>
      </w:r>
      <w:r>
        <w:t xml:space="preserve">Example </w:t>
      </w:r>
      <w:r>
        <w:rPr>
          <w:noProof/>
        </w:rPr>
        <w:t>3.2.1.A</w:t>
      </w:r>
      <w:r>
        <w:fldChar w:fldCharType="end"/>
      </w:r>
      <w:r>
        <w:t>)</w:t>
      </w:r>
    </w:p>
    <w:p>
      <w:pPr>
        <w:pStyle w:val="Lista2"/>
      </w:pPr>
      <w:r>
        <w:t xml:space="preserve">the corresponding textpart divisions shall follow one another in the </w:t>
      </w:r>
      <w:r>
        <w:rPr>
          <w:noProof/>
        </w:rPr>
        <w:t>(</w:t>
      </w:r>
      <w:r>
        <w:t>presumable) order in which they appeared in the original</w:t>
      </w:r>
    </w:p>
    <w:p>
      <w:pPr>
        <w:pStyle w:val="Lista2"/>
      </w:pPr>
      <w:r>
        <w:t>lacunae shall not be encoded for any text between the surviving fragments</w:t>
      </w:r>
    </w:p>
    <w:p>
      <w:pPr>
        <w:pStyle w:val="Lista2"/>
      </w:pPr>
      <w:r>
        <w:t>restorations shall be encoded attached to the fragment which serves as the basis of restoration</w:t>
      </w:r>
    </w:p>
    <w:p>
      <w:pPr>
        <w:pStyle w:val="Lista2"/>
      </w:pPr>
      <w:r>
        <w:t>the same method is applicable if parts of the same original line may be preserved on several fragments, but the original structure cannot be reconstructed as a gridlike partition</w:t>
      </w:r>
    </w:p>
    <w:p>
      <w:pPr>
        <w:pStyle w:val="Cmsor2"/>
      </w:pPr>
      <w:bookmarkStart w:id="579" w:name="_v1clk7602zin" w:colFirst="0" w:colLast="0"/>
      <w:bookmarkStart w:id="580" w:name="_Ref43984912"/>
      <w:bookmarkStart w:id="581" w:name="_Toc183083822"/>
      <w:bookmarkStart w:id="582" w:name="_Ref43978565"/>
      <w:bookmarkEnd w:id="579"/>
      <w:r>
        <w:t>Restoring lacunae</w:t>
      </w:r>
      <w:bookmarkEnd w:id="580"/>
      <w:bookmarkEnd w:id="581"/>
    </w:p>
    <w:p>
      <w:pPr>
        <w:pStyle w:val="Cmsor3"/>
      </w:pPr>
      <w:bookmarkStart w:id="583" w:name="_ck6yxgbwhraw" w:colFirst="0" w:colLast="0"/>
      <w:bookmarkStart w:id="584" w:name="_Toc183083823"/>
      <w:bookmarkEnd w:id="583"/>
      <w:r>
        <w:t>Marking up restored text</w:t>
      </w:r>
      <w:bookmarkEnd w:id="584"/>
    </w:p>
    <w:p>
      <w:pPr>
        <w:pStyle w:val="Lista"/>
      </w:pPr>
      <w:r>
        <w:t xml:space="preserve">where you as editor restore parts of the text that can no longer be made out in the original, the restored segments must be wrapped in the element </w:t>
      </w:r>
      <w:r>
        <w:rPr>
          <w:rStyle w:val="Code"/>
        </w:rPr>
        <w:t>&lt;supplied&gt;</w:t>
      </w:r>
      <w:r>
        <w:t xml:space="preserve">, normally using </w:t>
      </w:r>
      <w:r>
        <w:rPr>
          <w:rStyle w:val="Codevalue"/>
        </w:rPr>
        <w:t>"lost"</w:t>
      </w:r>
      <w:r>
        <w:t xml:space="preserve"> as the value of </w:t>
      </w:r>
      <w:r>
        <w:rPr>
          <w:rStyle w:val="Codeattribute"/>
        </w:rPr>
        <w:t>@reason</w:t>
      </w:r>
    </w:p>
    <w:p>
      <w:pPr>
        <w:pStyle w:val="Lista2"/>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sodra</w:t>
      </w:r>
      <w:r>
        <w:rPr>
          <w:rStyle w:val="Code"/>
        </w:rPr>
        <w:t>&lt;/supplied&gt;</w:t>
      </w:r>
      <w:r>
        <w:rPr>
          <w:rStyle w:val="Codetext"/>
        </w:rPr>
        <w:t>ṅgaḥ soparikaro</w:t>
      </w:r>
    </w:p>
    <w:p>
      <w:pPr>
        <w:pStyle w:val="Lista"/>
      </w:pPr>
      <w:r>
        <w:t xml:space="preserve">instead of </w:t>
      </w:r>
      <w:r>
        <w:rPr>
          <w:rStyle w:val="Codevalue"/>
        </w:rPr>
        <w:t>"lost"</w:t>
      </w:r>
      <w:r>
        <w:t xml:space="preserve">, you may use the value </w:t>
      </w:r>
      <w:r>
        <w:rPr>
          <w:rStyle w:val="Codevalue"/>
        </w:rPr>
        <w:t>"undefined"</w:t>
      </w:r>
      <w:r>
        <w:t xml:space="preserve"> for </w:t>
      </w:r>
      <w:r>
        <w:rPr>
          <w:rStyle w:val="Codeattribute"/>
        </w:rPr>
        <w:t>@reason</w:t>
      </w:r>
      <w:r>
        <w:t xml:space="preserve"> if and only if</w:t>
      </w:r>
    </w:p>
    <w:p>
      <w:pPr>
        <w:pStyle w:val="Lista2"/>
      </w:pPr>
      <w:r>
        <w:t>you are encoding your digital edition (or an apparatus reading) from a printed edition without access to the original inscription or a visual representation of it</w:t>
      </w:r>
    </w:p>
    <w:p>
      <w:pPr>
        <w:pStyle w:val="Lista2"/>
      </w:pPr>
      <w:r>
        <w:rPr>
          <w:rStyle w:val="Foreign"/>
        </w:rPr>
        <w:t>and</w:t>
      </w:r>
      <w:r>
        <w:t xml:space="preserve"> the previous editor gives no indication whether the supplied text was omitted </w:t>
      </w:r>
      <w:r>
        <w:rPr>
          <w:noProof/>
        </w:rPr>
        <w:t>(</w:t>
      </w:r>
      <w:r>
        <w:t>for which see §</w:t>
      </w:r>
      <w:r>
        <w:fldChar w:fldCharType="begin"/>
      </w:r>
      <w:r>
        <w:instrText xml:space="preserve"> REF _Ref43988316 \w \h  \* MERGEFORMAT </w:instrText>
      </w:r>
      <w:r>
        <w:fldChar w:fldCharType="separate"/>
      </w:r>
      <w:r>
        <w:t>6.2.4</w:t>
      </w:r>
      <w:r>
        <w:fldChar w:fldCharType="end"/>
      </w:r>
      <w:r>
        <w:t>) or lost</w:t>
      </w:r>
    </w:p>
    <w:p>
      <w:pPr>
        <w:pStyle w:val="Lista2"/>
      </w:pPr>
      <w:r>
        <w:rPr>
          <w:rStyle w:val="Foreign"/>
        </w:rPr>
        <w:lastRenderedPageBreak/>
        <w:t>and</w:t>
      </w:r>
      <w:r>
        <w:t xml:space="preserve"> you cannot make a reasonable guess as to which of these was the case when the previous editor did their work</w:t>
      </w:r>
    </w:p>
    <w:p>
      <w:pPr>
        <w:pStyle w:val="Lista"/>
      </w:pPr>
      <w:r>
        <w:t>bear in mind that, as discussed in §</w:t>
      </w:r>
      <w:r>
        <w:fldChar w:fldCharType="begin"/>
      </w:r>
      <w:r>
        <w:instrText xml:space="preserve"> REF _Ref43988606 \w \h  \* MERGEFORMAT </w:instrText>
      </w:r>
      <w:r>
        <w:fldChar w:fldCharType="separate"/>
      </w:r>
      <w:r>
        <w:t>5.1</w:t>
      </w:r>
      <w:r>
        <w:fldChar w:fldCharType="end"/>
      </w:r>
      <w:r>
        <w:t xml:space="preserve">, restoration with </w:t>
      </w:r>
      <w:r>
        <w:rPr>
          <w:rStyle w:val="Code"/>
        </w:rPr>
        <w:t>&lt;supplied&gt;</w:t>
      </w:r>
      <w:r>
        <w:t xml:space="preserve"> is for cases where the basis of restoration is solely the </w:t>
      </w:r>
      <w:r>
        <w:rPr>
          <w:noProof/>
        </w:rPr>
        <w:t>(</w:t>
      </w:r>
      <w:r>
        <w:t>immediate or wider) context</w:t>
      </w:r>
    </w:p>
    <w:p>
      <w:pPr>
        <w:pStyle w:val="Lista2"/>
      </w:pPr>
      <w:r>
        <w:t xml:space="preserve">conversely, if vestiges of text can be made out to a degree sufficient to corroborate a restoration, then </w:t>
      </w:r>
      <w:r>
        <w:rPr>
          <w:noProof/>
        </w:rPr>
        <w:t>(</w:t>
      </w:r>
      <w:r>
        <w:t xml:space="preserve">regardless of how scant these vestiges are) the text should be treated as an unclear reading rather than a restoration </w:t>
      </w:r>
      <w:r>
        <w:rPr>
          <w:noProof/>
        </w:rPr>
        <w:t>(</w:t>
      </w:r>
      <w:r>
        <w:t>see also §</w:t>
      </w:r>
      <w:r>
        <w:fldChar w:fldCharType="begin"/>
      </w:r>
      <w:r>
        <w:instrText xml:space="preserve"> REF _Ref43988606 \w \h  \* MERGEFORMAT </w:instrText>
      </w:r>
      <w:r>
        <w:fldChar w:fldCharType="separate"/>
      </w:r>
      <w:r>
        <w:t>5.1</w:t>
      </w:r>
      <w:r>
        <w:fldChar w:fldCharType="end"/>
      </w:r>
      <w:r>
        <w:t>)</w:t>
      </w:r>
    </w:p>
    <w:p>
      <w:pPr>
        <w:pStyle w:val="Lista3"/>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&lt;/supplied&gt;&lt;unclear&gt;</w:t>
      </w:r>
      <w:r>
        <w:rPr>
          <w:rStyle w:val="Codetext"/>
        </w:rPr>
        <w:t>bhiḥ</w:t>
      </w:r>
      <w:r>
        <w:rPr>
          <w:rStyle w:val="Code"/>
        </w:rPr>
        <w:t>&lt;/unclear&gt;</w:t>
      </w:r>
      <w:r>
        <w:rPr>
          <w:rStyle w:val="Codetext"/>
        </w:rPr>
        <w:t xml:space="preserve"> saha pacyate</w:t>
      </w:r>
      <w:r>
        <w:t xml:space="preserve"> </w:t>
      </w:r>
      <w:r>
        <w:rPr>
          <w:noProof/>
        </w:rPr>
        <w:t>(</w:t>
      </w:r>
      <w:r>
        <w:t xml:space="preserve">where vestiges give some confirmation for </w:t>
      </w:r>
      <w:r>
        <w:rPr>
          <w:rStyle w:val="Foreign"/>
        </w:rPr>
        <w:t>bhiḥ</w:t>
      </w:r>
      <w:r>
        <w:t xml:space="preserve">, whereas </w:t>
      </w:r>
      <w:r>
        <w:rPr>
          <w:rStyle w:val="Foreign"/>
        </w:rPr>
        <w:t>pitr̥</w:t>
      </w:r>
      <w:r>
        <w:t xml:space="preserve"> is wholly gone)</w:t>
      </w:r>
    </w:p>
    <w:p>
      <w:pPr>
        <w:pStyle w:val="Lista"/>
      </w:pPr>
      <w:r>
        <w:t xml:space="preserve">the element </w:t>
      </w:r>
      <w:r>
        <w:rPr>
          <w:rStyle w:val="Code"/>
        </w:rPr>
        <w:t>&lt;gap/&gt;</w:t>
      </w:r>
      <w:r>
        <w:t xml:space="preserve"> must not be used for a restored lacuna:</w:t>
      </w:r>
    </w:p>
    <w:p>
      <w:pPr>
        <w:pStyle w:val="Lista2"/>
      </w:pPr>
      <w:r>
        <w:t xml:space="preserve">from a text-encoding point of view, </w:t>
      </w:r>
      <w:r>
        <w:rPr>
          <w:rStyle w:val="Code"/>
        </w:rPr>
        <w:t>&lt;supplied&gt;</w:t>
      </w:r>
      <w:r>
        <w:t xml:space="preserve"> marks a stretch of text as a restoration, while </w:t>
      </w:r>
      <w:r>
        <w:rPr>
          <w:rStyle w:val="Code"/>
        </w:rPr>
        <w:t>&lt;gap/&gt;</w:t>
      </w:r>
      <w:r>
        <w:t xml:space="preserve"> stands for an absence of text </w:t>
      </w:r>
      <w:r>
        <w:rPr>
          <w:rStyle w:val="Foreign"/>
        </w:rPr>
        <w:t>in the edition</w:t>
      </w:r>
      <w:r>
        <w:t xml:space="preserve">, and not for a lacuna </w:t>
      </w:r>
      <w:r>
        <w:rPr>
          <w:rStyle w:val="Foreign"/>
        </w:rPr>
        <w:t>on the support</w:t>
      </w:r>
    </w:p>
    <w:p>
      <w:pPr>
        <w:pStyle w:val="Lista2"/>
      </w:pPr>
      <w:r>
        <w:t xml:space="preserve">in partially restored lacunae, </w:t>
      </w:r>
      <w:r>
        <w:rPr>
          <w:rStyle w:val="Code"/>
        </w:rPr>
        <w:t>&lt;supplied&gt;</w:t>
      </w:r>
      <w:r>
        <w:t xml:space="preserve"> and </w:t>
      </w:r>
      <w:r>
        <w:rPr>
          <w:rStyle w:val="Code"/>
        </w:rPr>
        <w:t>&lt;gap/&gt;</w:t>
      </w:r>
      <w:r>
        <w:t xml:space="preserve"> must, of course, be used side by side</w:t>
      </w:r>
    </w:p>
    <w:p>
      <w:pPr>
        <w:pStyle w:val="Lista"/>
      </w:pPr>
      <w:r>
        <w:t>restored text must, like extant text, be marked up for extrinsic and intrinsic structure</w:t>
      </w:r>
    </w:p>
    <w:p>
      <w:pPr>
        <w:pStyle w:val="Lista2"/>
      </w:pPr>
      <w:r>
        <w:t xml:space="preserve">however, structural markup </w:t>
      </w:r>
      <w:r>
        <w:rPr>
          <w:noProof/>
        </w:rPr>
        <w:t>(</w:t>
      </w:r>
      <w:r>
        <w:t xml:space="preserve">including both containers and empty elements) must never be inside the </w:t>
      </w:r>
      <w:r>
        <w:rPr>
          <w:rStyle w:val="Code"/>
        </w:rPr>
        <w:t>&lt;supplied&gt;</w:t>
      </w:r>
      <w:r>
        <w:t xml:space="preserve"> tag</w:t>
      </w:r>
    </w:p>
    <w:p>
      <w:pPr>
        <w:pStyle w:val="Lista2"/>
      </w:pPr>
      <w:r>
        <w:t xml:space="preserve">therefore, some longer restorations will need to be split up into several </w:t>
      </w:r>
      <w:r>
        <w:rPr>
          <w:rStyle w:val="Code"/>
        </w:rPr>
        <w:t>&lt;supplied&gt;</w:t>
      </w:r>
      <w:r>
        <w:t xml:space="preserve"> elements</w:t>
      </w:r>
    </w:p>
    <w:p>
      <w:pPr>
        <w:pStyle w:val="Lista"/>
      </w:pPr>
      <w:r>
        <w:t xml:space="preserve">in addition to the mandatory attribute </w:t>
      </w:r>
      <w:r>
        <w:rPr>
          <w:rStyle w:val="Codeattribute"/>
        </w:rPr>
        <w:t>@reason</w:t>
      </w:r>
      <w:r>
        <w:t xml:space="preserve">, the optional attribute </w:t>
      </w:r>
      <w:r>
        <w:rPr>
          <w:rStyle w:val="Codeattribute"/>
        </w:rPr>
        <w:t>@cert</w:t>
      </w:r>
      <w:r>
        <w:t xml:space="preserve"> with the value </w:t>
      </w:r>
      <w:r>
        <w:rPr>
          <w:rStyle w:val="Codevalue"/>
        </w:rPr>
        <w:t>"low"</w:t>
      </w:r>
      <w:r>
        <w:t xml:space="preserve"> may be added to indicate a </w:t>
      </w:r>
      <w:r>
        <w:rPr>
          <w:b/>
          <w:bCs/>
        </w:rPr>
        <w:t>tentative restoration</w:t>
      </w:r>
      <w:r>
        <w:t xml:space="preserve">, where different restorations </w:t>
      </w:r>
      <w:r>
        <w:rPr>
          <w:noProof/>
        </w:rPr>
        <w:t>(</w:t>
      </w:r>
      <w:r>
        <w:t>of a similar or a different ultimate meaning) may be feasible</w:t>
      </w:r>
    </w:p>
    <w:p>
      <w:pPr>
        <w:pStyle w:val="Lista2"/>
      </w:pPr>
      <w:r>
        <w:t xml:space="preserve">e.g. </w:t>
      </w:r>
      <w:r>
        <w:rPr>
          <w:rStyle w:val="Codetext"/>
        </w:rPr>
        <w:t xml:space="preserve">nirodha-parimokṣa-śīghram iva pāṇḍu gāṅgaṁ </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payaḥ</w:t>
      </w:r>
      <w:r>
        <w:rPr>
          <w:rStyle w:val="Code"/>
        </w:rPr>
        <w:t>&lt;/supplied&gt;</w:t>
      </w:r>
    </w:p>
    <w:p>
      <w:pPr>
        <w:pStyle w:val="Cmsor3"/>
      </w:pPr>
      <w:bookmarkStart w:id="585" w:name="_1tkql41gk7ns" w:colFirst="0" w:colLast="0"/>
      <w:bookmarkStart w:id="586" w:name="_Toc183083824"/>
      <w:bookmarkEnd w:id="585"/>
      <w:r>
        <w:t>The basis of restoration</w:t>
      </w:r>
      <w:bookmarkEnd w:id="586"/>
    </w:p>
    <w:p>
      <w:pPr>
        <w:pStyle w:val="Lista"/>
      </w:pPr>
      <w:r>
        <w:t>by default, restoration will be assumed to be conjectural</w:t>
      </w:r>
    </w:p>
    <w:p>
      <w:pPr>
        <w:pStyle w:val="Lista2"/>
      </w:pPr>
      <w:r>
        <w:t>conjectural restoration thus needs no explicit encoding beyond that outlined above</w:t>
      </w:r>
    </w:p>
    <w:p>
      <w:pPr>
        <w:pStyle w:val="Lista"/>
      </w:pPr>
      <w:r>
        <w:t xml:space="preserve">the attribute </w:t>
      </w:r>
      <w:r>
        <w:rPr>
          <w:rStyle w:val="Codeattribute"/>
        </w:rPr>
        <w:t>@evidence</w:t>
      </w:r>
      <w:r>
        <w:t xml:space="preserve"> may be added to </w:t>
      </w:r>
      <w:r>
        <w:rPr>
          <w:rStyle w:val="Code"/>
        </w:rPr>
        <w:t>&lt;supplied&gt;</w:t>
      </w:r>
      <w:r>
        <w:t xml:space="preserve"> to indicate a restoration based on something other than conjecture, with the following permitted values:</w:t>
      </w:r>
    </w:p>
    <w:p>
      <w:pPr>
        <w:pStyle w:val="Lista2"/>
      </w:pPr>
      <w:r>
        <w:rPr>
          <w:rStyle w:val="Codevalue"/>
        </w:rPr>
        <w:t>"parallel"</w:t>
      </w:r>
      <w:r>
        <w:t xml:space="preserve"> - restoration on the basis of one or more parallel texts</w:t>
      </w:r>
    </w:p>
    <w:p>
      <w:pPr>
        <w:pStyle w:val="Lista3"/>
      </w:pPr>
      <w:r>
        <w:t>in standard EpiDoc usage, this means a parallel specimen of a text as a whole, but in our usage, it can be expanded to epigraphic parallels of certain segments of a text, such as:</w:t>
      </w:r>
    </w:p>
    <w:p>
      <w:pPr>
        <w:pStyle w:val="Lista4"/>
      </w:pPr>
      <w:r>
        <w:t xml:space="preserve">a genealogy found in </w:t>
      </w:r>
      <w:r>
        <w:rPr>
          <w:noProof/>
        </w:rPr>
        <w:t>(</w:t>
      </w:r>
      <w:r>
        <w:t>nearly) identical form in many copper plates or seals of a dynasty</w:t>
      </w:r>
    </w:p>
    <w:p>
      <w:pPr>
        <w:pStyle w:val="Lista4"/>
      </w:pPr>
      <w:r>
        <w:t>a repeatedly used standard title of a ruler</w:t>
      </w:r>
    </w:p>
    <w:p>
      <w:pPr>
        <w:pStyle w:val="Lista4"/>
      </w:pPr>
      <w:r>
        <w:t>a stanza found in more than one instance in your corpus</w:t>
      </w:r>
    </w:p>
    <w:p>
      <w:pPr>
        <w:pStyle w:val="Lista3"/>
      </w:pPr>
      <w:r>
        <w:t>if your edition includes a restoration of this type, the parallel text</w:t>
      </w:r>
      <w:r>
        <w:rPr>
          <w:noProof/>
        </w:rPr>
        <w:t>(</w:t>
      </w:r>
      <w:r>
        <w:t>s) used as evidence should be identified in the commentary to your edition</w:t>
      </w:r>
    </w:p>
    <w:p>
      <w:pPr>
        <w:pStyle w:val="Lista4"/>
      </w:pPr>
      <w:r>
        <w:t xml:space="preserve">such identification shall be in a human-readable form, but if the parallel text already has an ID in the DHARMABase, then this ID should be mentioned </w:t>
      </w:r>
      <w:r>
        <w:rPr>
          <w:noProof/>
        </w:rPr>
        <w:t>(</w:t>
      </w:r>
      <w:r>
        <w:t>and may be encoded as a reference, see §</w:t>
      </w:r>
      <w:r>
        <w:fldChar w:fldCharType="begin"/>
      </w:r>
      <w:r>
        <w:instrText xml:space="preserve"> REF _Ref148531705 \r \h </w:instrText>
      </w:r>
      <w:r>
        <w:fldChar w:fldCharType="separate"/>
      </w:r>
      <w:r>
        <w:t>10.4.6</w:t>
      </w:r>
      <w:r>
        <w:fldChar w:fldCharType="end"/>
      </w:r>
      <w:r>
        <w:t>)</w:t>
      </w:r>
    </w:p>
    <w:p>
      <w:pPr>
        <w:pStyle w:val="Lista2"/>
      </w:pPr>
      <w:r>
        <w:rPr>
          <w:rStyle w:val="Codevalue"/>
        </w:rPr>
        <w:t>"previouseditor"</w:t>
      </w:r>
      <w:r>
        <w:t xml:space="preserve"> - text that has been read by a previous editor of the inscription, but which is no longer possible to make out at present</w:t>
      </w:r>
    </w:p>
    <w:p>
      <w:pPr>
        <w:pStyle w:val="Lista3"/>
      </w:pPr>
      <w:r>
        <w:t xml:space="preserve">note that there is no facility to distinguish between multiple previous editors within this tag; if such a distinction is necessary, it shall be made in the apparatus attached to your edition </w:t>
      </w:r>
      <w:r>
        <w:rPr>
          <w:noProof/>
        </w:rPr>
        <w:t>(</w:t>
      </w:r>
      <w:r>
        <w:t>§</w:t>
      </w:r>
      <w:r>
        <w:fldChar w:fldCharType="begin"/>
      </w:r>
      <w:r>
        <w:instrText xml:space="preserve"> REF _Ref43978773 \w \h  \* MERGEFORMAT </w:instrText>
      </w:r>
      <w:r>
        <w:fldChar w:fldCharType="separate"/>
      </w:r>
      <w:r>
        <w:t>9.1</w:t>
      </w:r>
      <w:r>
        <w:fldChar w:fldCharType="end"/>
      </w:r>
      <w:r>
        <w:t>)</w:t>
      </w:r>
    </w:p>
    <w:p>
      <w:pPr>
        <w:pStyle w:val="Lista3"/>
      </w:pPr>
      <w:r>
        <w:t xml:space="preserve">likewise, alternative conjectural restorations should be recorded in the apparatus </w:t>
      </w:r>
      <w:r>
        <w:rPr>
          <w:noProof/>
        </w:rPr>
        <w:t>(</w:t>
      </w:r>
      <w:r>
        <w:t xml:space="preserve">if at all); </w:t>
      </w:r>
      <w:r>
        <w:rPr>
          <w:rStyle w:val="Codeattribute"/>
        </w:rPr>
        <w:t>@evidence</w:t>
      </w:r>
      <w:r>
        <w:rPr>
          <w:rStyle w:val="Code"/>
        </w:rPr>
        <w:t>=</w:t>
      </w:r>
      <w:r>
        <w:rPr>
          <w:rStyle w:val="Codevalue"/>
        </w:rPr>
        <w:t>"previouseditor"</w:t>
      </w:r>
      <w:r>
        <w:t xml:space="preserve"> is only for cases where an earlier editor reports an actual reading for text now lost</w:t>
      </w:r>
    </w:p>
    <w:p>
      <w:pPr>
        <w:pStyle w:val="Lista3"/>
      </w:pPr>
      <w:r>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pPr>
        <w:pStyle w:val="Cmsor1"/>
      </w:pPr>
      <w:bookmarkStart w:id="587" w:name="_Ref181694670"/>
      <w:bookmarkStart w:id="588" w:name="_Toc183083825"/>
      <w:r>
        <w:lastRenderedPageBreak/>
        <w:t>Editorial intervention</w:t>
      </w:r>
      <w:bookmarkEnd w:id="582"/>
      <w:bookmarkEnd w:id="587"/>
      <w:bookmarkEnd w:id="588"/>
    </w:p>
    <w:p>
      <w:pPr>
        <w:pStyle w:val="Cmsor2"/>
      </w:pPr>
      <w:bookmarkStart w:id="589" w:name="_syuqjrbqvtf4" w:colFirst="0" w:colLast="0"/>
      <w:bookmarkStart w:id="590" w:name="_Toc183083826"/>
      <w:bookmarkEnd w:id="589"/>
      <w:r>
        <w:t>Correction and normalisation</w:t>
      </w:r>
      <w:bookmarkEnd w:id="590"/>
    </w:p>
    <w:p>
      <w:pPr>
        <w:pStyle w:val="Cmsor3"/>
      </w:pPr>
      <w:bookmarkStart w:id="591" w:name="_jwbb962kns6j" w:colFirst="0" w:colLast="0"/>
      <w:bookmarkStart w:id="592" w:name="_Toc183083827"/>
      <w:bookmarkEnd w:id="591"/>
      <w:r>
        <w:t>Correction versus normalisation</w:t>
      </w:r>
      <w:bookmarkEnd w:id="592"/>
    </w:p>
    <w:p>
      <w:pPr>
        <w:pStyle w:val="Lista"/>
      </w:pPr>
      <w:r>
        <w:t xml:space="preserve">the editorial rectification of a phenomenon deemed to be a scribal mistake is here referred to as </w:t>
      </w:r>
      <w:r>
        <w:rPr>
          <w:b/>
          <w:bCs/>
        </w:rPr>
        <w:t>correction</w:t>
      </w:r>
    </w:p>
    <w:p>
      <w:pPr>
        <w:pStyle w:val="Lista2"/>
      </w:pPr>
      <w:r>
        <w:t>a correction is thus a restoration of the text to the form that you believe the composer of the text had intended</w:t>
      </w:r>
    </w:p>
    <w:p>
      <w:pPr>
        <w:pStyle w:val="Lista2"/>
      </w:pPr>
      <w:r>
        <w:t>as a corollary, just because the text is not up to textbook standards does not mean that it requires correction, and the text as corrected by us need not necessarily be up to textbook standards</w:t>
      </w:r>
    </w:p>
    <w:p>
      <w:pPr>
        <w:pStyle w:val="Lista"/>
      </w:pPr>
      <w:r>
        <w:t xml:space="preserve">the editorial alteration of a phenomenon deemed to be non-standard usage into something that fits the standard more closely is here referred to as </w:t>
      </w:r>
      <w:r>
        <w:rPr>
          <w:b/>
          <w:bCs/>
        </w:rPr>
        <w:t>normalisation</w:t>
      </w:r>
    </w:p>
    <w:p>
      <w:pPr>
        <w:pStyle w:val="Lista2"/>
      </w:pPr>
      <w:r>
        <w:t xml:space="preserve">if what you believe to have been the composer’s intent differs from the standard for the language in question </w:t>
      </w:r>
      <w:r>
        <w:rPr>
          <w:noProof/>
        </w:rPr>
        <w:t>(</w:t>
      </w:r>
      <w:r>
        <w:t>inasmuch as a standard may be said to exist), you may normalise the original usage for purposes such as:</w:t>
      </w:r>
    </w:p>
    <w:p>
      <w:pPr>
        <w:pStyle w:val="Lista3"/>
      </w:pPr>
      <w:r>
        <w:t>to help readers understand the text and to show how you interpret it</w:t>
      </w:r>
    </w:p>
    <w:p>
      <w:pPr>
        <w:pStyle w:val="Lista3"/>
      </w:pPr>
      <w:r>
        <w:t>to facilitate text queries by ensuring that the standard form is present in the XML file and can thus be returned as a match for searches even if the actual text differs from the standard</w:t>
      </w:r>
    </w:p>
    <w:p>
      <w:pPr>
        <w:pStyle w:val="Lista"/>
      </w:pPr>
      <w:r>
        <w:rPr>
          <w:b/>
          <w:bCs/>
        </w:rPr>
        <w:t xml:space="preserve">distinguishing scribal error from non-standard usage </w:t>
      </w:r>
      <w:r>
        <w:t>may be problematic and will often involve a subjective decision</w:t>
      </w:r>
    </w:p>
    <w:p>
      <w:pPr>
        <w:pStyle w:val="Lista2"/>
      </w:pPr>
      <w:r>
        <w:t>deviations that involve the exchange of a character to a graphically similar one are likely to be scribal errors</w:t>
      </w:r>
    </w:p>
    <w:p>
      <w:pPr>
        <w:pStyle w:val="Lista2"/>
      </w:pPr>
      <w:r>
        <w:t>deviations from expected forms are more likely to be non-standard usage if they occur repeatedly in an inscription</w:t>
      </w:r>
    </w:p>
    <w:p>
      <w:pPr>
        <w:pStyle w:val="Lista2"/>
      </w:pPr>
      <w:r>
        <w:t>deviations that seem to be governed by the immediate phonemic context are more likely to be non-standard usage</w:t>
      </w:r>
    </w:p>
    <w:p>
      <w:pPr>
        <w:pStyle w:val="Lista2"/>
      </w:pPr>
      <w:r>
        <w:t>deviations that involve the exchange of a character to a phonetically similar one are likely to be non-standard usage</w:t>
      </w:r>
    </w:p>
    <w:p>
      <w:pPr>
        <w:pStyle w:val="Lista2"/>
      </w:pPr>
      <w:r>
        <w:t>grammatical solecisms are to be considered non-standard usage, not scribal error</w:t>
      </w:r>
    </w:p>
    <w:p>
      <w:pPr>
        <w:pStyle w:val="Lista2"/>
      </w:pPr>
      <w:r>
        <w:t>when in doubt, prefer normalisation and use correction only in clear cases of scribal error</w:t>
      </w:r>
    </w:p>
    <w:p>
      <w:pPr>
        <w:pStyle w:val="Lista"/>
      </w:pPr>
      <w:r>
        <w:t>see also §</w:t>
      </w:r>
      <w:r>
        <w:fldChar w:fldCharType="begin"/>
      </w:r>
      <w:r>
        <w:instrText xml:space="preserve"> REF _Ref43981233 \r \h </w:instrText>
      </w:r>
      <w:r>
        <w:fldChar w:fldCharType="separate"/>
      </w:r>
      <w:r>
        <w:t>6.1.4</w:t>
      </w:r>
      <w:r>
        <w:fldChar w:fldCharType="end"/>
      </w:r>
      <w:r>
        <w:t xml:space="preserve"> for some special considerations applicable to correction and normalisation in verse</w:t>
      </w:r>
    </w:p>
    <w:p>
      <w:pPr>
        <w:pStyle w:val="Cmsor3"/>
      </w:pPr>
      <w:bookmarkStart w:id="593" w:name="_8gcqc0hm9n9l" w:colFirst="0" w:colLast="0"/>
      <w:bookmarkStart w:id="594" w:name="_Ref43988511"/>
      <w:bookmarkStart w:id="595" w:name="_Toc183083828"/>
      <w:bookmarkEnd w:id="593"/>
      <w:r>
        <w:t>Markup methods for correction and normalisation</w:t>
      </w:r>
      <w:bookmarkEnd w:id="594"/>
      <w:bookmarkEnd w:id="595"/>
    </w:p>
    <w:p>
      <w:pPr>
        <w:pStyle w:val="Lista"/>
      </w:pPr>
      <w:r>
        <w:t>TEI and EpiDoc afford the following methods for the editorial treatment of incorrect or non-standard text</w:t>
      </w:r>
    </w:p>
    <w:p>
      <w:pPr>
        <w:pStyle w:val="Lista"/>
      </w:pPr>
      <w:r>
        <w:rPr>
          <w:b/>
          <w:bCs/>
        </w:rPr>
        <w:t>no action</w:t>
      </w:r>
      <w:r>
        <w:t>: depending on the nature of your text and corpus, you may opt not to mark up at all certain trivial scribal errors and common non-standard usage</w:t>
      </w:r>
    </w:p>
    <w:p>
      <w:pPr>
        <w:pStyle w:val="Lista"/>
      </w:pPr>
      <w:r>
        <w:rPr>
          <w:b/>
          <w:bCs/>
        </w:rPr>
        <w:t>flagging</w:t>
      </w:r>
      <w:r>
        <w:t xml:space="preserve"> without further action serves to highlight an erroneous or non-standard spot</w:t>
      </w:r>
    </w:p>
    <w:p>
      <w:pPr>
        <w:pStyle w:val="Lista2"/>
      </w:pPr>
      <w:r>
        <w:t>the purpose of flagging is twofold:</w:t>
      </w:r>
    </w:p>
    <w:p>
      <w:pPr>
        <w:pStyle w:val="Lista3"/>
      </w:pPr>
      <w:r>
        <w:t>it calls the attention of the reader to unexpected text, and</w:t>
      </w:r>
    </w:p>
    <w:p>
      <w:pPr>
        <w:pStyle w:val="Lista3"/>
      </w:pPr>
      <w:r>
        <w:t>it makes it clear to the reader that the unexpected text is not your editorial mistake</w:t>
      </w:r>
    </w:p>
    <w:p>
      <w:pPr>
        <w:pStyle w:val="Lista2"/>
      </w:pPr>
      <w:r>
        <w:t>see §</w:t>
      </w:r>
      <w:r>
        <w:fldChar w:fldCharType="begin"/>
      </w:r>
      <w:r>
        <w:instrText xml:space="preserve"> REF _Ref43988218 \w \h  \* MERGEFORMAT </w:instrText>
      </w:r>
      <w:r>
        <w:fldChar w:fldCharType="separate"/>
      </w:r>
      <w:r>
        <w:t>6.2.1</w:t>
      </w:r>
      <w:r>
        <w:fldChar w:fldCharType="end"/>
      </w:r>
      <w:r>
        <w:t xml:space="preserve"> about flagging erroneous or unintelligible text, and §</w:t>
      </w:r>
      <w:r>
        <w:fldChar w:fldCharType="begin"/>
      </w:r>
      <w:r>
        <w:instrText xml:space="preserve"> REF _Ref43981422 \w \h  \* MERGEFORMAT </w:instrText>
      </w:r>
      <w:r>
        <w:fldChar w:fldCharType="separate"/>
      </w:r>
      <w:r>
        <w:t>6.3.1</w:t>
      </w:r>
      <w:r>
        <w:fldChar w:fldCharType="end"/>
      </w:r>
      <w:r>
        <w:t xml:space="preserve"> about flagging non-standard usage</w:t>
      </w:r>
    </w:p>
    <w:p>
      <w:pPr>
        <w:pStyle w:val="Lista"/>
      </w:pPr>
      <w:r>
        <w:rPr>
          <w:b/>
          <w:bCs/>
        </w:rPr>
        <w:t>rectification by substitution</w:t>
      </w:r>
      <w:r>
        <w:t>: when an error can be corrected or a non-standard form can be normalised by substituting some received characters with others, your encoded edition must include both the received and the rectified reading</w:t>
      </w:r>
    </w:p>
    <w:p>
      <w:pPr>
        <w:pStyle w:val="Lista2"/>
      </w:pPr>
      <w:r>
        <w:t>both of these alternatives must be tagged as such, and wrapped together in an element signifying that one is an alternative to the other</w:t>
      </w:r>
    </w:p>
    <w:p>
      <w:pPr>
        <w:pStyle w:val="Lista2"/>
      </w:pPr>
      <w:r>
        <w:t>see §</w:t>
      </w:r>
      <w:r>
        <w:fldChar w:fldCharType="begin"/>
      </w:r>
      <w:r>
        <w:instrText xml:space="preserve"> REF _Ref43988258 \w \h  \* MERGEFORMAT </w:instrText>
      </w:r>
      <w:r>
        <w:fldChar w:fldCharType="separate"/>
      </w:r>
      <w:r>
        <w:t>6.2.2</w:t>
      </w:r>
      <w:r>
        <w:fldChar w:fldCharType="end"/>
      </w:r>
      <w:r>
        <w:t xml:space="preserve"> about correcting errors in this way, and §</w:t>
      </w:r>
      <w:r>
        <w:fldChar w:fldCharType="begin"/>
      </w:r>
      <w:r>
        <w:instrText xml:space="preserve"> REF _Ref43979886 \r \h  \* MERGEFORMAT </w:instrText>
      </w:r>
      <w:r>
        <w:fldChar w:fldCharType="separate"/>
      </w:r>
      <w:r>
        <w:t>6.3.2</w:t>
      </w:r>
      <w:r>
        <w:fldChar w:fldCharType="end"/>
      </w:r>
      <w:r>
        <w:t xml:space="preserve"> about normalising usage in this way</w:t>
      </w:r>
    </w:p>
    <w:p>
      <w:pPr>
        <w:pStyle w:val="Lista"/>
      </w:pPr>
      <w:r>
        <w:lastRenderedPageBreak/>
        <w:t>each of the above methods is available for both correction and normalisation, using the tags described in the subsections referred to above</w:t>
      </w:r>
    </w:p>
    <w:p>
      <w:pPr>
        <w:pStyle w:val="Lista"/>
      </w:pPr>
      <w:r>
        <w:t>in addition, TEI and EpiDoc allow two more methods dedicated to the suppression of superfluous characters and the restitution of omitted characters</w:t>
      </w:r>
    </w:p>
    <w:p>
      <w:pPr>
        <w:pStyle w:val="Lista2"/>
      </w:pPr>
      <w:r>
        <w:rPr>
          <w:b/>
          <w:bCs/>
        </w:rPr>
        <w:t>correction by suppression</w:t>
      </w:r>
      <w:r>
        <w:t>: erroneously engraved superfluous characters may be marked up for editorial suppression</w:t>
      </w:r>
    </w:p>
    <w:p>
      <w:pPr>
        <w:pStyle w:val="Lista4"/>
      </w:pPr>
      <w:r>
        <w:t>see §</w:t>
      </w:r>
      <w:r>
        <w:fldChar w:fldCharType="begin"/>
      </w:r>
      <w:r>
        <w:instrText xml:space="preserve"> REF _Ref43988286 \w \h  \* MERGEFORMAT </w:instrText>
      </w:r>
      <w:r>
        <w:fldChar w:fldCharType="separate"/>
      </w:r>
      <w:r>
        <w:t>6.2.3</w:t>
      </w:r>
      <w:r>
        <w:fldChar w:fldCharType="end"/>
      </w:r>
      <w:r>
        <w:t xml:space="preserve"> about suppressing scribal errors of redundancy</w:t>
      </w:r>
    </w:p>
    <w:p>
      <w:pPr>
        <w:pStyle w:val="Lista2"/>
      </w:pPr>
      <w:r>
        <w:rPr>
          <w:b/>
          <w:bCs/>
        </w:rPr>
        <w:t>correction by restitution</w:t>
      </w:r>
      <w:r>
        <w:t>: erroneously omitted characters may be supplied and marked up as an editorial restitution</w:t>
      </w:r>
    </w:p>
    <w:p>
      <w:pPr>
        <w:pStyle w:val="Lista3"/>
      </w:pPr>
      <w:r>
        <w:t>see §</w:t>
      </w:r>
      <w:r>
        <w:fldChar w:fldCharType="begin"/>
      </w:r>
      <w:r>
        <w:instrText xml:space="preserve"> REF _Ref43988316 \w \h  \* MERGEFORMAT </w:instrText>
      </w:r>
      <w:r>
        <w:fldChar w:fldCharType="separate"/>
      </w:r>
      <w:r>
        <w:t>6.2.4</w:t>
      </w:r>
      <w:r>
        <w:fldChar w:fldCharType="end"/>
      </w:r>
      <w:r>
        <w:t xml:space="preserve"> about supplying erroneously omitted characters</w:t>
      </w:r>
    </w:p>
    <w:p>
      <w:pPr>
        <w:pStyle w:val="Lista2"/>
      </w:pPr>
      <w:r>
        <w:t xml:space="preserve">our project has chosen to dedicate these encoding methods solely to the rectification of anomalies deemed to be erroneous </w:t>
      </w:r>
      <w:r>
        <w:rPr>
          <w:noProof/>
        </w:rPr>
        <w:t>(</w:t>
      </w:r>
      <w:r>
        <w:t xml:space="preserve">i.e. not in accordance with the composer’s intent) as opposed to non-standard </w:t>
      </w:r>
      <w:r>
        <w:rPr>
          <w:noProof/>
        </w:rPr>
        <w:t>(</w:t>
      </w:r>
      <w:r>
        <w:t>i.e. deliberately used by the composer)</w:t>
      </w:r>
    </w:p>
    <w:p>
      <w:pPr>
        <w:pStyle w:val="Lista3"/>
      </w:pPr>
      <w:r>
        <w:t xml:space="preserve">therefore, when you wish </w:t>
      </w:r>
      <w:r>
        <w:rPr>
          <w:b/>
          <w:bCs/>
        </w:rPr>
        <w:t>to normalise orthography by adding or suppressing individual characters</w:t>
      </w:r>
      <w:r>
        <w:t>, you must resort to substitution as described above</w:t>
      </w:r>
    </w:p>
    <w:p>
      <w:pPr>
        <w:pStyle w:val="Lista3"/>
      </w:pPr>
      <w:r>
        <w:t>see §</w:t>
      </w:r>
      <w:r>
        <w:fldChar w:fldCharType="begin"/>
      </w:r>
      <w:r>
        <w:instrText xml:space="preserve"> REF _Ref43988385 \w \h  \* MERGEFORMAT </w:instrText>
      </w:r>
      <w:r>
        <w:fldChar w:fldCharType="separate"/>
      </w:r>
      <w:r>
        <w:t>6.3.4</w:t>
      </w:r>
      <w:r>
        <w:fldChar w:fldCharType="end"/>
      </w:r>
      <w:r>
        <w:t xml:space="preserve"> for advice on how best to do this in various situations</w:t>
      </w:r>
    </w:p>
    <w:p>
      <w:pPr>
        <w:pStyle w:val="Cmsor3"/>
      </w:pPr>
      <w:bookmarkStart w:id="596" w:name="_yyyl8vy3rih7" w:colFirst="0" w:colLast="0"/>
      <w:bookmarkStart w:id="597" w:name="_Ref43991017"/>
      <w:bookmarkStart w:id="598" w:name="_Toc183083829"/>
      <w:bookmarkEnd w:id="596"/>
      <w:r>
        <w:t>Good practice in editorial intervention</w:t>
      </w:r>
      <w:bookmarkEnd w:id="597"/>
      <w:bookmarkEnd w:id="598"/>
    </w:p>
    <w:p>
      <w:pPr>
        <w:pStyle w:val="Lista"/>
      </w:pPr>
      <w:r>
        <w:t>keep in mind that everything in §</w:t>
      </w:r>
      <w:r>
        <w:fldChar w:fldCharType="begin"/>
      </w:r>
      <w:r>
        <w:instrText xml:space="preserve"> REF _Ref181694670 \r \h </w:instrText>
      </w:r>
      <w:r>
        <w:fldChar w:fldCharType="separate"/>
      </w:r>
      <w:r>
        <w:t>6</w:t>
      </w:r>
      <w:r>
        <w:fldChar w:fldCharType="end"/>
      </w:r>
      <w:r>
        <w:t xml:space="preserve"> concerns alterations made by a modern editor; premodern scribal alterations to the actual inscribed text are covered in §</w:t>
      </w:r>
      <w:r>
        <w:fldChar w:fldCharType="begin"/>
      </w:r>
      <w:r>
        <w:instrText xml:space="preserve"> REF _Ref183012048 \r \h </w:instrText>
      </w:r>
      <w:r>
        <w:fldChar w:fldCharType="separate"/>
      </w:r>
      <w:r>
        <w:t>4.4</w:t>
      </w:r>
      <w:r>
        <w:fldChar w:fldCharType="end"/>
      </w:r>
    </w:p>
    <w:p>
      <w:pPr>
        <w:pStyle w:val="Lista"/>
      </w:pPr>
      <w:r>
        <w:t xml:space="preserve">the foremost rule for editorial alterations of the received text is that they must </w:t>
      </w:r>
      <w:r>
        <w:rPr>
          <w:b/>
          <w:bCs/>
        </w:rPr>
        <w:t>never be silent</w:t>
      </w:r>
    </w:p>
    <w:p>
      <w:pPr>
        <w:pStyle w:val="Lista2"/>
      </w:pPr>
      <w:r>
        <w:t>your digital edition must always include the text as found on its support, and any changes you make to create an abstract text must be shown in markup, as detailed below</w:t>
      </w:r>
    </w:p>
    <w:p>
      <w:pPr>
        <w:pStyle w:val="Lista2"/>
      </w:pPr>
      <w:r>
        <w:t xml:space="preserve">apparent exceptions to this rule </w:t>
      </w:r>
      <w:r>
        <w:rPr>
          <w:noProof/>
        </w:rPr>
        <w:t>(</w:t>
      </w:r>
      <w:r>
        <w:t xml:space="preserve">such as editorial hyphenation, </w:t>
      </w:r>
      <w:proofErr w:type="spellStart"/>
      <w:r>
        <w:rPr>
          <w:rStyle w:val="Foreign"/>
        </w:rPr>
        <w:t>avagraha</w:t>
      </w:r>
      <w:r>
        <w:t>s</w:t>
      </w:r>
      <w:proofErr w:type="spellEnd"/>
      <w:r>
        <w:t>, etc.) are only apparent, as our system will know that they are editorial and will be able to strip them away to obtain a purely diplomatic edition</w:t>
      </w:r>
    </w:p>
    <w:p>
      <w:pPr>
        <w:pStyle w:val="Lista"/>
      </w:pPr>
      <w:r>
        <w:rPr>
          <w:b/>
          <w:bCs/>
        </w:rPr>
        <w:t xml:space="preserve">editorial rectification </w:t>
      </w:r>
      <w:r>
        <w:t xml:space="preserve">of the text </w:t>
      </w:r>
      <w:r>
        <w:rPr>
          <w:b/>
          <w:bCs/>
        </w:rPr>
        <w:t>is optional</w:t>
      </w:r>
      <w:r>
        <w:t>; in many cases less is better</w:t>
      </w:r>
    </w:p>
    <w:p>
      <w:pPr>
        <w:pStyle w:val="Lista2"/>
      </w:pPr>
      <w:r>
        <w:t xml:space="preserve">in particular, do not supply stanza punctuation or numbering where such are not present in the original </w:t>
      </w:r>
      <w:r>
        <w:rPr>
          <w:noProof/>
        </w:rPr>
        <w:t>(</w:t>
      </w:r>
      <w:r>
        <w:t>but do restore them as per §</w:t>
      </w:r>
      <w:r>
        <w:fldChar w:fldCharType="begin"/>
      </w:r>
      <w:r>
        <w:instrText xml:space="preserve"> REF _Ref43984912 \w \h  \* MERGEFORMAT </w:instrText>
      </w:r>
      <w:r>
        <w:fldChar w:fldCharType="separate"/>
      </w:r>
      <w:r>
        <w:t>5.5</w:t>
      </w:r>
      <w:r>
        <w:fldChar w:fldCharType="end"/>
      </w:r>
      <w:r>
        <w:t xml:space="preserve"> whenever you are certain that such things </w:t>
      </w:r>
      <w:r>
        <w:rPr>
          <w:rStyle w:val="Foreign"/>
        </w:rPr>
        <w:t>were</w:t>
      </w:r>
      <w:r>
        <w:t xml:space="preserve"> present and have been lost to damage)</w:t>
      </w:r>
    </w:p>
    <w:p>
      <w:pPr>
        <w:pStyle w:val="Lista"/>
      </w:pPr>
      <w:r>
        <w:t>when you rectify a feature by substitution, keep in mind that it must always be possible to produce the received text by ignoring the segment tagged as editorial and, vice versa, to produce the corrected text by ignoring the segment tagged as received</w:t>
      </w:r>
    </w:p>
    <w:p>
      <w:pPr>
        <w:pStyle w:val="Lista2"/>
      </w:pPr>
      <w:r>
        <w:t>see §</w:t>
      </w:r>
      <w:r>
        <w:fldChar w:fldCharType="begin"/>
      </w:r>
      <w:r>
        <w:instrText xml:space="preserve"> REF _Ref43988258 \w \h  \* MERGEFORMAT </w:instrText>
      </w:r>
      <w:r>
        <w:fldChar w:fldCharType="separate"/>
      </w:r>
      <w:r>
        <w:t>6.2.2</w:t>
      </w:r>
      <w:r>
        <w:fldChar w:fldCharType="end"/>
      </w:r>
      <w:r>
        <w:t xml:space="preserve"> erroneous text and §</w:t>
      </w:r>
      <w:r>
        <w:fldChar w:fldCharType="begin"/>
      </w:r>
      <w:r>
        <w:instrText xml:space="preserve"> REF _Ref43979886 \r \h  \* MERGEFORMAT </w:instrText>
      </w:r>
      <w:r>
        <w:fldChar w:fldCharType="separate"/>
      </w:r>
      <w:r>
        <w:t>6.3.2</w:t>
      </w:r>
      <w:r>
        <w:fldChar w:fldCharType="end"/>
      </w:r>
      <w:r>
        <w:t xml:space="preserve"> for the specific markup involved and for examples</w:t>
      </w:r>
    </w:p>
    <w:p>
      <w:pPr>
        <w:pStyle w:val="Lista"/>
      </w:pPr>
      <w:r>
        <w:t>editorial intervention should make it easy for a scholarly reader to see why the editor has flagged or altered the text, and this purpose can be facilitated by avoiding complex markup where possible</w:t>
      </w:r>
    </w:p>
    <w:p>
      <w:pPr>
        <w:pStyle w:val="Lista2"/>
      </w:pPr>
      <w:r>
        <w:t>in general: try to find a common-sense optimum between minimising the scope of markup and minimising the complexity of markup</w:t>
      </w:r>
    </w:p>
    <w:p>
      <w:pPr>
        <w:pStyle w:val="Lista2"/>
      </w:pPr>
      <w:r>
        <w:t xml:space="preserve">the </w:t>
      </w:r>
      <w:r>
        <w:rPr>
          <w:b/>
          <w:bCs/>
        </w:rPr>
        <w:t>size of segments</w:t>
      </w:r>
      <w:r>
        <w:t xml:space="preserve"> to which you apply any of the tags discussed throughout §</w:t>
      </w:r>
      <w:r>
        <w:fldChar w:fldCharType="begin"/>
      </w:r>
      <w:r>
        <w:instrText xml:space="preserve"> REF _Ref43978565 \w \h  \* MERGEFORMAT </w:instrText>
      </w:r>
      <w:r>
        <w:fldChar w:fldCharType="separate"/>
      </w:r>
      <w:r>
        <w:t>5.5</w:t>
      </w:r>
      <w:r>
        <w:fldChar w:fldCharType="end"/>
      </w:r>
      <w:r>
        <w:t xml:space="preserve"> </w:t>
      </w:r>
      <w:r>
        <w:rPr>
          <w:b/>
          <w:bCs/>
        </w:rPr>
        <w:t>is technically irrelevant</w:t>
      </w:r>
      <w:r>
        <w:t xml:space="preserve"> and there are no hard and fast rules to decide it</w:t>
      </w:r>
    </w:p>
    <w:p>
      <w:pPr>
        <w:pStyle w:val="Lista2"/>
      </w:pPr>
      <w:r>
        <w:t xml:space="preserve">so long as the received text is faithfully reproduced </w:t>
      </w:r>
      <w:r>
        <w:rPr>
          <w:noProof/>
        </w:rPr>
        <w:t>(</w:t>
      </w:r>
      <w:r>
        <w:t>and, as mentioned in the previous point, if an editorial rectification is present, then that too is accurate), the tagging of a short segment and the tagging of a longer segment that includes characters not directly involved in the anomaly are functionally equivalent</w:t>
      </w:r>
    </w:p>
    <w:p>
      <w:pPr>
        <w:pStyle w:val="Lista2"/>
      </w:pPr>
      <w:r>
        <w:t>the outcome of this is that you need not worry too much about the size of a text segment you flag or rectify: simply proceed as feels most appropriate in the given circumstances</w:t>
      </w:r>
    </w:p>
    <w:p>
      <w:pPr>
        <w:pStyle w:val="Lista"/>
      </w:pPr>
      <w:r>
        <w:t>see §</w:t>
      </w:r>
      <w:r>
        <w:fldChar w:fldCharType="begin"/>
      </w:r>
      <w:r>
        <w:instrText xml:space="preserve"> REF _Ref43988445 \w \h  \* MERGEFORMAT </w:instrText>
      </w:r>
      <w:r>
        <w:fldChar w:fldCharType="separate"/>
      </w:r>
      <w:r>
        <w:t>6.2.6</w:t>
      </w:r>
      <w:r>
        <w:fldChar w:fldCharType="end"/>
      </w:r>
      <w:r>
        <w:t xml:space="preserve"> and §</w:t>
      </w:r>
      <w:r>
        <w:fldChar w:fldCharType="begin"/>
      </w:r>
      <w:r>
        <w:instrText xml:space="preserve"> REF _Ref43988385 \w \h  \* MERGEFORMAT </w:instrText>
      </w:r>
      <w:r>
        <w:fldChar w:fldCharType="separate"/>
      </w:r>
      <w:r>
        <w:t>6.3.4</w:t>
      </w:r>
      <w:r>
        <w:fldChar w:fldCharType="end"/>
      </w:r>
      <w:r>
        <w:t xml:space="preserve"> for further guidance specific to correction and normalisation</w:t>
      </w:r>
    </w:p>
    <w:p>
      <w:pPr>
        <w:pStyle w:val="Cmsor3"/>
      </w:pPr>
      <w:bookmarkStart w:id="599" w:name="_28dwy480zoal" w:colFirst="0" w:colLast="0"/>
      <w:bookmarkStart w:id="600" w:name="_Ref43981233"/>
      <w:bookmarkStart w:id="601" w:name="_Toc183083830"/>
      <w:bookmarkEnd w:id="599"/>
      <w:r>
        <w:t>Correction and normalisation in verse</w:t>
      </w:r>
      <w:bookmarkEnd w:id="600"/>
      <w:bookmarkEnd w:id="601"/>
    </w:p>
    <w:p>
      <w:pPr>
        <w:pStyle w:val="Lista"/>
      </w:pPr>
      <w:r>
        <w:t>the guidelines in this subsection apply when the prosody of a metrical segment is disrupted by the presence of a scribal error or non-standard usage, or by the correction/normalisation thereof</w:t>
      </w:r>
    </w:p>
    <w:p>
      <w:pPr>
        <w:pStyle w:val="Lista"/>
      </w:pPr>
      <w:r>
        <w:lastRenderedPageBreak/>
        <w:t>the leading principles are the following:</w:t>
      </w:r>
    </w:p>
    <w:p>
      <w:pPr>
        <w:pStyle w:val="Lista2"/>
      </w:pPr>
      <w:r>
        <w:t xml:space="preserve">if a correction or normalisation is encoded in the text, then it shall be the prosody of the text </w:t>
      </w:r>
      <w:r>
        <w:rPr>
          <w:b/>
          <w:bCs/>
        </w:rPr>
        <w:t>after</w:t>
      </w:r>
      <w:r>
        <w:t xml:space="preserve"> correction/normalisation that determines whether or not it is necessary to encode a metrical deviation </w:t>
      </w:r>
      <w:r>
        <w:rPr>
          <w:noProof/>
        </w:rPr>
        <w:t>(</w:t>
      </w:r>
      <w:r>
        <w:t xml:space="preserve">with the attribute </w:t>
      </w:r>
      <w:r>
        <w:rPr>
          <w:rStyle w:val="Codeattribute"/>
        </w:rPr>
        <w:t>@real</w:t>
      </w:r>
      <w:r>
        <w:t>, as per §</w:t>
      </w:r>
      <w:r>
        <w:fldChar w:fldCharType="begin"/>
      </w:r>
      <w:r>
        <w:instrText xml:space="preserve"> REF _Ref43980303 \r \h  \* MERGEFORMAT </w:instrText>
      </w:r>
      <w:r>
        <w:fldChar w:fldCharType="separate"/>
      </w:r>
      <w:r>
        <w:t>2.5.4.4</w:t>
      </w:r>
      <w:r>
        <w:fldChar w:fldCharType="end"/>
      </w:r>
      <w:r>
        <w:t>)</w:t>
      </w:r>
    </w:p>
    <w:p>
      <w:pPr>
        <w:pStyle w:val="Lista2"/>
      </w:pPr>
      <w:r>
        <w:t>correct prosody should be prioritised over linguistic neatness, so</w:t>
      </w:r>
    </w:p>
    <w:p>
      <w:pPr>
        <w:pStyle w:val="Lista3"/>
      </w:pPr>
      <w:r>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t>6.1.4.1</w:t>
      </w:r>
      <w:r>
        <w:fldChar w:fldCharType="end"/>
      </w:r>
      <w:r>
        <w:t xml:space="preserve"> for details)</w:t>
      </w:r>
    </w:p>
    <w:p>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t>6.1.4.2</w:t>
      </w:r>
      <w:r>
        <w:fldChar w:fldCharType="end"/>
      </w:r>
      <w:r>
        <w:t>)</w:t>
      </w:r>
    </w:p>
    <w:p>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t>6.1.4.3</w:t>
      </w:r>
      <w:r>
        <w:fldChar w:fldCharType="end"/>
      </w:r>
      <w:r>
        <w:t>)</w:t>
      </w:r>
    </w:p>
    <w:p>
      <w:pPr>
        <w:pStyle w:val="Lista"/>
      </w:pPr>
      <w:r>
        <w:t>thus, in specific cases, proceed as outlined in the following subsections</w:t>
      </w:r>
    </w:p>
    <w:p>
      <w:pPr>
        <w:pStyle w:val="Cmsor4"/>
      </w:pPr>
      <w:bookmarkStart w:id="602" w:name="_Ref137824123"/>
      <w:bookmarkStart w:id="603" w:name="_Toc138064444"/>
      <w:bookmarkStart w:id="604" w:name="_Toc183083831"/>
      <w:bookmarkStart w:id="605" w:name="_Ref43981070"/>
      <w:r>
        <w:t>Non-standard prosody with non-standard language</w:t>
      </w:r>
      <w:bookmarkEnd w:id="602"/>
      <w:bookmarkEnd w:id="603"/>
      <w:bookmarkEnd w:id="604"/>
    </w:p>
    <w:p>
      <w:pPr>
        <w:pStyle w:val="Lista"/>
      </w:pPr>
      <w:r>
        <w:t xml:space="preserve">if there is no straightforward way to restore anomalous prosody to the expected pattern by correcting or normalising the language, then the </w:t>
      </w:r>
      <w:r>
        <w:rPr>
          <w:b/>
          <w:bCs/>
        </w:rPr>
        <w:t>correction</w:t>
      </w:r>
      <w:r>
        <w:t xml:space="preserve"> of an error </w:t>
      </w:r>
      <w:r>
        <w:rPr>
          <w:b/>
          <w:bCs/>
        </w:rPr>
        <w:t>or</w:t>
      </w:r>
      <w:r>
        <w:t xml:space="preserve"> the </w:t>
      </w:r>
      <w:r>
        <w:rPr>
          <w:b/>
          <w:bCs/>
        </w:rPr>
        <w:t>normalisation</w:t>
      </w:r>
      <w:r>
        <w:t xml:space="preserve"> of non-standard orthography or morphology </w:t>
      </w:r>
      <w:r>
        <w:rPr>
          <w:b/>
          <w:bCs/>
        </w:rPr>
        <w:t>can restore the anomalous prosody</w:t>
      </w:r>
      <w:r>
        <w:rPr>
          <w:rStyle w:val="Cmsor4Char"/>
        </w:rPr>
        <w:t xml:space="preserve"> </w:t>
      </w:r>
      <w:r>
        <w:t>to the expected pattern, then</w:t>
      </w:r>
    </w:p>
    <w:p>
      <w:pPr>
        <w:pStyle w:val="Lista2"/>
      </w:pPr>
      <w:r>
        <w:t>mandatorily carry out this intervention, even if you would ignore or merely flag the same non-standard feature in other circumstances</w:t>
      </w:r>
    </w:p>
    <w:p>
      <w:pPr>
        <w:pStyle w:val="Lista3"/>
      </w:pPr>
      <w:r>
        <w:t>moreover, mandatorily encode this as a correction, even if in other circumstances you would encode the same intervention as normalisation</w:t>
      </w:r>
    </w:p>
    <w:p>
      <w:pPr>
        <w:pStyle w:val="Lista2"/>
      </w:pPr>
      <w:r>
        <w:t xml:space="preserve">do not add </w:t>
      </w:r>
      <w:r>
        <w:rPr>
          <w:rStyle w:val="Codeattribute"/>
        </w:rPr>
        <w:t>@real</w:t>
      </w:r>
      <w:r>
        <w:t xml:space="preserve"> to the </w:t>
      </w:r>
      <w:r>
        <w:rPr>
          <w:rStyle w:val="Code"/>
        </w:rPr>
        <w:t>&lt;l&gt;</w:t>
      </w:r>
      <w:r>
        <w:t xml:space="preserve"> element affected </w:t>
      </w:r>
      <w:r>
        <w:rPr>
          <w:noProof/>
        </w:rPr>
        <w:t>(</w:t>
      </w:r>
      <w:r>
        <w:t>see also §</w:t>
      </w:r>
      <w:r>
        <w:fldChar w:fldCharType="begin"/>
      </w:r>
      <w:r>
        <w:instrText xml:space="preserve"> REF _Ref43980303 \r \h  \* MERGEFORMAT </w:instrText>
      </w:r>
      <w:r>
        <w:fldChar w:fldCharType="separate"/>
      </w:r>
      <w:r>
        <w:t>2.5.4.4</w:t>
      </w:r>
      <w:r>
        <w:fldChar w:fldCharType="end"/>
      </w:r>
      <w:r>
        <w:t>)</w:t>
      </w:r>
    </w:p>
    <w:p>
      <w:pPr>
        <w:pStyle w:val="Lista2"/>
      </w:pPr>
      <w:r>
        <w:t>the underlying assumption in this case is that the composer had the correct or standard form in mind, but that has been replaced by an incorrect or non-standard form in the process of the creation of the inscription</w:t>
      </w:r>
    </w:p>
    <w:p>
      <w:pPr>
        <w:pStyle w:val="Lista2"/>
      </w:pPr>
      <w:r>
        <w:t xml:space="preserve">e.g. in an odd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"c"</w:t>
      </w:r>
      <w:r>
        <w:rPr>
          <w:rStyle w:val="Code"/>
        </w:rPr>
        <w:t>&gt;</w:t>
      </w:r>
      <w:r>
        <w:rPr>
          <w:rStyle w:val="Codetext"/>
        </w:rPr>
        <w:t xml:space="preserve">ṣaṣṭi </w:t>
      </w:r>
      <w:r>
        <w:rPr>
          <w:rStyle w:val="Code"/>
        </w:rPr>
        <w:t>&lt;choice&gt;&lt;sic&gt;</w:t>
      </w:r>
      <w:r>
        <w:rPr>
          <w:rStyle w:val="Codetext"/>
        </w:rPr>
        <w:t>varuṣa</w:t>
      </w:r>
      <w:r>
        <w:rPr>
          <w:rStyle w:val="Code"/>
        </w:rPr>
        <w:t>&lt;/sic&gt;&lt;corr&gt;</w:t>
      </w:r>
      <w:r>
        <w:rPr>
          <w:rStyle w:val="Codetext"/>
        </w:rPr>
        <w:t>varṣa</w:t>
      </w:r>
      <w:r>
        <w:rPr>
          <w:rStyle w:val="Code"/>
        </w:rPr>
        <w:t>&lt;/corr&gt;&lt;/choice&gt;</w:t>
      </w:r>
      <w:r>
        <w:rPr>
          <w:rStyle w:val="Codetext"/>
        </w:rPr>
        <w:t>-sahasrāṇi</w:t>
      </w:r>
      <w:r>
        <w:rPr>
          <w:rStyle w:val="Code"/>
        </w:rPr>
        <w:t>&lt;/l&gt;</w:t>
      </w:r>
      <w:r>
        <w:t xml:space="preserve">, where </w:t>
      </w:r>
      <w:r>
        <w:rPr>
          <w:rStyle w:val="Foreign"/>
        </w:rPr>
        <w:t>varuṣa</w:t>
      </w:r>
      <w:r>
        <w:t xml:space="preserve"> is a vernacularised spelling of </w:t>
      </w:r>
      <w:r>
        <w:rPr>
          <w:rStyle w:val="Foreign"/>
        </w:rPr>
        <w:t>varṣa</w:t>
      </w:r>
      <w:r>
        <w:t xml:space="preserve"> that is hypermetrical here, so its alteration to </w:t>
      </w:r>
      <w:r>
        <w:rPr>
          <w:rStyle w:val="Foreign"/>
        </w:rPr>
        <w:t>varṣa</w:t>
      </w:r>
      <w:r>
        <w:t xml:space="preserve"> is encoded as a correction, and since the intervention restores the expected metre, </w:t>
      </w:r>
      <w:r>
        <w:rPr>
          <w:rStyle w:val="Codeattribute"/>
        </w:rPr>
        <w:t>@real</w:t>
      </w:r>
      <w:r>
        <w:t xml:space="preserve"> is not encoded on the line</w:t>
      </w:r>
    </w:p>
    <w:p>
      <w:pPr>
        <w:pStyle w:val="Lista"/>
      </w:pPr>
      <w:r>
        <w:rPr>
          <w:b/>
          <w:bCs/>
        </w:rPr>
        <w:t>if</w:t>
      </w:r>
      <w:r>
        <w:rPr>
          <w:b/>
        </w:rPr>
        <w:t xml:space="preserve"> there is </w:t>
      </w:r>
      <w:r>
        <w:rPr>
          <w:b/>
          <w:bCs/>
        </w:rPr>
        <w:t>no straightforward way to restore anomalous prosody</w:t>
      </w:r>
      <w:r>
        <w:t xml:space="preserve"> to the expected pattern </w:t>
      </w:r>
      <w:r>
        <w:rPr>
          <w:b/>
          <w:bCs/>
        </w:rPr>
        <w:t>by correcting or normalising</w:t>
      </w:r>
      <w:r>
        <w:t xml:space="preserve"> the language, then</w:t>
      </w:r>
    </w:p>
    <w:p>
      <w:pPr>
        <w:pStyle w:val="Lista2"/>
      </w:pPr>
      <w:r>
        <w:t xml:space="preserve">it is generally preferable in such cases to merely flag the spot and to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optionally mentioning the possible correction/normalisation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however, if you judge it essential, you may choose to encode a correction or normalisation in the text itself</w:t>
      </w:r>
    </w:p>
    <w:p>
      <w:pPr>
        <w:pStyle w:val="Lista3"/>
      </w:pPr>
      <w:r>
        <w:t xml:space="preserve">if you do apply correction/normalisation which still leaves the prosody deficient, then the pattern encoded in </w:t>
      </w:r>
      <w:r>
        <w:rPr>
          <w:rStyle w:val="Codeattribute"/>
        </w:rPr>
        <w:t>@real</w:t>
      </w:r>
      <w:r>
        <w:t xml:space="preserve"> must correspond to the prosody of the text </w:t>
      </w:r>
      <w:r>
        <w:rPr>
          <w:b/>
          <w:bCs/>
        </w:rPr>
        <w:t>after</w:t>
      </w:r>
      <w:r>
        <w:t xml:space="preserve"> correction/normalisation</w:t>
      </w:r>
    </w:p>
    <w:p>
      <w:pPr>
        <w:pStyle w:val="Cmsor4"/>
      </w:pPr>
      <w:bookmarkStart w:id="606" w:name="_Ref137824158"/>
      <w:bookmarkStart w:id="607" w:name="_Toc138064445"/>
      <w:bookmarkStart w:id="608" w:name="_Toc183083832"/>
      <w:r>
        <w:t>Standard prosody with non-standard language</w:t>
      </w:r>
      <w:bookmarkEnd w:id="606"/>
      <w:bookmarkEnd w:id="607"/>
      <w:bookmarkEnd w:id="608"/>
    </w:p>
    <w:p>
      <w:pPr>
        <w:pStyle w:val="Lista"/>
      </w:pPr>
      <w:r>
        <w:rPr>
          <w:b/>
          <w:bCs/>
        </w:rPr>
        <w:t>if correction or normalisation would disrupt the otherwise correct prosody</w:t>
      </w:r>
      <w:r>
        <w:t>, then</w:t>
      </w:r>
    </w:p>
    <w:p>
      <w:pPr>
        <w:pStyle w:val="Lista2"/>
      </w:pPr>
      <w:r>
        <w:t xml:space="preserve">preferably abstain from carrying out the correction or normalisation, instead simply flagging the spot as erroneous or non-standard, and mentioning the correct/standard form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 xml:space="preserve">e.g. in a </w:t>
      </w:r>
      <w:r>
        <w:rPr>
          <w:rStyle w:val="Foreign"/>
        </w:rPr>
        <w:t>vasantatilakā</w:t>
      </w:r>
      <w:r>
        <w:t xml:space="preserve"> stanza, </w:t>
      </w:r>
      <w:r>
        <w:rPr>
          <w:rStyle w:val="Code"/>
        </w:rPr>
        <w:t xml:space="preserve">&lt;l </w:t>
      </w:r>
      <w:r>
        <w:rPr>
          <w:rStyle w:val="Codeattribute"/>
        </w:rPr>
        <w:t>n</w:t>
      </w:r>
      <w:r>
        <w:rPr>
          <w:rStyle w:val="Code"/>
        </w:rPr>
        <w:t>=</w:t>
      </w:r>
      <w:r>
        <w:rPr>
          <w:rStyle w:val="Codevalue"/>
        </w:rPr>
        <w:t>"a"</w:t>
      </w:r>
      <w:r>
        <w:rPr>
          <w:rStyle w:val="Code"/>
        </w:rPr>
        <w:t>&gt;</w:t>
      </w:r>
      <w:r>
        <w:rPr>
          <w:rStyle w:val="Codetext"/>
        </w:rPr>
        <w:t>sa</w:t>
      </w:r>
      <w:r>
        <w:rPr>
          <w:rStyle w:val="Code"/>
        </w:rPr>
        <w:t>&lt;orig&gt;</w:t>
      </w:r>
      <w:r>
        <w:rPr>
          <w:rStyle w:val="Codetext"/>
        </w:rPr>
        <w:t>ḥ ssa</w:t>
      </w:r>
      <w:r>
        <w:rPr>
          <w:rStyle w:val="Code"/>
        </w:rPr>
        <w:t>&lt;/orig&gt;</w:t>
      </w:r>
      <w:r>
        <w:rPr>
          <w:rStyle w:val="Codetext"/>
        </w:rPr>
        <w:t>rvva-satva-satat</w:t>
      </w:r>
      <w:r>
        <w:rPr>
          <w:rStyle w:val="Code"/>
        </w:rPr>
        <w:t>&lt;orig&gt;</w:t>
      </w:r>
      <w:r>
        <w:rPr>
          <w:rStyle w:val="Codetext"/>
        </w:rPr>
        <w:t>ārtthibhi</w:t>
      </w:r>
      <w:r>
        <w:rPr>
          <w:rStyle w:val="Code"/>
        </w:rPr>
        <w:t>&lt;/orig&gt;</w:t>
      </w:r>
      <w:r>
        <w:rPr>
          <w:rStyle w:val="Codetext"/>
        </w:rPr>
        <w:t xml:space="preserve"> nitya-dātā</w:t>
      </w:r>
      <w:r>
        <w:rPr>
          <w:rStyle w:val="Code"/>
        </w:rPr>
        <w:t>&lt;/l&gt;</w:t>
      </w:r>
      <w:r>
        <w:t xml:space="preserve"> </w:t>
      </w:r>
      <w:r>
        <w:rPr>
          <w:noProof/>
        </w:rPr>
        <w:t>(</w:t>
      </w:r>
      <w:r>
        <w:t xml:space="preserve">the metre is correct, but the form </w:t>
      </w:r>
      <w:r>
        <w:rPr>
          <w:rStyle w:val="Foreign"/>
        </w:rPr>
        <w:t>°ārtthibhi</w:t>
      </w:r>
      <w:r>
        <w:t xml:space="preserve"> is a solecism for expected </w:t>
      </w:r>
      <w:r>
        <w:rPr>
          <w:rStyle w:val="Foreign"/>
        </w:rPr>
        <w:t>°ārtthibhyo</w:t>
      </w:r>
      <w:r>
        <w:t>, which in turn would be metrically incorrect)</w:t>
      </w:r>
    </w:p>
    <w:p>
      <w:pPr>
        <w:pStyle w:val="Lista2"/>
      </w:pPr>
      <w:r>
        <w:t>if you deem that correction or normalisation within the text is essential, then you may encode it</w:t>
      </w:r>
    </w:p>
    <w:p>
      <w:pPr>
        <w:pStyle w:val="Lista3"/>
      </w:pPr>
      <w:r>
        <w:t xml:space="preserve">but in this case, do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with a value corresponding to the prosody of the text </w:t>
      </w:r>
      <w:r>
        <w:rPr>
          <w:b/>
          <w:bCs/>
        </w:rPr>
        <w:t>after</w:t>
      </w:r>
      <w:r>
        <w:t xml:space="preserve"> correction/normalisation</w:t>
      </w:r>
    </w:p>
    <w:p>
      <w:pPr>
        <w:pStyle w:val="Lista3"/>
      </w:pPr>
      <w:r>
        <w:t xml:space="preserve">e.g. normalising the above example,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sa</w:t>
      </w:r>
      <w:r>
        <w:rPr>
          <w:rStyle w:val="Code"/>
        </w:rPr>
        <w:t>&lt;orig&gt;</w:t>
      </w:r>
      <w:r>
        <w:rPr>
          <w:rStyle w:val="Codetext"/>
        </w:rPr>
        <w:t>ḥ ssa</w:t>
      </w:r>
      <w:r>
        <w:rPr>
          <w:rStyle w:val="Code"/>
        </w:rPr>
        <w:t>&lt;/orig&gt;</w:t>
      </w:r>
      <w:r>
        <w:rPr>
          <w:rStyle w:val="Codetext"/>
        </w:rPr>
        <w:t>rvva-satva-</w:t>
      </w:r>
      <w:r>
        <w:rPr>
          <w:rStyle w:val="Codetext"/>
        </w:rPr>
        <w:lastRenderedPageBreak/>
        <w:t>satat</w:t>
      </w:r>
      <w:r>
        <w:rPr>
          <w:rStyle w:val="Code"/>
        </w:rPr>
        <w:t>&lt;choice&gt;&lt;orig&gt;</w:t>
      </w:r>
      <w:r>
        <w:rPr>
          <w:rStyle w:val="Codetext"/>
        </w:rPr>
        <w:t>ārtthibhi</w:t>
      </w:r>
      <w:r>
        <w:rPr>
          <w:rStyle w:val="Code"/>
        </w:rPr>
        <w:t>&lt;/orig&gt;&lt;reg&gt;</w:t>
      </w:r>
      <w:r>
        <w:rPr>
          <w:rStyle w:val="Codetext"/>
        </w:rPr>
        <w:t>ārtthibhyo</w:t>
      </w:r>
      <w:r>
        <w:rPr>
          <w:rStyle w:val="Code"/>
        </w:rPr>
        <w:t>&lt;/reg&gt;&lt;/choice&gt;</w:t>
      </w:r>
      <w:r>
        <w:rPr>
          <w:rStyle w:val="Codetext"/>
        </w:rPr>
        <w:t xml:space="preserve"> nitya-dātā</w:t>
      </w:r>
      <w:r>
        <w:rPr>
          <w:rStyle w:val="Code"/>
        </w:rPr>
        <w:t>&lt;/l&gt;</w:t>
      </w:r>
    </w:p>
    <w:p>
      <w:pPr>
        <w:pStyle w:val="Cmsor4"/>
      </w:pPr>
      <w:bookmarkStart w:id="609" w:name="_Ref137825393"/>
      <w:bookmarkStart w:id="610" w:name="_Toc138064446"/>
      <w:bookmarkStart w:id="611" w:name="_Toc183083833"/>
      <w:r>
        <w:t>Non-standard prosody with standard language</w:t>
      </w:r>
      <w:bookmarkEnd w:id="609"/>
      <w:bookmarkEnd w:id="610"/>
      <w:bookmarkEnd w:id="611"/>
    </w:p>
    <w:p>
      <w:pPr>
        <w:pStyle w:val="Lista"/>
      </w:pPr>
      <w:r>
        <w:rPr>
          <w:b/>
          <w:bCs/>
        </w:rPr>
        <w:t>if</w:t>
      </w:r>
      <w:r>
        <w:rPr>
          <w:b/>
        </w:rPr>
        <w:t xml:space="preserve"> the text is linguistically </w:t>
      </w:r>
      <w:r>
        <w:rPr>
          <w:b/>
          <w:bCs/>
        </w:rPr>
        <w:t>standard, correct and meaningful</w:t>
      </w:r>
      <w:r>
        <w:t>, then keep in mind that incorrect/non-standard metre does not in itself constitute grounds for correction or normalisation</w:t>
      </w:r>
    </w:p>
    <w:p>
      <w:pPr>
        <w:pStyle w:val="Lista2"/>
      </w:pPr>
      <w:r>
        <w:t xml:space="preserve">if you as editor perceive the metrical anomaly as an error on the part of the composer or the engraver </w:t>
      </w:r>
      <w:r>
        <w:rPr>
          <w:rStyle w:val="Foreign"/>
        </w:rPr>
        <w:t>and</w:t>
      </w:r>
      <w:r>
        <w:t xml:space="preserve"> you can rectify it without altering the meaning, then you are free to do so </w:t>
      </w:r>
      <w:r>
        <w:rPr>
          <w:noProof/>
        </w:rPr>
        <w:t>(</w:t>
      </w:r>
      <w:r>
        <w:t>i.e. to proceed as in §</w:t>
      </w:r>
      <w:r>
        <w:fldChar w:fldCharType="begin"/>
      </w:r>
      <w:r>
        <w:instrText xml:space="preserve"> REF _Ref137824123 \r \h </w:instrText>
      </w:r>
      <w:r>
        <w:fldChar w:fldCharType="separate"/>
      </w:r>
      <w:r>
        <w:t>6.1.4.1</w:t>
      </w:r>
      <w:r>
        <w:fldChar w:fldCharType="end"/>
      </w:r>
      <w:r>
        <w:t xml:space="preserve"> above)</w:t>
      </w:r>
    </w:p>
    <w:p>
      <w:pPr>
        <w:pStyle w:val="Lista2"/>
      </w:pPr>
      <w:r>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pPr>
        <w:pStyle w:val="Lista3"/>
      </w:pPr>
      <w:r>
        <w:t xml:space="preserve">in this case always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3"/>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sva-dattāṁ para</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"20"</w:t>
      </w:r>
      <w:r>
        <w:rPr>
          <w:rStyle w:val="Code"/>
        </w:rPr>
        <w:t>/&gt;-</w:t>
      </w:r>
      <w:r>
        <w:rPr>
          <w:rStyle w:val="Codetext"/>
        </w:rPr>
        <w:t xml:space="preserve">dattām </w:t>
      </w:r>
      <w:r>
        <w:rPr>
          <w:rStyle w:val="Code"/>
        </w:rPr>
        <w:t>&lt;orig&gt;</w:t>
      </w:r>
      <w:r>
        <w:rPr>
          <w:rStyle w:val="Codetext"/>
        </w:rPr>
        <w:t>vāpi</w:t>
      </w:r>
      <w:r>
        <w:rPr>
          <w:rStyle w:val="Code"/>
        </w:rPr>
        <w:t>&lt;/orig&gt;&lt;/l&gt;</w:t>
      </w:r>
    </w:p>
    <w:p>
      <w:pPr>
        <w:pStyle w:val="Lista4"/>
      </w:pPr>
      <w:r>
        <w:t xml:space="preserve">instead of </w:t>
      </w:r>
      <w:r>
        <w:rPr>
          <w:rStyle w:val="Foreign"/>
        </w:rPr>
        <w:t>vāpi</w:t>
      </w:r>
      <w:r>
        <w:t xml:space="preserve">, the standard version of this frequently used stanza has </w:t>
      </w:r>
      <w:r>
        <w:rPr>
          <w:rStyle w:val="Foreign"/>
        </w:rPr>
        <w:t>vā</w:t>
      </w:r>
      <w:r>
        <w:t xml:space="preserve">, which is metrically correct; but since </w:t>
      </w:r>
      <w:r>
        <w:rPr>
          <w:rStyle w:val="Foreign"/>
        </w:rPr>
        <w:t>vāpi</w:t>
      </w:r>
      <w:r>
        <w:t xml:space="preserve"> is morphologically and orthographically correct, fully standard, and meaningful in the context, it is assumed to be deliberate and only flagged as original and not corrected to </w:t>
      </w:r>
      <w:r>
        <w:rPr>
          <w:rStyle w:val="Foreign"/>
        </w:rPr>
        <w:t>vā</w:t>
      </w:r>
    </w:p>
    <w:p>
      <w:pPr>
        <w:pStyle w:val="Lista"/>
      </w:pPr>
      <w:r>
        <w:t xml:space="preserve">as a special case, </w:t>
      </w:r>
      <w:r>
        <w:rPr>
          <w:b/>
          <w:bCs/>
        </w:rPr>
        <w:t>a prosodic anomaly</w:t>
      </w:r>
      <w:r>
        <w:rPr>
          <w:b/>
        </w:rPr>
        <w:t xml:space="preserve"> in </w:t>
      </w:r>
      <w:r>
        <w:rPr>
          <w:b/>
          <w:bCs/>
        </w:rPr>
        <w:t xml:space="preserve">linguistically standard text can </w:t>
      </w:r>
      <w:r>
        <w:t>sometimes</w:t>
      </w:r>
      <w:r>
        <w:rPr>
          <w:b/>
          <w:bCs/>
        </w:rPr>
        <w:t xml:space="preserve"> be corrected</w:t>
      </w:r>
      <w:r>
        <w:t xml:space="preserve"> by the application of a straightforward “de-normalisation”</w:t>
      </w:r>
    </w:p>
    <w:p>
      <w:pPr>
        <w:pStyle w:val="Lista2"/>
      </w:pPr>
      <w:r>
        <w:t xml:space="preserve">in such cases, do not encode the de-normalisation: instead,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and explain the situation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kṣitīśa-siṅhavarmmaṇas</w:t>
      </w:r>
      <w:r>
        <w:rPr>
          <w:rStyle w:val="Code"/>
        </w:rPr>
        <w:t>&lt;/l&gt;</w:t>
      </w:r>
      <w:r>
        <w:t xml:space="preserve"> </w:t>
      </w:r>
      <w:r>
        <w:rPr>
          <w:noProof/>
        </w:rPr>
        <w:t>(</w:t>
      </w:r>
      <w:r>
        <w:t xml:space="preserve">accompanied by a note explaining that the non-standard form </w:t>
      </w:r>
      <w:r>
        <w:rPr>
          <w:rStyle w:val="Foreign"/>
        </w:rPr>
        <w:t>siṅhavarmmasya</w:t>
      </w:r>
      <w:r>
        <w:t>, known to occur in related texts, would be metrically correct)</w:t>
      </w:r>
    </w:p>
    <w:p>
      <w:pPr>
        <w:pStyle w:val="Lista"/>
      </w:pPr>
      <w:r>
        <w:t xml:space="preserve">as another special case, stanzas occasionally come with extrametrical additions, such as an introductory connective phrase (e.g. </w:t>
      </w:r>
      <w:r>
        <w:rPr>
          <w:rStyle w:val="Foreign"/>
        </w:rPr>
        <w:t>api ca</w:t>
      </w:r>
      <w:r>
        <w:t xml:space="preserve">), an opening label denoting a verse passage (e.g. </w:t>
      </w:r>
      <w:r>
        <w:rPr>
          <w:rStyle w:val="Foreign"/>
        </w:rPr>
        <w:t>ślokāḥ</w:t>
      </w:r>
      <w:r>
        <w:t xml:space="preserve">), or an honorific (e.g. </w:t>
      </w:r>
      <w:r>
        <w:rPr>
          <w:rStyle w:val="Foreign"/>
        </w:rPr>
        <w:t>śrī</w:t>
      </w:r>
      <w:r>
        <w:t>) tagged on to names</w:t>
      </w:r>
    </w:p>
    <w:p>
      <w:pPr>
        <w:pStyle w:val="Lista2"/>
      </w:pPr>
      <w:r>
        <w:t>such extrametrical additions must be encoded outside the stanza structure, thus:</w:t>
      </w:r>
    </w:p>
    <w:p>
      <w:pPr>
        <w:pStyle w:val="Lista3"/>
      </w:pPr>
      <w:r>
        <w:t>if the stanza is preceded by prose with which an initial addition is semantically contiguous, then encode the addition as part of the prose passage</w:t>
      </w:r>
    </w:p>
    <w:p>
      <w:pPr>
        <w:pStyle w:val="Lista3"/>
      </w:pPr>
      <w:r>
        <w:t xml:space="preserve">if the stanza is preceded by another stanza, or by prose with which an initial addition is deemed not to be semantically contiguous, then create a separate </w:t>
      </w:r>
      <w:r>
        <w:rPr>
          <w:rStyle w:val="Code"/>
        </w:rPr>
        <w:t>&lt;ab&gt;</w:t>
      </w:r>
      <w:r>
        <w:t xml:space="preserve"> container (§</w:t>
      </w:r>
      <w:r>
        <w:fldChar w:fldCharType="begin"/>
      </w:r>
      <w:r>
        <w:instrText xml:space="preserve"> REF _Ref43981028 \r \h </w:instrText>
      </w:r>
      <w:r>
        <w:fldChar w:fldCharType="separate"/>
      </w:r>
      <w:r>
        <w:t>2.4.2</w:t>
      </w:r>
      <w:r>
        <w:fldChar w:fldCharType="end"/>
      </w:r>
      <w:r>
        <w:t xml:space="preserve">) for the addition as in </w:t>
      </w:r>
      <w:r>
        <w:fldChar w:fldCharType="begin"/>
      </w:r>
      <w:r>
        <w:instrText xml:space="preserve"> REF _Ref137825293 \h </w:instrText>
      </w:r>
      <w:r>
        <w:fldChar w:fldCharType="separate"/>
      </w:r>
      <w:r>
        <w:t xml:space="preserve">Example </w:t>
      </w:r>
      <w:r>
        <w:rPr>
          <w:noProof/>
        </w:rPr>
        <w:t>6.1.4</w:t>
      </w:r>
      <w:r>
        <w:t>.</w:t>
      </w:r>
      <w:r>
        <w:rPr>
          <w:noProof/>
        </w:rPr>
        <w:t>A</w:t>
      </w:r>
      <w:r>
        <w:fldChar w:fldCharType="end"/>
      </w:r>
    </w:p>
    <w:p>
      <w:pPr>
        <w:pStyle w:val="Lista3"/>
      </w:pPr>
      <w:r>
        <w:t>if such an addition appears inside a stanza, split up the stanza as per §</w:t>
      </w:r>
      <w:r>
        <w:fldChar w:fldCharType="begin"/>
      </w:r>
      <w:r>
        <w:instrText xml:space="preserve"> REF _Ref181706908 \r \h </w:instrText>
      </w:r>
      <w:r>
        <w:fldChar w:fldCharType="separate"/>
      </w:r>
      <w:r>
        <w:t>2.5.6.4</w:t>
      </w:r>
      <w:r>
        <w:fldChar w:fldCharType="end"/>
      </w:r>
      <w:r>
        <w:t xml:space="preserve"> and create a separate </w:t>
      </w:r>
      <w:r>
        <w:rPr>
          <w:rStyle w:val="Code"/>
        </w:rPr>
        <w:t>&lt;ab&gt;</w:t>
      </w:r>
      <w:r>
        <w:t xml:space="preserve"> container for the addition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12" w:name="_Ref137825293"/>
            <w:bookmarkStart w:id="613" w:name="_Ref137825286"/>
            <w:r>
              <w:t xml:space="preserve">Example </w:t>
            </w:r>
            <w:fldSimple w:instr=" STYLEREF 3 \s ">
              <w:r>
                <w:rPr>
                  <w:noProof/>
                </w:rPr>
                <w:t>6.1.4</w:t>
              </w:r>
            </w:fldSimple>
            <w:r>
              <w:t>.</w:t>
            </w:r>
            <w:fldSimple w:instr=" SEQ Example \* ALPHABETIC \s 3 ">
              <w:r>
                <w:rPr>
                  <w:noProof/>
                </w:rPr>
                <w:t>A</w:t>
              </w:r>
            </w:fldSimple>
            <w:bookmarkEnd w:id="612"/>
            <w:r>
              <w:t>: stanza with initial extrametrical addition</w:t>
            </w:r>
            <w:bookmarkEnd w:id="613"/>
          </w:p>
        </w:tc>
      </w:tr>
      <w:tr>
        <w:tc>
          <w:tcPr>
            <w:tcW w:w="5000" w:type="pct"/>
          </w:tcPr>
          <w:p>
            <w:pPr>
              <w:pStyle w:val="CodeParagraph"/>
              <w:rPr>
                <w:rStyle w:val="Code"/>
              </w:rPr>
            </w:pPr>
            <w:r>
              <w:rPr>
                <w:rStyle w:val="Code"/>
              </w:rPr>
              <w:t xml:space="preserve">&lt;ab&gt;&lt;lb </w:t>
            </w:r>
            <w:r>
              <w:rPr>
                <w:rStyle w:val="Codeattribute"/>
              </w:rPr>
              <w:t>n</w:t>
            </w:r>
            <w:r>
              <w:rPr>
                <w:rStyle w:val="Code"/>
              </w:rPr>
              <w:t>=</w:t>
            </w:r>
            <w:r>
              <w:rPr>
                <w:rStyle w:val="Codevalue"/>
              </w:rPr>
              <w:t>"2"</w:t>
            </w:r>
            <w:r>
              <w:rPr>
                <w:rStyle w:val="Code"/>
              </w:rPr>
              <w:t>/&gt;</w:t>
            </w:r>
            <w:r>
              <w:rPr>
                <w:rStyle w:val="Codetext"/>
              </w:rPr>
              <w:t>śrī</w:t>
            </w: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prabhāsomeśvaraḥ śrīmān·</w:t>
            </w:r>
            <w:r>
              <w:rPr>
                <w:rStyle w:val="Code"/>
              </w:rPr>
              <w:t>&lt;/l&gt;</w:t>
            </w:r>
          </w:p>
          <w:p>
            <w:pPr>
              <w:pStyle w:val="CodeParagraph"/>
              <w:rPr>
                <w:rStyle w:val="Codetext"/>
              </w:rPr>
            </w:pPr>
            <w:r>
              <w:rPr>
                <w:rStyle w:val="Codetext"/>
              </w:rPr>
              <w:t xml:space="preserve">  ...</w:t>
            </w:r>
          </w:p>
          <w:p>
            <w:pPr>
              <w:pStyle w:val="CodeParagraph"/>
            </w:pPr>
            <w:r>
              <w:rPr>
                <w:rStyle w:val="Code"/>
              </w:rPr>
              <w:t>&lt;/lg&gt;</w:t>
            </w:r>
          </w:p>
        </w:tc>
      </w:tr>
      <w:tr>
        <w:tc>
          <w:tcPr>
            <w:tcW w:w="5000" w:type="pct"/>
          </w:tcPr>
          <w:p>
            <w:pPr>
              <w:pStyle w:val="TableNote"/>
            </w:pPr>
            <w:r>
              <w:t xml:space="preserve">the composer or the engraver felt the need to add the honorific </w:t>
            </w:r>
            <w:r>
              <w:rPr>
                <w:rStyle w:val="Foreign"/>
              </w:rPr>
              <w:t>śrī</w:t>
            </w:r>
            <w:r>
              <w:t xml:space="preserve"> before the name of the deity, but the stanza’s metre would be disrupted by this addition</w:t>
            </w:r>
          </w:p>
          <w:p>
            <w:pPr>
              <w:pStyle w:val="TableNote"/>
              <w:rPr>
                <w:rStyle w:val="Code"/>
                <w:rFonts w:ascii="Arial" w:hAnsi="Arial" w:cs="Arial"/>
                <w:noProof w:val="0"/>
                <w:color w:val="auto"/>
                <w:sz w:val="18"/>
                <w:szCs w:val="18"/>
                <w:shd w:val="clear" w:color="auto" w:fill="auto"/>
              </w:rPr>
            </w:pPr>
            <w:r>
              <w:rPr>
                <w:rStyle w:val="Foreign"/>
              </w:rPr>
              <w:t>śrī</w:t>
            </w:r>
            <w:r>
              <w:t xml:space="preserve"> is therefore encoded in a separate prose container before the stanza</w:t>
            </w:r>
          </w:p>
        </w:tc>
      </w:tr>
    </w:tbl>
    <w:p>
      <w:pPr>
        <w:pStyle w:val="Cmsor2"/>
      </w:pPr>
      <w:bookmarkStart w:id="614" w:name="_Toc183083834"/>
      <w:r>
        <w:lastRenderedPageBreak/>
        <w:t>Encoding correction</w:t>
      </w:r>
      <w:bookmarkEnd w:id="605"/>
      <w:bookmarkEnd w:id="614"/>
    </w:p>
    <w:p>
      <w:pPr>
        <w:pStyle w:val="Cmsor3"/>
      </w:pPr>
      <w:bookmarkStart w:id="615" w:name="_tebtz9jasa9y" w:colFirst="0" w:colLast="0"/>
      <w:bookmarkStart w:id="616" w:name="_Ref43988218"/>
      <w:bookmarkStart w:id="617" w:name="_Toc183083835"/>
      <w:bookmarkEnd w:id="615"/>
      <w:r>
        <w:t>Flagging erroneous and uninterpretable text</w:t>
      </w:r>
      <w:bookmarkEnd w:id="616"/>
      <w:bookmarkEnd w:id="617"/>
    </w:p>
    <w:p>
      <w:pPr>
        <w:pStyle w:val="Lista"/>
      </w:pPr>
      <w:r>
        <w:rPr>
          <w:b/>
          <w:bCs/>
        </w:rPr>
        <w:t>to flag items</w:t>
      </w:r>
      <w:r>
        <w:t xml:space="preserve"> without correction, wrap the relevant characters with the element </w:t>
      </w:r>
      <w:r>
        <w:rPr>
          <w:rStyle w:val="Code"/>
        </w:rPr>
        <w:t>&lt;sic&gt;</w:t>
      </w:r>
    </w:p>
    <w:p>
      <w:pPr>
        <w:pStyle w:val="Lista2"/>
      </w:pPr>
      <w:r>
        <w:t>by EpiDoc convention, this markup is used for text that is legible but does not seem intelligible</w:t>
      </w:r>
    </w:p>
    <w:p>
      <w:pPr>
        <w:pStyle w:val="Lista3"/>
      </w:pPr>
      <w:r>
        <w:t>uninterpretable tentative readings of mostly unclear characters do not require flagging in this way, but it is permitted to flag a segment of text that includes unclear characters</w:t>
      </w:r>
    </w:p>
    <w:p>
      <w:pPr>
        <w:pStyle w:val="Lista"/>
      </w:pPr>
      <w:r>
        <w:t>for example,</w:t>
      </w:r>
    </w:p>
    <w:p>
      <w:pPr>
        <w:pStyle w:val="Lista2"/>
      </w:pPr>
      <w:r>
        <w:rPr>
          <w:rStyle w:val="Codetext"/>
        </w:rPr>
        <w:t>mahār</w:t>
      </w:r>
      <w:r>
        <w:rPr>
          <w:rStyle w:val="Code"/>
        </w:rPr>
        <w:t>&lt;sic&gt;</w:t>
      </w:r>
      <w:r>
        <w:rPr>
          <w:rStyle w:val="Codetext"/>
        </w:rPr>
        <w:t>a</w:t>
      </w:r>
      <w:r>
        <w:rPr>
          <w:rStyle w:val="Code"/>
        </w:rPr>
        <w:t>&lt;/sic&gt;</w:t>
      </w:r>
      <w:r>
        <w:rPr>
          <w:rStyle w:val="Codetext"/>
        </w:rPr>
        <w:t>ja</w:t>
      </w:r>
      <w:r>
        <w:t xml:space="preserve"> </w:t>
      </w:r>
      <w:r>
        <w:rPr>
          <w:noProof/>
        </w:rPr>
        <w:t>(</w:t>
      </w:r>
      <w:r>
        <w:rPr>
          <w:rStyle w:val="Foreign"/>
        </w:rPr>
        <w:t>ā</w:t>
      </w:r>
      <w:r>
        <w:t xml:space="preserve"> would be correct)</w:t>
      </w:r>
    </w:p>
    <w:p>
      <w:pPr>
        <w:pStyle w:val="Lista2"/>
      </w:pPr>
      <w:r>
        <w:rPr>
          <w:rStyle w:val="Code"/>
        </w:rPr>
        <w:t>&lt;sic&gt;</w:t>
      </w:r>
      <w:r>
        <w:rPr>
          <w:rStyle w:val="Codetext"/>
        </w:rPr>
        <w:t>marnta kali-kulanām</w:t>
      </w:r>
      <w:r>
        <w:rPr>
          <w:rStyle w:val="Code"/>
        </w:rPr>
        <w:t>&lt;/sic&gt;</w:t>
      </w:r>
      <w:r>
        <w:t xml:space="preserve"> </w:t>
      </w:r>
      <w:r>
        <w:rPr>
          <w:noProof/>
        </w:rPr>
        <w:t>(</w:t>
      </w:r>
      <w:r>
        <w:t>uninterpretable)</w:t>
      </w:r>
    </w:p>
    <w:p>
      <w:pPr>
        <w:pStyle w:val="Cmsor3"/>
      </w:pPr>
      <w:bookmarkStart w:id="618" w:name="_wc8w2ovzvy8k" w:colFirst="0" w:colLast="0"/>
      <w:bookmarkStart w:id="619" w:name="_Ref43988258"/>
      <w:bookmarkStart w:id="620" w:name="_Toc183083836"/>
      <w:bookmarkEnd w:id="618"/>
      <w:r>
        <w:t>Correcting erroneous text</w:t>
      </w:r>
      <w:bookmarkEnd w:id="619"/>
      <w:bookmarkEnd w:id="620"/>
    </w:p>
    <w:p>
      <w:pPr>
        <w:pStyle w:val="Lista"/>
      </w:pPr>
      <w:r>
        <w:rPr>
          <w:b/>
          <w:bCs/>
        </w:rPr>
        <w:t>to correct</w:t>
      </w:r>
      <w:r>
        <w:t xml:space="preserve"> scribal errors </w:t>
      </w:r>
      <w:r>
        <w:rPr>
          <w:b/>
          <w:bCs/>
        </w:rPr>
        <w:t>by substitution</w:t>
      </w:r>
      <w:r>
        <w:t>,</w:t>
      </w:r>
    </w:p>
    <w:p>
      <w:pPr>
        <w:pStyle w:val="Lista2"/>
      </w:pPr>
      <w:r>
        <w:t xml:space="preserve">flag the original text with </w:t>
      </w:r>
      <w:r>
        <w:rPr>
          <w:rStyle w:val="Code"/>
        </w:rPr>
        <w:t>&lt;sic&gt;</w:t>
      </w:r>
      <w:r>
        <w:t xml:space="preserve"> as above</w:t>
      </w:r>
    </w:p>
    <w:p>
      <w:pPr>
        <w:pStyle w:val="Lista2"/>
      </w:pPr>
      <w:r>
        <w:t xml:space="preserve">add the corrected alternative directly after this, wrapped in the element </w:t>
      </w:r>
      <w:r>
        <w:rPr>
          <w:rStyle w:val="Code"/>
        </w:rPr>
        <w:t>&lt;corr&gt;</w:t>
      </w:r>
    </w:p>
    <w:p>
      <w:pPr>
        <w:pStyle w:val="Lista2"/>
      </w:pPr>
      <w:r>
        <w:t xml:space="preserve">and wrap both these elements in the element </w:t>
      </w:r>
      <w:r>
        <w:rPr>
          <w:rStyle w:val="Code"/>
        </w:rPr>
        <w:t>&lt;choice&gt;</w:t>
      </w:r>
    </w:p>
    <w:p>
      <w:pPr>
        <w:pStyle w:val="Lista"/>
      </w:pPr>
      <w:r>
        <w:t>for example,</w:t>
      </w:r>
    </w:p>
    <w:p>
      <w:pPr>
        <w:pStyle w:val="Lista2"/>
      </w:pP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r>
        <w:t xml:space="preserve"> </w:t>
      </w:r>
      <w:r>
        <w:rPr>
          <w:noProof/>
        </w:rPr>
        <w:t>(</w:t>
      </w:r>
      <w:r>
        <w:rPr>
          <w:rStyle w:val="Foreign"/>
        </w:rPr>
        <w:t>a</w:t>
      </w:r>
      <w:r>
        <w:t xml:space="preserve"> corrected to </w:t>
      </w:r>
      <w:r>
        <w:rPr>
          <w:rStyle w:val="Foreign"/>
        </w:rPr>
        <w:t>ā</w:t>
      </w:r>
      <w:r>
        <w:t>)</w:t>
      </w:r>
    </w:p>
    <w:p>
      <w:pPr>
        <w:pStyle w:val="Lista"/>
      </w:pPr>
      <w:r>
        <w:t xml:space="preserve">when correcting by substitution, keep in mind that it must always be possible to produce the received text by ignoring the segment tagged with </w:t>
      </w:r>
      <w:r>
        <w:rPr>
          <w:rStyle w:val="Code"/>
        </w:rPr>
        <w:t>&lt;corr&gt;</w:t>
      </w:r>
      <w:r>
        <w:t xml:space="preserve"> and, vice versa, to produce the corrected text by ignoring the segment tagged with </w:t>
      </w:r>
      <w:r>
        <w:rPr>
          <w:rStyle w:val="Code"/>
        </w:rPr>
        <w:t>&lt;sic&gt;</w:t>
      </w:r>
    </w:p>
    <w:p>
      <w:pPr>
        <w:pStyle w:val="Lista2"/>
      </w:pPr>
      <w:r>
        <w:t xml:space="preserve">thus, when for example encoding a correction of </w:t>
      </w:r>
      <w:r>
        <w:rPr>
          <w:rStyle w:val="Foreign"/>
        </w:rPr>
        <w:t>pautrā</w:t>
      </w:r>
      <w:r>
        <w:t xml:space="preserve"> to </w:t>
      </w:r>
      <w:r>
        <w:rPr>
          <w:rStyle w:val="Foreign"/>
        </w:rPr>
        <w:t>pautraḥ</w:t>
      </w:r>
      <w:r>
        <w:t xml:space="preserve">, each of the following are </w:t>
      </w:r>
      <w:r>
        <w:rPr>
          <w:b/>
          <w:bCs/>
        </w:rPr>
        <w:t>incorrect</w:t>
      </w:r>
      <w:r>
        <w:t>:</w:t>
      </w:r>
    </w:p>
    <w:p>
      <w:pPr>
        <w:pStyle w:val="Lista3"/>
      </w:pPr>
      <w:r>
        <w:rPr>
          <w:rStyle w:val="Codetext"/>
        </w:rPr>
        <w:t>pautr</w:t>
      </w:r>
      <w:r>
        <w:rPr>
          <w:rStyle w:val="Code"/>
        </w:rPr>
        <w:t>&lt;choice&gt;&lt;sic&gt;</w:t>
      </w:r>
      <w:r>
        <w:rPr>
          <w:rStyle w:val="Codetext"/>
        </w:rPr>
        <w:t>ā</w:t>
      </w:r>
      <w:r>
        <w:rPr>
          <w:rStyle w:val="Code"/>
        </w:rPr>
        <w:t>&lt;/sic&gt;&lt;corr&gt;</w:t>
      </w:r>
      <w:r>
        <w:rPr>
          <w:rStyle w:val="Codetext"/>
        </w:rPr>
        <w:t>a</w:t>
      </w:r>
      <w:r>
        <w:rPr>
          <w:rStyle w:val="Code"/>
        </w:rPr>
        <w:t>&lt;/corr&gt;&lt;/choice&gt;</w:t>
      </w:r>
      <w:r>
        <w:rPr>
          <w:rStyle w:val="Codetext"/>
        </w:rPr>
        <w:t>ḥ</w:t>
      </w:r>
      <w:r>
        <w:t xml:space="preserve"> </w:t>
      </w:r>
      <w:r>
        <w:rPr>
          <w:noProof/>
        </w:rPr>
        <w:t>(</w:t>
      </w:r>
      <w:r>
        <w:t xml:space="preserve">this encodes a correction of </w:t>
      </w:r>
      <w:r>
        <w:rPr>
          <w:rStyle w:val="Foreign"/>
        </w:rPr>
        <w:t>pautrāḥ</w:t>
      </w:r>
      <w:r>
        <w:t xml:space="preserve"> to </w:t>
      </w:r>
      <w:r>
        <w:rPr>
          <w:rStyle w:val="Foreign"/>
        </w:rPr>
        <w:t>pautraḥ</w:t>
      </w:r>
      <w:r>
        <w:t>)</w:t>
      </w:r>
    </w:p>
    <w:p>
      <w:pPr>
        <w:pStyle w:val="Lista3"/>
      </w:pPr>
      <w:r>
        <w:rPr>
          <w:rStyle w:val="Codetext"/>
        </w:rPr>
        <w:t>pautr</w:t>
      </w:r>
      <w:r>
        <w:rPr>
          <w:rStyle w:val="Code"/>
        </w:rPr>
        <w:t>&lt;choice&gt;&lt;sic&gt;</w:t>
      </w:r>
      <w:r>
        <w:rPr>
          <w:rStyle w:val="Codetext"/>
        </w:rPr>
        <w:t>ā</w:t>
      </w:r>
      <w:r>
        <w:rPr>
          <w:rStyle w:val="Code"/>
        </w:rPr>
        <w:t>&lt;/sic&gt;&lt;corr&gt;</w:t>
      </w:r>
      <w:r>
        <w:rPr>
          <w:rStyle w:val="Codetext"/>
        </w:rPr>
        <w:t>raḥ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pautrraḥ</w:t>
      </w:r>
      <w:r>
        <w:t>)</w:t>
      </w:r>
    </w:p>
    <w:p>
      <w:pPr>
        <w:pStyle w:val="Lista3"/>
      </w:pPr>
      <w:r>
        <w:rPr>
          <w:rStyle w:val="Codetext"/>
        </w:rPr>
        <w:t>paut</w:t>
      </w:r>
      <w:r>
        <w:rPr>
          <w:rStyle w:val="Code"/>
        </w:rPr>
        <w:t>&lt;choice&gt;&lt;sic&gt;</w:t>
      </w:r>
      <w:r>
        <w:rPr>
          <w:rStyle w:val="Codetext"/>
        </w:rPr>
        <w:t>rā</w:t>
      </w:r>
      <w:r>
        <w:rPr>
          <w:rStyle w:val="Code"/>
        </w:rPr>
        <w:t>&lt;/sic&gt;&lt;corr&gt;</w:t>
      </w:r>
      <w:r>
        <w:rPr>
          <w:rStyle w:val="Codetext"/>
        </w:rPr>
        <w:t>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pautaḥ</w:t>
      </w:r>
      <w:r>
        <w:t>)</w:t>
      </w:r>
    </w:p>
    <w:p>
      <w:pPr>
        <w:pStyle w:val="Cmsor3"/>
      </w:pPr>
      <w:bookmarkStart w:id="621" w:name="_26gcps9vrjkt" w:colFirst="0" w:colLast="0"/>
      <w:bookmarkStart w:id="622" w:name="_Ref43988286"/>
      <w:bookmarkStart w:id="623" w:name="_Toc183083837"/>
      <w:bookmarkEnd w:id="621"/>
      <w:r>
        <w:t>Editorial deletion</w:t>
      </w:r>
      <w:bookmarkEnd w:id="622"/>
      <w:r>
        <w:t xml:space="preserve"> (suppression)</w:t>
      </w:r>
      <w:bookmarkEnd w:id="623"/>
    </w:p>
    <w:p>
      <w:pPr>
        <w:pStyle w:val="Lista"/>
      </w:pPr>
      <w:r>
        <w:t xml:space="preserve">where you find that one or more unnecessary characters were </w:t>
      </w:r>
      <w:r>
        <w:rPr>
          <w:b/>
          <w:bCs/>
        </w:rPr>
        <w:t>erroneously added</w:t>
      </w:r>
      <w:r>
        <w:t xml:space="preserve"> by the scribe, and the text can be corrected by suppressing the superfluous segment </w:t>
      </w:r>
      <w:r>
        <w:rPr>
          <w:noProof/>
        </w:rPr>
        <w:t>(</w:t>
      </w:r>
      <w:r>
        <w:t>without substituting anything else for it),</w:t>
      </w:r>
    </w:p>
    <w:p>
      <w:pPr>
        <w:pStyle w:val="Lista2"/>
      </w:pPr>
      <w:r>
        <w:t xml:space="preserve">enclose the superfluous characters in the element </w:t>
      </w:r>
      <w:r>
        <w:rPr>
          <w:rStyle w:val="Code"/>
        </w:rPr>
        <w:t>&lt;surplus&gt;</w:t>
      </w:r>
    </w:p>
    <w:p>
      <w:pPr>
        <w:pStyle w:val="Lista"/>
      </w:pPr>
      <w:r>
        <w:t>before marking up an editorial deletion,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deletion is the correct encoding in your case</w:t>
      </w:r>
    </w:p>
    <w:p>
      <w:pPr>
        <w:pStyle w:val="Lista"/>
      </w:pPr>
      <w:r>
        <w:t>editorial deletion should always be used to highlight instances of dittography, e.g.</w:t>
      </w:r>
    </w:p>
    <w:p>
      <w:pPr>
        <w:pStyle w:val="Lista2"/>
      </w:pPr>
      <w:r>
        <w:rPr>
          <w:rStyle w:val="Codetext"/>
        </w:rPr>
        <w:t>naika-samara-śata</w:t>
      </w:r>
      <w:r>
        <w:rPr>
          <w:rStyle w:val="Code"/>
        </w:rPr>
        <w:t>&lt;surplus&gt;</w:t>
      </w:r>
      <w:r>
        <w:rPr>
          <w:rStyle w:val="Codetext"/>
        </w:rPr>
        <w:t>ta</w:t>
      </w:r>
      <w:r>
        <w:rPr>
          <w:rStyle w:val="Code"/>
        </w:rPr>
        <w:t>&lt;/surplus&gt;</w:t>
      </w:r>
      <w:r>
        <w:rPr>
          <w:rStyle w:val="Codetext"/>
        </w:rPr>
        <w:t>vijayinā</w:t>
      </w:r>
      <w:r>
        <w:t xml:space="preserve"> </w:t>
      </w:r>
      <w:r>
        <w:rPr>
          <w:noProof/>
        </w:rPr>
        <w:t>(</w:t>
      </w:r>
      <w:r>
        <w:rPr>
          <w:rStyle w:val="Foreign"/>
        </w:rPr>
        <w:t>śatata</w:t>
      </w:r>
      <w:r>
        <w:t xml:space="preserve"> was inscribed instead of </w:t>
      </w:r>
      <w:r>
        <w:rPr>
          <w:rStyle w:val="Foreign"/>
        </w:rPr>
        <w:t>śata</w:t>
      </w:r>
      <w:r>
        <w:t>)</w:t>
      </w:r>
    </w:p>
    <w:p>
      <w:pPr>
        <w:pStyle w:val="Lista2"/>
      </w:pPr>
      <w:r>
        <w:rPr>
          <w:rStyle w:val="Codetext"/>
        </w:rPr>
        <w:t xml:space="preserve">veda-vyāsena vyāsena </w:t>
      </w:r>
      <w:r>
        <w:rPr>
          <w:rStyle w:val="Code"/>
        </w:rPr>
        <w:t>&lt;surplus&gt;</w:t>
      </w:r>
      <w:r>
        <w:rPr>
          <w:rStyle w:val="Codetext"/>
        </w:rPr>
        <w:t>vyāsena</w:t>
      </w:r>
      <w:r>
        <w:rPr>
          <w:rStyle w:val="Code"/>
        </w:rPr>
        <w:t>&lt;/surplus&gt;</w:t>
      </w:r>
      <w:r>
        <w:t xml:space="preserve"> </w:t>
      </w:r>
      <w:r>
        <w:rPr>
          <w:noProof/>
        </w:rPr>
        <w:t>(</w:t>
      </w:r>
      <w:r>
        <w:t xml:space="preserve">three iterations of </w:t>
      </w:r>
      <w:r>
        <w:rPr>
          <w:rStyle w:val="Foreign"/>
        </w:rPr>
        <w:t>vyāsena</w:t>
      </w:r>
      <w:r>
        <w:t xml:space="preserve"> where two iterations are correct)</w:t>
      </w:r>
    </w:p>
    <w:p>
      <w:pPr>
        <w:pStyle w:val="Lista"/>
      </w:pPr>
      <w:r>
        <w:t>other superfluous characters or components may, at your discretion,</w:t>
      </w:r>
    </w:p>
    <w:p>
      <w:pPr>
        <w:pStyle w:val="Lista2"/>
      </w:pPr>
      <w:r>
        <w:t>be deemed erroneous and corrected in this way,</w:t>
      </w:r>
    </w:p>
    <w:p>
      <w:pPr>
        <w:pStyle w:val="Lista3"/>
        <w:rPr>
          <w:rStyle w:val="Code"/>
        </w:rPr>
      </w:pPr>
      <w:r>
        <w:t xml:space="preserve">e.g. </w:t>
      </w:r>
      <w:r>
        <w:rPr>
          <w:rStyle w:val="Codetext"/>
        </w:rPr>
        <w:t>datta</w:t>
      </w:r>
      <w:r>
        <w:rPr>
          <w:rStyle w:val="Code"/>
        </w:rPr>
        <w:t>&lt;surplus&gt;</w:t>
      </w:r>
      <w:r>
        <w:rPr>
          <w:rStyle w:val="Codetext"/>
        </w:rPr>
        <w:t>ḥ</w:t>
      </w:r>
      <w:r>
        <w:rPr>
          <w:rStyle w:val="Code"/>
        </w:rPr>
        <w:t>&lt;/surplus&gt;</w:t>
      </w:r>
      <w:r>
        <w:rPr>
          <w:rStyle w:val="Codetext"/>
        </w:rPr>
        <w:t>s tataḥ</w:t>
      </w:r>
    </w:p>
    <w:p>
      <w:pPr>
        <w:pStyle w:val="Lista2"/>
      </w:pPr>
      <w:r>
        <w:t>or be considered non-standard usage and treated as such</w:t>
      </w:r>
    </w:p>
    <w:p>
      <w:pPr>
        <w:pStyle w:val="Cmsor3"/>
      </w:pPr>
      <w:bookmarkStart w:id="624" w:name="_mhw0d0be1rtp" w:colFirst="0" w:colLast="0"/>
      <w:bookmarkStart w:id="625" w:name="_Ref43988316"/>
      <w:bookmarkStart w:id="626" w:name="_Toc183083838"/>
      <w:bookmarkEnd w:id="624"/>
      <w:r>
        <w:t>Editorial addition</w:t>
      </w:r>
      <w:bookmarkEnd w:id="625"/>
      <w:bookmarkEnd w:id="626"/>
    </w:p>
    <w:p>
      <w:pPr>
        <w:pStyle w:val="Lista"/>
      </w:pPr>
      <w:r>
        <w:t xml:space="preserve">where you find that one or more characters were </w:t>
      </w:r>
      <w:r>
        <w:rPr>
          <w:b/>
          <w:bCs/>
        </w:rPr>
        <w:t>erroneously omitted</w:t>
      </w:r>
      <w:r>
        <w:t xml:space="preserve"> by the scribe, and you correct this omission by restituting the expected segment</w:t>
      </w:r>
    </w:p>
    <w:p>
      <w:pPr>
        <w:pStyle w:val="Lista2"/>
      </w:pPr>
      <w:r>
        <w:t xml:space="preserve">wrap your editorial addition in the element </w:t>
      </w:r>
      <w:r>
        <w:rPr>
          <w:rStyle w:val="Code"/>
        </w:rPr>
        <w:t>&lt;supplied&gt;</w:t>
      </w:r>
      <w:r>
        <w:t xml:space="preserve">, using the mandatory attribute </w:t>
      </w:r>
      <w:r>
        <w:rPr>
          <w:rStyle w:val="Codeattribute"/>
        </w:rPr>
        <w:t>@reason</w:t>
      </w:r>
      <w:r>
        <w:t xml:space="preserve"> with the value </w:t>
      </w:r>
      <w:r>
        <w:rPr>
          <w:rStyle w:val="Codevalue"/>
        </w:rPr>
        <w:t>"omitted"</w:t>
      </w:r>
      <w:r>
        <w:t xml:space="preserve"> to distinguish this from a restoration of a lacuna </w:t>
      </w:r>
      <w:r>
        <w:rPr>
          <w:noProof/>
        </w:rPr>
        <w:t>(</w:t>
      </w:r>
      <w:r>
        <w:t>§</w:t>
      </w:r>
      <w:r>
        <w:fldChar w:fldCharType="begin"/>
      </w:r>
      <w:r>
        <w:instrText xml:space="preserve"> REF _Ref43979611 \r \h </w:instrText>
      </w:r>
      <w:r>
        <w:fldChar w:fldCharType="separate"/>
      </w:r>
      <w:r>
        <w:t>5.4</w:t>
      </w:r>
      <w:r>
        <w:fldChar w:fldCharType="end"/>
      </w:r>
      <w:r>
        <w:t>)</w:t>
      </w:r>
    </w:p>
    <w:p>
      <w:pPr>
        <w:pStyle w:val="Lista"/>
      </w:pPr>
      <w:r>
        <w:lastRenderedPageBreak/>
        <w:t>scribal omissions that you do not correct are to be encoded as per §</w:t>
      </w:r>
      <w:r>
        <w:fldChar w:fldCharType="begin"/>
      </w:r>
      <w:r>
        <w:instrText xml:space="preserve"> REF _Ref63674857 \r \h </w:instrText>
      </w:r>
      <w:r>
        <w:fldChar w:fldCharType="separate"/>
      </w:r>
      <w:r>
        <w:t>6.4</w:t>
      </w:r>
      <w:r>
        <w:fldChar w:fldCharType="end"/>
      </w:r>
      <w:r>
        <w:t>, while omissions corrected by a premodern editor on the original support are covered under §</w:t>
      </w:r>
      <w:r>
        <w:fldChar w:fldCharType="begin"/>
      </w:r>
      <w:r>
        <w:instrText xml:space="preserve"> REF _Ref43978471 \r \h </w:instrText>
      </w:r>
      <w:r>
        <w:fldChar w:fldCharType="separate"/>
      </w:r>
      <w:r>
        <w:t>4.4.3</w:t>
      </w:r>
      <w:r>
        <w:fldChar w:fldCharType="end"/>
      </w:r>
      <w:r>
        <w:t xml:space="preserve"> </w:t>
      </w:r>
    </w:p>
    <w:p>
      <w:pPr>
        <w:pStyle w:val="Lista"/>
      </w:pPr>
      <w:r>
        <w:t>before marking up an editorial addition,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addition is the correct encoding in your case</w:t>
      </w:r>
    </w:p>
    <w:p>
      <w:pPr>
        <w:pStyle w:val="Lista"/>
      </w:pPr>
      <w:r>
        <w:t>for example,</w:t>
      </w:r>
    </w:p>
    <w:p>
      <w:pPr>
        <w:pStyle w:val="Lista2"/>
      </w:pPr>
      <w:r>
        <w:rPr>
          <w:rStyle w:val="Codetext"/>
        </w:rPr>
        <w:t>dhanada-varuṇendrānta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ka</w:t>
      </w:r>
      <w:r>
        <w:rPr>
          <w:rStyle w:val="Code"/>
        </w:rPr>
        <w:t>&lt;/supplied&gt;</w:t>
      </w:r>
      <w:r>
        <w:rPr>
          <w:rStyle w:val="Codetext"/>
        </w:rPr>
        <w:t>-samasya</w:t>
      </w:r>
      <w:r>
        <w:t xml:space="preserve"> </w:t>
      </w:r>
      <w:r>
        <w:rPr>
          <w:noProof/>
        </w:rPr>
        <w:t>(</w:t>
      </w:r>
      <w:r>
        <w:t xml:space="preserve">the </w:t>
      </w:r>
      <w:r>
        <w:rPr>
          <w:rStyle w:val="Foreign"/>
        </w:rPr>
        <w:t>akṣara</w:t>
      </w:r>
      <w:r>
        <w:t xml:space="preserve"> </w:t>
      </w:r>
      <w:r>
        <w:rPr>
          <w:rStyle w:val="Foreign"/>
        </w:rPr>
        <w:t>ka</w:t>
      </w:r>
      <w:r>
        <w:t xml:space="preserve"> was omitted by the scribe)</w:t>
      </w:r>
    </w:p>
    <w:p>
      <w:pPr>
        <w:pStyle w:val="Lista2"/>
      </w:pPr>
      <w:r>
        <w:rPr>
          <w:rStyle w:val="Codetext"/>
        </w:rPr>
        <w:t xml:space="preserve">tasya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tasya</w:t>
      </w:r>
      <w:r>
        <w:rPr>
          <w:rStyle w:val="Code"/>
        </w:rPr>
        <w:t>&lt;/supplied&gt;</w:t>
      </w:r>
      <w:r>
        <w:rPr>
          <w:rStyle w:val="Codetext"/>
        </w:rPr>
        <w:t xml:space="preserve"> tadā phalaM</w:t>
      </w:r>
      <w:r>
        <w:t xml:space="preserve"> </w:t>
      </w:r>
      <w:r>
        <w:rPr>
          <w:noProof/>
        </w:rPr>
        <w:t>(</w:t>
      </w:r>
      <w:r>
        <w:rPr>
          <w:rStyle w:val="Foreign"/>
        </w:rPr>
        <w:t>tasya</w:t>
      </w:r>
      <w:r>
        <w:t xml:space="preserve"> should have been written twice, but one was omitted in haplography)</w:t>
      </w:r>
    </w:p>
    <w:p>
      <w:pPr>
        <w:pStyle w:val="Lista"/>
      </w:pPr>
      <w:r>
        <w:t>omissions of a single character may, at your discretion,</w:t>
      </w:r>
    </w:p>
    <w:p>
      <w:pPr>
        <w:pStyle w:val="Lista2"/>
      </w:pPr>
      <w:r>
        <w:t>be deemed erroneous and corrected in this way,</w:t>
      </w:r>
    </w:p>
    <w:p>
      <w:pPr>
        <w:pStyle w:val="Lista3"/>
      </w:pPr>
      <w:r>
        <w:t xml:space="preserve">e.g. </w:t>
      </w:r>
      <w:r>
        <w:rPr>
          <w:rStyle w:val="Codetext"/>
        </w:rPr>
        <w:t>dha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r</w:t>
      </w:r>
      <w:r>
        <w:rPr>
          <w:rStyle w:val="Code"/>
        </w:rPr>
        <w:t>&lt;/supplied&gt;</w:t>
      </w:r>
      <w:r>
        <w:rPr>
          <w:rStyle w:val="Codetext"/>
        </w:rPr>
        <w:t>mma</w:t>
      </w:r>
    </w:p>
    <w:p>
      <w:pPr>
        <w:pStyle w:val="Lista2"/>
      </w:pPr>
      <w:r>
        <w:t>or be considered non-standard usage and treated as such</w:t>
      </w:r>
    </w:p>
    <w:p>
      <w:pPr>
        <w:pStyle w:val="Lista"/>
      </w:pPr>
      <w:r>
        <w:t xml:space="preserve">small components </w:t>
      </w:r>
      <w:r>
        <w:rPr>
          <w:noProof/>
        </w:rPr>
        <w:t>(</w:t>
      </w:r>
      <w:r>
        <w:t xml:space="preserve">such as a superscript </w:t>
      </w:r>
      <w:r>
        <w:rPr>
          <w:rStyle w:val="Foreign"/>
        </w:rPr>
        <w:t>r</w:t>
      </w:r>
      <w:r>
        <w:t xml:space="preserve"> or an </w:t>
      </w:r>
      <w:r>
        <w:rPr>
          <w:rStyle w:val="Foreign"/>
        </w:rPr>
        <w:t>anusvāra</w:t>
      </w:r>
      <w:r>
        <w:t xml:space="preserve">), which are expected to be present but cannot be made out in the original or a facsimile, might better be marked up as lost and restored </w:t>
      </w:r>
      <w:r>
        <w:rPr>
          <w:noProof/>
        </w:rPr>
        <w:t>(</w:t>
      </w:r>
      <w:r>
        <w:t>as per §</w:t>
      </w:r>
      <w:r>
        <w:fldChar w:fldCharType="begin"/>
      </w:r>
      <w:r>
        <w:instrText xml:space="preserve"> REF _Ref43984912 \w \h  \* MERGEFORMAT </w:instrText>
      </w:r>
      <w:r>
        <w:fldChar w:fldCharType="separate"/>
      </w:r>
      <w:r>
        <w:t>5.5</w:t>
      </w:r>
      <w:r>
        <w:fldChar w:fldCharType="end"/>
      </w:r>
      <w:r>
        <w:t>) unless you are certain that the cause is scribal omission, not damage to the support</w:t>
      </w:r>
    </w:p>
    <w:p>
      <w:pPr>
        <w:pStyle w:val="Cmsor3"/>
      </w:pPr>
      <w:bookmarkStart w:id="627" w:name="_9w2cv2tff5ws" w:colFirst="0" w:colLast="0"/>
      <w:bookmarkStart w:id="628" w:name="_Ref43988467"/>
      <w:bookmarkStart w:id="629" w:name="_Toc183083839"/>
      <w:bookmarkEnd w:id="627"/>
      <w:r>
        <w:t>Distinguishing correction from deletion and addition</w:t>
      </w:r>
      <w:bookmarkEnd w:id="628"/>
      <w:bookmarkEnd w:id="629"/>
    </w:p>
    <w:p>
      <w:pPr>
        <w:pStyle w:val="Lista"/>
      </w:pPr>
      <w:r>
        <w:t xml:space="preserve">in some cases it may not be immediately obvious whether a certain editorial intervention is a case of correction </w:t>
      </w:r>
      <w:r>
        <w:rPr>
          <w:noProof/>
        </w:rPr>
        <w:t>(</w:t>
      </w:r>
      <w:r>
        <w:t xml:space="preserve">and thus requires a </w:t>
      </w:r>
      <w:r>
        <w:rPr>
          <w:rStyle w:val="Code"/>
        </w:rPr>
        <w:t>&lt;choice&gt;</w:t>
      </w:r>
      <w:r>
        <w:t xml:space="preserve"> with </w:t>
      </w:r>
      <w:r>
        <w:rPr>
          <w:rStyle w:val="Code"/>
        </w:rPr>
        <w:t>&lt;sic&gt;</w:t>
      </w:r>
      <w:r>
        <w:t xml:space="preserve"> and </w:t>
      </w:r>
      <w:r>
        <w:rPr>
          <w:rStyle w:val="Code"/>
        </w:rPr>
        <w:t>&lt;corr&gt;</w:t>
      </w:r>
      <w:r>
        <w:t xml:space="preserve">) or a case of suppression/restitution </w:t>
      </w:r>
      <w:r>
        <w:rPr>
          <w:noProof/>
        </w:rPr>
        <w:t>(</w:t>
      </w:r>
      <w:r>
        <w:t xml:space="preserve">and thus requires </w:t>
      </w:r>
      <w:r>
        <w:rPr>
          <w:rStyle w:val="Code"/>
        </w:rPr>
        <w:t>&lt;surplus&gt;</w:t>
      </w:r>
      <w:r>
        <w:t xml:space="preserve"> or </w:t>
      </w:r>
      <w:r>
        <w:rPr>
          <w:rStyle w:val="Code"/>
        </w:rPr>
        <w:t xml:space="preserve">&lt;supplied </w:t>
      </w:r>
      <w:r>
        <w:rPr>
          <w:rStyle w:val="Codeattribute"/>
        </w:rPr>
        <w:t>reason</w:t>
      </w:r>
      <w:r>
        <w:rPr>
          <w:rStyle w:val="Code"/>
        </w:rPr>
        <w:t>=</w:t>
      </w:r>
      <w:r>
        <w:rPr>
          <w:rStyle w:val="Codevalue"/>
        </w:rPr>
        <w:t>"omitted"</w:t>
      </w:r>
      <w:r>
        <w:rPr>
          <w:rStyle w:val="Code"/>
        </w:rPr>
        <w:t>&gt;</w:t>
      </w:r>
      <w:r>
        <w:t xml:space="preserve"> respectively)</w:t>
      </w:r>
    </w:p>
    <w:p>
      <w:pPr>
        <w:pStyle w:val="Lista2"/>
      </w:pPr>
      <w:r>
        <w:t>the nature of intervention must always be considered on the level of transliterated characters, and not on that of characters or glyph components in the original script or the transliteration</w:t>
      </w:r>
    </w:p>
    <w:p>
      <w:pPr>
        <w:pStyle w:val="Lista2"/>
      </w:pPr>
      <w:r>
        <w:t>therefore, all of the following situations require correction and cannot be handled by means of suppression or restitution</w:t>
      </w:r>
    </w:p>
    <w:p>
      <w:pPr>
        <w:pStyle w:val="Lista"/>
      </w:pPr>
      <w:r>
        <w:t xml:space="preserve">1. straightforwardly, </w:t>
      </w:r>
      <w:r>
        <w:rPr>
          <w:b/>
          <w:bCs/>
        </w:rPr>
        <w:t>if the presence or absence of a stroke changes one character to another</w:t>
      </w:r>
      <w:r>
        <w:t xml:space="preserve"> </w:t>
      </w:r>
      <w:r>
        <w:rPr>
          <w:noProof/>
        </w:rPr>
        <w:t>(</w:t>
      </w:r>
      <w:r>
        <w:t>as with uppercase Latin F and E), then the suppression or restitution of that stroke is in fact a substitution of one character by another; thus:</w:t>
      </w:r>
    </w:p>
    <w:p>
      <w:pPr>
        <w:pStyle w:val="Lista2"/>
      </w:pPr>
      <w:r>
        <w:t xml:space="preserve">in a script where </w:t>
      </w:r>
      <w:r>
        <w:rPr>
          <w:rStyle w:val="Foreign"/>
        </w:rPr>
        <w:t>ka</w:t>
      </w:r>
      <w:r>
        <w:t xml:space="preserve"> differs from </w:t>
      </w:r>
      <w:r>
        <w:rPr>
          <w:rStyle w:val="Foreign"/>
        </w:rPr>
        <w:t>ra</w:t>
      </w:r>
      <w:r>
        <w:t xml:space="preserve"> only in the presence of a cross-stroke in the former, and the scribe erroneously engraved </w:t>
      </w:r>
      <w:r>
        <w:rPr>
          <w:rStyle w:val="Foreign"/>
        </w:rPr>
        <w:t>lora</w:t>
      </w:r>
      <w:r>
        <w:t xml:space="preserve"> instead of </w:t>
      </w:r>
      <w:r>
        <w:rPr>
          <w:rStyle w:val="Foreign"/>
        </w:rPr>
        <w:t>loka</w:t>
      </w:r>
      <w:r>
        <w:t xml:space="preserve">, your rectification of that error is a correction of </w:t>
      </w:r>
      <w:r>
        <w:rPr>
          <w:rStyle w:val="Foreign"/>
        </w:rPr>
        <w:t>r</w:t>
      </w:r>
      <w:r>
        <w:t xml:space="preserve"> to </w:t>
      </w:r>
      <w:r>
        <w:rPr>
          <w:rStyle w:val="Foreign"/>
        </w:rPr>
        <w:t>k</w:t>
      </w:r>
      <w:r>
        <w:t xml:space="preserve">: </w:t>
      </w:r>
      <w:r>
        <w:rPr>
          <w:rStyle w:val="Codetext"/>
        </w:rPr>
        <w:t>lo</w:t>
      </w:r>
      <w:r>
        <w:rPr>
          <w:rStyle w:val="Code"/>
        </w:rPr>
        <w:t>&lt;choice&gt;&lt;sic&gt;</w:t>
      </w:r>
      <w:r>
        <w:rPr>
          <w:rStyle w:val="Codetext"/>
        </w:rPr>
        <w:t>r</w:t>
      </w:r>
      <w:r>
        <w:rPr>
          <w:rStyle w:val="Code"/>
        </w:rPr>
        <w:t>&lt;/sic&gt;&lt;corr&gt;</w:t>
      </w:r>
      <w:r>
        <w:rPr>
          <w:rStyle w:val="Codetext"/>
        </w:rPr>
        <w:t>k</w:t>
      </w:r>
      <w:r>
        <w:rPr>
          <w:rStyle w:val="Code"/>
        </w:rPr>
        <w:t>&lt;/corr&gt;&lt;/choice&gt;</w:t>
      </w:r>
      <w:r>
        <w:rPr>
          <w:rStyle w:val="Codetext"/>
        </w:rPr>
        <w:t>a</w:t>
      </w:r>
    </w:p>
    <w:p>
      <w:pPr>
        <w:pStyle w:val="Lista3"/>
      </w:pPr>
      <w:r>
        <w:t xml:space="preserve">and not an editorial restitution </w:t>
      </w:r>
      <w:r>
        <w:rPr>
          <w:noProof/>
        </w:rPr>
        <w:t>(</w:t>
      </w:r>
      <w:r>
        <w:t>of the cross-stroke), even though the scribe’s physical error was the omission of a glyph component</w:t>
      </w:r>
    </w:p>
    <w:p>
      <w:pPr>
        <w:pStyle w:val="Lista2"/>
      </w:pPr>
      <w:r>
        <w:t xml:space="preserve">in a script where </w:t>
      </w:r>
      <w:r>
        <w:rPr>
          <w:rStyle w:val="Foreign"/>
        </w:rPr>
        <w:t>śa</w:t>
      </w:r>
      <w:r>
        <w:t xml:space="preserve"> differs from </w:t>
      </w:r>
      <w:r>
        <w:rPr>
          <w:rStyle w:val="Foreign"/>
        </w:rPr>
        <w:t>ga</w:t>
      </w:r>
      <w:r>
        <w:t xml:space="preserve"> only in the presence of a cross-stroke in the former, and the scribe erroneously engraved </w:t>
      </w:r>
      <w:r>
        <w:rPr>
          <w:rStyle w:val="Foreign"/>
        </w:rPr>
        <w:t>śuṇa</w:t>
      </w:r>
      <w:r>
        <w:t xml:space="preserve"> instead of </w:t>
      </w:r>
      <w:r>
        <w:rPr>
          <w:rStyle w:val="Foreign"/>
        </w:rPr>
        <w:t>guṇa</w:t>
      </w:r>
      <w:r>
        <w:t xml:space="preserve">, your rectification of that error is a correction of </w:t>
      </w:r>
      <w:r>
        <w:rPr>
          <w:rStyle w:val="Foreign"/>
        </w:rPr>
        <w:t>ś</w:t>
      </w:r>
      <w:r>
        <w:t xml:space="preserve"> to </w:t>
      </w:r>
      <w:r>
        <w:rPr>
          <w:rStyle w:val="Foreign"/>
        </w:rPr>
        <w:t>g</w:t>
      </w:r>
      <w:r>
        <w:t xml:space="preserve">: </w:t>
      </w:r>
      <w:r>
        <w:rPr>
          <w:rStyle w:val="Code"/>
        </w:rPr>
        <w:t>&lt;choice&gt;&lt;sic&gt;</w:t>
      </w:r>
      <w:r>
        <w:rPr>
          <w:rStyle w:val="Codetext"/>
        </w:rPr>
        <w:t>ś</w:t>
      </w:r>
      <w:r>
        <w:rPr>
          <w:rStyle w:val="Code"/>
        </w:rPr>
        <w:t>&lt;/sic&gt;&lt;corr&gt;</w:t>
      </w:r>
      <w:r>
        <w:rPr>
          <w:rStyle w:val="Codetext"/>
        </w:rPr>
        <w:t>g</w:t>
      </w:r>
      <w:r>
        <w:rPr>
          <w:rStyle w:val="Code"/>
        </w:rPr>
        <w:t>&lt;/corr&gt;&lt;/choice&gt;</w:t>
      </w:r>
      <w:r>
        <w:rPr>
          <w:rStyle w:val="Codetext"/>
        </w:rPr>
        <w:t>u</w:t>
      </w:r>
      <w:r>
        <w:rPr>
          <w:rStyle w:val="Code"/>
        </w:rPr>
        <w:t>ṇ</w:t>
      </w:r>
      <w:r>
        <w:rPr>
          <w:rStyle w:val="Codetext"/>
        </w:rPr>
        <w:t>a</w:t>
      </w:r>
    </w:p>
    <w:p>
      <w:pPr>
        <w:pStyle w:val="Lista3"/>
      </w:pPr>
      <w:r>
        <w:t xml:space="preserve">and not an editorial suppression </w:t>
      </w:r>
      <w:r>
        <w:rPr>
          <w:noProof/>
        </w:rPr>
        <w:t>(</w:t>
      </w:r>
      <w:r>
        <w:t>of the cross-stroke), even though the scribe’s physical error was the engraving of a superfluous glyph component</w:t>
      </w:r>
    </w:p>
    <w:p>
      <w:pPr>
        <w:pStyle w:val="Lista"/>
      </w:pPr>
      <w:r>
        <w:t xml:space="preserve">2. analogously to the above, but perhaps less self-evidently, </w:t>
      </w:r>
      <w:r>
        <w:rPr>
          <w:b/>
          <w:bCs/>
        </w:rPr>
        <w:t>a vowel marker</w:t>
      </w:r>
      <w:r>
        <w:t xml:space="preserve"> added to a consonant character in most of the scripts we work with </w:t>
      </w:r>
      <w:r>
        <w:rPr>
          <w:rStyle w:val="Foreign"/>
        </w:rPr>
        <w:t>changes</w:t>
      </w:r>
      <w:r>
        <w:t xml:space="preserve"> the inherent </w:t>
      </w:r>
      <w:r>
        <w:rPr>
          <w:rStyle w:val="Foreign"/>
        </w:rPr>
        <w:t>a</w:t>
      </w:r>
      <w:r>
        <w:t xml:space="preserve"> of that character to a different vowel </w:t>
      </w:r>
      <w:r>
        <w:rPr>
          <w:noProof/>
        </w:rPr>
        <w:t>(</w:t>
      </w:r>
      <w:r>
        <w:t>rather than adding a vowel to a standalone consonant), and therefore the restitution of a single omitted vowel marker and the suppression of a single superfluous vowel marker are cases of editorial correction, and not of restitution/suppression; thus,</w:t>
      </w:r>
    </w:p>
    <w:p>
      <w:pPr>
        <w:pStyle w:val="Lista2"/>
      </w:pPr>
      <w:r>
        <w:t xml:space="preserve">if the scribe engraved </w:t>
      </w:r>
      <w:r>
        <w:rPr>
          <w:rStyle w:val="Foreign"/>
        </w:rPr>
        <w:t>mahāraja</w:t>
      </w:r>
      <w:r>
        <w:t xml:space="preserve"> and you correct this to </w:t>
      </w:r>
      <w:r>
        <w:rPr>
          <w:rStyle w:val="Foreign"/>
        </w:rPr>
        <w:t>mahārāja</w:t>
      </w:r>
      <w:r>
        <w:t xml:space="preserve">, your rectification of that error is a correction of </w:t>
      </w:r>
      <w:r>
        <w:rPr>
          <w:rStyle w:val="Foreign"/>
        </w:rPr>
        <w:t>a</w:t>
      </w:r>
      <w:r>
        <w:t xml:space="preserve"> to </w:t>
      </w:r>
      <w:r>
        <w:rPr>
          <w:rStyle w:val="Foreign"/>
        </w:rPr>
        <w:t>ā</w:t>
      </w:r>
      <w:r>
        <w:t xml:space="preserve">: </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p>
    <w:p>
      <w:pPr>
        <w:pStyle w:val="Lista3"/>
      </w:pPr>
      <w:r>
        <w:t xml:space="preserve">and not an editorial restitution </w:t>
      </w:r>
      <w:r>
        <w:rPr>
          <w:noProof/>
        </w:rPr>
        <w:t>(</w:t>
      </w:r>
      <w:r>
        <w:t>of the vowel marker), even though the scribe’s physical error was the omission of a glyph component</w:t>
      </w:r>
    </w:p>
    <w:p>
      <w:pPr>
        <w:pStyle w:val="Lista3"/>
      </w:pPr>
      <w:r>
        <w:t xml:space="preserve">note that the encoding </w:t>
      </w:r>
      <w:r>
        <w:rPr>
          <w:rStyle w:val="Codetext"/>
        </w:rPr>
        <w:t>mahār</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ā</w:t>
      </w:r>
      <w:r>
        <w:rPr>
          <w:rStyle w:val="Code"/>
        </w:rPr>
        <w:t>&lt;/supplied&gt;</w:t>
      </w:r>
      <w:r>
        <w:rPr>
          <w:rStyle w:val="Codetext"/>
        </w:rPr>
        <w:t>ja</w:t>
      </w:r>
      <w:r>
        <w:t xml:space="preserve"> is not incorrect, only inappropriate in this situation, as it encodes the fact that </w:t>
      </w:r>
      <w:r>
        <w:rPr>
          <w:rStyle w:val="Foreign"/>
        </w:rPr>
        <w:t>mahārja</w:t>
      </w:r>
      <w:r>
        <w:t xml:space="preserve"> was engraved, which you correct to </w:t>
      </w:r>
      <w:r>
        <w:rPr>
          <w:rStyle w:val="Foreign"/>
        </w:rPr>
        <w:t>mahārāja</w:t>
      </w:r>
    </w:p>
    <w:p>
      <w:pPr>
        <w:pStyle w:val="Lista2"/>
      </w:pPr>
      <w:r>
        <w:lastRenderedPageBreak/>
        <w:t xml:space="preserve">conversely, if the scribe engraved </w:t>
      </w:r>
      <w:r>
        <w:rPr>
          <w:rStyle w:val="Foreign"/>
        </w:rPr>
        <w:t>viditim</w:t>
      </w:r>
      <w:r>
        <w:t xml:space="preserve"> and you correct this to </w:t>
      </w:r>
      <w:r>
        <w:rPr>
          <w:rStyle w:val="Foreign"/>
        </w:rPr>
        <w:t>viditam</w:t>
      </w:r>
      <w:r>
        <w:t xml:space="preserve">, your rectification of that error is a correction of </w:t>
      </w:r>
      <w:r>
        <w:rPr>
          <w:rStyle w:val="Foreign"/>
        </w:rPr>
        <w:t>i</w:t>
      </w:r>
      <w:r>
        <w:t xml:space="preserve"> to </w:t>
      </w:r>
      <w:r>
        <w:rPr>
          <w:rStyle w:val="Foreign"/>
        </w:rPr>
        <w:t>a</w:t>
      </w:r>
      <w:r>
        <w:t xml:space="preserve">: </w:t>
      </w:r>
      <w:r>
        <w:rPr>
          <w:rStyle w:val="Codetext"/>
        </w:rPr>
        <w:t>vidit</w:t>
      </w:r>
      <w:r>
        <w:rPr>
          <w:rStyle w:val="Code"/>
        </w:rPr>
        <w:t>&lt;choice&gt;&lt;sic&gt;</w:t>
      </w:r>
      <w:r>
        <w:rPr>
          <w:rStyle w:val="Codetext"/>
        </w:rPr>
        <w:t>i</w:t>
      </w:r>
      <w:r>
        <w:rPr>
          <w:rStyle w:val="Code"/>
        </w:rPr>
        <w:t>&lt;/sic&gt;&lt;corr&gt;</w:t>
      </w:r>
      <w:r>
        <w:rPr>
          <w:rStyle w:val="Codetext"/>
        </w:rPr>
        <w:t>a</w:t>
      </w:r>
      <w:r>
        <w:rPr>
          <w:rStyle w:val="Code"/>
        </w:rPr>
        <w:t>&lt;/corr&gt;&lt;/choice&gt;</w:t>
      </w:r>
      <w:r>
        <w:rPr>
          <w:rStyle w:val="Codetext"/>
        </w:rPr>
        <w:t>m</w:t>
      </w:r>
    </w:p>
    <w:p>
      <w:pPr>
        <w:pStyle w:val="Lista3"/>
      </w:pPr>
      <w:r>
        <w:t xml:space="preserve">and not an editorial suppression </w:t>
      </w:r>
      <w:r>
        <w:rPr>
          <w:noProof/>
        </w:rPr>
        <w:t>(</w:t>
      </w:r>
      <w:r>
        <w:t>of the vowel marker), even though the scribe’s physical error was the engraving of a superfluous glyph component</w:t>
      </w:r>
    </w:p>
    <w:p>
      <w:pPr>
        <w:pStyle w:val="Lista3"/>
        <w:rPr>
          <w:rStyle w:val="Foreign"/>
          <w:i w:val="0"/>
          <w:noProof w:val="0"/>
        </w:rPr>
      </w:pPr>
      <w:r>
        <w:t xml:space="preserve">note that the encoding </w:t>
      </w:r>
      <w:r>
        <w:rPr>
          <w:rStyle w:val="Codetext"/>
        </w:rPr>
        <w:t>vidit</w:t>
      </w:r>
      <w:r>
        <w:rPr>
          <w:rStyle w:val="Code"/>
        </w:rPr>
        <w:t>&lt;surplus&gt;</w:t>
      </w:r>
      <w:r>
        <w:rPr>
          <w:rStyle w:val="Codetext"/>
        </w:rPr>
        <w:t>i</w:t>
      </w:r>
      <w:r>
        <w:rPr>
          <w:rStyle w:val="Code"/>
        </w:rPr>
        <w:t>&lt;/surplus&gt;</w:t>
      </w:r>
      <w:r>
        <w:rPr>
          <w:rStyle w:val="Codetext"/>
        </w:rPr>
        <w:t>m</w:t>
      </w:r>
      <w:r>
        <w:t xml:space="preserve"> is not incorrect, only inappropriate in this situation, as it encodes the fact your intended correction is </w:t>
      </w:r>
      <w:r>
        <w:rPr>
          <w:rStyle w:val="Foreign"/>
        </w:rPr>
        <w:t>viditm</w:t>
      </w:r>
    </w:p>
    <w:p>
      <w:pPr>
        <w:pStyle w:val="Lista2"/>
      </w:pPr>
      <w:r>
        <w:t xml:space="preserve">the above also applies to many cases where the inherent </w:t>
      </w:r>
      <w:r>
        <w:rPr>
          <w:rStyle w:val="Foreign"/>
        </w:rPr>
        <w:t>a</w:t>
      </w:r>
      <w:r>
        <w:t xml:space="preserve"> of an </w:t>
      </w:r>
      <w:r>
        <w:rPr>
          <w:rStyle w:val="Foreign"/>
        </w:rPr>
        <w:t>akṣara</w:t>
      </w:r>
      <w:r>
        <w:t xml:space="preserve"> is suppressed by the editor (to correct to a vowelless consonant), but the exact method varies depending on the orthographic practice of the inscription in question, and is therefore addressed under §</w:t>
      </w:r>
      <w:r>
        <w:fldChar w:fldCharType="begin"/>
      </w:r>
      <w:r>
        <w:instrText xml:space="preserve"> REF _Ref43988445 \r \h </w:instrText>
      </w:r>
      <w:r>
        <w:fldChar w:fldCharType="separate"/>
      </w:r>
      <w:r>
        <w:t>6.2.6</w:t>
      </w:r>
      <w:r>
        <w:fldChar w:fldCharType="end"/>
      </w:r>
      <w:r>
        <w:t xml:space="preserve"> below</w:t>
      </w:r>
    </w:p>
    <w:p>
      <w:pPr>
        <w:pStyle w:val="Lista"/>
      </w:pPr>
      <w:r>
        <w:t xml:space="preserve">3. on the other hand, </w:t>
      </w:r>
      <w:r>
        <w:rPr>
          <w:b/>
          <w:bCs/>
        </w:rPr>
        <w:t>digraphs in our transliteration system</w:t>
      </w:r>
      <w:r>
        <w:t xml:space="preserve"> represent a single phoneme, so the correction of a digraph </w:t>
      </w:r>
      <w:r>
        <w:rPr>
          <w:noProof/>
        </w:rPr>
        <w:t>(</w:t>
      </w:r>
      <w:r>
        <w:t xml:space="preserve">e.g. </w:t>
      </w:r>
      <w:r>
        <w:rPr>
          <w:rStyle w:val="Foreign"/>
        </w:rPr>
        <w:t>th</w:t>
      </w:r>
      <w:r>
        <w:t xml:space="preserve">) to a single character employed in that digraph </w:t>
      </w:r>
      <w:r>
        <w:rPr>
          <w:noProof/>
        </w:rPr>
        <w:t>(</w:t>
      </w:r>
      <w:r>
        <w:t xml:space="preserve">e.g. </w:t>
      </w:r>
      <w:r>
        <w:rPr>
          <w:rStyle w:val="Foreign"/>
        </w:rPr>
        <w:t>t</w:t>
      </w:r>
      <w:r>
        <w:t xml:space="preserve">) or vice versa </w:t>
      </w:r>
      <w:r>
        <w:rPr>
          <w:noProof/>
        </w:rPr>
        <w:t>(</w:t>
      </w:r>
      <w:r>
        <w:t xml:space="preserve">e.g. correcting </w:t>
      </w:r>
      <w:r>
        <w:rPr>
          <w:rStyle w:val="Foreign"/>
        </w:rPr>
        <w:t>t</w:t>
      </w:r>
      <w:r>
        <w:t xml:space="preserve"> to </w:t>
      </w:r>
      <w:r>
        <w:rPr>
          <w:rStyle w:val="Foreign"/>
        </w:rPr>
        <w:t>th</w:t>
      </w:r>
      <w:r>
        <w:t>) are cases of substitution, not suppression or restitution; thus,</w:t>
      </w:r>
    </w:p>
    <w:p>
      <w:pPr>
        <w:pStyle w:val="Lista2"/>
      </w:pPr>
      <w:r>
        <w:t xml:space="preserve">if the scribe engraved </w:t>
      </w:r>
      <w:r>
        <w:rPr>
          <w:rStyle w:val="Foreign"/>
        </w:rPr>
        <w:t>sukhya</w:t>
      </w:r>
      <w:r>
        <w:t xml:space="preserve"> and you correct this to </w:t>
      </w:r>
      <w:r>
        <w:rPr>
          <w:rStyle w:val="Foreign"/>
        </w:rPr>
        <w:t>saukhya</w:t>
      </w:r>
      <w:r>
        <w:t xml:space="preserve">, your rectification of that error is a correction of </w:t>
      </w:r>
      <w:r>
        <w:rPr>
          <w:rStyle w:val="Foreign"/>
        </w:rPr>
        <w:t>u</w:t>
      </w:r>
      <w:r>
        <w:t xml:space="preserve"> to </w:t>
      </w:r>
      <w:r>
        <w:rPr>
          <w:rStyle w:val="Foreign"/>
        </w:rPr>
        <w:t>au</w:t>
      </w:r>
      <w:r>
        <w:t xml:space="preserve">: </w:t>
      </w:r>
      <w:r>
        <w:rPr>
          <w:rStyle w:val="Codetext"/>
        </w:rPr>
        <w:t>s</w:t>
      </w:r>
      <w:r>
        <w:rPr>
          <w:rStyle w:val="Code"/>
        </w:rPr>
        <w:t>&lt;choice&gt;&lt;sic&gt;</w:t>
      </w:r>
      <w:r>
        <w:rPr>
          <w:rStyle w:val="Codetext"/>
        </w:rPr>
        <w:t>u</w:t>
      </w:r>
      <w:r>
        <w:rPr>
          <w:rStyle w:val="Code"/>
        </w:rPr>
        <w:t>&lt;/sic&gt;&lt;corr&gt;</w:t>
      </w:r>
      <w:r>
        <w:rPr>
          <w:rStyle w:val="Codetext"/>
        </w:rPr>
        <w:t>au</w:t>
      </w:r>
      <w:r>
        <w:rPr>
          <w:rStyle w:val="Code"/>
        </w:rPr>
        <w:t>&lt;/corr&gt;&lt;/choice&gt;</w:t>
      </w:r>
      <w:r>
        <w:rPr>
          <w:rStyle w:val="Codetext"/>
        </w:rPr>
        <w:t>khya</w:t>
      </w:r>
    </w:p>
    <w:p>
      <w:pPr>
        <w:pStyle w:val="Lista3"/>
      </w:pPr>
      <w:r>
        <w:t xml:space="preserve">and not an editorial restitution </w:t>
      </w:r>
      <w:r>
        <w:rPr>
          <w:noProof/>
        </w:rPr>
        <w:t>(</w:t>
      </w:r>
      <w:r>
        <w:t xml:space="preserve">of </w:t>
      </w:r>
      <w:r>
        <w:rPr>
          <w:rStyle w:val="Foreign"/>
        </w:rPr>
        <w:t>a</w:t>
      </w:r>
      <w:r>
        <w:t>), even though in transliteration you are only adding a single character</w:t>
      </w:r>
    </w:p>
    <w:p>
      <w:pPr>
        <w:pStyle w:val="Lista2"/>
      </w:pPr>
      <w:r>
        <w:t xml:space="preserve">if the scribe engraved </w:t>
      </w:r>
      <w:r>
        <w:rPr>
          <w:rStyle w:val="Foreign"/>
        </w:rPr>
        <w:t>utphannasya</w:t>
      </w:r>
      <w:r>
        <w:t xml:space="preserve"> and you correct this to </w:t>
      </w:r>
      <w:r>
        <w:rPr>
          <w:rStyle w:val="Foreign"/>
        </w:rPr>
        <w:t>utpannasya</w:t>
      </w:r>
      <w:r>
        <w:t xml:space="preserve">, your rectification of that error is a correction of </w:t>
      </w:r>
      <w:r>
        <w:rPr>
          <w:rStyle w:val="Foreign"/>
        </w:rPr>
        <w:t>ph</w:t>
      </w:r>
      <w:r>
        <w:t xml:space="preserve"> to </w:t>
      </w:r>
      <w:r>
        <w:rPr>
          <w:rStyle w:val="Foreign"/>
        </w:rPr>
        <w:t>p</w:t>
      </w:r>
      <w:r>
        <w:t xml:space="preserve">: </w:t>
      </w:r>
      <w:r>
        <w:rPr>
          <w:rStyle w:val="Codetext"/>
        </w:rPr>
        <w:t>ut</w:t>
      </w:r>
      <w:r>
        <w:rPr>
          <w:rStyle w:val="Code"/>
        </w:rPr>
        <w:t>&lt;choice&gt;&lt;sic&gt;</w:t>
      </w:r>
      <w:r>
        <w:rPr>
          <w:rStyle w:val="Codetext"/>
        </w:rPr>
        <w:t>ph</w:t>
      </w:r>
      <w:r>
        <w:rPr>
          <w:rStyle w:val="Code"/>
        </w:rPr>
        <w:t>&lt;/sic&gt;&lt;corr&gt;</w:t>
      </w:r>
      <w:r>
        <w:rPr>
          <w:rStyle w:val="Codetext"/>
        </w:rPr>
        <w:t>p</w:t>
      </w:r>
      <w:r>
        <w:rPr>
          <w:rStyle w:val="Code"/>
        </w:rPr>
        <w:t>&lt;/corr&gt;&lt;/choice&gt;</w:t>
      </w:r>
      <w:r>
        <w:rPr>
          <w:rStyle w:val="Codetext"/>
        </w:rPr>
        <w:t>annasya</w:t>
      </w:r>
    </w:p>
    <w:p>
      <w:pPr>
        <w:pStyle w:val="Lista3"/>
      </w:pPr>
      <w:r>
        <w:t xml:space="preserve">and not an editorial suppression </w:t>
      </w:r>
      <w:r>
        <w:rPr>
          <w:noProof/>
        </w:rPr>
        <w:t>(</w:t>
      </w:r>
      <w:r>
        <w:t xml:space="preserve">of </w:t>
      </w:r>
      <w:r>
        <w:rPr>
          <w:rStyle w:val="Foreign"/>
        </w:rPr>
        <w:t>h</w:t>
      </w:r>
      <w:r>
        <w:t>), even though in transliteration you are only removing a single character</w:t>
      </w:r>
    </w:p>
    <w:p>
      <w:pPr>
        <w:pStyle w:val="Cmsor3"/>
      </w:pPr>
      <w:bookmarkStart w:id="630" w:name="_xk5v4l7lzr6g" w:colFirst="0" w:colLast="0"/>
      <w:bookmarkStart w:id="631" w:name="_Ref43988445"/>
      <w:bookmarkStart w:id="632" w:name="_Toc183083840"/>
      <w:bookmarkEnd w:id="630"/>
      <w:r>
        <w:t>Good practice in correction</w:t>
      </w:r>
      <w:bookmarkEnd w:id="631"/>
      <w:bookmarkEnd w:id="632"/>
    </w:p>
    <w:p>
      <w:pPr>
        <w:pStyle w:val="Lista"/>
      </w:pPr>
      <w:r>
        <w:rPr>
          <w:b/>
          <w:bCs/>
        </w:rPr>
        <w:t>the size of segments</w:t>
      </w:r>
      <w:r>
        <w:t xml:space="preserve"> flagged as scribal errors or corrected should normally be kept to a minimum </w:t>
      </w:r>
      <w:r>
        <w:rPr>
          <w:noProof/>
        </w:rPr>
        <w:t>(</w:t>
      </w:r>
      <w:r>
        <w:t>i.e. restricted to the affected transliteration characters)</w:t>
      </w:r>
    </w:p>
    <w:p>
      <w:pPr>
        <w:pStyle w:val="Lista2"/>
      </w:pPr>
      <w:r>
        <w:t xml:space="preserve">however, to </w:t>
      </w:r>
      <w:r>
        <w:rPr>
          <w:b/>
          <w:bCs/>
        </w:rPr>
        <w:t>avoid non-essential complexity</w:t>
      </w:r>
      <w:r>
        <w:t>, feel free to use a single set of tags on a chunk of text that contains several errors along with correct characters</w:t>
      </w:r>
    </w:p>
    <w:p>
      <w:pPr>
        <w:pStyle w:val="Lista2"/>
        <w:rPr>
          <w:rStyle w:val="Codetext"/>
        </w:rPr>
      </w:pPr>
      <w:r>
        <w:t xml:space="preserve">e.g. </w:t>
      </w:r>
      <w:r>
        <w:rPr>
          <w:rStyle w:val="Codetext"/>
        </w:rPr>
        <w:t>mahārāj</w:t>
      </w:r>
      <w:r>
        <w:rPr>
          <w:rStyle w:val="Code"/>
        </w:rPr>
        <w:t>&lt;choice&gt;&lt;sic&gt;</w:t>
      </w:r>
      <w:r>
        <w:rPr>
          <w:rStyle w:val="Codetext"/>
        </w:rPr>
        <w:t>adhijājā</w:t>
      </w:r>
      <w:r>
        <w:rPr>
          <w:rStyle w:val="Code"/>
        </w:rPr>
        <w:t>&lt;/sic&gt;&lt;corr&gt;</w:t>
      </w:r>
      <w:r>
        <w:rPr>
          <w:rStyle w:val="Codetext"/>
        </w:rPr>
        <w:t>ādhirāja</w:t>
      </w:r>
      <w:r>
        <w:rPr>
          <w:rStyle w:val="Code"/>
        </w:rPr>
        <w:t>&lt;/corr&gt;&lt;/choice&gt;</w:t>
      </w:r>
    </w:p>
    <w:p>
      <w:pPr>
        <w:pStyle w:val="Lista2"/>
      </w:pPr>
      <w:r>
        <w:t xml:space="preserve">rather than the meticulous markup: </w:t>
      </w:r>
      <w:r>
        <w:rPr>
          <w:rStyle w:val="Codetext"/>
        </w:rPr>
        <w:t>mahārāj</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dhi</w:t>
      </w:r>
      <w:r>
        <w:rPr>
          <w:rStyle w:val="Code"/>
        </w:rPr>
        <w:t>&lt;choice&gt;&lt;sic&gt;</w:t>
      </w:r>
      <w:r>
        <w:rPr>
          <w:rStyle w:val="Codetext"/>
        </w:rPr>
        <w:t>j</w:t>
      </w:r>
      <w:r>
        <w:rPr>
          <w:rStyle w:val="Code"/>
        </w:rPr>
        <w:t>&lt;/sic&gt;&lt;corr&gt;</w:t>
      </w:r>
      <w:r>
        <w:rPr>
          <w:rStyle w:val="Codetext"/>
        </w:rPr>
        <w:t>r</w:t>
      </w:r>
      <w:r>
        <w:rPr>
          <w:rStyle w:val="Code"/>
        </w:rPr>
        <w:t>&lt;/corr&gt;&lt;/choice&gt;</w:t>
      </w:r>
      <w:r>
        <w:rPr>
          <w:rStyle w:val="Codetext"/>
        </w:rPr>
        <w:t>āj</w:t>
      </w:r>
      <w:r>
        <w:rPr>
          <w:rStyle w:val="Code"/>
        </w:rPr>
        <w:t>&lt;choice&gt;&lt;sic&gt;</w:t>
      </w:r>
      <w:r>
        <w:rPr>
          <w:rStyle w:val="Codetext"/>
        </w:rPr>
        <w:t>ā</w:t>
      </w:r>
      <w:r>
        <w:rPr>
          <w:rStyle w:val="Code"/>
        </w:rPr>
        <w:t>&lt;/sic&gt;&lt;corr&gt;</w:t>
      </w:r>
      <w:r>
        <w:rPr>
          <w:rStyle w:val="Codetext"/>
        </w:rPr>
        <w:t>a</w:t>
      </w:r>
      <w:r>
        <w:rPr>
          <w:rStyle w:val="Code"/>
        </w:rPr>
        <w:t>&lt;/corr&gt;&lt;/choice&gt;</w:t>
      </w:r>
    </w:p>
    <w:p>
      <w:pPr>
        <w:pStyle w:val="Lista"/>
      </w:pPr>
      <w:r>
        <w:t xml:space="preserve">in the </w:t>
      </w:r>
      <w:r>
        <w:rPr>
          <w:b/>
          <w:bCs/>
        </w:rPr>
        <w:t>orthography</w:t>
      </w:r>
      <w:r>
        <w:t xml:space="preserve"> of your editorial corrections, attempt to</w:t>
      </w:r>
    </w:p>
    <w:p>
      <w:pPr>
        <w:pStyle w:val="Lista2"/>
      </w:pPr>
      <w:r>
        <w:t>respect the orthography and, if applicable, the language usage of the rest of the document, e.g.</w:t>
      </w:r>
    </w:p>
    <w:p>
      <w:pPr>
        <w:pStyle w:val="Lista3"/>
      </w:pPr>
      <w:r>
        <w:t xml:space="preserve">correct </w:t>
      </w:r>
      <w:r>
        <w:rPr>
          <w:rStyle w:val="Foreign"/>
        </w:rPr>
        <w:t>karppa</w:t>
      </w:r>
      <w:r>
        <w:t xml:space="preserve"> to </w:t>
      </w:r>
      <w:r>
        <w:rPr>
          <w:rStyle w:val="Foreign"/>
        </w:rPr>
        <w:t>karmma</w:t>
      </w:r>
      <w:r>
        <w:t xml:space="preserve"> </w:t>
      </w:r>
      <w:r>
        <w:rPr>
          <w:noProof/>
        </w:rPr>
        <w:t>(</w:t>
      </w:r>
      <w:r>
        <w:t xml:space="preserve">rather than fully standard </w:t>
      </w:r>
      <w:r>
        <w:rPr>
          <w:rStyle w:val="Foreign"/>
        </w:rPr>
        <w:t>karma</w:t>
      </w:r>
      <w:r>
        <w:t xml:space="preserve">) if the inscription normally doubles nasals after </w:t>
      </w:r>
      <w:r>
        <w:rPr>
          <w:rStyle w:val="Foreign"/>
        </w:rPr>
        <w:t>r</w:t>
      </w:r>
    </w:p>
    <w:p>
      <w:pPr>
        <w:pStyle w:val="Lista3"/>
      </w:pPr>
      <w:r>
        <w:t xml:space="preserve">if a text consistently uses </w:t>
      </w:r>
      <w:r>
        <w:rPr>
          <w:rStyle w:val="Foreign"/>
        </w:rPr>
        <w:t>upadhmānīya</w:t>
      </w:r>
      <w:r>
        <w:t xml:space="preserve"> or </w:t>
      </w:r>
      <w:r>
        <w:rPr>
          <w:rStyle w:val="Foreign"/>
        </w:rPr>
        <w:t>jihvāmūlīya</w:t>
      </w:r>
      <w:r>
        <w:t xml:space="preserve">, and your correction involves the restitution of an omitted </w:t>
      </w:r>
      <w:r>
        <w:rPr>
          <w:rStyle w:val="Foreign"/>
        </w:rPr>
        <w:t>visarga</w:t>
      </w:r>
      <w:r>
        <w:t xml:space="preserve"> in a phonemic context that would call for one of these forms, then supply </w:t>
      </w:r>
      <w:r>
        <w:rPr>
          <w:rStyle w:val="Foreign"/>
        </w:rPr>
        <w:t>upadhmānīya</w:t>
      </w:r>
      <w:r>
        <w:t xml:space="preserve"> or </w:t>
      </w:r>
      <w:r>
        <w:rPr>
          <w:rStyle w:val="Foreign"/>
        </w:rPr>
        <w:t>jihvāmūlīya</w:t>
      </w:r>
      <w:r>
        <w:t xml:space="preserve"> instead of a regular </w:t>
      </w:r>
      <w:r>
        <w:rPr>
          <w:rStyle w:val="Foreign"/>
        </w:rPr>
        <w:t>visarga</w:t>
      </w:r>
      <w:r>
        <w:t>,</w:t>
      </w:r>
    </w:p>
    <w:p>
      <w:pPr>
        <w:pStyle w:val="Lista4"/>
      </w:pPr>
      <w:r>
        <w:t xml:space="preserve">e.g. </w:t>
      </w:r>
      <w:r>
        <w:rPr>
          <w:rStyle w:val="Codetext"/>
        </w:rPr>
        <w:t>sarvva-rājocchettu</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ḫ</w:t>
      </w:r>
      <w:r>
        <w:rPr>
          <w:rStyle w:val="Code"/>
        </w:rPr>
        <w:t>&lt;/supplied&gt;</w:t>
      </w:r>
      <w:r>
        <w:rPr>
          <w:rStyle w:val="Codetext"/>
        </w:rPr>
        <w:t xml:space="preserve"> pr̥thivyām apratirathasya</w:t>
      </w:r>
    </w:p>
    <w:p>
      <w:pPr>
        <w:pStyle w:val="Lista2"/>
      </w:pPr>
      <w:r>
        <w:rPr>
          <w:b/>
          <w:bCs/>
        </w:rPr>
        <w:t xml:space="preserve">when the inherent </w:t>
      </w:r>
      <w:r>
        <w:rPr>
          <w:rStyle w:val="Foreign"/>
          <w:b/>
          <w:bCs/>
        </w:rPr>
        <w:t>a</w:t>
      </w:r>
      <w:r>
        <w:rPr>
          <w:b/>
          <w:bCs/>
        </w:rPr>
        <w:t xml:space="preserve"> of an </w:t>
      </w:r>
      <w:r>
        <w:rPr>
          <w:rStyle w:val="Foreign"/>
          <w:b/>
          <w:bCs/>
        </w:rPr>
        <w:t>akṣara</w:t>
      </w:r>
      <w:r>
        <w:rPr>
          <w:b/>
          <w:bCs/>
        </w:rPr>
        <w:t xml:space="preserve"> is suppressed</w:t>
      </w:r>
      <w:r>
        <w:t xml:space="preserve"> as superfluous (e.g. when correcting </w:t>
      </w:r>
      <w:r>
        <w:rPr>
          <w:rStyle w:val="Foreign"/>
        </w:rPr>
        <w:t>śrīmāna</w:t>
      </w:r>
      <w:r>
        <w:t xml:space="preserve"> to </w:t>
      </w:r>
      <w:r>
        <w:rPr>
          <w:rStyle w:val="Foreign"/>
        </w:rPr>
        <w:t>/śrīmān/</w:t>
      </w:r>
      <w:r>
        <w:t>), encode this intervention depending on how vowelless consonants are normally written in similar contexts in the inscription in question or in related inscriptions:</w:t>
      </w:r>
    </w:p>
    <w:p>
      <w:pPr>
        <w:pStyle w:val="Lista3"/>
      </w:pPr>
      <w:r>
        <w:t xml:space="preserve">if a specially formed final consonant is expected, then correct the </w:t>
      </w:r>
      <w:r>
        <w:rPr>
          <w:rStyle w:val="Foreign"/>
        </w:rPr>
        <w:t>akṣara</w:t>
      </w:r>
      <w:r>
        <w:t xml:space="preserve"> to a final consonant, e.g. </w:t>
      </w:r>
      <w:r>
        <w:rPr>
          <w:rStyle w:val="Codetext"/>
        </w:rPr>
        <w:t>śrīmā</w:t>
      </w:r>
      <w:r>
        <w:rPr>
          <w:rStyle w:val="Code"/>
        </w:rPr>
        <w:t>&lt;choice&gt;&lt;sic&gt;</w:t>
      </w:r>
      <w:r>
        <w:rPr>
          <w:rStyle w:val="Codetext"/>
        </w:rPr>
        <w:t>na</w:t>
      </w:r>
      <w:r>
        <w:rPr>
          <w:rStyle w:val="Code"/>
        </w:rPr>
        <w:t>&lt;/sic&gt;&lt;corr&gt;</w:t>
      </w:r>
      <w:r>
        <w:rPr>
          <w:rStyle w:val="Codetext"/>
        </w:rPr>
        <w:t>N</w:t>
      </w:r>
      <w:r>
        <w:rPr>
          <w:rStyle w:val="Code"/>
        </w:rPr>
        <w:t>&lt;/corr&gt;&lt;/choice&gt;</w:t>
      </w:r>
    </w:p>
    <w:p>
      <w:pPr>
        <w:pStyle w:val="Lista3"/>
      </w:pPr>
      <w:r>
        <w:t xml:space="preserve">if an explicit </w:t>
      </w:r>
      <w:r>
        <w:rPr>
          <w:rStyle w:val="Foreign"/>
        </w:rPr>
        <w:t>virāma</w:t>
      </w:r>
      <w:r>
        <w:t xml:space="preserve"> is expected, then correct only the inherent </w:t>
      </w:r>
      <w:r>
        <w:rPr>
          <w:rStyle w:val="Foreign"/>
        </w:rPr>
        <w:t>a</w:t>
      </w:r>
      <w:r>
        <w:t xml:space="preserve"> to a </w:t>
      </w:r>
      <w:r>
        <w:rPr>
          <w:rStyle w:val="Foreign"/>
        </w:rPr>
        <w:t>virāma</w:t>
      </w:r>
      <w:r>
        <w:t xml:space="preserve">, e.g. </w:t>
      </w:r>
      <w:r>
        <w:rPr>
          <w:rStyle w:val="Codetext"/>
        </w:rPr>
        <w:t>śrīmān</w:t>
      </w:r>
      <w:r>
        <w:rPr>
          <w:rStyle w:val="Code"/>
        </w:rPr>
        <w:t>&lt;choice&gt;&lt;sic&gt;</w:t>
      </w:r>
      <w:r>
        <w:rPr>
          <w:rStyle w:val="Codetext"/>
        </w:rPr>
        <w:t>a</w:t>
      </w:r>
      <w:r>
        <w:rPr>
          <w:rStyle w:val="Code"/>
        </w:rPr>
        <w:t>&lt;/sic&gt;&lt;corr&gt;</w:t>
      </w:r>
      <w:r>
        <w:t>·</w:t>
      </w:r>
      <w:r>
        <w:rPr>
          <w:rStyle w:val="Code"/>
        </w:rPr>
        <w:t>&lt;/</w:t>
      </w:r>
      <w:proofErr w:type="spellStart"/>
      <w:r>
        <w:rPr>
          <w:rStyle w:val="Code"/>
        </w:rPr>
        <w:t>corr</w:t>
      </w:r>
      <w:proofErr w:type="spellEnd"/>
      <w:r>
        <w:rPr>
          <w:rStyle w:val="Code"/>
        </w:rPr>
        <w:t>&gt;&lt;/choice&gt;</w:t>
      </w:r>
    </w:p>
    <w:p>
      <w:pPr>
        <w:pStyle w:val="Lista4"/>
      </w:pPr>
      <w:r>
        <w:t xml:space="preserve">see also the example with </w:t>
      </w:r>
      <w:r>
        <w:rPr>
          <w:rStyle w:val="Foreign"/>
        </w:rPr>
        <w:t>svāya</w:t>
      </w:r>
      <w:r>
        <w:t xml:space="preserve"> in §</w:t>
      </w:r>
      <w:r>
        <w:fldChar w:fldCharType="begin"/>
      </w:r>
      <w:r>
        <w:instrText xml:space="preserve"> REF _Ref43988493 \r \h </w:instrText>
      </w:r>
      <w:r>
        <w:fldChar w:fldCharType="separate"/>
      </w:r>
      <w:r>
        <w:t>6.3.3</w:t>
      </w:r>
      <w:r>
        <w:fldChar w:fldCharType="end"/>
      </w:r>
      <w:r>
        <w:t xml:space="preserve"> below for a case where an inherent a is normalised (rather than corrected) to a </w:t>
      </w:r>
      <w:r>
        <w:rPr>
          <w:rStyle w:val="Foreign"/>
        </w:rPr>
        <w:t>virāma</w:t>
      </w:r>
    </w:p>
    <w:p>
      <w:pPr>
        <w:pStyle w:val="Lista3"/>
      </w:pPr>
      <w:r>
        <w:t xml:space="preserve">if neither of the above seems likely (i.e. a consonant in ligature is expected or, as a default, you do not venture to presume either of the above), then encode a suppression of the inherent </w:t>
      </w:r>
      <w:r>
        <w:rPr>
          <w:rStyle w:val="Foreign"/>
        </w:rPr>
        <w:t>a</w:t>
      </w:r>
      <w:r>
        <w:t xml:space="preserve"> instead of encoding a correction, e.g. </w:t>
      </w:r>
      <w:r>
        <w:rPr>
          <w:rStyle w:val="Codetext"/>
        </w:rPr>
        <w:t>śrīmān</w:t>
      </w:r>
      <w:r>
        <w:rPr>
          <w:rStyle w:val="Code"/>
        </w:rPr>
        <w:t>&lt;surplus&gt;</w:t>
      </w:r>
      <w:r>
        <w:rPr>
          <w:rStyle w:val="Codetext"/>
        </w:rPr>
        <w:t>a</w:t>
      </w:r>
      <w:r>
        <w:rPr>
          <w:rStyle w:val="Code"/>
        </w:rPr>
        <w:t>&lt;/surplus&gt;</w:t>
      </w:r>
    </w:p>
    <w:p>
      <w:pPr>
        <w:pStyle w:val="Lista2"/>
      </w:pPr>
      <w:r>
        <w:lastRenderedPageBreak/>
        <w:t>presuppose a plausible minimum of scribal error, e.g.</w:t>
      </w:r>
    </w:p>
    <w:p>
      <w:pPr>
        <w:pStyle w:val="Lista3"/>
      </w:pPr>
      <w:r>
        <w:t xml:space="preserve">correct </w:t>
      </w:r>
      <w:r>
        <w:rPr>
          <w:rStyle w:val="Foreign"/>
        </w:rPr>
        <w:t>karpa</w:t>
      </w:r>
      <w:r>
        <w:t xml:space="preserve"> to </w:t>
      </w:r>
      <w:r>
        <w:rPr>
          <w:rStyle w:val="Foreign"/>
        </w:rPr>
        <w:t>karma</w:t>
      </w:r>
      <w:r>
        <w:t xml:space="preserve"> </w:t>
      </w:r>
      <w:r>
        <w:rPr>
          <w:noProof/>
        </w:rPr>
        <w:t>(</w:t>
      </w:r>
      <w:r>
        <w:t xml:space="preserve">rather than an expected </w:t>
      </w:r>
      <w:r>
        <w:rPr>
          <w:rStyle w:val="Foreign"/>
        </w:rPr>
        <w:t>karmma</w:t>
      </w:r>
      <w:r>
        <w:t xml:space="preserve">), assuming the engraver made the simple mistake of inscribing </w:t>
      </w:r>
      <w:r>
        <w:rPr>
          <w:rStyle w:val="Foreign"/>
        </w:rPr>
        <w:t>p</w:t>
      </w:r>
      <w:r>
        <w:t xml:space="preserve"> for </w:t>
      </w:r>
      <w:r>
        <w:rPr>
          <w:rStyle w:val="Foreign"/>
        </w:rPr>
        <w:t>m</w:t>
      </w:r>
      <w:r>
        <w:t xml:space="preserve"> </w:t>
      </w:r>
      <w:r>
        <w:rPr>
          <w:noProof/>
        </w:rPr>
        <w:t>(</w:t>
      </w:r>
      <w:r>
        <w:t xml:space="preserve">rather than the complex mistake of inscribing </w:t>
      </w:r>
      <w:r>
        <w:rPr>
          <w:rStyle w:val="Foreign"/>
        </w:rPr>
        <w:t>p</w:t>
      </w:r>
      <w:r>
        <w:t xml:space="preserve"> for </w:t>
      </w:r>
      <w:r>
        <w:rPr>
          <w:rStyle w:val="Foreign"/>
        </w:rPr>
        <w:t>mm</w:t>
      </w:r>
      <w:r>
        <w:t>)</w:t>
      </w:r>
    </w:p>
    <w:p>
      <w:pPr>
        <w:pStyle w:val="Lista3"/>
      </w:pPr>
      <w:r>
        <w:t xml:space="preserve">correct </w:t>
      </w:r>
      <w:r>
        <w:rPr>
          <w:rStyle w:val="Foreign"/>
        </w:rPr>
        <w:t>viṅgati</w:t>
      </w:r>
      <w:r>
        <w:t xml:space="preserve"> to </w:t>
      </w:r>
      <w:r>
        <w:rPr>
          <w:rStyle w:val="Foreign"/>
        </w:rPr>
        <w:t>viṅśati</w:t>
      </w:r>
      <w:r>
        <w:t xml:space="preserve"> </w:t>
      </w:r>
      <w:r>
        <w:rPr>
          <w:noProof/>
        </w:rPr>
        <w:t>(</w:t>
      </w:r>
      <w:r>
        <w:t xml:space="preserve">rather than fully standard </w:t>
      </w:r>
      <w:r>
        <w:rPr>
          <w:rStyle w:val="Foreign"/>
        </w:rPr>
        <w:t>viṁśati</w:t>
      </w:r>
      <w:r>
        <w:t xml:space="preserve">, since engraving </w:t>
      </w:r>
      <w:r>
        <w:rPr>
          <w:rStyle w:val="Foreign"/>
        </w:rPr>
        <w:t>ṅga</w:t>
      </w:r>
      <w:r>
        <w:t xml:space="preserve"> in place of </w:t>
      </w:r>
      <w:r>
        <w:rPr>
          <w:rStyle w:val="Foreign"/>
        </w:rPr>
        <w:t>ṅśa</w:t>
      </w:r>
      <w:r>
        <w:t xml:space="preserve"> is a very plausible mistake, while engraving </w:t>
      </w:r>
      <w:r>
        <w:rPr>
          <w:rStyle w:val="Foreign"/>
        </w:rPr>
        <w:t>ṅga</w:t>
      </w:r>
      <w:r>
        <w:t xml:space="preserve"> in place of </w:t>
      </w:r>
      <w:r>
        <w:rPr>
          <w:rStyle w:val="Foreign"/>
        </w:rPr>
        <w:t>śa</w:t>
      </w:r>
      <w:r>
        <w:t xml:space="preserve"> and simultaneously omitting an </w:t>
      </w:r>
      <w:r>
        <w:rPr>
          <w:rStyle w:val="Foreign"/>
        </w:rPr>
        <w:t>anusvāra</w:t>
      </w:r>
      <w:r>
        <w:t xml:space="preserve"> is not)</w:t>
      </w:r>
    </w:p>
    <w:p>
      <w:pPr>
        <w:pStyle w:val="Lista3"/>
      </w:pPr>
      <w:r>
        <w:t xml:space="preserve">but correct </w:t>
      </w:r>
      <w:r>
        <w:rPr>
          <w:rStyle w:val="Foreign"/>
        </w:rPr>
        <w:t>viśati</w:t>
      </w:r>
      <w:r>
        <w:t xml:space="preserve"> to </w:t>
      </w:r>
      <w:r>
        <w:rPr>
          <w:rStyle w:val="Foreign"/>
        </w:rPr>
        <w:t>viṁśati</w:t>
      </w:r>
      <w:r>
        <w:t xml:space="preserve"> </w:t>
      </w:r>
      <w:r>
        <w:rPr>
          <w:noProof/>
        </w:rPr>
        <w:t>(</w:t>
      </w:r>
      <w:r>
        <w:t xml:space="preserve">even if the text tends to use </w:t>
      </w:r>
      <w:r>
        <w:rPr>
          <w:rStyle w:val="Foreign"/>
        </w:rPr>
        <w:t>ṅś</w:t>
      </w:r>
      <w:r>
        <w:t xml:space="preserve"> elsewhere, since omitting an </w:t>
      </w:r>
      <w:r>
        <w:rPr>
          <w:rStyle w:val="Foreign"/>
        </w:rPr>
        <w:t>anusvāra</w:t>
      </w:r>
      <w:r>
        <w:t xml:space="preserve"> is a much more plausible mistake than engraving </w:t>
      </w:r>
      <w:r>
        <w:rPr>
          <w:rStyle w:val="Foreign"/>
        </w:rPr>
        <w:t>śa</w:t>
      </w:r>
      <w:r>
        <w:t xml:space="preserve"> instead of </w:t>
      </w:r>
      <w:r>
        <w:rPr>
          <w:rStyle w:val="Foreign"/>
        </w:rPr>
        <w:t>ṅśa</w:t>
      </w:r>
      <w:r>
        <w:t>)</w:t>
      </w:r>
    </w:p>
    <w:p>
      <w:pPr>
        <w:pStyle w:val="Lista2"/>
      </w:pPr>
      <w:r>
        <w:t xml:space="preserve">should you feel the need, feel free to add normalisation on top of a correction </w:t>
      </w:r>
      <w:r>
        <w:rPr>
          <w:noProof/>
        </w:rPr>
        <w:t>(</w:t>
      </w:r>
      <w:r>
        <w:t>§</w:t>
      </w:r>
      <w:r>
        <w:fldChar w:fldCharType="begin"/>
      </w:r>
      <w:r>
        <w:instrText xml:space="preserve"> REF _Ref43988493 \w \h  \* MERGEFORMAT </w:instrText>
      </w:r>
      <w:r>
        <w:fldChar w:fldCharType="separate"/>
      </w:r>
      <w:r>
        <w:t>6.3.3</w:t>
      </w:r>
      <w:r>
        <w:fldChar w:fldCharType="end"/>
      </w:r>
      <w:r>
        <w:t>)</w:t>
      </w:r>
    </w:p>
    <w:p>
      <w:pPr>
        <w:pStyle w:val="Cmsor2"/>
      </w:pPr>
      <w:bookmarkStart w:id="633" w:name="_s3fp2wg6e0tr" w:colFirst="0" w:colLast="0"/>
      <w:bookmarkStart w:id="634" w:name="_Ref43979756"/>
      <w:bookmarkStart w:id="635" w:name="_Toc183083841"/>
      <w:bookmarkEnd w:id="633"/>
      <w:r>
        <w:t>Encoding normalisation</w:t>
      </w:r>
      <w:bookmarkEnd w:id="634"/>
      <w:bookmarkEnd w:id="635"/>
    </w:p>
    <w:p>
      <w:pPr>
        <w:pStyle w:val="Cmsor3"/>
      </w:pPr>
      <w:bookmarkStart w:id="636" w:name="_4q8co2w6em7s" w:colFirst="0" w:colLast="0"/>
      <w:bookmarkStart w:id="637" w:name="_Ref43981422"/>
      <w:bookmarkStart w:id="638" w:name="_Toc183083842"/>
      <w:bookmarkEnd w:id="636"/>
      <w:r>
        <w:t>Flagging non-standard usage</w:t>
      </w:r>
      <w:bookmarkEnd w:id="637"/>
      <w:bookmarkEnd w:id="638"/>
    </w:p>
    <w:p>
      <w:pPr>
        <w:pStyle w:val="Lista"/>
      </w:pPr>
      <w:r>
        <w:rPr>
          <w:b/>
          <w:bCs/>
        </w:rPr>
        <w:t>to flag non-standard text</w:t>
      </w:r>
      <w:r>
        <w:t xml:space="preserve"> without normalisation, wrap the relevant characters with the element </w:t>
      </w:r>
      <w:r>
        <w:rPr>
          <w:rStyle w:val="Code"/>
        </w:rPr>
        <w:t>&lt;orig&gt;</w:t>
      </w:r>
    </w:p>
    <w:p>
      <w:pPr>
        <w:pStyle w:val="Lista"/>
      </w:pPr>
      <w:r>
        <w:t>for example,</w:t>
      </w:r>
    </w:p>
    <w:p>
      <w:pPr>
        <w:pStyle w:val="Lista2"/>
      </w:pPr>
      <w:r>
        <w:rPr>
          <w:rStyle w:val="Codetext"/>
        </w:rPr>
        <w:t xml:space="preserve">dine </w:t>
      </w:r>
      <w:r>
        <w:rPr>
          <w:rStyle w:val="Code"/>
        </w:rPr>
        <w:t>&lt;orig&gt;</w:t>
      </w:r>
      <w:r>
        <w:rPr>
          <w:rStyle w:val="Codetext"/>
        </w:rPr>
        <w:t>Āśvoja</w:t>
      </w:r>
      <w:r>
        <w:rPr>
          <w:rStyle w:val="Code"/>
        </w:rPr>
        <w:t>&lt;/orig&gt;</w:t>
      </w:r>
      <w:r>
        <w:rPr>
          <w:rStyle w:val="Codetext"/>
        </w:rPr>
        <w:t>-śuklasya</w:t>
      </w:r>
      <w:r>
        <w:t xml:space="preserve"> </w:t>
      </w:r>
      <w:r>
        <w:rPr>
          <w:noProof/>
        </w:rPr>
        <w:t>(</w:t>
      </w:r>
      <w:r>
        <w:rPr>
          <w:rStyle w:val="Foreign"/>
        </w:rPr>
        <w:t>Āśvayuja</w:t>
      </w:r>
      <w:r>
        <w:t xml:space="preserve"> or </w:t>
      </w:r>
      <w:r>
        <w:rPr>
          <w:rStyle w:val="Foreign"/>
        </w:rPr>
        <w:t>’śvayuja</w:t>
      </w:r>
      <w:r>
        <w:t xml:space="preserve"> is expected)</w:t>
      </w:r>
    </w:p>
    <w:p>
      <w:pPr>
        <w:pStyle w:val="Lista2"/>
      </w:pPr>
      <w:r>
        <w:rPr>
          <w:rStyle w:val="Codetext"/>
        </w:rPr>
        <w:t>sahasrā</w:t>
      </w:r>
      <w:r>
        <w:rPr>
          <w:rStyle w:val="Code"/>
        </w:rPr>
        <w:t>&lt;orig&gt;</w:t>
      </w:r>
      <w:r>
        <w:rPr>
          <w:rStyle w:val="Codetext"/>
        </w:rPr>
        <w:t>n</w:t>
      </w:r>
      <w:r>
        <w:rPr>
          <w:rStyle w:val="Code"/>
        </w:rPr>
        <w:t>&lt;/orig&gt;</w:t>
      </w:r>
      <w:r>
        <w:rPr>
          <w:rStyle w:val="Codetext"/>
        </w:rPr>
        <w:t>i</w:t>
      </w:r>
      <w:r>
        <w:t xml:space="preserve"> </w:t>
      </w:r>
      <w:r>
        <w:rPr>
          <w:noProof/>
        </w:rPr>
        <w:t>(</w:t>
      </w:r>
      <w:r>
        <w:rPr>
          <w:rStyle w:val="Foreign"/>
        </w:rPr>
        <w:t>sahasrāṇi</w:t>
      </w:r>
      <w:r>
        <w:t xml:space="preserve"> is expected)</w:t>
      </w:r>
    </w:p>
    <w:p>
      <w:pPr>
        <w:pStyle w:val="Cmsor3"/>
      </w:pPr>
      <w:bookmarkStart w:id="639" w:name="_gfq2483l08s8" w:colFirst="0" w:colLast="0"/>
      <w:bookmarkStart w:id="640" w:name="_Ref43979886"/>
      <w:bookmarkStart w:id="641" w:name="_Toc183083843"/>
      <w:bookmarkEnd w:id="639"/>
      <w:r>
        <w:t>Normalising non-standard usage</w:t>
      </w:r>
      <w:bookmarkEnd w:id="640"/>
      <w:bookmarkEnd w:id="641"/>
    </w:p>
    <w:p>
      <w:pPr>
        <w:pStyle w:val="Lista"/>
      </w:pPr>
      <w:r>
        <w:rPr>
          <w:b/>
          <w:bCs/>
        </w:rPr>
        <w:t>to normalise</w:t>
      </w:r>
      <w:r>
        <w:t xml:space="preserve"> usage </w:t>
      </w:r>
      <w:r>
        <w:rPr>
          <w:b/>
          <w:bCs/>
        </w:rPr>
        <w:t>by substitution</w:t>
      </w:r>
      <w:r>
        <w:t>,</w:t>
      </w:r>
    </w:p>
    <w:p>
      <w:pPr>
        <w:pStyle w:val="Lista2"/>
      </w:pPr>
      <w:r>
        <w:t xml:space="preserve">flag the original text with </w:t>
      </w:r>
      <w:r>
        <w:rPr>
          <w:rStyle w:val="Code"/>
        </w:rPr>
        <w:t>&lt;orig&gt;</w:t>
      </w:r>
      <w:r>
        <w:t xml:space="preserve"> as above,</w:t>
      </w:r>
    </w:p>
    <w:p>
      <w:pPr>
        <w:pStyle w:val="Lista2"/>
      </w:pPr>
      <w:r>
        <w:t xml:space="preserve">add the normalised alternative directly after this, wrapped in the element </w:t>
      </w:r>
      <w:r>
        <w:rPr>
          <w:rStyle w:val="Code"/>
        </w:rPr>
        <w:t>&lt;reg&gt;</w:t>
      </w:r>
    </w:p>
    <w:p>
      <w:pPr>
        <w:pStyle w:val="Lista2"/>
      </w:pPr>
      <w:r>
        <w:t xml:space="preserve">and wrap both these elements in the element </w:t>
      </w:r>
      <w:r>
        <w:rPr>
          <w:rStyle w:val="Code"/>
        </w:rPr>
        <w:t>&lt;choice&gt;</w:t>
      </w:r>
    </w:p>
    <w:p>
      <w:pPr>
        <w:pStyle w:val="Lista"/>
      </w:pPr>
      <w:r>
        <w:t xml:space="preserve">for example, </w:t>
      </w:r>
      <w:r>
        <w:rPr>
          <w:rStyle w:val="Codetext"/>
        </w:rPr>
        <w:t>e</w:t>
      </w:r>
      <w:r>
        <w:rPr>
          <w:rStyle w:val="Code"/>
        </w:rPr>
        <w:t>&lt;choice&gt;&lt;orig&gt;</w:t>
      </w:r>
      <w:r>
        <w:rPr>
          <w:rStyle w:val="Codetext"/>
        </w:rPr>
        <w:t>ś</w:t>
      </w:r>
      <w:r>
        <w:rPr>
          <w:rStyle w:val="Code"/>
        </w:rPr>
        <w:t>&lt;/orig&gt;&lt;reg&gt;</w:t>
      </w:r>
      <w:r>
        <w:rPr>
          <w:rStyle w:val="Codetext"/>
        </w:rPr>
        <w:t>ṣ</w:t>
      </w:r>
      <w:r>
        <w:rPr>
          <w:rStyle w:val="Code"/>
        </w:rPr>
        <w:t>&lt;/reg&gt;&lt;/choice&gt;</w:t>
      </w:r>
      <w:r>
        <w:rPr>
          <w:rStyle w:val="Codetext"/>
        </w:rPr>
        <w:t>a</w:t>
      </w:r>
      <w:r>
        <w:t xml:space="preserve"> </w:t>
      </w:r>
      <w:r>
        <w:rPr>
          <w:noProof/>
        </w:rPr>
        <w:t>(</w:t>
      </w:r>
      <w:r>
        <w:rPr>
          <w:rStyle w:val="Foreign"/>
        </w:rPr>
        <w:t>eśa</w:t>
      </w:r>
      <w:r>
        <w:t xml:space="preserve"> normalised to </w:t>
      </w:r>
      <w:r>
        <w:rPr>
          <w:rStyle w:val="Foreign"/>
        </w:rPr>
        <w:t>eṣa</w:t>
      </w:r>
      <w:r>
        <w:t>)</w:t>
      </w:r>
    </w:p>
    <w:p>
      <w:pPr>
        <w:pStyle w:val="Lista"/>
      </w:pPr>
      <w:r>
        <w:t xml:space="preserve">when normalising by substitution, keep in mind that it must always be possible to produce the received text by ignoring the segment tagged with </w:t>
      </w:r>
      <w:r>
        <w:rPr>
          <w:rStyle w:val="Code"/>
        </w:rPr>
        <w:t>&lt;reg&gt;</w:t>
      </w:r>
      <w:r>
        <w:t xml:space="preserve"> and, vice versa, to produce the normalised text by ignoring the segment tagged with </w:t>
      </w:r>
      <w:r>
        <w:rPr>
          <w:rStyle w:val="Code"/>
        </w:rPr>
        <w:t>&lt;orig&gt;</w:t>
      </w:r>
    </w:p>
    <w:p>
      <w:pPr>
        <w:pStyle w:val="Lista2"/>
      </w:pPr>
      <w:r>
        <w:t xml:space="preserve">thus, when for instance encoding a normalisation of </w:t>
      </w:r>
      <w:r>
        <w:rPr>
          <w:rStyle w:val="Foreign"/>
        </w:rPr>
        <w:t>yathāruha</w:t>
      </w:r>
      <w:r>
        <w:t xml:space="preserve"> to </w:t>
      </w:r>
      <w:r>
        <w:rPr>
          <w:rStyle w:val="Foreign"/>
        </w:rPr>
        <w:t>yathārhaṁ</w:t>
      </w:r>
      <w:r>
        <w:t xml:space="preserve">, each of the following are </w:t>
      </w:r>
      <w:r>
        <w:rPr>
          <w:b/>
          <w:bCs/>
        </w:rPr>
        <w:t>incorrect</w:t>
      </w:r>
      <w:r>
        <w:t>:</w:t>
      </w:r>
    </w:p>
    <w:p>
      <w:pPr>
        <w:pStyle w:val="Lista3"/>
      </w:pPr>
      <w:r>
        <w:rPr>
          <w:rStyle w:val="Code"/>
        </w:rPr>
        <w:t>&lt;choice&gt;&lt;orig&gt;</w:t>
      </w:r>
      <w:r>
        <w:rPr>
          <w:rStyle w:val="Codetext"/>
        </w:rPr>
        <w:t>yathāruha</w:t>
      </w:r>
      <w:r>
        <w:rPr>
          <w:rStyle w:val="Code"/>
        </w:rPr>
        <w:t>&lt;/orig&gt;&lt;reg&gt;</w:t>
      </w:r>
      <w:r>
        <w:rPr>
          <w:rStyle w:val="Codetext"/>
        </w:rPr>
        <w:t>yathārha</w:t>
      </w:r>
      <w:r>
        <w:rPr>
          <w:rStyle w:val="Code"/>
        </w:rPr>
        <w:t>&lt;/reg&gt;&lt;/choice&gt;</w:t>
      </w:r>
      <w:r>
        <w:rPr>
          <w:rStyle w:val="Codetext"/>
        </w:rPr>
        <w:t>ṁ</w:t>
      </w:r>
      <w:r>
        <w:t xml:space="preserve"> </w:t>
      </w:r>
      <w:r>
        <w:rPr>
          <w:noProof/>
        </w:rPr>
        <w:t>(</w:t>
      </w:r>
      <w:r>
        <w:t xml:space="preserve">this encodes a normalisation of </w:t>
      </w:r>
      <w:r>
        <w:rPr>
          <w:rStyle w:val="Foreign"/>
        </w:rPr>
        <w:t>yathāruhaṁ</w:t>
      </w:r>
      <w:r>
        <w:t xml:space="preserve"> to </w:t>
      </w:r>
      <w:r>
        <w:rPr>
          <w:rStyle w:val="Foreign"/>
        </w:rPr>
        <w:t>yathārhaṁ</w:t>
      </w:r>
      <w:r>
        <w:t>)</w:t>
      </w:r>
    </w:p>
    <w:p>
      <w:pPr>
        <w:pStyle w:val="Lista3"/>
      </w:pPr>
      <w:r>
        <w:rPr>
          <w:rStyle w:val="Code"/>
        </w:rPr>
        <w:t>&lt;choice&gt;&lt;orig&gt;</w:t>
      </w:r>
      <w:r>
        <w:rPr>
          <w:rStyle w:val="Codetext"/>
        </w:rPr>
        <w:t>yathāruha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rhaṁ</w:t>
      </w:r>
      <w:r>
        <w:t>)</w:t>
      </w:r>
    </w:p>
    <w:p>
      <w:pPr>
        <w:pStyle w:val="Lista3"/>
      </w:pPr>
      <w:r>
        <w:rPr>
          <w:rStyle w:val="Codetext"/>
        </w:rPr>
        <w:t>yathār</w:t>
      </w:r>
      <w:r>
        <w:rPr>
          <w:rStyle w:val="Code"/>
        </w:rPr>
        <w:t>&lt;choice&gt;&lt;orig&gt;</w:t>
      </w:r>
      <w:r>
        <w:rPr>
          <w:rStyle w:val="Codetext"/>
        </w:rPr>
        <w:t>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yathārrhaṁ</w:t>
      </w:r>
      <w:r>
        <w:t>)</w:t>
      </w:r>
    </w:p>
    <w:p>
      <w:pPr>
        <w:pStyle w:val="Cmsor3"/>
      </w:pPr>
      <w:bookmarkStart w:id="642" w:name="_17phg3rwszds" w:colFirst="0" w:colLast="0"/>
      <w:bookmarkStart w:id="643" w:name="_Ref43988493"/>
      <w:bookmarkStart w:id="644" w:name="_Toc183083844"/>
      <w:bookmarkEnd w:id="642"/>
      <w:r>
        <w:t>Nesting normalisation and correction</w:t>
      </w:r>
      <w:bookmarkEnd w:id="643"/>
      <w:bookmarkEnd w:id="644"/>
    </w:p>
    <w:p>
      <w:pPr>
        <w:pStyle w:val="Lista"/>
      </w:pPr>
      <w:r>
        <w:t xml:space="preserve">should you find it necessary to do so, it is acceptable to use error markup </w:t>
      </w:r>
      <w:r>
        <w:rPr>
          <w:noProof/>
        </w:rPr>
        <w:t>(</w:t>
      </w:r>
      <w:r>
        <w:t xml:space="preserve">including flagging, deletion, correction and insertion) within the markup for non-standard usage </w:t>
      </w:r>
      <w:r>
        <w:rPr>
          <w:noProof/>
        </w:rPr>
        <w:t>(</w:t>
      </w:r>
      <w:r>
        <w:t>including flagging and normalisation); for example,</w:t>
      </w:r>
    </w:p>
    <w:p>
      <w:pPr>
        <w:pStyle w:val="Lista2"/>
      </w:pPr>
      <w:r>
        <w:rPr>
          <w:rStyle w:val="Code"/>
        </w:rPr>
        <w:t>&lt;orig&gt;</w:t>
      </w:r>
      <w:r>
        <w:rPr>
          <w:rStyle w:val="Codetext"/>
        </w:rPr>
        <w:t>mahār</w:t>
      </w:r>
      <w:r>
        <w:rPr>
          <w:rStyle w:val="Code"/>
        </w:rPr>
        <w:t>&lt;sic&gt;</w:t>
      </w:r>
      <w:r>
        <w:rPr>
          <w:rStyle w:val="Codetext"/>
        </w:rPr>
        <w:t>a</w:t>
      </w:r>
      <w:r>
        <w:rPr>
          <w:rStyle w:val="Code"/>
        </w:rPr>
        <w:t>&lt;/sic&gt;</w:t>
      </w:r>
      <w:r>
        <w:rPr>
          <w:rStyle w:val="Codetext"/>
        </w:rPr>
        <w:t>jñaḥ</w:t>
      </w:r>
      <w:r>
        <w:rPr>
          <w:rStyle w:val="Code"/>
        </w:rPr>
        <w:t>&lt;/orig&gt;</w:t>
      </w:r>
    </w:p>
    <w:p>
      <w:pPr>
        <w:pStyle w:val="Lista3"/>
      </w:pPr>
      <w:r>
        <w:t xml:space="preserve">the word </w:t>
      </w:r>
      <w:r>
        <w:rPr>
          <w:rStyle w:val="Foreign"/>
        </w:rPr>
        <w:t>mahārajñaḥ</w:t>
      </w:r>
      <w:r>
        <w:t xml:space="preserve"> is flagged as non-standard (the standard genitive being </w:t>
      </w:r>
      <w:r>
        <w:rPr>
          <w:rStyle w:val="Foreign"/>
        </w:rPr>
        <w:t>mahārājasya</w:t>
      </w:r>
      <w:r>
        <w:t xml:space="preserve">) and also contains a likely scribal mistake (as the “proper” non-standard form would be </w:t>
      </w:r>
      <w:r>
        <w:rPr>
          <w:rStyle w:val="Foreign"/>
        </w:rPr>
        <w:t>mahārājñaḥ</w:t>
      </w:r>
      <w:r>
        <w:t>), which is flagged as such</w:t>
      </w:r>
    </w:p>
    <w:p>
      <w:pPr>
        <w:pStyle w:val="Lista2"/>
        <w:rPr>
          <w:rStyle w:val="Code"/>
          <w:rFonts w:ascii="Gentium Plus" w:hAnsi="Gentium Plus" w:cs="Arial Unicode MS"/>
          <w:noProof w:val="0"/>
          <w:color w:val="auto"/>
          <w:shd w:val="clear" w:color="auto" w:fill="auto"/>
        </w:rPr>
      </w:pPr>
      <w:r>
        <w:rPr>
          <w:rStyle w:val="Code"/>
        </w:rPr>
        <w:t>&lt;orig&gt;</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jñaḥ</w:t>
      </w:r>
      <w:r>
        <w:rPr>
          <w:rStyle w:val="Code"/>
        </w:rPr>
        <w:t>&lt;/orig&gt;</w:t>
      </w:r>
    </w:p>
    <w:p>
      <w:pPr>
        <w:pStyle w:val="Lista3"/>
      </w:pPr>
      <w:r>
        <w:t>as in the above example, but the scribal mistake is corrected rather than only flagged</w:t>
      </w:r>
    </w:p>
    <w:p>
      <w:pPr>
        <w:pStyle w:val="Lista2"/>
        <w:rPr>
          <w:rStyle w:val="Code"/>
          <w:rFonts w:ascii="Gentium Plus" w:hAnsi="Gentium Plus" w:cs="Arial Unicode MS"/>
          <w:noProof w:val="0"/>
          <w:color w:val="auto"/>
          <w:shd w:val="clear" w:color="auto" w:fill="auto"/>
        </w:rPr>
      </w:pPr>
      <w:r>
        <w:rPr>
          <w:rStyle w:val="Codetext"/>
        </w:rPr>
        <w:t>svāy</w:t>
      </w:r>
      <w:r>
        <w:rPr>
          <w:rStyle w:val="Code"/>
        </w:rPr>
        <w:t>&lt;choice&gt;&lt;orig&gt;&lt;choice&gt;&lt;sic&gt;</w:t>
      </w:r>
      <w:r>
        <w:rPr>
          <w:rStyle w:val="Codetext"/>
        </w:rPr>
        <w:t>ā</w:t>
      </w:r>
      <w:r>
        <w:rPr>
          <w:rStyle w:val="Code"/>
        </w:rPr>
        <w:t>&lt;/sic&gt;&lt;corr&gt;</w:t>
      </w:r>
      <w:r>
        <w:rPr>
          <w:rStyle w:val="Codetext"/>
        </w:rPr>
        <w:t>a</w:t>
      </w:r>
      <w:r>
        <w:rPr>
          <w:rStyle w:val="Code"/>
        </w:rPr>
        <w:t>&lt;/corr&gt;&lt;/choice&gt;&lt;/orig&gt;&lt;reg&gt;·&lt;/reg&gt;&lt;/choice&gt;</w:t>
      </w:r>
    </w:p>
    <w:p>
      <w:pPr>
        <w:pStyle w:val="Lista3"/>
      </w:pPr>
      <w:r>
        <w:lastRenderedPageBreak/>
        <w:t xml:space="preserve">in an inscription that tendentiously omits </w:t>
      </w:r>
      <w:proofErr w:type="spellStart"/>
      <w:r>
        <w:rPr>
          <w:rStyle w:val="Foreign"/>
        </w:rPr>
        <w:t>virāma</w:t>
      </w:r>
      <w:r>
        <w:t>s</w:t>
      </w:r>
      <w:proofErr w:type="spellEnd"/>
      <w:r>
        <w:t xml:space="preserve">, this omission is encoded as a non-standard feature (normalising the final </w:t>
      </w:r>
      <w:r>
        <w:rPr>
          <w:rStyle w:val="Foreign"/>
        </w:rPr>
        <w:t>a</w:t>
      </w:r>
      <w:r>
        <w:t xml:space="preserve"> to a </w:t>
      </w:r>
      <w:r>
        <w:rPr>
          <w:rStyle w:val="Foreign"/>
        </w:rPr>
        <w:t>virāma</w:t>
      </w:r>
      <w:r>
        <w:rPr>
          <w:rStyle w:val="Lbjegyzet-hivatkozs"/>
        </w:rPr>
        <w:footnoteReference w:id="39"/>
      </w:r>
      <w:r>
        <w:t xml:space="preserve">); but in this particular case, a superfluous </w:t>
      </w:r>
      <w:r>
        <w:rPr>
          <w:rStyle w:val="Foreign"/>
        </w:rPr>
        <w:t>ā</w:t>
      </w:r>
      <w:r>
        <w:t xml:space="preserve"> has been added by the scribe to the expected word </w:t>
      </w:r>
      <w:r>
        <w:rPr>
          <w:rStyle w:val="Foreign"/>
        </w:rPr>
        <w:t>svāya</w:t>
      </w:r>
      <w:r>
        <w:t xml:space="preserve">, so this </w:t>
      </w:r>
      <w:r>
        <w:rPr>
          <w:rStyle w:val="Foreign"/>
        </w:rPr>
        <w:t>ā</w:t>
      </w:r>
      <w:r>
        <w:t xml:space="preserve"> is corrected to </w:t>
      </w:r>
      <w:r>
        <w:rPr>
          <w:rStyle w:val="Foreign"/>
        </w:rPr>
        <w:t>a</w:t>
      </w:r>
      <w:r>
        <w:t xml:space="preserve"> before in turn normalising that </w:t>
      </w:r>
      <w:r>
        <w:rPr>
          <w:rStyle w:val="Foreign"/>
        </w:rPr>
        <w:t>a</w:t>
      </w:r>
      <w:r>
        <w:t xml:space="preserve"> to a </w:t>
      </w:r>
      <w:r>
        <w:rPr>
          <w:rStyle w:val="Foreign"/>
        </w:rPr>
        <w:t>virāma</w:t>
      </w:r>
    </w:p>
    <w:p>
      <w:pPr>
        <w:pStyle w:val="Lista"/>
      </w:pPr>
      <w:r>
        <w:t>however, you should avoid nesting in all other combinations, i.e.</w:t>
      </w:r>
    </w:p>
    <w:p>
      <w:pPr>
        <w:pStyle w:val="Lista2"/>
      </w:pPr>
      <w:r>
        <w:t>do not nest a correction within another correction</w:t>
      </w:r>
    </w:p>
    <w:p>
      <w:pPr>
        <w:pStyle w:val="Lista2"/>
      </w:pPr>
      <w:r>
        <w:t>do not nest a normalisation within a correction</w:t>
      </w:r>
    </w:p>
    <w:p>
      <w:pPr>
        <w:pStyle w:val="Lista2"/>
      </w:pPr>
      <w:r>
        <w:t>do not nest a normalisation within another normalisation</w:t>
      </w:r>
    </w:p>
    <w:p>
      <w:pPr>
        <w:pStyle w:val="Lista"/>
      </w:pPr>
      <w:r>
        <w:t xml:space="preserve">in situations where you feel that a received non-standard form is the result of two successive stages of non-standard alteration </w:t>
      </w:r>
      <w:r>
        <w:rPr>
          <w:noProof/>
        </w:rPr>
        <w:t>(</w:t>
      </w:r>
      <w:r>
        <w:t>e.g. non-standard morphology written with non-standard orthography), we recommend one of the following strategies</w:t>
      </w:r>
    </w:p>
    <w:p>
      <w:pPr>
        <w:pStyle w:val="Lista2"/>
      </w:pPr>
      <w:r>
        <w:t xml:space="preserve">encode only the received form </w:t>
      </w:r>
      <w:r>
        <w:rPr>
          <w:noProof/>
        </w:rPr>
        <w:t>(</w:t>
      </w:r>
      <w:r>
        <w:t xml:space="preserve">as </w:t>
      </w:r>
      <w:r>
        <w:rPr>
          <w:rStyle w:val="Code"/>
        </w:rPr>
        <w:t>&lt;orig&gt;</w:t>
      </w:r>
      <w:r>
        <w:t xml:space="preserve">) and the ultimate normalisation </w:t>
      </w:r>
      <w:r>
        <w:rPr>
          <w:noProof/>
        </w:rPr>
        <w:t>(</w:t>
      </w:r>
      <w:r>
        <w:t xml:space="preserve">as </w:t>
      </w:r>
      <w:r>
        <w:rPr>
          <w:rStyle w:val="Code"/>
        </w:rPr>
        <w:t>&lt;reg&gt;</w:t>
      </w:r>
      <w:r>
        <w:t xml:space="preserve">), and record your ideas about an intermediate stage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3"/>
      </w:pPr>
      <w:r>
        <w:t xml:space="preserve">e.g. </w:t>
      </w:r>
      <w:r>
        <w:rPr>
          <w:rStyle w:val="Codetext"/>
        </w:rPr>
        <w:t>pāñcavarṣ</w:t>
      </w:r>
      <w:r>
        <w:rPr>
          <w:rStyle w:val="Code"/>
        </w:rPr>
        <w:t>&lt;choice&gt;&lt;orig&gt;</w:t>
      </w:r>
      <w:r>
        <w:rPr>
          <w:rStyle w:val="Codetext"/>
        </w:rPr>
        <w:t>aI</w:t>
      </w:r>
      <w:r>
        <w:rPr>
          <w:rStyle w:val="Code"/>
        </w:rPr>
        <w:t>&lt;/orig&gt;&lt;reg&gt;</w:t>
      </w:r>
      <w:r>
        <w:rPr>
          <w:rStyle w:val="Codetext"/>
        </w:rPr>
        <w:t>i</w:t>
      </w:r>
      <w:r>
        <w:rPr>
          <w:rStyle w:val="Code"/>
        </w:rPr>
        <w:t>&lt;/reg&gt;&lt;/choice&gt;</w:t>
      </w:r>
      <w:r>
        <w:rPr>
          <w:rStyle w:val="Codetext"/>
        </w:rPr>
        <w:t>kā</w:t>
      </w:r>
      <w:r>
        <w:t xml:space="preserve">, accompanied by an apparatus note explaining that the received form is probably a non-standard way of writing the form </w:t>
      </w:r>
      <w:r>
        <w:rPr>
          <w:rStyle w:val="Foreign"/>
        </w:rPr>
        <w:t>*pāñcavarṣayikā</w:t>
      </w:r>
      <w:r>
        <w:t>, itself of non-standard derivation</w:t>
      </w:r>
    </w:p>
    <w:p>
      <w:pPr>
        <w:pStyle w:val="Lista2"/>
      </w:pPr>
      <w:r>
        <w:t>or encode the intermediate stage as the correction of an error in the received text and, as permitted above, encode a normalisation with that correction nested inside it, e.g.</w:t>
      </w:r>
    </w:p>
    <w:p>
      <w:pPr>
        <w:pStyle w:val="Lista3"/>
      </w:pPr>
      <w:r>
        <w:rPr>
          <w:rStyle w:val="Codetext"/>
        </w:rPr>
        <w:t>pāñcavarṣ</w:t>
      </w:r>
      <w:r>
        <w:rPr>
          <w:rStyle w:val="Code"/>
        </w:rPr>
        <w:t>&lt;choice&gt;&lt;orig&gt;</w:t>
      </w:r>
      <w:r>
        <w:rPr>
          <w:rStyle w:val="Codetext"/>
        </w:rPr>
        <w:t>a</w:t>
      </w:r>
      <w:r>
        <w:rPr>
          <w:rStyle w:val="Code"/>
        </w:rPr>
        <w:t>&lt;choice&gt;&lt;sic&gt;</w:t>
      </w:r>
      <w:r>
        <w:rPr>
          <w:rStyle w:val="Codetext"/>
        </w:rPr>
        <w:t>I</w:t>
      </w:r>
      <w:r>
        <w:rPr>
          <w:rStyle w:val="Code"/>
        </w:rPr>
        <w:t>&lt;/sic&gt;&lt;corr&gt;</w:t>
      </w:r>
      <w:r>
        <w:rPr>
          <w:rStyle w:val="Codetext"/>
        </w:rPr>
        <w:t>yi</w:t>
      </w:r>
      <w:r>
        <w:rPr>
          <w:rStyle w:val="Code"/>
        </w:rPr>
        <w:t>&lt;/corr&gt;&lt;/choice&gt;&lt;/orig&gt;&lt;reg&gt;</w:t>
      </w:r>
      <w:r>
        <w:rPr>
          <w:rStyle w:val="Codetext"/>
        </w:rPr>
        <w:t>i</w:t>
      </w:r>
      <w:r>
        <w:rPr>
          <w:rStyle w:val="Code"/>
        </w:rPr>
        <w:t>&lt;/reg&gt;&lt;/choice&gt;</w:t>
      </w:r>
      <w:r>
        <w:rPr>
          <w:rStyle w:val="Codetext"/>
        </w:rPr>
        <w:t>kā</w:t>
      </w:r>
    </w:p>
    <w:p>
      <w:pPr>
        <w:pStyle w:val="Cmsor3"/>
      </w:pPr>
      <w:bookmarkStart w:id="645" w:name="_ed4evxx65471" w:colFirst="0" w:colLast="0"/>
      <w:bookmarkStart w:id="646" w:name="_Ref43988385"/>
      <w:bookmarkStart w:id="647" w:name="_Toc183083845"/>
      <w:bookmarkEnd w:id="645"/>
      <w:r>
        <w:t>Good practice in normalisation</w:t>
      </w:r>
      <w:bookmarkEnd w:id="646"/>
      <w:bookmarkEnd w:id="647"/>
    </w:p>
    <w:p>
      <w:pPr>
        <w:pStyle w:val="Lista"/>
      </w:pPr>
      <w:r>
        <w:t xml:space="preserve">it is recommended that your normalisations should conform to the </w:t>
      </w:r>
      <w:r>
        <w:rPr>
          <w:b/>
          <w:bCs/>
        </w:rPr>
        <w:t>orthographic style</w:t>
      </w:r>
      <w:r>
        <w:t xml:space="preserve"> of the rest of the document in details that you would not normalise elsewhere</w:t>
      </w:r>
    </w:p>
    <w:p>
      <w:pPr>
        <w:pStyle w:val="Lista2"/>
      </w:pPr>
      <w:r>
        <w:t xml:space="preserve">e.g. normalise </w:t>
      </w:r>
      <w:r>
        <w:rPr>
          <w:rStyle w:val="Foreign"/>
        </w:rPr>
        <w:t>varnna</w:t>
      </w:r>
      <w:r>
        <w:t xml:space="preserve"> to </w:t>
      </w:r>
      <w:r>
        <w:rPr>
          <w:rStyle w:val="Foreign"/>
        </w:rPr>
        <w:t>varṇṇa</w:t>
      </w:r>
      <w:r>
        <w:t xml:space="preserve"> </w:t>
      </w:r>
      <w:r>
        <w:rPr>
          <w:noProof/>
        </w:rPr>
        <w:t>(</w:t>
      </w:r>
      <w:r>
        <w:t xml:space="preserve">rather than fully standard </w:t>
      </w:r>
      <w:r>
        <w:rPr>
          <w:rStyle w:val="Foreign"/>
        </w:rPr>
        <w:t>varṇa</w:t>
      </w:r>
      <w:r>
        <w:t xml:space="preserve">) if the inscription normally doubles nasals after </w:t>
      </w:r>
      <w:r>
        <w:rPr>
          <w:rStyle w:val="Foreign"/>
        </w:rPr>
        <w:t>r</w:t>
      </w:r>
    </w:p>
    <w:p>
      <w:pPr>
        <w:pStyle w:val="Lista"/>
      </w:pPr>
      <w:r>
        <w:t xml:space="preserve">the </w:t>
      </w:r>
      <w:r>
        <w:rPr>
          <w:b/>
          <w:bCs/>
        </w:rPr>
        <w:t>size of segments</w:t>
      </w:r>
      <w:r>
        <w:t xml:space="preserve"> flagged as non-standard or normalised should generally be whatever you deem to be a reasonable minimum to which the non-standard feature can be localised</w:t>
      </w:r>
    </w:p>
    <w:p>
      <w:pPr>
        <w:pStyle w:val="Lista2"/>
      </w:pPr>
      <w:r>
        <w:t>when non-standard orthography manifests in a single character or short character sequence, it is sufficient to tag that character or sequence, but you may also include its immediate phonemic context in the following cases:</w:t>
      </w:r>
    </w:p>
    <w:p>
      <w:pPr>
        <w:pStyle w:val="Lista3"/>
      </w:pPr>
      <w:r>
        <w:t xml:space="preserve">if it is not possible to apply the desired tag to just the affected character </w:t>
      </w:r>
      <w:r>
        <w:rPr>
          <w:noProof/>
        </w:rPr>
        <w:t>(</w:t>
      </w:r>
      <w:r>
        <w:t>see the points below on the difficulties of orthographic normalisation); or</w:t>
      </w:r>
    </w:p>
    <w:p>
      <w:pPr>
        <w:pStyle w:val="Lista3"/>
      </w:pPr>
      <w:r>
        <w:t>if you feel that including additional characters in the tag is useful for highlighting the nature of the non-standard feature</w:t>
      </w:r>
    </w:p>
    <w:p>
      <w:pPr>
        <w:pStyle w:val="Lista2"/>
      </w:pPr>
      <w:r>
        <w:t>“immediate phonemic context” is not an objectively defined entity and shall be judged on a case by case basis, but will generally consist of</w:t>
      </w:r>
    </w:p>
    <w:p>
      <w:pPr>
        <w:pStyle w:val="Lista3"/>
      </w:pPr>
      <w:r>
        <w:t>adjacent characters representing phonemes that would normally determine or influence the nature of the non-standard one</w:t>
      </w:r>
    </w:p>
    <w:p>
      <w:pPr>
        <w:pStyle w:val="Lista3"/>
      </w:pPr>
      <w:r>
        <w:t>the whole string of transliterated characters corresponding to a single complex character of the original that includes the non-standard feature, when this seems to be the most straightforward and convenient way of highlighting a non-standard feature</w:t>
      </w:r>
    </w:p>
    <w:p>
      <w:pPr>
        <w:pStyle w:val="Lista2"/>
      </w:pPr>
      <w:r>
        <w:t>choosing the size of a segment to flag or normalise is thus not a wholly objective choice, and the choice has very little ultimate effect on our corpus so long as the text as received is faithfully reproduced in your encoding along with any normalisation you add</w:t>
      </w:r>
    </w:p>
    <w:p>
      <w:pPr>
        <w:pStyle w:val="Lista"/>
      </w:pPr>
      <w:r>
        <w:t xml:space="preserve">to </w:t>
      </w:r>
      <w:r>
        <w:rPr>
          <w:b/>
          <w:bCs/>
        </w:rPr>
        <w:t>avoid non-essential complexity</w:t>
      </w:r>
      <w:r>
        <w:t>, feel free to use a single set of tags on a chunk of text that contains several non-standard features among standard text</w:t>
      </w:r>
    </w:p>
    <w:p>
      <w:pPr>
        <w:pStyle w:val="Lista2"/>
      </w:pPr>
      <w:r>
        <w:lastRenderedPageBreak/>
        <w:t xml:space="preserve">in particular, for the stock admonitory stanzas cited in land grants, whose error-rate is often much higher than in the remainder of an inscription, feel free to include the contents of an entire </w:t>
      </w:r>
      <w:r>
        <w:rPr>
          <w:rStyle w:val="Code"/>
        </w:rPr>
        <w:t>&lt;l&gt;</w:t>
      </w:r>
      <w:r>
        <w:t xml:space="preserve"> element in a single substitution, e.g.</w:t>
      </w:r>
    </w:p>
    <w:p>
      <w:pPr>
        <w:pStyle w:val="Lista2"/>
      </w:pPr>
      <w:r>
        <w:rPr>
          <w:rStyle w:val="Code"/>
        </w:rPr>
        <w:t>&lt;l&gt;&lt;choice&gt;&lt;orig&gt;</w:t>
      </w:r>
      <w:r>
        <w:rPr>
          <w:rStyle w:val="Codetext"/>
        </w:rPr>
        <w:t>sva-datnā para-datnā vvā</w:t>
      </w:r>
      <w:r>
        <w:rPr>
          <w:rStyle w:val="Code"/>
        </w:rPr>
        <w:t>&lt;/orig&gt;&lt;reg&gt;</w:t>
      </w:r>
      <w:r>
        <w:rPr>
          <w:rStyle w:val="Codetext"/>
        </w:rPr>
        <w:t>sva-dattāṁ para-dattāṁ vā</w:t>
      </w:r>
      <w:r>
        <w:rPr>
          <w:rStyle w:val="Code"/>
        </w:rPr>
        <w:t>&lt;/reg&gt;&lt;/choice&gt;&lt;/l&gt;</w:t>
      </w:r>
    </w:p>
    <w:p>
      <w:pPr>
        <w:pStyle w:val="Lista"/>
      </w:pPr>
      <w:r>
        <w:t>as indicated in §</w:t>
      </w:r>
      <w:r>
        <w:fldChar w:fldCharType="begin"/>
      </w:r>
      <w:r>
        <w:instrText xml:space="preserve"> REF _Ref43988511 \w \h  \* MERGEFORMAT </w:instrText>
      </w:r>
      <w:r>
        <w:fldChar w:fldCharType="separate"/>
      </w:r>
      <w:r>
        <w:t>6.1.2</w:t>
      </w:r>
      <w:r>
        <w:fldChar w:fldCharType="end"/>
      </w:r>
      <w:r>
        <w:t xml:space="preserve"> above, there is no encoding method dedicated to the </w:t>
      </w:r>
      <w:r>
        <w:rPr>
          <w:b/>
          <w:bCs/>
        </w:rPr>
        <w:t>suppression or restitution of individual characters in the framework of normalisation</w:t>
      </w:r>
    </w:p>
    <w:p>
      <w:pPr>
        <w:pStyle w:val="Lista2"/>
      </w:pPr>
      <w:r>
        <w:t xml:space="preserve">in order to prevent anomalies in display, we will, moreover, avoid using normalisation by substitution in such a way that one of the children of </w:t>
      </w:r>
      <w:r>
        <w:rPr>
          <w:rStyle w:val="Code"/>
        </w:rPr>
        <w:t>&lt;choice&gt;</w:t>
      </w:r>
      <w:r>
        <w:t xml:space="preserve"> </w:t>
      </w:r>
      <w:r>
        <w:rPr>
          <w:noProof/>
        </w:rPr>
        <w:t>(</w:t>
      </w:r>
      <w:r>
        <w:t xml:space="preserve">i.e. </w:t>
      </w:r>
      <w:r>
        <w:rPr>
          <w:rStyle w:val="Code"/>
        </w:rPr>
        <w:t>&lt;orig&gt;</w:t>
      </w:r>
      <w:r>
        <w:t xml:space="preserve"> or </w:t>
      </w:r>
      <w:r>
        <w:rPr>
          <w:rStyle w:val="Code"/>
        </w:rPr>
        <w:t>&lt;reg&gt;</w:t>
      </w:r>
      <w:r>
        <w:t>) is empty; therefore,</w:t>
      </w:r>
    </w:p>
    <w:p>
      <w:pPr>
        <w:pStyle w:val="Lista2"/>
      </w:pPr>
      <w:r>
        <w:t xml:space="preserve">when non-standard orthography manifests as </w:t>
      </w:r>
      <w:r>
        <w:rPr>
          <w:b/>
          <w:bCs/>
        </w:rPr>
        <w:t>the presence of an alternative character</w:t>
      </w:r>
      <w:r>
        <w:t xml:space="preserve"> </w:t>
      </w:r>
      <w:r>
        <w:rPr>
          <w:noProof/>
        </w:rPr>
        <w:t>(</w:t>
      </w:r>
      <w:r>
        <w:t xml:space="preserve">e.g. </w:t>
      </w:r>
      <w:r>
        <w:rPr>
          <w:rStyle w:val="Foreign"/>
        </w:rPr>
        <w:t>nikki</w:t>
      </w:r>
      <w:r>
        <w:t xml:space="preserve"> instead of </w:t>
      </w:r>
      <w:r>
        <w:rPr>
          <w:rStyle w:val="Foreign"/>
        </w:rPr>
        <w:t>nīkki</w:t>
      </w:r>
      <w:r>
        <w:t xml:space="preserve">; </w:t>
      </w:r>
      <w:r>
        <w:rPr>
          <w:rStyle w:val="Foreign"/>
        </w:rPr>
        <w:t>phālguṇa</w:t>
      </w:r>
      <w:r>
        <w:t xml:space="preserve"> instead of </w:t>
      </w:r>
      <w:r>
        <w:rPr>
          <w:rStyle w:val="Foreign"/>
        </w:rPr>
        <w:t>phālguna</w:t>
      </w:r>
      <w:r>
        <w:t>), then there is no difficulty in limiting your tags to the affected character</w:t>
      </w:r>
    </w:p>
    <w:p>
      <w:pPr>
        <w:pStyle w:val="Lista3"/>
      </w:pPr>
      <w:r>
        <w:t>whether you only flag it, e.g.</w:t>
      </w:r>
    </w:p>
    <w:p>
      <w:pPr>
        <w:pStyle w:val="Lista4"/>
      </w:pPr>
      <w:r>
        <w:rPr>
          <w:rStyle w:val="Codetext"/>
        </w:rPr>
        <w:t>n</w:t>
      </w:r>
      <w:r>
        <w:rPr>
          <w:rStyle w:val="Code"/>
        </w:rPr>
        <w:t>&lt;orig&gt;</w:t>
      </w:r>
      <w:r>
        <w:rPr>
          <w:rStyle w:val="Codetext"/>
        </w:rPr>
        <w:t>i</w:t>
      </w:r>
      <w:r>
        <w:rPr>
          <w:rStyle w:val="Code"/>
        </w:rPr>
        <w:t>&lt;/orig&gt;</w:t>
      </w:r>
      <w:r>
        <w:rPr>
          <w:rStyle w:val="Codetext"/>
        </w:rPr>
        <w:t>kki</w:t>
      </w:r>
      <w:r>
        <w:t>;</w:t>
      </w:r>
    </w:p>
    <w:p>
      <w:pPr>
        <w:pStyle w:val="Lista4"/>
      </w:pPr>
      <w:r>
        <w:rPr>
          <w:rStyle w:val="Codetext"/>
        </w:rPr>
        <w:t>phālgu</w:t>
      </w:r>
      <w:r>
        <w:rPr>
          <w:rStyle w:val="Code"/>
        </w:rPr>
        <w:t>&lt;orig&gt;</w:t>
      </w:r>
      <w:r>
        <w:rPr>
          <w:rStyle w:val="Codetext"/>
        </w:rPr>
        <w:t>ṇ</w:t>
      </w:r>
      <w:r>
        <w:rPr>
          <w:rStyle w:val="Code"/>
        </w:rPr>
        <w:t>&lt;/orig&gt;</w:t>
      </w:r>
      <w:r>
        <w:rPr>
          <w:rStyle w:val="Codetext"/>
        </w:rPr>
        <w:t>a</w:t>
      </w:r>
      <w:r>
        <w:t>;</w:t>
      </w:r>
    </w:p>
    <w:p>
      <w:pPr>
        <w:pStyle w:val="Lista3"/>
      </w:pPr>
      <w:r>
        <w:t>or normalise it, e.g.</w:t>
      </w:r>
    </w:p>
    <w:p>
      <w:pPr>
        <w:pStyle w:val="Lista4"/>
      </w:pPr>
      <w:r>
        <w:rPr>
          <w:rStyle w:val="Codetext"/>
        </w:rPr>
        <w:t>n</w:t>
      </w:r>
      <w:r>
        <w:rPr>
          <w:rStyle w:val="Code"/>
        </w:rPr>
        <w:t>&lt;choice&gt;&lt;orig&gt;</w:t>
      </w:r>
      <w:r>
        <w:rPr>
          <w:rStyle w:val="Codetext"/>
        </w:rPr>
        <w:t>i</w:t>
      </w:r>
      <w:r>
        <w:rPr>
          <w:rStyle w:val="Code"/>
        </w:rPr>
        <w:t>&lt;/orig&gt;&lt;reg&gt;</w:t>
      </w:r>
      <w:r>
        <w:rPr>
          <w:rStyle w:val="Codetext"/>
        </w:rPr>
        <w:t>ī</w:t>
      </w:r>
      <w:r>
        <w:rPr>
          <w:rStyle w:val="Code"/>
        </w:rPr>
        <w:t>&lt;/reg&gt;&lt;/choice&gt;</w:t>
      </w:r>
      <w:r>
        <w:rPr>
          <w:rStyle w:val="Codetext"/>
        </w:rPr>
        <w:t>kki</w:t>
      </w:r>
    </w:p>
    <w:p>
      <w:pPr>
        <w:pStyle w:val="Lista4"/>
      </w:pPr>
      <w:r>
        <w:rPr>
          <w:rStyle w:val="Codetext"/>
        </w:rPr>
        <w:t>phālgu</w:t>
      </w:r>
      <w:r>
        <w:rPr>
          <w:rStyle w:val="Code"/>
        </w:rPr>
        <w:t>&lt;choice&gt;&lt;orig&gt;</w:t>
      </w:r>
      <w:r>
        <w:rPr>
          <w:rStyle w:val="Codetext"/>
        </w:rPr>
        <w:t>ṇ</w:t>
      </w:r>
      <w:r>
        <w:rPr>
          <w:rStyle w:val="Code"/>
        </w:rPr>
        <w:t>&lt;/orig&gt;&lt;reg&gt;</w:t>
      </w:r>
      <w:r>
        <w:rPr>
          <w:rStyle w:val="Codetext"/>
        </w:rPr>
        <w:t>n</w:t>
      </w:r>
      <w:r>
        <w:rPr>
          <w:rStyle w:val="Code"/>
        </w:rPr>
        <w:t>&lt;/reg&gt;&lt;/choice&gt;</w:t>
      </w:r>
      <w:r>
        <w:rPr>
          <w:rStyle w:val="Codetext"/>
        </w:rPr>
        <w:t>a</w:t>
      </w:r>
    </w:p>
    <w:p>
      <w:pPr>
        <w:pStyle w:val="Lista2"/>
      </w:pPr>
      <w:r>
        <w:t xml:space="preserve">when non-standard orthography manifests as the </w:t>
      </w:r>
      <w:r>
        <w:rPr>
          <w:b/>
          <w:bCs/>
        </w:rPr>
        <w:t>presence of a superfluous character</w:t>
      </w:r>
      <w:r>
        <w:t xml:space="preserve"> </w:t>
      </w:r>
      <w:r>
        <w:rPr>
          <w:noProof/>
        </w:rPr>
        <w:t>(</w:t>
      </w:r>
      <w:r>
        <w:t xml:space="preserve">e.g. </w:t>
      </w:r>
      <w:r>
        <w:rPr>
          <w:rStyle w:val="Foreign"/>
        </w:rPr>
        <w:t>eṉṉ eḻuttu</w:t>
      </w:r>
      <w:r>
        <w:t xml:space="preserve"> instead of </w:t>
      </w:r>
      <w:r>
        <w:rPr>
          <w:rStyle w:val="Foreign"/>
        </w:rPr>
        <w:t>eṉ eḻuttu</w:t>
      </w:r>
      <w:r>
        <w:t xml:space="preserve">;  </w:t>
      </w:r>
      <w:r>
        <w:rPr>
          <w:rStyle w:val="Foreign"/>
        </w:rPr>
        <w:t>saṁmvaT</w:t>
      </w:r>
      <w:r>
        <w:t xml:space="preserve"> instead of </w:t>
      </w:r>
      <w:r>
        <w:rPr>
          <w:rStyle w:val="Foreign"/>
        </w:rPr>
        <w:t>samvaT</w:t>
      </w:r>
      <w:r>
        <w:t>)</w:t>
      </w:r>
    </w:p>
    <w:p>
      <w:pPr>
        <w:pStyle w:val="Lista4"/>
      </w:pPr>
      <w:r>
        <w:t>then flagging can be limited to the superfluous character without difficulty, e.g.</w:t>
      </w:r>
    </w:p>
    <w:p>
      <w:pPr>
        <w:pStyle w:val="Lista5"/>
      </w:pPr>
      <w:r>
        <w:rPr>
          <w:rStyle w:val="Codetext"/>
        </w:rPr>
        <w:t>e</w:t>
      </w:r>
      <w:r>
        <w:rPr>
          <w:rStyle w:val="Code"/>
        </w:rPr>
        <w:t>&lt;orig&gt;</w:t>
      </w:r>
      <w:r>
        <w:rPr>
          <w:rStyle w:val="Codetext"/>
        </w:rPr>
        <w:t>ṉ</w:t>
      </w:r>
      <w:r>
        <w:rPr>
          <w:rStyle w:val="Code"/>
        </w:rPr>
        <w:t>&lt;/orig&gt;</w:t>
      </w:r>
      <w:r>
        <w:rPr>
          <w:rStyle w:val="Codetext"/>
        </w:rPr>
        <w:t>ṉ eḻuttu</w:t>
      </w:r>
    </w:p>
    <w:p>
      <w:pPr>
        <w:pStyle w:val="Lista5"/>
      </w:pPr>
      <w:r>
        <w:rPr>
          <w:rStyle w:val="Codetext"/>
        </w:rPr>
        <w:t>sa</w:t>
      </w:r>
      <w:r>
        <w:rPr>
          <w:rStyle w:val="Code"/>
        </w:rPr>
        <w:t>&lt;orig&gt;</w:t>
      </w:r>
      <w:r>
        <w:rPr>
          <w:rStyle w:val="Codetext"/>
        </w:rPr>
        <w:t>ṁ</w:t>
      </w:r>
      <w:r>
        <w:rPr>
          <w:rStyle w:val="Code"/>
        </w:rPr>
        <w:t>&lt;/orig&gt;</w:t>
      </w:r>
      <w:r>
        <w:rPr>
          <w:rStyle w:val="Codetext"/>
        </w:rPr>
        <w:t>mvat</w:t>
      </w:r>
    </w:p>
    <w:p>
      <w:pPr>
        <w:pStyle w:val="Lista4"/>
      </w:pPr>
      <w:r>
        <w:t xml:space="preserve">but when normalising by substitution, you must extend the markup to the immediate phonemic context in order to avoid the creation of an empty </w:t>
      </w:r>
      <w:r>
        <w:rPr>
          <w:rStyle w:val="Code"/>
        </w:rPr>
        <w:t>&lt;reg&gt;</w:t>
      </w:r>
      <w:r>
        <w:t xml:space="preserve"> element, e.g.</w:t>
      </w:r>
    </w:p>
    <w:p>
      <w:pPr>
        <w:pStyle w:val="Lista5"/>
      </w:pPr>
      <w:r>
        <w:rPr>
          <w:rStyle w:val="Codetext"/>
        </w:rPr>
        <w:t>e</w:t>
      </w:r>
      <w:r>
        <w:rPr>
          <w:rStyle w:val="Code"/>
        </w:rPr>
        <w:t>&lt;choice&gt;&lt;orig&gt;</w:t>
      </w:r>
      <w:r>
        <w:rPr>
          <w:rStyle w:val="Codetext"/>
        </w:rPr>
        <w:t>ṉṉ</w:t>
      </w:r>
      <w:r>
        <w:rPr>
          <w:rStyle w:val="Code"/>
        </w:rPr>
        <w:t>&lt;/orig&gt;&lt;reg&gt;</w:t>
      </w:r>
      <w:r>
        <w:rPr>
          <w:rStyle w:val="Codetext"/>
        </w:rPr>
        <w:t>ṉ</w:t>
      </w:r>
      <w:r>
        <w:rPr>
          <w:rStyle w:val="Code"/>
        </w:rPr>
        <w:t>&lt;/reg&gt;&lt;/choice&gt;</w:t>
      </w:r>
      <w:r>
        <w:rPr>
          <w:rStyle w:val="Codetext"/>
        </w:rPr>
        <w:t xml:space="preserve"> eḻuttu</w:t>
      </w:r>
    </w:p>
    <w:p>
      <w:pPr>
        <w:pStyle w:val="Lista5"/>
      </w:pPr>
      <w:r>
        <w:rPr>
          <w:rStyle w:val="Codetext"/>
        </w:rPr>
        <w:t>sa</w:t>
      </w:r>
      <w:r>
        <w:rPr>
          <w:rStyle w:val="Code"/>
        </w:rPr>
        <w:t>&lt;choice&gt;&lt;orig&gt;</w:t>
      </w:r>
      <w:r>
        <w:rPr>
          <w:rStyle w:val="Codetext"/>
        </w:rPr>
        <w:t>ṁm</w:t>
      </w:r>
      <w:r>
        <w:rPr>
          <w:rStyle w:val="Code"/>
        </w:rPr>
        <w:t>&lt;/orig&gt;&lt;reg&gt;</w:t>
      </w:r>
      <w:r>
        <w:rPr>
          <w:rStyle w:val="Codetext"/>
        </w:rPr>
        <w:t>m</w:t>
      </w:r>
      <w:r>
        <w:rPr>
          <w:rStyle w:val="Code"/>
        </w:rPr>
        <w:t>&lt;/reg&gt;&lt;/choice&gt;</w:t>
      </w:r>
      <w:r>
        <w:rPr>
          <w:rStyle w:val="Codetext"/>
        </w:rPr>
        <w:t>vat</w:t>
      </w:r>
    </w:p>
    <w:p>
      <w:pPr>
        <w:pStyle w:val="Lista2"/>
      </w:pPr>
      <w:r>
        <w:t xml:space="preserve">when non-standard orthography manifests as the </w:t>
      </w:r>
      <w:r>
        <w:rPr>
          <w:b/>
          <w:bCs/>
        </w:rPr>
        <w:t>absence of an expected character</w:t>
      </w:r>
      <w:r>
        <w:t xml:space="preserve"> </w:t>
      </w:r>
      <w:r>
        <w:rPr>
          <w:noProof/>
        </w:rPr>
        <w:t>(</w:t>
      </w:r>
      <w:r>
        <w:t xml:space="preserve">e.g. </w:t>
      </w:r>
      <w:r>
        <w:rPr>
          <w:rStyle w:val="Foreign"/>
        </w:rPr>
        <w:t>satva</w:t>
      </w:r>
      <w:r>
        <w:t xml:space="preserve"> instead of </w:t>
      </w:r>
      <w:r>
        <w:rPr>
          <w:rStyle w:val="Foreign"/>
        </w:rPr>
        <w:t>sattva</w:t>
      </w:r>
      <w:r>
        <w:t xml:space="preserve">; </w:t>
      </w:r>
      <w:r>
        <w:rPr>
          <w:rStyle w:val="Foreign"/>
        </w:rPr>
        <w:t>qəcu</w:t>
      </w:r>
      <w:r>
        <w:t xml:space="preserve"> instead of </w:t>
      </w:r>
      <w:r>
        <w:rPr>
          <w:rStyle w:val="Foreign"/>
        </w:rPr>
        <w:t>qəñcu</w:t>
      </w:r>
      <w:r>
        <w:t xml:space="preserve">; </w:t>
      </w:r>
      <w:r>
        <w:rPr>
          <w:rStyle w:val="Foreign"/>
        </w:rPr>
        <w:t>umulata</w:t>
      </w:r>
      <w:r>
        <w:t xml:space="preserve"> instead of </w:t>
      </w:r>
      <w:r>
        <w:rPr>
          <w:rStyle w:val="Foreign"/>
        </w:rPr>
        <w:t>umulat ta</w:t>
      </w:r>
      <w:r>
        <w:t xml:space="preserve">), then the immediate phonemic context must always be included in the markup in order to avoid the creation of an empty </w:t>
      </w:r>
      <w:r>
        <w:rPr>
          <w:rStyle w:val="Code"/>
        </w:rPr>
        <w:t>&lt;orig&gt;</w:t>
      </w:r>
      <w:r>
        <w:t xml:space="preserve"> element</w:t>
      </w:r>
    </w:p>
    <w:p>
      <w:pPr>
        <w:pStyle w:val="Lista3"/>
      </w:pPr>
      <w:r>
        <w:t>in flagging, e.g.</w:t>
      </w:r>
    </w:p>
    <w:p>
      <w:pPr>
        <w:pStyle w:val="Lista4"/>
      </w:pPr>
      <w:r>
        <w:rPr>
          <w:rStyle w:val="Codetext"/>
        </w:rPr>
        <w:t>sa</w:t>
      </w:r>
      <w:r>
        <w:rPr>
          <w:rStyle w:val="Code"/>
        </w:rPr>
        <w:t>&lt;orig&gt;</w:t>
      </w:r>
      <w:r>
        <w:rPr>
          <w:rStyle w:val="Codetext"/>
        </w:rPr>
        <w:t>tv</w:t>
      </w:r>
      <w:r>
        <w:rPr>
          <w:rStyle w:val="Code"/>
        </w:rPr>
        <w:t>&lt;/orig&gt;</w:t>
      </w:r>
      <w:r>
        <w:rPr>
          <w:rStyle w:val="Codetext"/>
        </w:rPr>
        <w:t>a</w:t>
      </w:r>
      <w:r>
        <w:t xml:space="preserve"> @@@better just flag t?</w:t>
      </w:r>
    </w:p>
    <w:p>
      <w:pPr>
        <w:pStyle w:val="Lista4"/>
      </w:pPr>
      <w:r>
        <w:rPr>
          <w:rStyle w:val="Codetext"/>
        </w:rPr>
        <w:t>qə</w:t>
      </w:r>
      <w:r>
        <w:rPr>
          <w:rStyle w:val="Code"/>
        </w:rPr>
        <w:t>&lt;orig&gt;</w:t>
      </w:r>
      <w:r>
        <w:rPr>
          <w:rStyle w:val="Codetext"/>
        </w:rPr>
        <w:t>c</w:t>
      </w:r>
      <w:r>
        <w:rPr>
          <w:rStyle w:val="Code"/>
        </w:rPr>
        <w:t>&lt;/orig&gt;</w:t>
      </w:r>
      <w:r>
        <w:rPr>
          <w:rStyle w:val="Codetext"/>
        </w:rPr>
        <w:t>u</w:t>
      </w:r>
    </w:p>
    <w:p>
      <w:pPr>
        <w:pStyle w:val="Lista4"/>
      </w:pPr>
      <w:r>
        <w:rPr>
          <w:rStyle w:val="Codetext"/>
        </w:rPr>
        <w:t>umula</w:t>
      </w:r>
      <w:r>
        <w:rPr>
          <w:rStyle w:val="Code"/>
        </w:rPr>
        <w:t>&lt;orig&gt;</w:t>
      </w:r>
      <w:r>
        <w:rPr>
          <w:rStyle w:val="Codetext"/>
        </w:rPr>
        <w:t>t</w:t>
      </w:r>
      <w:r>
        <w:rPr>
          <w:rStyle w:val="Code"/>
        </w:rPr>
        <w:t>&lt;/orig&gt;</w:t>
      </w:r>
      <w:r>
        <w:rPr>
          <w:rStyle w:val="Codetext"/>
        </w:rPr>
        <w:t>a</w:t>
      </w:r>
    </w:p>
    <w:p>
      <w:pPr>
        <w:pStyle w:val="Lista3"/>
      </w:pPr>
      <w:r>
        <w:t>and in normalisation, e.g.</w:t>
      </w:r>
    </w:p>
    <w:p>
      <w:pPr>
        <w:pStyle w:val="Lista4"/>
      </w:pPr>
      <w:r>
        <w:rPr>
          <w:rStyle w:val="Codetext"/>
        </w:rPr>
        <w:t>sa</w:t>
      </w:r>
      <w:r>
        <w:rPr>
          <w:rStyle w:val="Code"/>
        </w:rPr>
        <w:t>&lt;choice&gt;&lt;orig&gt;</w:t>
      </w:r>
      <w:r>
        <w:rPr>
          <w:rStyle w:val="Codetext"/>
        </w:rPr>
        <w:t>tv</w:t>
      </w:r>
      <w:r>
        <w:rPr>
          <w:rStyle w:val="Code"/>
        </w:rPr>
        <w:t>&lt;/orig&gt;&lt;reg&gt;</w:t>
      </w:r>
      <w:r>
        <w:rPr>
          <w:rStyle w:val="Codetext"/>
        </w:rPr>
        <w:t>ttv</w:t>
      </w:r>
      <w:r>
        <w:rPr>
          <w:rStyle w:val="Code"/>
        </w:rPr>
        <w:t>&lt;/reg&gt;&lt;/choice&gt;</w:t>
      </w:r>
      <w:r>
        <w:rPr>
          <w:rStyle w:val="Codetext"/>
        </w:rPr>
        <w:t>a</w:t>
      </w:r>
    </w:p>
    <w:p>
      <w:pPr>
        <w:pStyle w:val="Lista4"/>
      </w:pPr>
      <w:r>
        <w:rPr>
          <w:rStyle w:val="Codetext"/>
        </w:rPr>
        <w:t>qə</w:t>
      </w:r>
      <w:r>
        <w:rPr>
          <w:rStyle w:val="Code"/>
        </w:rPr>
        <w:t>&lt;choice&gt;&lt;orig&gt;</w:t>
      </w:r>
      <w:r>
        <w:rPr>
          <w:rStyle w:val="Codetext"/>
        </w:rPr>
        <w:t>c</w:t>
      </w:r>
      <w:r>
        <w:rPr>
          <w:rStyle w:val="Code"/>
        </w:rPr>
        <w:t>&lt;/orig&gt;&lt;reg&gt;</w:t>
      </w:r>
      <w:r>
        <w:rPr>
          <w:rStyle w:val="Codetext"/>
        </w:rPr>
        <w:t>ñc</w:t>
      </w:r>
      <w:r>
        <w:rPr>
          <w:rStyle w:val="Code"/>
        </w:rPr>
        <w:t>&lt;/reg&gt;&lt;/choice&gt;</w:t>
      </w:r>
      <w:r>
        <w:rPr>
          <w:rStyle w:val="Codetext"/>
        </w:rPr>
        <w:t>u</w:t>
      </w:r>
    </w:p>
    <w:p>
      <w:pPr>
        <w:pStyle w:val="Lista4"/>
      </w:pPr>
      <w:r>
        <w:rPr>
          <w:rStyle w:val="Codetext"/>
        </w:rPr>
        <w:t>sakuli</w:t>
      </w:r>
      <w:r>
        <w:rPr>
          <w:rStyle w:val="Code"/>
        </w:rPr>
        <w:t>&lt;choice&gt;&lt;orig&gt;</w:t>
      </w:r>
      <w:r>
        <w:rPr>
          <w:rStyle w:val="Codetext"/>
        </w:rPr>
        <w:t>li</w:t>
      </w:r>
      <w:r>
        <w:rPr>
          <w:rStyle w:val="Code"/>
        </w:rPr>
        <w:t>&lt;/orig&gt;&lt;reg&gt;</w:t>
      </w:r>
      <w:r>
        <w:rPr>
          <w:rStyle w:val="Codetext"/>
        </w:rPr>
        <w:t>liṁ</w:t>
      </w:r>
      <w:r>
        <w:rPr>
          <w:rStyle w:val="Code"/>
        </w:rPr>
        <w:t>&lt;/reg&gt;&lt;/choice&gt;</w:t>
      </w:r>
      <w:r>
        <w:rPr>
          <w:rStyle w:val="Codetext"/>
        </w:rPr>
        <w:t xml:space="preserve"> ḍayəḥ</w:t>
      </w:r>
    </w:p>
    <w:p>
      <w:pPr>
        <w:pStyle w:val="Lista4"/>
      </w:pPr>
      <w:r>
        <w:rPr>
          <w:rStyle w:val="Codetext"/>
        </w:rPr>
        <w:t>umula</w:t>
      </w:r>
      <w:r>
        <w:rPr>
          <w:rStyle w:val="Code"/>
        </w:rPr>
        <w:t>&lt;choice&gt;&lt;orig&gt;</w:t>
      </w:r>
      <w:r>
        <w:rPr>
          <w:rStyle w:val="Codetext"/>
        </w:rPr>
        <w:t>t</w:t>
      </w:r>
      <w:r>
        <w:rPr>
          <w:rStyle w:val="Code"/>
        </w:rPr>
        <w:t>&lt;/orig&gt;&lt;reg&gt;</w:t>
      </w:r>
      <w:r>
        <w:rPr>
          <w:rStyle w:val="Codetext"/>
        </w:rPr>
        <w:t>t t</w:t>
      </w:r>
      <w:r>
        <w:rPr>
          <w:rStyle w:val="Code"/>
        </w:rPr>
        <w:t>&lt;/reg&gt;&lt;/choice&gt;</w:t>
      </w:r>
      <w:r>
        <w:rPr>
          <w:rStyle w:val="Codetext"/>
        </w:rPr>
        <w:t>a</w:t>
      </w:r>
    </w:p>
    <w:p>
      <w:pPr>
        <w:pStyle w:val="Lista5"/>
      </w:pPr>
      <w:r>
        <w:t>the last example also shows that a word break rendered invisible by the substandard spelling may be made visible and marked by a space in the normalized reading</w:t>
      </w:r>
    </w:p>
    <w:p>
      <w:pPr>
        <w:pStyle w:val="Cmsor3"/>
      </w:pPr>
      <w:bookmarkStart w:id="648" w:name="_ucm4r081jfln" w:colFirst="0" w:colLast="0"/>
      <w:bookmarkStart w:id="649" w:name="_Toc183083846"/>
      <w:bookmarkEnd w:id="648"/>
      <w:r>
        <w:t>How non-standard is non-standard?</w:t>
      </w:r>
      <w:bookmarkEnd w:id="649"/>
    </w:p>
    <w:p>
      <w:pPr>
        <w:pStyle w:val="Lista"/>
      </w:pPr>
      <w:r>
        <w:t>this subsection offers some general guidance on the level of editorial attention that various kinds of non-standard features merit</w:t>
      </w:r>
    </w:p>
    <w:p>
      <w:pPr>
        <w:pStyle w:val="Lista2"/>
      </w:pPr>
      <w:r>
        <w:t>whether you should ignore a specific phenomenon, flag it as non-standard, or normalise it by substitution should always be judged on an individual basis, and no objective and universal criteria can be established for such a decision</w:t>
      </w:r>
    </w:p>
    <w:p>
      <w:pPr>
        <w:pStyle w:val="Lista2"/>
      </w:pPr>
      <w:r>
        <w:t xml:space="preserve">in addition to the general guidance below, see </w:t>
      </w:r>
      <w:r>
        <w:fldChar w:fldCharType="begin"/>
      </w:r>
      <w:r>
        <w:instrText xml:space="preserve"> REF _Ref43988536 \w \h  \* MERGEFORMAT </w:instrText>
      </w:r>
      <w:r>
        <w:fldChar w:fldCharType="separate"/>
      </w:r>
      <w:r>
        <w:t>Appendix F</w:t>
      </w:r>
      <w:r>
        <w:fldChar w:fldCharType="end"/>
      </w:r>
      <w:r>
        <w:t xml:space="preserve"> for some specific phenomena in specific languages</w:t>
      </w:r>
    </w:p>
    <w:p>
      <w:pPr>
        <w:pStyle w:val="Lista"/>
      </w:pPr>
      <w:r>
        <w:rPr>
          <w:noProof/>
        </w:rPr>
        <w:lastRenderedPageBreak/>
        <w:t>(</w:t>
      </w:r>
      <w:r>
        <w:t>near-)</w:t>
      </w:r>
      <w:r>
        <w:rPr>
          <w:b/>
          <w:bCs/>
        </w:rPr>
        <w:t>universal features of inscriptional orthography</w:t>
      </w:r>
      <w:r>
        <w:t xml:space="preserve"> prevalent throughout South and Southeast Asia, or throughout a particular region</w:t>
      </w:r>
    </w:p>
    <w:p>
      <w:pPr>
        <w:pStyle w:val="Lista2"/>
      </w:pPr>
      <w:r>
        <w:t>should generally be ignored or, if considered important in a particular instance, preferably only flagged and not normalised</w:t>
      </w:r>
    </w:p>
    <w:p>
      <w:pPr>
        <w:pStyle w:val="Lista2"/>
      </w:pPr>
      <w:r>
        <w:t>such features include for instance:</w:t>
      </w:r>
    </w:p>
    <w:p>
      <w:pPr>
        <w:pStyle w:val="Lista3"/>
      </w:pPr>
      <w:r>
        <w:t xml:space="preserve">the doubling of plosives, nasals and glides after an </w:t>
      </w:r>
      <w:r>
        <w:rPr>
          <w:rStyle w:val="Foreign"/>
        </w:rPr>
        <w:t>r</w:t>
      </w:r>
      <w:r>
        <w:t xml:space="preserve"> </w:t>
      </w:r>
      <w:r>
        <w:rPr>
          <w:noProof/>
        </w:rPr>
        <w:t>(</w:t>
      </w:r>
      <w:r>
        <w:t xml:space="preserve">e.g. </w:t>
      </w:r>
      <w:r>
        <w:rPr>
          <w:rStyle w:val="Foreign"/>
        </w:rPr>
        <w:t>dharmma</w:t>
      </w:r>
      <w:r>
        <w:t xml:space="preserve"> for </w:t>
      </w:r>
      <w:r>
        <w:rPr>
          <w:rStyle w:val="Foreign"/>
        </w:rPr>
        <w:t>dharma</w:t>
      </w:r>
      <w:r>
        <w:t>)</w:t>
      </w:r>
    </w:p>
    <w:p>
      <w:pPr>
        <w:pStyle w:val="Lista3"/>
      </w:pPr>
      <w:r>
        <w:t xml:space="preserve">the use of an </w:t>
      </w:r>
      <w:r>
        <w:rPr>
          <w:rStyle w:val="Foreign"/>
        </w:rPr>
        <w:t>anusvāra</w:t>
      </w:r>
      <w:r>
        <w:t xml:space="preserve"> instead of the class nasal or vice versa </w:t>
      </w:r>
      <w:r>
        <w:rPr>
          <w:noProof/>
        </w:rPr>
        <w:t>(</w:t>
      </w:r>
      <w:r>
        <w:t xml:space="preserve">e.g. </w:t>
      </w:r>
      <w:r>
        <w:rPr>
          <w:rStyle w:val="Foreign"/>
        </w:rPr>
        <w:t>maṁtra</w:t>
      </w:r>
      <w:r>
        <w:t xml:space="preserve"> for </w:t>
      </w:r>
      <w:r>
        <w:rPr>
          <w:rStyle w:val="Foreign"/>
        </w:rPr>
        <w:t>mantra</w:t>
      </w:r>
      <w:r>
        <w:t xml:space="preserve">; </w:t>
      </w:r>
      <w:r>
        <w:rPr>
          <w:rStyle w:val="Foreign"/>
        </w:rPr>
        <w:t>kin tu</w:t>
      </w:r>
      <w:r>
        <w:t xml:space="preserve"> for </w:t>
      </w:r>
      <w:r>
        <w:rPr>
          <w:rStyle w:val="Foreign"/>
        </w:rPr>
        <w:t>kiṁ tu</w:t>
      </w:r>
      <w:r>
        <w:t>)</w:t>
      </w:r>
    </w:p>
    <w:p>
      <w:pPr>
        <w:pStyle w:val="Lista"/>
      </w:pPr>
      <w:r>
        <w:t xml:space="preserve">less than universal, but still </w:t>
      </w:r>
      <w:r>
        <w:rPr>
          <w:b/>
          <w:bCs/>
        </w:rPr>
        <w:t>common features of inscriptional orthography</w:t>
      </w:r>
    </w:p>
    <w:p>
      <w:pPr>
        <w:pStyle w:val="Lista2"/>
      </w:pPr>
      <w:r>
        <w:t xml:space="preserve">may be ignored or flagged depending on how widespread they are in a subcorpus </w:t>
      </w:r>
      <w:r>
        <w:rPr>
          <w:noProof/>
        </w:rPr>
        <w:t>(</w:t>
      </w:r>
      <w:r>
        <w:t>or even in a single text), but should not as a rule be normalised</w:t>
      </w:r>
    </w:p>
    <w:p>
      <w:pPr>
        <w:pStyle w:val="Lista2"/>
      </w:pPr>
      <w:r>
        <w:t>such features include for instance:</w:t>
      </w:r>
    </w:p>
    <w:p>
      <w:pPr>
        <w:pStyle w:val="Lista3"/>
      </w:pPr>
      <w:r>
        <w:t xml:space="preserve">the doubling of consonants in certain conjuncts that do not begin with </w:t>
      </w:r>
      <w:r>
        <w:rPr>
          <w:rStyle w:val="Foreign"/>
        </w:rPr>
        <w:t>r</w:t>
      </w:r>
      <w:r>
        <w:t xml:space="preserve"> </w:t>
      </w:r>
      <w:r>
        <w:rPr>
          <w:noProof/>
        </w:rPr>
        <w:t>(</w:t>
      </w:r>
      <w:r>
        <w:t xml:space="preserve">e.g. </w:t>
      </w:r>
      <w:r>
        <w:rPr>
          <w:rStyle w:val="Foreign"/>
        </w:rPr>
        <w:t>puttra</w:t>
      </w:r>
      <w:r>
        <w:t xml:space="preserve"> for </w:t>
      </w:r>
      <w:r>
        <w:rPr>
          <w:rStyle w:val="Foreign"/>
        </w:rPr>
        <w:t>putra</w:t>
      </w:r>
      <w:r>
        <w:t xml:space="preserve">; </w:t>
      </w:r>
      <w:r>
        <w:rPr>
          <w:rStyle w:val="Foreign"/>
        </w:rPr>
        <w:t>sattya</w:t>
      </w:r>
      <w:r>
        <w:t xml:space="preserve"> for </w:t>
      </w:r>
      <w:r>
        <w:rPr>
          <w:rStyle w:val="Foreign"/>
        </w:rPr>
        <w:t>satya</w:t>
      </w:r>
      <w:r>
        <w:t>)</w:t>
      </w:r>
    </w:p>
    <w:p>
      <w:pPr>
        <w:pStyle w:val="Lista3"/>
      </w:pPr>
      <w:r>
        <w:t xml:space="preserve">the exchange of a consonant for a phonetically similar one </w:t>
      </w:r>
      <w:r>
        <w:rPr>
          <w:noProof/>
        </w:rPr>
        <w:t>(</w:t>
      </w:r>
      <w:r>
        <w:t xml:space="preserve">e.g. </w:t>
      </w:r>
      <w:r>
        <w:rPr>
          <w:rStyle w:val="Foreign"/>
        </w:rPr>
        <w:t>muṇi</w:t>
      </w:r>
      <w:r>
        <w:t xml:space="preserve"> for </w:t>
      </w:r>
      <w:r>
        <w:rPr>
          <w:rStyle w:val="Foreign"/>
        </w:rPr>
        <w:t>muni</w:t>
      </w:r>
      <w:r>
        <w:t>)</w:t>
      </w:r>
    </w:p>
    <w:p>
      <w:pPr>
        <w:pStyle w:val="Lista3"/>
      </w:pPr>
      <w:r>
        <w:t xml:space="preserve">infidelity to the correct length of vowels in words borrowed from Sanskrit, in languages where inconsistency in spelling of vowel-length is rampant </w:t>
      </w:r>
      <w:r>
        <w:rPr>
          <w:noProof/>
        </w:rPr>
        <w:t>(</w:t>
      </w:r>
      <w:r>
        <w:t xml:space="preserve">e.g. </w:t>
      </w:r>
      <w:r>
        <w:rPr>
          <w:rStyle w:val="Foreign"/>
        </w:rPr>
        <w:t>bhima</w:t>
      </w:r>
      <w:r>
        <w:t xml:space="preserve"> for </w:t>
      </w:r>
      <w:r>
        <w:rPr>
          <w:rStyle w:val="Foreign"/>
        </w:rPr>
        <w:t>bhīma</w:t>
      </w:r>
      <w:r>
        <w:t>)</w:t>
      </w:r>
    </w:p>
    <w:p>
      <w:pPr>
        <w:pStyle w:val="Lista"/>
        <w:rPr>
          <w:b/>
          <w:bCs/>
        </w:rPr>
      </w:pPr>
      <w:r>
        <w:rPr>
          <w:b/>
          <w:bCs/>
        </w:rPr>
        <w:t>non-orthographic deviations from standard language</w:t>
      </w:r>
    </w:p>
    <w:p>
      <w:pPr>
        <w:pStyle w:val="Lista2"/>
      </w:pPr>
      <w:r>
        <w:t>should normally be at least flagged and preferably also normalised</w:t>
      </w:r>
    </w:p>
    <w:p>
      <w:pPr>
        <w:pStyle w:val="Lista2"/>
      </w:pPr>
      <w:r>
        <w:t>such features include for instance:</w:t>
      </w:r>
    </w:p>
    <w:p>
      <w:pPr>
        <w:pStyle w:val="Lista3"/>
      </w:pPr>
      <w:r>
        <w:t xml:space="preserve">non-standard or substandard grammar </w:t>
      </w:r>
      <w:r>
        <w:rPr>
          <w:noProof/>
        </w:rPr>
        <w:t>(</w:t>
      </w:r>
      <w:r>
        <w:t xml:space="preserve">e.g. </w:t>
      </w:r>
      <w:r>
        <w:rPr>
          <w:rStyle w:val="Foreign"/>
        </w:rPr>
        <w:t>rājasya</w:t>
      </w:r>
      <w:r>
        <w:t xml:space="preserve"> for </w:t>
      </w:r>
      <w:r>
        <w:rPr>
          <w:rStyle w:val="Foreign"/>
        </w:rPr>
        <w:t>rājñaḥ</w:t>
      </w:r>
      <w:r>
        <w:t xml:space="preserve">; </w:t>
      </w:r>
      <w:r>
        <w:rPr>
          <w:rStyle w:val="Foreign"/>
        </w:rPr>
        <w:t>kr̥tedam</w:t>
      </w:r>
      <w:r>
        <w:t xml:space="preserve"> for </w:t>
      </w:r>
      <w:r>
        <w:rPr>
          <w:rStyle w:val="Foreign"/>
        </w:rPr>
        <w:t>kr̥tam idam</w:t>
      </w:r>
      <w:r>
        <w:t xml:space="preserve">; </w:t>
      </w:r>
      <w:r>
        <w:rPr>
          <w:rStyle w:val="Foreign"/>
        </w:rPr>
        <w:t>sā gataḥ</w:t>
      </w:r>
      <w:r>
        <w:t xml:space="preserve"> for </w:t>
      </w:r>
      <w:r>
        <w:rPr>
          <w:rStyle w:val="Foreign"/>
        </w:rPr>
        <w:t>sā gatā</w:t>
      </w:r>
      <w:r>
        <w:t>)</w:t>
      </w:r>
    </w:p>
    <w:p>
      <w:pPr>
        <w:pStyle w:val="Lista3"/>
      </w:pPr>
      <w:r>
        <w:t xml:space="preserve">presumable non-standard sandhi </w:t>
      </w:r>
      <w:r>
        <w:rPr>
          <w:noProof/>
        </w:rPr>
        <w:t>(</w:t>
      </w:r>
      <w:r>
        <w:t xml:space="preserve">e.g. </w:t>
      </w:r>
      <w:r>
        <w:rPr>
          <w:rStyle w:val="Foreign"/>
        </w:rPr>
        <w:t>anugrahāya-m udaka-pūrvveṇa</w:t>
      </w:r>
      <w:r>
        <w:t xml:space="preserve">; </w:t>
      </w:r>
      <w:r>
        <w:rPr>
          <w:rStyle w:val="Foreign"/>
        </w:rPr>
        <w:t>paṁca-s-triṁśottaratame</w:t>
      </w:r>
      <w:r>
        <w:t>)</w:t>
      </w:r>
    </w:p>
    <w:p>
      <w:pPr>
        <w:pStyle w:val="Lista4"/>
      </w:pPr>
      <w:r>
        <w:t>see also TG §2.6.2 on the use of hyphens in non-standard sandhi</w:t>
      </w:r>
    </w:p>
    <w:p>
      <w:pPr>
        <w:pStyle w:val="Lista3"/>
      </w:pPr>
      <w:r>
        <w:t xml:space="preserve">presumable hyper-Sanskritisation </w:t>
      </w:r>
      <w:r>
        <w:rPr>
          <w:noProof/>
        </w:rPr>
        <w:t>(</w:t>
      </w:r>
      <w:r>
        <w:t xml:space="preserve">e.g. </w:t>
      </w:r>
      <w:r>
        <w:rPr>
          <w:rStyle w:val="Foreign"/>
        </w:rPr>
        <w:t>dattvā</w:t>
      </w:r>
      <w:r>
        <w:t xml:space="preserve"> instead of </w:t>
      </w:r>
      <w:r>
        <w:rPr>
          <w:rStyle w:val="Foreign"/>
        </w:rPr>
        <w:t>dattā</w:t>
      </w:r>
      <w:r>
        <w:t xml:space="preserve">; </w:t>
      </w:r>
      <w:r>
        <w:rPr>
          <w:rStyle w:val="Foreign"/>
        </w:rPr>
        <w:t>rakṣya</w:t>
      </w:r>
      <w:r>
        <w:t xml:space="preserve"> instead of </w:t>
      </w:r>
      <w:r>
        <w:rPr>
          <w:rStyle w:val="Foreign"/>
        </w:rPr>
        <w:t>rakṣa</w:t>
      </w:r>
      <w:r>
        <w:t xml:space="preserve">; </w:t>
      </w:r>
      <w:r>
        <w:rPr>
          <w:rStyle w:val="Foreign"/>
        </w:rPr>
        <w:t>prārk-kriyamāṇaka</w:t>
      </w:r>
      <w:r>
        <w:t xml:space="preserve"> instead of </w:t>
      </w:r>
      <w:r>
        <w:rPr>
          <w:rStyle w:val="Foreign"/>
        </w:rPr>
        <w:t>prāk-kriyamāṇaka</w:t>
      </w:r>
      <w:r>
        <w:t>)</w:t>
      </w:r>
    </w:p>
    <w:p>
      <w:pPr>
        <w:pStyle w:val="Cmsor3"/>
      </w:pPr>
      <w:bookmarkStart w:id="650" w:name="_65k0k8n31en0" w:colFirst="0" w:colLast="0"/>
      <w:bookmarkStart w:id="651" w:name="_Ref43987541"/>
      <w:bookmarkStart w:id="652" w:name="_Toc183083847"/>
      <w:bookmarkEnd w:id="650"/>
      <w:r>
        <w:t>Supplying punctuation</w:t>
      </w:r>
      <w:bookmarkEnd w:id="651"/>
      <w:bookmarkEnd w:id="652"/>
    </w:p>
    <w:p>
      <w:pPr>
        <w:pStyle w:val="Lista"/>
      </w:pPr>
      <w:r>
        <w:t>while original punctuation marks present in the text must always be transliterated and encoded as per §</w:t>
      </w:r>
      <w:r>
        <w:fldChar w:fldCharType="begin"/>
      </w:r>
      <w:r>
        <w:instrText xml:space="preserve"> REF _Ref182580335 \r \h </w:instrText>
      </w:r>
      <w:r>
        <w:fldChar w:fldCharType="separate"/>
      </w:r>
      <w:r>
        <w:t>4.2.4.2</w:t>
      </w:r>
      <w:r>
        <w:fldChar w:fldCharType="end"/>
      </w:r>
      <w:r>
        <w:t>, editorial punctuation marks must never be added silently to a text</w:t>
      </w:r>
    </w:p>
    <w:p>
      <w:pPr>
        <w:pStyle w:val="Lista2"/>
      </w:pPr>
      <w:r>
        <w:t xml:space="preserve">emphatically, the silent addition of punctuation marks for the segmentation of verse into stanzas and half-stanzas must be avoided, since verse is always segmented by the encoding of intrinsic structure </w:t>
      </w:r>
      <w:r>
        <w:rPr>
          <w:noProof/>
        </w:rPr>
        <w:t>(</w:t>
      </w:r>
      <w:r>
        <w:t>§</w:t>
      </w:r>
      <w:r>
        <w:fldChar w:fldCharType="begin"/>
      </w:r>
      <w:r>
        <w:instrText xml:space="preserve"> REF _Ref43978871 \r \h  \* MERGEFORMAT </w:instrText>
      </w:r>
      <w:r>
        <w:fldChar w:fldCharType="separate"/>
      </w:r>
      <w:r>
        <w:t>2.5</w:t>
      </w:r>
      <w:r>
        <w:fldChar w:fldCharType="end"/>
      </w:r>
      <w:r>
        <w:t>)</w:t>
      </w:r>
    </w:p>
    <w:p>
      <w:pPr>
        <w:pStyle w:val="Lista"/>
      </w:pPr>
      <w:r>
        <w:t>however, in some circumstances you may feel the need to supply editorial punctuation, and this is possible and permitted so long as editorial punctuation is clearly marked up as supplied</w:t>
      </w:r>
    </w:p>
    <w:p>
      <w:pPr>
        <w:pStyle w:val="Lista"/>
      </w:pPr>
      <w:r>
        <w:t>editorial punctuation may be particularly useful in the following circumstances:</w:t>
      </w:r>
    </w:p>
    <w:p>
      <w:pPr>
        <w:pStyle w:val="Lista2"/>
      </w:pPr>
      <w:r>
        <w:t xml:space="preserve">for semantic segmentation of long paragraphs into sentences or other semantic units, when no original punctuation is present, and you are not creating separate semantic paragraphs or anonymous blocks </w:t>
      </w:r>
      <w:r>
        <w:rPr>
          <w:noProof/>
        </w:rPr>
        <w:t>(</w:t>
      </w:r>
      <w:r>
        <w:t>§</w:t>
      </w:r>
      <w:r>
        <w:fldChar w:fldCharType="begin"/>
      </w:r>
      <w:r>
        <w:instrText xml:space="preserve"> REF _Ref43978813 \r \h  \* MERGEFORMAT </w:instrText>
      </w:r>
      <w:r>
        <w:fldChar w:fldCharType="separate"/>
      </w:r>
      <w:r>
        <w:t>2.3</w:t>
      </w:r>
      <w:r>
        <w:fldChar w:fldCharType="end"/>
      </w:r>
      <w:r>
        <w:t>) for each unit</w:t>
      </w:r>
    </w:p>
    <w:p>
      <w:pPr>
        <w:pStyle w:val="Lista3"/>
      </w:pPr>
      <w:r>
        <w:t>supplying editorial punctuation at the end of a paragraph or block is, however, unnecessary and discouraged, since the creation of semantic blocks has already served the purpose of editorial segmentation</w:t>
      </w:r>
    </w:p>
    <w:p>
      <w:pPr>
        <w:pStyle w:val="Lista2"/>
      </w:pPr>
      <w:r>
        <w:t xml:space="preserve">in lists </w:t>
      </w:r>
      <w:r>
        <w:rPr>
          <w:noProof/>
        </w:rPr>
        <w:t>(</w:t>
      </w:r>
      <w:r>
        <w:t>e.g. lists of donees), to mark the end of each list item</w:t>
      </w:r>
    </w:p>
    <w:p>
      <w:pPr>
        <w:pStyle w:val="Lista2"/>
      </w:pPr>
      <w:r>
        <w:t xml:space="preserve">and especially if in either of the above circumstances the original does use punctuation marks, but does so inconsistently </w:t>
      </w:r>
      <w:r>
        <w:rPr>
          <w:noProof/>
        </w:rPr>
        <w:t>(</w:t>
      </w:r>
      <w:r>
        <w:t>i.e. only after some sentences or list items), because in this case the most logical assumption is that the lack of punctuation marks after certain items is a scribal omission</w:t>
      </w:r>
    </w:p>
    <w:p>
      <w:pPr>
        <w:pStyle w:val="Lista"/>
      </w:pPr>
      <w:r>
        <w:t>to encode supplied punctuation,</w:t>
      </w:r>
    </w:p>
    <w:p>
      <w:pPr>
        <w:pStyle w:val="Lista2"/>
      </w:pPr>
      <w:r>
        <w:t xml:space="preserve">use the transliteration character . </w:t>
      </w:r>
      <w:r>
        <w:rPr>
          <w:noProof/>
        </w:rPr>
        <w:t>(</w:t>
      </w:r>
      <w:r>
        <w:t xml:space="preserve">period, full stop) as per TG §4.2.1, but do not add a </w:t>
      </w:r>
      <w:r>
        <w:rPr>
          <w:rStyle w:val="Code"/>
        </w:rPr>
        <w:t>&lt;g&gt;</w:t>
      </w:r>
      <w:r>
        <w:t xml:space="preserve"> tag around this character as you would for original punctuation </w:t>
      </w:r>
      <w:r>
        <w:rPr>
          <w:noProof/>
        </w:rPr>
        <w:t>(</w:t>
      </w:r>
      <w:r>
        <w:t>EGD §</w:t>
      </w:r>
      <w:r>
        <w:fldChar w:fldCharType="begin"/>
      </w:r>
      <w:r>
        <w:instrText xml:space="preserve"> REF _Ref182580335 \r \h </w:instrText>
      </w:r>
      <w:r>
        <w:fldChar w:fldCharType="separate"/>
      </w:r>
      <w:r>
        <w:t>4.2.4.2</w:t>
      </w:r>
      <w:r>
        <w:fldChar w:fldCharType="end"/>
      </w:r>
      <w:r>
        <w:t>)</w:t>
      </w:r>
    </w:p>
    <w:p>
      <w:pPr>
        <w:pStyle w:val="Lista3"/>
      </w:pPr>
      <w:r>
        <w:t>this is to express the fact that this punctuation character is an abstract one, without any assertion of its physical appearance</w:t>
      </w:r>
    </w:p>
    <w:p>
      <w:pPr>
        <w:pStyle w:val="Lista2"/>
        <w:rPr>
          <w:rStyle w:val="Code"/>
          <w:rFonts w:ascii="Gentium Plus" w:hAnsi="Gentium Plus" w:cs="Arial Unicode MS"/>
          <w:noProof w:val="0"/>
          <w:color w:val="auto"/>
          <w:shd w:val="clear" w:color="auto" w:fill="auto"/>
        </w:rPr>
      </w:pPr>
      <w:r>
        <w:lastRenderedPageBreak/>
        <w:t xml:space="preserve">and wrap the . in </w:t>
      </w:r>
      <w:r>
        <w:rPr>
          <w:rStyle w:val="Code"/>
        </w:rPr>
        <w:t xml:space="preserve">&lt;supplied </w:t>
      </w:r>
      <w:r>
        <w:rPr>
          <w:rStyle w:val="Codeattribute"/>
        </w:rPr>
        <w:t>reason</w:t>
      </w:r>
      <w:r>
        <w:rPr>
          <w:rStyle w:val="Code"/>
        </w:rPr>
        <w:t>=</w:t>
      </w:r>
      <w:r>
        <w:rPr>
          <w:rStyle w:val="Codevalue"/>
        </w:rPr>
        <w:t>"subaudible"</w:t>
      </w:r>
      <w:r>
        <w:rPr>
          <w:rStyle w:val="Code"/>
        </w:rPr>
        <w:t>&gt;</w:t>
      </w:r>
      <w:r>
        <w:rPr>
          <w:rStyle w:val="Lbjegyzet-hivatkozs"/>
        </w:rPr>
        <w:footnoteReference w:id="40"/>
      </w:r>
    </w:p>
    <w:p>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pPr>
        <w:pStyle w:val="Lista2"/>
      </w:pPr>
      <w:r>
        <w:t>when you supply punctuation as part of restored text, mark up the punctuation as subaudible, separately from the supplied text, which must be marked up as lost or omitted</w:t>
      </w:r>
    </w:p>
    <w:p>
      <w:pPr>
        <w:pStyle w:val="Lista3"/>
      </w:pPr>
      <w:r>
        <w:t xml:space="preserve">e.g. </w:t>
      </w:r>
      <w:r>
        <w:rPr>
          <w:rStyle w:val="Codetext"/>
        </w:rPr>
        <w:t>ājñāpaya</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ti</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&lt;/supplied&gt;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6.3.6</w:t>
              </w:r>
            </w:fldSimple>
            <w:r>
              <w:t>.</w:t>
            </w:r>
            <w:fldSimple w:instr=" SEQ Example \* ALPHABETIC \s 3 ">
              <w:r>
                <w:rPr>
                  <w:noProof/>
                </w:rPr>
                <w:t>A</w:t>
              </w:r>
            </w:fldSimple>
            <w:r>
              <w:t>: supplied punctuation at the end of a sentence</w:t>
            </w:r>
          </w:p>
        </w:tc>
      </w:tr>
      <w:tr>
        <w:tc>
          <w:tcPr>
            <w:tcW w:w="5000" w:type="pct"/>
          </w:tcPr>
          <w:p>
            <w:pPr>
              <w:pStyle w:val="CodeParagraph"/>
            </w:pPr>
            <w:r>
              <w:rPr>
                <w:rStyle w:val="Code"/>
              </w:rPr>
              <w:t>&lt;p&gt;</w:t>
            </w:r>
            <w:r>
              <w:rPr>
                <w:rStyle w:val="Codetext"/>
              </w:rPr>
              <w:t xml:space="preserve"> ... anumantavyo varddhanīyaś ca</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yo vājñānād ... </w:t>
            </w:r>
            <w:r>
              <w:rPr>
                <w:rStyle w:val="Code"/>
              </w:rPr>
              <w:t>&lt;/p&gt;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6.3.6</w:t>
              </w:r>
            </w:fldSimple>
            <w:r>
              <w:t>.</w:t>
            </w:r>
            <w:fldSimple w:instr=" SEQ Example \* ALPHABETIC \s 3 ">
              <w:r>
                <w:rPr>
                  <w:noProof/>
                </w:rPr>
                <w:t>B</w:t>
              </w:r>
            </w:fldSimple>
            <w:r>
              <w:t>: supplied punctuation in a list with sporadic original punctuation</w:t>
            </w:r>
          </w:p>
        </w:tc>
      </w:tr>
      <w:tr>
        <w:tc>
          <w:tcPr>
            <w:tcW w:w="5000" w:type="pct"/>
          </w:tcPr>
          <w:p>
            <w:pPr>
              <w:pStyle w:val="CodeParagraph"/>
              <w:keepNext/>
            </w:pPr>
            <w:r>
              <w:rPr>
                <w:rStyle w:val="Code"/>
              </w:rPr>
              <w:t>&lt;p&gt;</w:t>
            </w:r>
            <w:r>
              <w:rPr>
                <w:rStyle w:val="Codetext"/>
              </w:rPr>
              <w:t xml:space="preserve"> ... Āruvaśarmmaṇa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puna vedaśarmmaṇa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jakkiśarmmaṇa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vebaśarmmaṇa Ekkaṁśaḥ</w:t>
            </w:r>
            <w:r>
              <w:rPr>
                <w:rStyle w:val="Code"/>
              </w:rPr>
              <w:t xml:space="preserve">&lt;g </w:t>
            </w:r>
            <w:r>
              <w:rPr>
                <w:rStyle w:val="Codeattribute"/>
              </w:rPr>
              <w:t>type</w:t>
            </w:r>
            <w:r>
              <w:rPr>
                <w:rStyle w:val="Code"/>
              </w:rPr>
              <w:t>=</w:t>
            </w:r>
            <w:r>
              <w:rPr>
                <w:rStyle w:val="Codevalue"/>
              </w:rPr>
              <w:t>"dandaPlain"</w:t>
            </w:r>
            <w:r>
              <w:rPr>
                <w:rStyle w:val="Code"/>
              </w:rPr>
              <w:t>&gt;</w:t>
            </w:r>
            <w:r>
              <w:rPr>
                <w:rStyle w:val="Codetext"/>
              </w:rPr>
              <w:t>.</w:t>
            </w:r>
            <w:r>
              <w:rPr>
                <w:rStyle w:val="Code"/>
              </w:rPr>
              <w:t>&lt;/g&gt;</w:t>
            </w:r>
            <w:r>
              <w:rPr>
                <w:rStyle w:val="Codetext"/>
              </w:rPr>
              <w:t xml:space="preserve"> ... sarvvaśarmmaṇa ... </w:t>
            </w:r>
            <w:r>
              <w:rPr>
                <w:rStyle w:val="Code"/>
              </w:rPr>
              <w:t>&lt;/p&gt;</w:t>
            </w:r>
          </w:p>
        </w:tc>
      </w:tr>
      <w:tr>
        <w:tc>
          <w:tcPr>
            <w:tcW w:w="5000" w:type="pct"/>
          </w:tcPr>
          <w:p>
            <w:pPr>
              <w:pStyle w:val="TableNote"/>
              <w:rPr>
                <w:rStyle w:val="Code"/>
              </w:rPr>
            </w:pPr>
            <w:r>
              <w:t xml:space="preserve">the original punctuation mark is tagged with </w:t>
            </w:r>
            <w:r>
              <w:rPr>
                <w:rStyle w:val="Code"/>
              </w:rPr>
              <w:t>&lt;g&gt;</w:t>
            </w:r>
          </w:p>
        </w:tc>
      </w:tr>
    </w:tbl>
    <w:p>
      <w:pPr>
        <w:pStyle w:val="Cmsor3"/>
      </w:pPr>
      <w:bookmarkStart w:id="653" w:name="_1tyn3helxkp0" w:colFirst="0" w:colLast="0"/>
      <w:bookmarkStart w:id="654" w:name="_Ref43991983"/>
      <w:bookmarkStart w:id="655" w:name="_Toc183083848"/>
      <w:bookmarkEnd w:id="653"/>
      <w:r>
        <w:t>Automated normalisation</w:t>
      </w:r>
      <w:bookmarkEnd w:id="654"/>
      <w:bookmarkEnd w:id="655"/>
    </w:p>
    <w:p>
      <w:pPr>
        <w:pStyle w:val="Lista"/>
      </w:pPr>
      <w:r>
        <w:t>some specific cases of normalisation will be automated in our workflow, so certain characters in your transliteration will be converted to markup</w:t>
      </w:r>
    </w:p>
    <w:p>
      <w:pPr>
        <w:pStyle w:val="Lista"/>
      </w:pPr>
      <w:r>
        <w:rPr>
          <w:b/>
          <w:bCs/>
        </w:rPr>
        <w:t>editorial long vowels in Dravidian languages</w:t>
      </w:r>
      <w:r>
        <w:t xml:space="preserve"> where the script does not distinguish short and long </w:t>
      </w:r>
      <w:r>
        <w:rPr>
          <w:rStyle w:val="Foreign"/>
        </w:rPr>
        <w:t>e</w:t>
      </w:r>
      <w:r>
        <w:t xml:space="preserve"> and </w:t>
      </w:r>
      <w:r>
        <w:rPr>
          <w:rStyle w:val="Foreign"/>
        </w:rPr>
        <w:t>o</w:t>
      </w:r>
    </w:p>
    <w:p>
      <w:pPr>
        <w:pStyle w:val="Lista2"/>
      </w:pPr>
      <w:r>
        <w:t xml:space="preserve">as per TG §3.2, the transliterated characters </w:t>
      </w:r>
      <w:r>
        <w:rPr>
          <w:rStyle w:val="Foreign"/>
        </w:rPr>
        <w:t>ē</w:t>
      </w:r>
      <w:r>
        <w:t xml:space="preserve"> and </w:t>
      </w:r>
      <w:r>
        <w:rPr>
          <w:rStyle w:val="Foreign"/>
        </w:rPr>
        <w:t>ō</w:t>
      </w:r>
      <w:r>
        <w:t xml:space="preserve"> will be automatically marked up as normalised, i.e. that </w:t>
      </w:r>
      <w:r>
        <w:rPr>
          <w:rStyle w:val="Foreign"/>
        </w:rPr>
        <w:t>e</w:t>
      </w:r>
      <w:r>
        <w:t xml:space="preserve"> or </w:t>
      </w:r>
      <w:r>
        <w:rPr>
          <w:rStyle w:val="Foreign"/>
        </w:rPr>
        <w:t>o</w:t>
      </w:r>
      <w:r>
        <w:t xml:space="preserve"> were originally inscribed, but these represent long vowels, e.g.</w:t>
      </w:r>
    </w:p>
    <w:p>
      <w:pPr>
        <w:pStyle w:val="Lista4"/>
        <w:rPr>
          <w:rStyle w:val="Code"/>
        </w:rPr>
      </w:pPr>
      <w:r>
        <w:rPr>
          <w:rStyle w:val="Code"/>
        </w:rPr>
        <w:t>&lt;choice&gt;&lt;orig&gt;</w:t>
      </w:r>
      <w:r>
        <w:rPr>
          <w:rStyle w:val="Codetext"/>
        </w:rPr>
        <w:t>e</w:t>
      </w:r>
      <w:r>
        <w:rPr>
          <w:rStyle w:val="Code"/>
        </w:rPr>
        <w:t>&lt;/orig&gt;&lt;reg&gt;</w:t>
      </w:r>
      <w:r>
        <w:rPr>
          <w:rStyle w:val="Codetext"/>
        </w:rPr>
        <w:t>ē</w:t>
      </w:r>
      <w:r>
        <w:rPr>
          <w:rStyle w:val="Code"/>
        </w:rPr>
        <w:t>&lt;/reg&gt;&lt;/choice&gt;</w:t>
      </w:r>
    </w:p>
    <w:p>
      <w:pPr>
        <w:pStyle w:val="Lista"/>
      </w:pPr>
      <w:r>
        <w:rPr>
          <w:b/>
          <w:bCs/>
        </w:rPr>
        <w:t>explicit short vowels in Sanskrit loanwords</w:t>
      </w:r>
      <w:r>
        <w:t xml:space="preserve"> where a long vowel is expected</w:t>
      </w:r>
    </w:p>
    <w:p>
      <w:pPr>
        <w:pStyle w:val="Lista2"/>
      </w:pPr>
      <w:r>
        <w:t xml:space="preserve">as per TG §3.3.7, the transliterated characters </w:t>
      </w:r>
      <w:r>
        <w:rPr>
          <w:rStyle w:val="Foreign"/>
        </w:rPr>
        <w:t>ă</w:t>
      </w:r>
      <w:r>
        <w:t xml:space="preserve">, </w:t>
      </w:r>
      <w:r>
        <w:rPr>
          <w:rStyle w:val="Foreign"/>
        </w:rPr>
        <w:t>ĭ</w:t>
      </w:r>
      <w:r>
        <w:t xml:space="preserve"> or </w:t>
      </w:r>
      <w:r>
        <w:rPr>
          <w:rStyle w:val="Foreign"/>
        </w:rPr>
        <w:t>ŭ</w:t>
      </w:r>
      <w:r>
        <w:t xml:space="preserve"> will be automatically marked up as short in the original and normalised to their long equivalents, e.g.</w:t>
      </w:r>
    </w:p>
    <w:p>
      <w:pPr>
        <w:pStyle w:val="Lista3"/>
        <w:rPr>
          <w:rStyle w:val="Code"/>
        </w:rPr>
      </w:pPr>
      <w:r>
        <w:rPr>
          <w:rStyle w:val="Code"/>
        </w:rPr>
        <w:t>&lt;choice&gt;&lt;orig&gt;</w:t>
      </w:r>
      <w:r>
        <w:rPr>
          <w:rStyle w:val="Codetext"/>
        </w:rPr>
        <w:t>a</w:t>
      </w:r>
      <w:r>
        <w:rPr>
          <w:rStyle w:val="Code"/>
        </w:rPr>
        <w:t>&lt;/orig&gt;&lt;reg&gt;</w:t>
      </w:r>
      <w:r>
        <w:rPr>
          <w:rStyle w:val="Codetext"/>
        </w:rPr>
        <w:t>ā</w:t>
      </w:r>
      <w:r>
        <w:rPr>
          <w:rStyle w:val="Code"/>
        </w:rPr>
        <w:t>&lt;/reg&gt;&lt;/choice&gt;</w:t>
      </w:r>
    </w:p>
    <w:p>
      <w:pPr>
        <w:pStyle w:val="Lista"/>
      </w:pPr>
      <w:r>
        <w:rPr>
          <w:b/>
          <w:bCs/>
        </w:rPr>
        <w:t xml:space="preserve">editorial </w:t>
      </w:r>
      <w:proofErr w:type="spellStart"/>
      <w:r>
        <w:rPr>
          <w:rStyle w:val="Foreign"/>
        </w:rPr>
        <w:t>avagraha</w:t>
      </w:r>
      <w:r>
        <w:rPr>
          <w:b/>
          <w:bCs/>
        </w:rPr>
        <w:t>s</w:t>
      </w:r>
      <w:proofErr w:type="spellEnd"/>
    </w:p>
    <w:p>
      <w:pPr>
        <w:pStyle w:val="Lista2"/>
      </w:pPr>
      <w:r>
        <w:t xml:space="preserve">as per TG §2.6.3, any </w:t>
      </w:r>
      <w:r>
        <w:rPr>
          <w:rStyle w:val="Foreign"/>
        </w:rPr>
        <w:t>avagraha</w:t>
      </w:r>
      <w:r>
        <w:t xml:space="preserve"> </w:t>
      </w:r>
      <w:r>
        <w:rPr>
          <w:noProof/>
        </w:rPr>
        <w:t>(</w:t>
      </w:r>
      <w:r>
        <w:t xml:space="preserve">i.e. ’ [right single quote] or ' [plain apostrophe] followed by an alphabetic character) found within the </w:t>
      </w:r>
      <w:r>
        <w:rPr>
          <w:rStyle w:val="Code"/>
        </w:rPr>
        <w:t xml:space="preserve">&lt;div </w:t>
      </w:r>
      <w:r>
        <w:rPr>
          <w:rStyle w:val="Codeattribute"/>
        </w:rPr>
        <w:t>type</w:t>
      </w:r>
      <w:r>
        <w:rPr>
          <w:rStyle w:val="Code"/>
        </w:rPr>
        <w:t>=</w:t>
      </w:r>
      <w:r>
        <w:rPr>
          <w:rStyle w:val="Codevalue"/>
        </w:rPr>
        <w:t>"edition"</w:t>
      </w:r>
      <w:r>
        <w:rPr>
          <w:rStyle w:val="Code"/>
        </w:rPr>
        <w:t>&gt;</w:t>
      </w:r>
      <w:r>
        <w:t xml:space="preserve"> will be assumed by default to be non-original and automatically marked up as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Lbjegyzet-hivatkozs"/>
        </w:rPr>
        <w:footnoteReference w:id="41"/>
      </w:r>
    </w:p>
    <w:p>
      <w:pPr>
        <w:pStyle w:val="Lista2"/>
      </w:pPr>
      <w:r>
        <w:t xml:space="preserve">original </w:t>
      </w:r>
      <w:proofErr w:type="spellStart"/>
      <w:r>
        <w:rPr>
          <w:rStyle w:val="Foreign"/>
        </w:rPr>
        <w:t>avagraha</w:t>
      </w:r>
      <w:r>
        <w:t>s</w:t>
      </w:r>
      <w:proofErr w:type="spellEnd"/>
      <w:r>
        <w:t xml:space="preserve"> transliterated as ’! will not be auto-tagged in this way, but the exclamation mark will be removed automatically</w:t>
      </w:r>
    </w:p>
    <w:p>
      <w:pPr>
        <w:pStyle w:val="Lista2"/>
      </w:pPr>
      <w:r>
        <w:t xml:space="preserve">when you supply an </w:t>
      </w:r>
      <w:r>
        <w:rPr>
          <w:rStyle w:val="Foreign"/>
        </w:rPr>
        <w:t>avagraha</w:t>
      </w:r>
      <w:r>
        <w:t xml:space="preserve"> as part of a stretch of restored text, mark up the </w:t>
      </w:r>
      <w:r>
        <w:rPr>
          <w:rStyle w:val="Foreign"/>
        </w:rPr>
        <w:t>avagraha</w:t>
      </w:r>
      <w:r>
        <w:t xml:space="preserve"> as subaudible, separately from the supplied text, which must be marked up as lost or omitted</w:t>
      </w:r>
    </w:p>
    <w:p>
      <w:pPr>
        <w:pStyle w:val="Lista3"/>
      </w:pPr>
      <w:r>
        <w:t xml:space="preserve">e.g. </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 xml:space="preserve">yo </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 xml:space="preserve">&lt;/supplied&gt;&lt;supplied </w:t>
      </w:r>
      <w:r>
        <w:rPr>
          <w:rStyle w:val="Codeattribute"/>
        </w:rPr>
        <w:t>reason</w:t>
      </w:r>
      <w:r>
        <w:rPr>
          <w:rStyle w:val="Codetext"/>
        </w:rPr>
        <w:t>=</w:t>
      </w:r>
      <w:r>
        <w:rPr>
          <w:rStyle w:val="Codevalue"/>
        </w:rPr>
        <w:t>"omitted"</w:t>
      </w:r>
      <w:r>
        <w:rPr>
          <w:rStyle w:val="Code"/>
        </w:rPr>
        <w:t>&gt;</w:t>
      </w:r>
      <w:r>
        <w:rPr>
          <w:rStyle w:val="Codetext"/>
        </w:rPr>
        <w:t>paharttā sa</w:t>
      </w:r>
      <w:r>
        <w:rPr>
          <w:rStyle w:val="Code"/>
        </w:rPr>
        <w:t>&lt;/supplied&gt;</w:t>
      </w:r>
      <w:r>
        <w:rPr>
          <w:rStyle w:val="Codetext"/>
        </w:rPr>
        <w:t xml:space="preserve"> pañca-mahāpātaka-saṁyukto bhavati</w:t>
      </w:r>
    </w:p>
    <w:p>
      <w:pPr>
        <w:pStyle w:val="Cmsor2"/>
      </w:pPr>
      <w:bookmarkStart w:id="656" w:name="_Ref63674857"/>
      <w:bookmarkStart w:id="657" w:name="_Toc183083849"/>
      <w:bookmarkStart w:id="658" w:name="_Ref43978756"/>
      <w:r>
        <w:lastRenderedPageBreak/>
        <w:t>Scribal omission without editorial restoration</w:t>
      </w:r>
      <w:bookmarkEnd w:id="656"/>
      <w:bookmarkEnd w:id="657"/>
    </w:p>
    <w:p>
      <w:pPr>
        <w:pStyle w:val="Lista"/>
      </w:pPr>
      <w:r>
        <w:t>this subsection is concerned with cases when the engraver omitted one or more characters from the text, and you cannot restore the omitted text</w:t>
      </w:r>
    </w:p>
    <w:p>
      <w:pPr>
        <w:pStyle w:val="Lista2"/>
      </w:pPr>
      <w:r>
        <w:t>scribal omissions corrected by a premodern editor on the original artifact are covered under §</w:t>
      </w:r>
      <w:r>
        <w:fldChar w:fldCharType="begin"/>
      </w:r>
      <w:r>
        <w:instrText xml:space="preserve"> REF _Ref43978471 \r \h </w:instrText>
      </w:r>
      <w:r>
        <w:fldChar w:fldCharType="separate"/>
      </w:r>
      <w:r>
        <w:t>4.4.3</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pPr>
        <w:pStyle w:val="Lista"/>
      </w:pPr>
      <w:r>
        <w:t xml:space="preserve">the encoding of such omissions, like that of lacunae, involves the </w:t>
      </w:r>
      <w:r>
        <w:rPr>
          <w:rStyle w:val="Code"/>
        </w:rPr>
        <w:t>&lt;gap/&gt;</w:t>
      </w:r>
      <w:r>
        <w:t xml:space="preserve"> element, with the following mandatory attributes</w:t>
      </w:r>
    </w:p>
    <w:p>
      <w:pPr>
        <w:pStyle w:val="Lista2"/>
      </w:pPr>
      <w:r>
        <w:rPr>
          <w:rStyle w:val="Codeattribute"/>
        </w:rPr>
        <w:t>@reason</w:t>
      </w:r>
      <w:r>
        <w:rPr>
          <w:rStyle w:val="Code"/>
        </w:rPr>
        <w:t>=</w:t>
      </w:r>
      <w:r>
        <w:rPr>
          <w:rStyle w:val="Codevalue"/>
        </w:rPr>
        <w:t>"omitted"</w:t>
      </w:r>
    </w:p>
    <w:p>
      <w:pPr>
        <w:pStyle w:val="Lista2"/>
      </w:pPr>
      <w:r>
        <w:rPr>
          <w:rStyle w:val="Codeattribute"/>
        </w:rPr>
        <w:t>@unit</w:t>
      </w:r>
      <w:r>
        <w:rPr>
          <w:rStyle w:val="Code"/>
        </w:rPr>
        <w:t>=</w:t>
      </w:r>
      <w:r>
        <w:rPr>
          <w:rStyle w:val="Codevalue"/>
        </w:rPr>
        <w:t>"character"</w:t>
      </w:r>
    </w:p>
    <w:p>
      <w:pPr>
        <w:pStyle w:val="Lista2"/>
      </w:pPr>
      <w:r>
        <w:t xml:space="preserve">either </w:t>
      </w:r>
      <w:r>
        <w:rPr>
          <w:rStyle w:val="Codeattribute"/>
        </w:rPr>
        <w:t>@extent</w:t>
      </w:r>
      <w:r>
        <w:t xml:space="preserve"> or </w:t>
      </w:r>
      <w:r>
        <w:rPr>
          <w:rStyle w:val="Codeattribute"/>
        </w:rPr>
        <w:t>@quantity</w:t>
      </w:r>
      <w:r>
        <w:t>, as explained under §</w:t>
      </w:r>
      <w:r>
        <w:fldChar w:fldCharType="begin"/>
      </w:r>
      <w:r>
        <w:instrText xml:space="preserve"> REF _Ref43988016 \r \h </w:instrText>
      </w:r>
      <w:r>
        <w:fldChar w:fldCharType="separate"/>
      </w:r>
      <w:r>
        <w:t>5.4.3</w:t>
      </w:r>
      <w:r>
        <w:fldChar w:fldCharType="end"/>
      </w:r>
    </w:p>
    <w:p>
      <w:pPr>
        <w:pStyle w:val="Lista"/>
      </w:pPr>
      <w:r>
        <w:t xml:space="preserve">if such an omission occurs in metrical verse, then encode the prosody of the omitted text by wrapping the </w:t>
      </w:r>
      <w:r>
        <w:rPr>
          <w:rStyle w:val="Code"/>
        </w:rPr>
        <w:t>&lt;gap/&gt;</w:t>
      </w:r>
      <w:r>
        <w:t xml:space="preserve"> element in </w:t>
      </w:r>
      <w:r>
        <w:rPr>
          <w:rStyle w:val="Code"/>
        </w:rPr>
        <w:t>&lt;seg&gt;</w:t>
      </w:r>
      <w:r>
        <w:t xml:space="preserve"> and adding </w:t>
      </w:r>
      <w:r>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pPr>
        <w:pStyle w:val="Cmsor1"/>
      </w:pPr>
      <w:bookmarkStart w:id="659" w:name="_Ref181352167"/>
      <w:bookmarkStart w:id="660" w:name="_Toc183083850"/>
      <w:r>
        <w:lastRenderedPageBreak/>
        <w:t>Encoding additional information in the edition</w:t>
      </w:r>
      <w:bookmarkEnd w:id="658"/>
      <w:bookmarkEnd w:id="659"/>
      <w:bookmarkEnd w:id="660"/>
    </w:p>
    <w:p>
      <w:pPr>
        <w:pStyle w:val="Cmsor2"/>
      </w:pPr>
      <w:bookmarkStart w:id="661" w:name="_hrv588cx6rm9" w:colFirst="0" w:colLast="0"/>
      <w:bookmarkStart w:id="662" w:name="_Ref43980607"/>
      <w:bookmarkStart w:id="663" w:name="_Toc183083851"/>
      <w:bookmarkEnd w:id="661"/>
      <w:r>
        <w:t>Numeral values</w:t>
      </w:r>
      <w:bookmarkEnd w:id="662"/>
      <w:bookmarkEnd w:id="663"/>
    </w:p>
    <w:p>
      <w:pPr>
        <w:pStyle w:val="Cmsor3"/>
      </w:pPr>
      <w:bookmarkStart w:id="664" w:name="_u6q2l31rs9n0" w:colFirst="0" w:colLast="0"/>
      <w:bookmarkStart w:id="665" w:name="_Toc183083852"/>
      <w:bookmarkEnd w:id="664"/>
      <w:r>
        <w:t>Generic numeral markup</w:t>
      </w:r>
      <w:bookmarkEnd w:id="665"/>
    </w:p>
    <w:p>
      <w:pPr>
        <w:pStyle w:val="Lista"/>
      </w:pPr>
      <w:r>
        <w:t xml:space="preserve">all numbers recorded in numeral signs in the original inscription must be mandatorily wrapped in the element </w:t>
      </w:r>
      <w:r>
        <w:rPr>
          <w:rStyle w:val="Code"/>
        </w:rPr>
        <w:t>&lt;num&gt;</w:t>
      </w:r>
    </w:p>
    <w:p>
      <w:pPr>
        <w:pStyle w:val="Lista2"/>
      </w:pPr>
      <w:r>
        <w:t xml:space="preserve">this tag does not replace the </w:t>
      </w:r>
      <w:r>
        <w:rPr>
          <w:rStyle w:val="Code"/>
        </w:rPr>
        <w:t>&lt;g&gt;</w:t>
      </w:r>
      <w:r>
        <w:t xml:space="preserve"> tags discussed in  §</w:t>
      </w:r>
      <w:r>
        <w:fldChar w:fldCharType="begin"/>
      </w:r>
      <w:r>
        <w:instrText xml:space="preserve"> REF _Ref182551676 \r \h </w:instrText>
      </w:r>
      <w:r>
        <w:fldChar w:fldCharType="separate"/>
      </w:r>
      <w:r>
        <w:t>4.2.2</w:t>
      </w:r>
      <w:r>
        <w:fldChar w:fldCharType="end"/>
      </w:r>
      <w:r>
        <w:t xml:space="preserve"> for numeral signs transliterated by something other than a single Unicode character, but must be used in addition to </w:t>
      </w:r>
      <w:r>
        <w:rPr>
          <w:noProof/>
        </w:rPr>
        <w:t>(</w:t>
      </w:r>
      <w:r>
        <w:t>and outside) those</w:t>
      </w:r>
    </w:p>
    <w:p>
      <w:pPr>
        <w:pStyle w:val="Lista2"/>
      </w:pPr>
      <w:r>
        <w:t xml:space="preserve">when a glyph that would normally be a numeral sign is used in a function other than to represent a number </w:t>
      </w:r>
      <w:r>
        <w:rPr>
          <w:noProof/>
        </w:rPr>
        <w:t>(</w:t>
      </w:r>
      <w:r>
        <w:t xml:space="preserve">such as the glyph normally meaning 1, occasionally used as an auspicious opening mark), then the </w:t>
      </w:r>
      <w:r>
        <w:rPr>
          <w:rStyle w:val="Code"/>
        </w:rPr>
        <w:t>&lt;num&gt;</w:t>
      </w:r>
      <w:r>
        <w:t xml:space="preserve"> tag must not be added to it </w:t>
      </w:r>
      <w:r>
        <w:rPr>
          <w:noProof/>
        </w:rPr>
        <w:t>(</w:t>
      </w:r>
      <w:r>
        <w:t>§</w:t>
      </w:r>
      <w:r>
        <w:fldChar w:fldCharType="begin"/>
      </w:r>
      <w:r>
        <w:instrText xml:space="preserve"> REF _Ref182579753 \r \h </w:instrText>
      </w:r>
      <w:r>
        <w:fldChar w:fldCharType="separate"/>
      </w:r>
      <w:r>
        <w:t>4.2.5</w:t>
      </w:r>
      <w:r>
        <w:fldChar w:fldCharType="end"/>
      </w:r>
      <w:r>
        <w:t>)</w:t>
      </w:r>
    </w:p>
    <w:p>
      <w:pPr>
        <w:pStyle w:val="Lista"/>
      </w:pPr>
      <w:r>
        <w:t xml:space="preserve">the element </w:t>
      </w:r>
      <w:r>
        <w:rPr>
          <w:rStyle w:val="Code"/>
        </w:rPr>
        <w:t>&lt;num&gt;</w:t>
      </w:r>
      <w:r>
        <w:t xml:space="preserve"> must, as a rule, have the attribute </w:t>
      </w:r>
      <w:r>
        <w:rPr>
          <w:rStyle w:val="Codeattribute"/>
        </w:rPr>
        <w:t>@value</w:t>
      </w:r>
      <w:r>
        <w:t>, recording in a machine-readable form the final value of the entire number within the element</w:t>
      </w:r>
    </w:p>
    <w:p>
      <w:pPr>
        <w:pStyle w:val="Lista"/>
      </w:pPr>
      <w:r>
        <w:rPr>
          <w:b/>
          <w:bCs/>
        </w:rPr>
        <w:t>fractions</w:t>
      </w:r>
      <w:r>
        <w:t xml:space="preserve"> shall be represented here as decimal fractions, never dropping the 0 before fractions smaller than 1 and always using a decimal point, not a different decimal marker, e.g. </w:t>
      </w:r>
      <w:r>
        <w:rPr>
          <w:rStyle w:val="Code"/>
        </w:rPr>
        <w:t xml:space="preserve">&lt;num </w:t>
      </w:r>
      <w:r>
        <w:rPr>
          <w:rStyle w:val="Codeattribute"/>
        </w:rPr>
        <w:t>value</w:t>
      </w:r>
      <w:r>
        <w:rPr>
          <w:rStyle w:val="Code"/>
        </w:rPr>
        <w:t>=</w:t>
      </w:r>
      <w:r>
        <w:rPr>
          <w:rStyle w:val="Codevalue"/>
        </w:rPr>
        <w:t>"0.5"</w:t>
      </w:r>
      <w:r>
        <w:rPr>
          <w:rStyle w:val="Code"/>
        </w:rPr>
        <w:t>&gt;</w:t>
      </w:r>
    </w:p>
    <w:p>
      <w:pPr>
        <w:pStyle w:val="Lista2"/>
      </w:pPr>
      <w:r>
        <w:t xml:space="preserve">round the value to three digits after the decimal point for any fractions that would require a longer sequence of digits, e.g. encode ⅓  as </w:t>
      </w:r>
      <w:r>
        <w:rPr>
          <w:rStyle w:val="Code"/>
        </w:rPr>
        <w:t xml:space="preserve">&lt;num </w:t>
      </w:r>
      <w:r>
        <w:rPr>
          <w:rStyle w:val="Codeattribute"/>
        </w:rPr>
        <w:t>value</w:t>
      </w:r>
      <w:r>
        <w:rPr>
          <w:rStyle w:val="Code"/>
        </w:rPr>
        <w:t>=</w:t>
      </w:r>
      <w:r>
        <w:rPr>
          <w:rStyle w:val="Codevalue"/>
        </w:rPr>
        <w:t>"0.333"</w:t>
      </w:r>
      <w:r>
        <w:rPr>
          <w:rStyle w:val="Code"/>
        </w:rPr>
        <w:t>&gt;</w:t>
      </w:r>
    </w:p>
    <w:p>
      <w:pPr>
        <w:pStyle w:val="Lista"/>
      </w:pPr>
      <w:r>
        <w:rPr>
          <w:b/>
          <w:bCs/>
        </w:rPr>
        <w:t>some examples of numerals with full markup</w:t>
      </w:r>
      <w:r>
        <w:t>:</w:t>
      </w:r>
    </w:p>
    <w:p>
      <w:pPr>
        <w:pStyle w:val="Lista2"/>
      </w:pPr>
      <w:r>
        <w:t xml:space="preserve">the number three denoted by a numeral character: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p>
    <w:p>
      <w:pPr>
        <w:pStyle w:val="Lista2"/>
      </w:pPr>
      <w:r>
        <w:t xml:space="preserve">the number three denoted by three vertical bars in a Cambodian inscription: </w:t>
      </w:r>
      <w:r>
        <w:rPr>
          <w:rStyle w:val="Code"/>
        </w:rPr>
        <w:t xml:space="preserve">&lt;num </w:t>
      </w:r>
      <w:r>
        <w:rPr>
          <w:rStyle w:val="Codeattribute"/>
        </w:rPr>
        <w:t>value</w:t>
      </w:r>
      <w:r>
        <w:rPr>
          <w:rStyle w:val="Code"/>
        </w:rPr>
        <w:t>=</w:t>
      </w:r>
      <w:r>
        <w:rPr>
          <w:rStyle w:val="Codevalue"/>
        </w:rPr>
        <w:t>"3"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III</w:t>
      </w:r>
      <w:r>
        <w:rPr>
          <w:rStyle w:val="Code"/>
        </w:rPr>
        <w:t>&lt;/g&gt;&lt;/num&gt;</w:t>
      </w:r>
    </w:p>
    <w:p>
      <w:pPr>
        <w:pStyle w:val="Lista2"/>
      </w:pPr>
      <w:r>
        <w:t xml:space="preserve">one hundred and twenty-three, written in place value notation: </w:t>
      </w:r>
      <w:r>
        <w:rPr>
          <w:rStyle w:val="Code"/>
        </w:rPr>
        <w:t xml:space="preserve">&lt;num </w:t>
      </w:r>
      <w:r>
        <w:rPr>
          <w:rStyle w:val="Codeattribute"/>
        </w:rPr>
        <w:t>value</w:t>
      </w:r>
      <w:r>
        <w:rPr>
          <w:rStyle w:val="Code"/>
        </w:rPr>
        <w:t>=</w:t>
      </w:r>
      <w:r>
        <w:rPr>
          <w:rStyle w:val="Codevalue"/>
        </w:rPr>
        <w:t>"123"</w:t>
      </w:r>
      <w:r>
        <w:rPr>
          <w:rStyle w:val="Code"/>
        </w:rPr>
        <w:t>&gt;</w:t>
      </w:r>
      <w:r>
        <w:rPr>
          <w:rStyle w:val="Codetext"/>
        </w:rPr>
        <w:t>123</w:t>
      </w:r>
      <w:r>
        <w:rPr>
          <w:rStyle w:val="Code"/>
        </w:rPr>
        <w:t>&lt;/num&gt;</w:t>
      </w:r>
    </w:p>
    <w:p>
      <w:pPr>
        <w:pStyle w:val="Lista2"/>
      </w:pPr>
      <w:r>
        <w:t xml:space="preserve">one hundred and twenty-three, written in additive notation with a sign for 100, one for 20 and one for 3: </w:t>
      </w:r>
      <w:r>
        <w:rPr>
          <w:rStyle w:val="Code"/>
        </w:rPr>
        <w:t xml:space="preserve">&lt;num </w:t>
      </w:r>
      <w:r>
        <w:rPr>
          <w:rStyle w:val="Codeattribute"/>
        </w:rPr>
        <w:t>value</w:t>
      </w:r>
      <w:r>
        <w:rPr>
          <w:rStyle w:val="Code"/>
        </w:rPr>
        <w:t>=</w:t>
      </w:r>
      <w:r>
        <w:rPr>
          <w:rStyle w:val="Codevalue"/>
        </w:rPr>
        <w:t>"123"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rPr>
          <w:rStyle w:val="Code"/>
        </w:rPr>
        <w:t>&lt;/num&gt;</w:t>
      </w:r>
    </w:p>
    <w:p>
      <w:pPr>
        <w:pStyle w:val="Lista2"/>
      </w:pPr>
      <w:r>
        <w:t xml:space="preserve">ninety written as the Khmer digit 80 and digit 10: </w:t>
      </w:r>
      <w:r>
        <w:rPr>
          <w:rStyle w:val="Code"/>
        </w:rPr>
        <w:t xml:space="preserve">&lt;num </w:t>
      </w:r>
      <w:r>
        <w:rPr>
          <w:rStyle w:val="Codeattribute"/>
        </w:rPr>
        <w:t>value</w:t>
      </w:r>
      <w:r>
        <w:rPr>
          <w:rStyle w:val="Code"/>
        </w:rPr>
        <w:t>=</w:t>
      </w:r>
      <w:r>
        <w:rPr>
          <w:rStyle w:val="Codevalue"/>
        </w:rPr>
        <w:t>"90"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80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p>
      <w:pPr>
        <w:pStyle w:val="Lista2"/>
      </w:pPr>
      <w:r>
        <w:t xml:space="preserve">one thousand, written with one sign meaning “1000”: </w:t>
      </w:r>
      <w:r>
        <w:rPr>
          <w:rStyle w:val="Code"/>
        </w:rPr>
        <w:t xml:space="preserve">&lt;num </w:t>
      </w:r>
      <w:r>
        <w:rPr>
          <w:rStyle w:val="Codeattribute"/>
        </w:rPr>
        <w:t>value</w:t>
      </w:r>
      <w:r>
        <w:rPr>
          <w:rStyle w:val="Code"/>
        </w:rPr>
        <w:t>=</w:t>
      </w:r>
      <w:r>
        <w:rPr>
          <w:rStyle w:val="Codevalue"/>
        </w:rPr>
        <w:t>"1000"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&lt;/g&gt;&lt;/num&gt;</w:t>
      </w:r>
    </w:p>
    <w:p>
      <w:pPr>
        <w:pStyle w:val="Lista2"/>
      </w:pPr>
      <w:r>
        <w:t xml:space="preserve">one half, written as a single character: </w:t>
      </w:r>
      <w:r>
        <w:rPr>
          <w:rStyle w:val="Code"/>
        </w:rPr>
        <w:t xml:space="preserve">&lt;num </w:t>
      </w:r>
      <w:r>
        <w:rPr>
          <w:rStyle w:val="Codeattribute"/>
        </w:rPr>
        <w:t>value</w:t>
      </w:r>
      <w:r>
        <w:rPr>
          <w:rStyle w:val="Code"/>
        </w:rPr>
        <w:t>=</w:t>
      </w:r>
      <w:r>
        <w:rPr>
          <w:rStyle w:val="Codevalue"/>
        </w:rPr>
        <w:t>"0.5"</w:t>
      </w:r>
      <w:r>
        <w:rPr>
          <w:rStyle w:val="Code"/>
        </w:rPr>
        <w:t>&gt;</w:t>
      </w:r>
      <w:r>
        <w:rPr>
          <w:rStyle w:val="Codetext"/>
        </w:rPr>
        <w:t>½</w:t>
      </w:r>
      <w:r>
        <w:rPr>
          <w:rStyle w:val="Code"/>
        </w:rPr>
        <w:t>&lt;/num&gt;</w:t>
      </w:r>
    </w:p>
    <w:p>
      <w:pPr>
        <w:pStyle w:val="Lista2"/>
      </w:pPr>
      <w:r>
        <w:t xml:space="preserve">one eighth, written as a single character: </w:t>
      </w:r>
      <w:r>
        <w:rPr>
          <w:rStyle w:val="Code"/>
        </w:rPr>
        <w:t xml:space="preserve">&lt;num </w:t>
      </w:r>
      <w:r>
        <w:rPr>
          <w:rStyle w:val="Codeattribute"/>
        </w:rPr>
        <w:t>value</w:t>
      </w:r>
      <w:r>
        <w:rPr>
          <w:rStyle w:val="Code"/>
        </w:rPr>
        <w:t>=</w:t>
      </w:r>
      <w:r>
        <w:rPr>
          <w:rStyle w:val="Codevalue"/>
        </w:rPr>
        <w:t>"0.125"</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pPr>
        <w:pStyle w:val="Lista2"/>
      </w:pPr>
      <w:r>
        <w:t xml:space="preserve">three and one third, written as a digit 3 and one character standing for “one third”: </w:t>
      </w:r>
      <w:r>
        <w:rPr>
          <w:rStyle w:val="Code"/>
        </w:rPr>
        <w:t xml:space="preserve">&lt;num </w:t>
      </w:r>
      <w:r>
        <w:rPr>
          <w:rStyle w:val="Codeattribute"/>
        </w:rPr>
        <w:t>value</w:t>
      </w:r>
      <w:r>
        <w:rPr>
          <w:rStyle w:val="Code"/>
        </w:rPr>
        <w:t>=</w:t>
      </w:r>
      <w:r>
        <w:rPr>
          <w:rStyle w:val="Codevalue"/>
        </w:rPr>
        <w:t>"3.333"</w:t>
      </w:r>
      <w:r>
        <w:rPr>
          <w:rStyle w:val="Code"/>
        </w:rPr>
        <w:t>&gt;</w:t>
      </w:r>
      <w:r>
        <w:rPr>
          <w:rStyle w:val="Codetext"/>
        </w:rPr>
        <w:t>3 ⅓</w:t>
      </w:r>
      <w:r>
        <w:rPr>
          <w:rStyle w:val="Code"/>
        </w:rPr>
        <w:t>&lt;/num&gt;</w:t>
      </w:r>
    </w:p>
    <w:p>
      <w:pPr>
        <w:pStyle w:val="Lista2"/>
        <w:rPr>
          <w:rStyle w:val="Code"/>
          <w:rFonts w:ascii="Gentium Plus" w:hAnsi="Gentium Plus" w:cs="Arial Unicode MS"/>
          <w:noProof w:val="0"/>
          <w:color w:val="auto"/>
          <w:shd w:val="clear" w:color="auto" w:fill="auto"/>
        </w:rPr>
      </w:pPr>
      <w:r>
        <w:t xml:space="preserve">three and one eighth, written as a digit 3 and one character standing for “one eighth”: </w:t>
      </w:r>
      <w:r>
        <w:rPr>
          <w:rStyle w:val="Code"/>
        </w:rPr>
        <w:t xml:space="preserve">&lt;num </w:t>
      </w:r>
      <w:r>
        <w:rPr>
          <w:rStyle w:val="Codeattribute"/>
        </w:rPr>
        <w:t>value</w:t>
      </w:r>
      <w:r>
        <w:rPr>
          <w:rStyle w:val="Code"/>
        </w:rPr>
        <w:t>=</w:t>
      </w:r>
      <w:r>
        <w:rPr>
          <w:rStyle w:val="Codevalue"/>
        </w:rPr>
        <w:t>"3.125"</w:t>
      </w:r>
      <w:r>
        <w:rPr>
          <w:rStyle w:val="Code"/>
        </w:rPr>
        <w:t>&gt;</w:t>
      </w:r>
      <w:r>
        <w:rPr>
          <w:rStyle w:val="Codetext"/>
        </w:rPr>
        <w:t xml:space="preserve">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pPr>
        <w:pStyle w:val="Lista2"/>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and </w:t>
      </w:r>
      <w:r>
        <w:fldChar w:fldCharType="begin"/>
      </w:r>
      <w:r>
        <w:instrText xml:space="preserve"> REF _Ref182560892 \h </w:instrText>
      </w:r>
      <w:r>
        <w:fldChar w:fldCharType="separate"/>
      </w:r>
      <w:r>
        <w:t xml:space="preserve">Example </w:t>
      </w:r>
      <w:r>
        <w:rPr>
          <w:noProof/>
        </w:rPr>
        <w:t>7.1.1</w:t>
      </w:r>
      <w:r>
        <w:t>.</w:t>
      </w:r>
      <w:r>
        <w:rPr>
          <w:noProof/>
        </w:rPr>
        <w:t>A</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66" w:name="_Ref182560892"/>
            <w:r>
              <w:t xml:space="preserve">Example </w:t>
            </w:r>
            <w:fldSimple w:instr=" STYLEREF 3 \s ">
              <w:r>
                <w:rPr>
                  <w:noProof/>
                </w:rPr>
                <w:t>7.1.1</w:t>
              </w:r>
            </w:fldSimple>
            <w:r>
              <w:t>.</w:t>
            </w:r>
            <w:fldSimple w:instr=" SEQ Example \* ALPHABETIC \s 3 ">
              <w:r>
                <w:rPr>
                  <w:noProof/>
                </w:rPr>
                <w:t>A</w:t>
              </w:r>
            </w:fldSimple>
            <w:bookmarkEnd w:id="666"/>
            <w:r>
              <w:t>: complex Tamil numeral</w:t>
            </w:r>
          </w:p>
        </w:tc>
      </w:tr>
      <w:tr>
        <w:tc>
          <w:tcPr>
            <w:tcW w:w="5000" w:type="pct"/>
          </w:tcPr>
          <w:p>
            <w:pPr>
              <w:pStyle w:val="Image"/>
              <w:rPr>
                <w:rStyle w:val="Code"/>
              </w:rPr>
            </w:pPr>
            <w:r>
              <w:drawing>
                <wp:inline distT="0" distB="0" distL="0" distR="0">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tc>
          <w:tcPr>
            <w:tcW w:w="5000" w:type="pct"/>
          </w:tcPr>
          <w:p>
            <w:pPr>
              <w:pStyle w:val="TableNote"/>
              <w:keepNext/>
            </w:pPr>
            <w:r>
              <w:t xml:space="preserve">the numeral </w:t>
            </w:r>
            <w:bookmarkStart w:id="667" w:name="_Hlk44068151"/>
            <w:r>
              <w:t xml:space="preserve">1830 is written as 1000 </w:t>
            </w:r>
            <w:r>
              <w:rPr>
                <w:noProof/>
              </w:rPr>
              <w:t>(</w:t>
            </w:r>
            <w:r>
              <w:t xml:space="preserve">plus) 8 </w:t>
            </w:r>
            <w:r>
              <w:rPr>
                <w:noProof/>
              </w:rPr>
              <w:t>(</w:t>
            </w:r>
            <w:r>
              <w:t xml:space="preserve">times) 100 </w:t>
            </w:r>
            <w:r>
              <w:rPr>
                <w:noProof/>
              </w:rPr>
              <w:t>(</w:t>
            </w:r>
            <w:r>
              <w:t xml:space="preserve">plus) 3 </w:t>
            </w:r>
            <w:r>
              <w:rPr>
                <w:noProof/>
              </w:rPr>
              <w:t>(</w:t>
            </w:r>
            <w:r>
              <w:t>times) 10</w:t>
            </w:r>
            <w:bookmarkEnd w:id="667"/>
          </w:p>
        </w:tc>
      </w:tr>
      <w:tr>
        <w:tc>
          <w:tcPr>
            <w:tcW w:w="5000" w:type="pct"/>
          </w:tcPr>
          <w:p>
            <w:pPr>
              <w:pStyle w:val="CodeParagraph"/>
              <w:rPr>
                <w:rFonts w:ascii="Consolas" w:hAnsi="Consolas" w:cs="Consolas"/>
                <w:noProof/>
                <w:color w:val="002060"/>
                <w:shd w:val="clear" w:color="auto" w:fill="F2F2F2" w:themeFill="background1" w:themeFillShade="F2"/>
              </w:rPr>
            </w:pPr>
            <w:r>
              <w:rPr>
                <w:rStyle w:val="Code"/>
              </w:rPr>
              <w:t xml:space="preserve">&lt;num </w:t>
            </w:r>
            <w:r>
              <w:rPr>
                <w:rStyle w:val="Codeattribute"/>
              </w:rPr>
              <w:t>value</w:t>
            </w:r>
            <w:r>
              <w:rPr>
                <w:rStyle w:val="Code"/>
              </w:rPr>
              <w:t>=</w:t>
            </w:r>
            <w:r>
              <w:rPr>
                <w:rStyle w:val="Codevalue"/>
              </w:rPr>
              <w:t>"1830"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tc>
      </w:tr>
    </w:tbl>
    <w:p>
      <w:pPr>
        <w:pStyle w:val="Cmsor3"/>
      </w:pPr>
      <w:bookmarkStart w:id="668" w:name="_du4pk4npc5nc" w:colFirst="0" w:colLast="0"/>
      <w:bookmarkStart w:id="669" w:name="_Toc183083853"/>
      <w:bookmarkEnd w:id="668"/>
      <w:r>
        <w:lastRenderedPageBreak/>
        <w:t>Difficulties in reading numbers</w:t>
      </w:r>
      <w:bookmarkEnd w:id="669"/>
    </w:p>
    <w:p>
      <w:pPr>
        <w:pStyle w:val="Lista"/>
      </w:pPr>
      <w:r>
        <w:t xml:space="preserve">problems with reading numeral signs </w:t>
      </w:r>
      <w:r>
        <w:rPr>
          <w:noProof/>
        </w:rPr>
        <w:t>(</w:t>
      </w:r>
      <w:r>
        <w:t xml:space="preserve">e.g. lacunae, unclear and ambiguous readings) can be marked up in the same way as other reading difficulties </w:t>
      </w:r>
      <w:r>
        <w:rPr>
          <w:noProof/>
        </w:rPr>
        <w:t>(</w:t>
      </w:r>
      <w:r>
        <w:t>§</w:t>
      </w:r>
      <w:r>
        <w:fldChar w:fldCharType="begin"/>
      </w:r>
      <w:r>
        <w:instrText xml:space="preserve"> REF _Ref43988752 \w \h  \* MERGEFORMAT </w:instrText>
      </w:r>
      <w:r>
        <w:fldChar w:fldCharType="separate"/>
      </w:r>
      <w:r>
        <w:t>5</w:t>
      </w:r>
      <w:r>
        <w:fldChar w:fldCharType="end"/>
      </w:r>
      <w:r>
        <w:t>)</w:t>
      </w:r>
    </w:p>
    <w:p>
      <w:pPr>
        <w:pStyle w:val="Lista"/>
      </w:pPr>
      <w:r>
        <w:t xml:space="preserve">if a numeral sign is </w:t>
      </w:r>
      <w:r>
        <w:rPr>
          <w:b/>
          <w:bCs/>
        </w:rPr>
        <w:t>unclear or ambiguous</w:t>
      </w:r>
      <w:r>
        <w:t xml:space="preserve">, the applicable </w:t>
      </w:r>
      <w:r>
        <w:rPr>
          <w:b/>
          <w:bCs/>
        </w:rPr>
        <w:t>tags</w:t>
      </w:r>
      <w:r>
        <w:t xml:space="preserve"> go </w:t>
      </w:r>
      <w:r>
        <w:rPr>
          <w:b/>
          <w:bCs/>
        </w:rPr>
        <w:t>outside</w:t>
      </w:r>
      <w:r>
        <w:t xml:space="preserve"> any </w:t>
      </w:r>
      <w:r>
        <w:rPr>
          <w:rStyle w:val="Code"/>
        </w:rPr>
        <w:t>&lt;g&gt;</w:t>
      </w:r>
      <w:r>
        <w:t xml:space="preserve"> elements applied to numeral characters, but they go </w:t>
      </w:r>
      <w:r>
        <w:rPr>
          <w:b/>
          <w:bCs/>
        </w:rPr>
        <w:t>inside</w:t>
      </w:r>
      <w:r>
        <w:t xml:space="preserve"> the </w:t>
      </w:r>
      <w:r>
        <w:rPr>
          <w:rStyle w:val="Code"/>
        </w:rPr>
        <w:t>&lt;num&gt;</w:t>
      </w:r>
      <w:r>
        <w:t xml:space="preserve"> element that wraps numbers as a whole</w:t>
      </w:r>
    </w:p>
    <w:p>
      <w:pPr>
        <w:pStyle w:val="Lista"/>
      </w:pPr>
      <w:r>
        <w:t xml:space="preserve">numbers whose reading is problematic will usually not have a definite value that you can encode in the </w:t>
      </w:r>
      <w:r>
        <w:rPr>
          <w:rStyle w:val="Code"/>
        </w:rPr>
        <w:t>&lt;num&gt;</w:t>
      </w:r>
      <w:r>
        <w:t xml:space="preserve"> element; to deal with this problem, choose one of the following methods</w:t>
      </w:r>
      <w:r>
        <w:rPr>
          <w:rStyle w:val="Lbjegyzet-hivatkozs"/>
        </w:rPr>
        <w:footnoteReference w:id="42"/>
      </w:r>
    </w:p>
    <w:p>
      <w:pPr>
        <w:pStyle w:val="Lista2"/>
      </w:pPr>
      <w:r>
        <w:rPr>
          <w:b/>
          <w:bCs/>
        </w:rPr>
        <w:t>1</w:t>
      </w:r>
      <w:r>
        <w:t xml:space="preserve">. if you can establish a </w:t>
      </w:r>
      <w:r>
        <w:rPr>
          <w:b/>
          <w:bCs/>
        </w:rPr>
        <w:t xml:space="preserve">range </w:t>
      </w:r>
      <w:r>
        <w:t xml:space="preserve">that covers the </w:t>
      </w:r>
      <w:r>
        <w:rPr>
          <w:b/>
          <w:bCs/>
        </w:rPr>
        <w:t>possible values</w:t>
      </w:r>
      <w:r>
        <w:t xml:space="preserve"> of a problematic numeral:</w:t>
      </w:r>
    </w:p>
    <w:p>
      <w:pPr>
        <w:pStyle w:val="Lista3"/>
      </w:pPr>
      <w:r>
        <w:t xml:space="preserve">instead of the attribute </w:t>
      </w:r>
      <w:r>
        <w:rPr>
          <w:rStyle w:val="Codeattribute"/>
        </w:rPr>
        <w:t>@value</w:t>
      </w:r>
      <w:r>
        <w:t xml:space="preserve">, use </w:t>
      </w:r>
      <w:r>
        <w:rPr>
          <w:rStyle w:val="Codeattribute"/>
        </w:rPr>
        <w:t>@atLeast</w:t>
      </w:r>
      <w:r>
        <w:t xml:space="preserve"> and </w:t>
      </w:r>
      <w:r>
        <w:rPr>
          <w:rStyle w:val="Codeattribute"/>
        </w:rPr>
        <w:t>@atMost</w:t>
      </w:r>
      <w:r>
        <w:t xml:space="preserve"> in the </w:t>
      </w:r>
      <w:r>
        <w:rPr>
          <w:rStyle w:val="Code"/>
        </w:rPr>
        <w:t>&lt;num&gt;</w:t>
      </w:r>
      <w:r>
        <w:t xml:space="preserve"> element to record the lowest and highest possible value of the number as a whole</w:t>
      </w:r>
    </w:p>
    <w:p>
      <w:pPr>
        <w:pStyle w:val="Lista4"/>
      </w:pPr>
      <w:r>
        <w:t xml:space="preserve">e.g. for three digits in place value notation, where the first two digits are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"109"</w:t>
      </w:r>
      <w:r>
        <w:rPr>
          <w:rStyle w:val="Code"/>
        </w:rPr>
        <w:t>&gt;</w:t>
      </w:r>
      <w:r>
        <w:rPr>
          <w:rStyle w:val="Codetext"/>
        </w:rPr>
        <w:t>10</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Lista3"/>
      </w:pPr>
      <w:r>
        <w:t>because of its relative simplicity, this method is also recommended for situations where only some figures in a relatively limited range are possible</w:t>
      </w:r>
    </w:p>
    <w:p>
      <w:pPr>
        <w:pStyle w:val="Lista4"/>
      </w:pPr>
      <w:r>
        <w:t xml:space="preserve">e.g. for an unclear numeral sign that may be 80 or 90 with equal likelihood: </w:t>
      </w:r>
      <w:r>
        <w:rPr>
          <w:rStyle w:val="Code"/>
        </w:rPr>
        <w:t xml:space="preserve">&lt;num </w:t>
      </w:r>
      <w:r>
        <w:rPr>
          <w:rStyle w:val="Codeattribute"/>
        </w:rPr>
        <w:t>atLeast</w:t>
      </w:r>
      <w:r>
        <w:rPr>
          <w:rStyle w:val="Code"/>
        </w:rPr>
        <w:t>=</w:t>
      </w:r>
      <w:r>
        <w:rPr>
          <w:rStyle w:val="Codevalue"/>
        </w:rPr>
        <w:t>"80"</w:t>
      </w:r>
      <w:r>
        <w:rPr>
          <w:rStyle w:val="Code"/>
        </w:rPr>
        <w:t xml:space="preserve"> </w:t>
      </w:r>
      <w:r>
        <w:rPr>
          <w:rStyle w:val="Codeattribute"/>
        </w:rPr>
        <w:t>atMost</w:t>
      </w:r>
      <w:r>
        <w:rPr>
          <w:rStyle w:val="Code"/>
        </w:rPr>
        <w:t>=</w:t>
      </w:r>
      <w:r>
        <w:rPr>
          <w:rStyle w:val="Codevalue"/>
        </w:rPr>
        <w:t>"90"</w:t>
      </w:r>
      <w:r>
        <w:rPr>
          <w:rStyle w:val="Code"/>
        </w:rPr>
        <w:t xml:space="preserve">&gt;&lt;choice&gt;&lt;unclear&gt;&lt;g </w:t>
      </w:r>
      <w:r>
        <w:rPr>
          <w:rStyle w:val="Codeattribute"/>
        </w:rPr>
        <w:t>type</w:t>
      </w:r>
      <w:r>
        <w:rPr>
          <w:rStyle w:val="Code"/>
        </w:rPr>
        <w:t>=</w:t>
      </w:r>
      <w:r>
        <w:rPr>
          <w:rStyle w:val="Codevalue"/>
        </w:rPr>
        <w:t>"numeral"</w:t>
      </w:r>
      <w:r>
        <w:rPr>
          <w:rStyle w:val="Code"/>
        </w:rPr>
        <w:t>&gt;</w:t>
      </w:r>
      <w:r>
        <w:rPr>
          <w:rStyle w:val="Codetext"/>
        </w:rPr>
        <w:t>80</w:t>
      </w:r>
      <w:r>
        <w:rPr>
          <w:rStyle w:val="Code"/>
        </w:rPr>
        <w:t xml:space="preserve">&lt;/g&gt;&lt;/unclear&gt;&lt;unclear&gt;&lt;g </w:t>
      </w:r>
      <w:r>
        <w:rPr>
          <w:rStyle w:val="Codeattribute"/>
        </w:rPr>
        <w:t>type</w:t>
      </w:r>
      <w:r>
        <w:rPr>
          <w:rStyle w:val="Code"/>
        </w:rPr>
        <w:t>=</w:t>
      </w:r>
      <w:r>
        <w:rPr>
          <w:rStyle w:val="Codevalue"/>
        </w:rPr>
        <w:t>"numeral"</w:t>
      </w:r>
      <w:r>
        <w:rPr>
          <w:rStyle w:val="Code"/>
        </w:rPr>
        <w:t>&gt;</w:t>
      </w:r>
      <w:r>
        <w:rPr>
          <w:rStyle w:val="Codetext"/>
        </w:rPr>
        <w:t>90</w:t>
      </w:r>
      <w:r>
        <w:rPr>
          <w:rStyle w:val="Code"/>
        </w:rPr>
        <w:t>&lt;/g&gt;&lt;/unclear&gt;&lt;/choice&gt;&lt;/num&gt;</w:t>
      </w:r>
    </w:p>
    <w:p>
      <w:pPr>
        <w:pStyle w:val="Lista2"/>
      </w:pPr>
      <w:r>
        <w:rPr>
          <w:b/>
          <w:bCs/>
        </w:rPr>
        <w:t>2</w:t>
      </w:r>
      <w:r>
        <w:t xml:space="preserve">. if you can establish a </w:t>
      </w:r>
      <w:r>
        <w:rPr>
          <w:b/>
          <w:bCs/>
        </w:rPr>
        <w:t>single tentative value</w:t>
      </w:r>
      <w:r>
        <w:t xml:space="preserve"> for a problematic numeral:</w:t>
      </w:r>
    </w:p>
    <w:p>
      <w:pPr>
        <w:pStyle w:val="Lista3"/>
      </w:pPr>
      <w:r>
        <w:t xml:space="preserve">encode this in the attribute </w:t>
      </w:r>
      <w:r>
        <w:rPr>
          <w:rStyle w:val="Codeattribute"/>
        </w:rPr>
        <w:t>@value</w:t>
      </w:r>
      <w:r>
        <w:t xml:space="preserve"> and add the attribute </w:t>
      </w:r>
      <w:r>
        <w:rPr>
          <w:rStyle w:val="Codeattribute"/>
        </w:rPr>
        <w:t>@cert</w:t>
      </w:r>
      <w:r>
        <w:t xml:space="preserve"> with the value </w:t>
      </w:r>
      <w:r>
        <w:rPr>
          <w:rStyle w:val="Codevalue"/>
        </w:rPr>
        <w:t>"low"</w:t>
      </w:r>
      <w:r>
        <w:t xml:space="preserve"> to flag the value as tentative</w:t>
      </w:r>
    </w:p>
    <w:p>
      <w:pPr>
        <w:pStyle w:val="Lista3"/>
      </w:pPr>
      <w:r>
        <w:t xml:space="preserve">e.g. for three digits in place value notation, where the first two digits are 2 and 4, and the last digit seems to be 6: </w:t>
      </w:r>
      <w:r>
        <w:rPr>
          <w:rStyle w:val="Code"/>
        </w:rPr>
        <w:t xml:space="preserve">&lt;num </w:t>
      </w:r>
      <w:r>
        <w:rPr>
          <w:rStyle w:val="Codeattribute"/>
        </w:rPr>
        <w:t>value</w:t>
      </w:r>
      <w:r>
        <w:rPr>
          <w:rStyle w:val="Code"/>
        </w:rPr>
        <w:t>=</w:t>
      </w:r>
      <w:r>
        <w:rPr>
          <w:rStyle w:val="Codevalue"/>
        </w:rPr>
        <w:t>"246"</w:t>
      </w:r>
      <w:r>
        <w:rPr>
          <w:rStyle w:val="Code"/>
        </w:rPr>
        <w:t xml:space="preserve"> </w:t>
      </w:r>
      <w:r>
        <w:rPr>
          <w:rStyle w:val="Codeattribute"/>
        </w:rPr>
        <w:t>cert</w:t>
      </w:r>
      <w:r>
        <w:rPr>
          <w:rStyle w:val="Code"/>
        </w:rPr>
        <w:t>=</w:t>
      </w:r>
      <w:r>
        <w:rPr>
          <w:rStyle w:val="Codevalue"/>
        </w:rPr>
        <w:t>"low"</w:t>
      </w:r>
      <w:r>
        <w:rPr>
          <w:rStyle w:val="Code"/>
        </w:rPr>
        <w:t>&gt;</w:t>
      </w:r>
      <w:r>
        <w:rPr>
          <w:rStyle w:val="Codetext"/>
        </w:rPr>
        <w:t>24</w:t>
      </w:r>
      <w:r>
        <w:rPr>
          <w:rStyle w:val="Code"/>
        </w:rPr>
        <w:t>&lt;unclear&gt;</w:t>
      </w:r>
      <w:r>
        <w:rPr>
          <w:rStyle w:val="Codetext"/>
        </w:rPr>
        <w:t>6</w:t>
      </w:r>
      <w:r>
        <w:rPr>
          <w:rStyle w:val="Code"/>
        </w:rPr>
        <w:t>&lt;/unclear&gt;&lt;/num&gt;</w:t>
      </w:r>
    </w:p>
    <w:p>
      <w:pPr>
        <w:pStyle w:val="Lista2"/>
      </w:pPr>
      <w:r>
        <w:rPr>
          <w:b/>
          <w:bCs/>
        </w:rPr>
        <w:t>3</w:t>
      </w:r>
      <w:r>
        <w:t xml:space="preserve">. the above methods may be combined to encode a </w:t>
      </w:r>
      <w:r>
        <w:rPr>
          <w:b/>
          <w:bCs/>
        </w:rPr>
        <w:t>range of tentative values</w:t>
      </w:r>
    </w:p>
    <w:p>
      <w:pPr>
        <w:pStyle w:val="Lista3"/>
      </w:pPr>
      <w:r>
        <w:t xml:space="preserve">e.g. for three digits in place value notation, where the first two digits are probably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 xml:space="preserve">"109" </w:t>
      </w:r>
      <w:r>
        <w:rPr>
          <w:rStyle w:val="Codeattribute"/>
        </w:rPr>
        <w:t>cert</w:t>
      </w:r>
      <w:r>
        <w:rPr>
          <w:rStyle w:val="Code"/>
        </w:rPr>
        <w:t>=</w:t>
      </w:r>
      <w:r>
        <w:rPr>
          <w:rStyle w:val="Codevalue"/>
        </w:rPr>
        <w:t>"low"</w:t>
      </w:r>
      <w:r>
        <w:rPr>
          <w:rStyle w:val="Code"/>
        </w:rPr>
        <w:t>&gt;&lt;unclear&gt;</w:t>
      </w:r>
      <w:r>
        <w:rPr>
          <w:rStyle w:val="Codetext"/>
        </w:rPr>
        <w:t>10</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Lista2"/>
      </w:pPr>
      <w:r>
        <w:rPr>
          <w:b/>
          <w:bCs/>
        </w:rPr>
        <w:t>4</w:t>
      </w:r>
      <w:r>
        <w:t>. if none of the above seems adequate for a partially legible numeral,</w:t>
      </w:r>
      <w:r>
        <w:rPr>
          <w:rStyle w:val="Lbjegyzet-hivatkozs"/>
        </w:rPr>
        <w:footnoteReference w:id="43"/>
      </w:r>
      <w:r>
        <w:t xml:space="preserve"> or if a numeral is </w:t>
      </w:r>
      <w:r>
        <w:rPr>
          <w:b/>
          <w:bCs/>
        </w:rPr>
        <w:t>wholly lost or illegible</w:t>
      </w:r>
      <w:r>
        <w:t xml:space="preserve"> </w:t>
      </w:r>
      <w:r>
        <w:rPr>
          <w:noProof/>
        </w:rPr>
        <w:t>(</w:t>
      </w:r>
      <w:r>
        <w:t>yet you are certain it was a numeral):</w:t>
      </w:r>
    </w:p>
    <w:p>
      <w:pPr>
        <w:pStyle w:val="Lista3"/>
      </w:pPr>
      <w:r>
        <w:t xml:space="preserve">use the </w:t>
      </w:r>
      <w:r>
        <w:rPr>
          <w:rStyle w:val="Code"/>
        </w:rPr>
        <w:t>&lt;num&gt;</w:t>
      </w:r>
      <w:r>
        <w:t xml:space="preserve"> element without </w:t>
      </w:r>
      <w:r>
        <w:rPr>
          <w:rStyle w:val="Codeattribute"/>
        </w:rPr>
        <w:t>@value</w:t>
      </w:r>
      <w:r>
        <w:t xml:space="preserve"> around the partial reading or the lacuna</w:t>
      </w:r>
    </w:p>
    <w:p>
      <w:pPr>
        <w:pStyle w:val="Lista3"/>
      </w:pPr>
      <w:r>
        <w:t xml:space="preserve">e.g. for one lost/illegible numeral character: </w:t>
      </w:r>
      <w:r>
        <w:rPr>
          <w:rStyle w:val="Code"/>
        </w:rPr>
        <w:t xml:space="preserve">&lt;num&gt;&lt;gap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Cmsor3"/>
      </w:pPr>
      <w:bookmarkStart w:id="670" w:name="_h6ric5yl5k83" w:colFirst="0" w:colLast="0"/>
      <w:bookmarkStart w:id="671" w:name="_Toc183083854"/>
      <w:bookmarkEnd w:id="670"/>
      <w:r>
        <w:t>Editorial intervention and numerals</w:t>
      </w:r>
      <w:bookmarkEnd w:id="671"/>
    </w:p>
    <w:p>
      <w:pPr>
        <w:pStyle w:val="Lista"/>
      </w:pPr>
      <w:r>
        <w:t>occasionally, an editor may be able to restore a lost number, or even emend an incorrectly inscribed one, e.g. on the basis of the number being also written out in words</w:t>
      </w:r>
    </w:p>
    <w:p>
      <w:pPr>
        <w:pStyle w:val="Lista"/>
      </w:pPr>
      <w:r>
        <w:t xml:space="preserve">tags for </w:t>
      </w:r>
      <w:r>
        <w:rPr>
          <w:b/>
          <w:bCs/>
        </w:rPr>
        <w:t>editorial restoration</w:t>
      </w:r>
      <w:r>
        <w:t xml:space="preserve"> may be used inside or outside the </w:t>
      </w:r>
      <w:r>
        <w:rPr>
          <w:rStyle w:val="Code"/>
        </w:rPr>
        <w:t>&lt;num&gt;</w:t>
      </w:r>
      <w:r>
        <w:t xml:space="preserve"> element depending on the scope of the restoration, but they must never be inside any </w:t>
      </w:r>
      <w:r>
        <w:rPr>
          <w:rStyle w:val="Code"/>
        </w:rPr>
        <w:t>&lt;g&gt;</w:t>
      </w:r>
      <w:r>
        <w:t xml:space="preserve"> elements applied to numeral signs</w:t>
      </w:r>
    </w:p>
    <w:p>
      <w:pPr>
        <w:pStyle w:val="Lista2"/>
      </w:pPr>
      <w:r>
        <w:t>a longer stretch of restored text may freely include both text and a numeral</w:t>
      </w:r>
    </w:p>
    <w:p>
      <w:pPr>
        <w:pStyle w:val="Lista2"/>
      </w:pPr>
      <w:r>
        <w:t xml:space="preserve">the </w:t>
      </w:r>
      <w:r>
        <w:rPr>
          <w:rStyle w:val="Codeattribute"/>
        </w:rPr>
        <w:t>@value</w:t>
      </w:r>
      <w:r>
        <w:t xml:space="preserve"> attribute of the </w:t>
      </w:r>
      <w:r>
        <w:rPr>
          <w:rStyle w:val="Code"/>
        </w:rPr>
        <w:t>&lt;num&gt;</w:t>
      </w:r>
      <w:r>
        <w:t xml:space="preserve"> element should reflect only the restored value</w:t>
      </w:r>
    </w:p>
    <w:p>
      <w:pPr>
        <w:pStyle w:val="Lista"/>
      </w:pPr>
      <w:r>
        <w:t xml:space="preserve">tags for editorial </w:t>
      </w:r>
      <w:r>
        <w:rPr>
          <w:b/>
          <w:bCs/>
        </w:rPr>
        <w:t>correction</w:t>
      </w:r>
      <w:r>
        <w:t xml:space="preserve"> must be </w:t>
      </w:r>
      <w:r>
        <w:rPr>
          <w:b/>
          <w:bCs/>
        </w:rPr>
        <w:t>outside</w:t>
      </w:r>
      <w:r>
        <w:t xml:space="preserve"> the </w:t>
      </w:r>
      <w:r>
        <w:rPr>
          <w:rStyle w:val="Code"/>
        </w:rPr>
        <w:t>&lt;num&gt;</w:t>
      </w:r>
      <w:r>
        <w:t xml:space="preserve"> elements, which must separately encode both the pre- and post-correction number</w:t>
      </w:r>
    </w:p>
    <w:p>
      <w:pPr>
        <w:pStyle w:val="Lista2"/>
        <w:rPr>
          <w:rStyle w:val="Code"/>
          <w:rFonts w:ascii="Gentium Plus" w:hAnsi="Gentium Plus" w:cs="Arial Unicode MS"/>
          <w:noProof w:val="0"/>
          <w:color w:val="auto"/>
          <w:shd w:val="clear" w:color="auto" w:fill="auto"/>
        </w:rPr>
      </w:pPr>
      <w:r>
        <w:t xml:space="preserve">e.g. </w:t>
      </w:r>
      <w:r>
        <w:rPr>
          <w:rStyle w:val="Code"/>
        </w:rPr>
        <w:t xml:space="preserve">&lt;choice&gt;&lt;sic&gt;&lt;num </w:t>
      </w:r>
      <w:r>
        <w:rPr>
          <w:rStyle w:val="Codeattribute"/>
        </w:rPr>
        <w:t>value</w:t>
      </w:r>
      <w:r>
        <w:rPr>
          <w:rStyle w:val="Code"/>
        </w:rPr>
        <w:t>=</w:t>
      </w:r>
      <w:r>
        <w:rPr>
          <w:rStyle w:val="Codevalue"/>
        </w:rPr>
        <w:t>"6"</w:t>
      </w:r>
      <w:r>
        <w:rPr>
          <w:rStyle w:val="Code"/>
        </w:rPr>
        <w:t>&gt;</w:t>
      </w:r>
      <w:r>
        <w:rPr>
          <w:rStyle w:val="Codetext"/>
        </w:rPr>
        <w:t>6</w:t>
      </w:r>
      <w:r>
        <w:rPr>
          <w:rStyle w:val="Code"/>
        </w:rPr>
        <w:t xml:space="preserve">&lt;/num&gt;&lt;/sic&gt;&lt;corr&gt;&lt;num </w:t>
      </w:r>
      <w:r>
        <w:rPr>
          <w:rStyle w:val="Codeattribute"/>
        </w:rPr>
        <w:t>value</w:t>
      </w:r>
      <w:r>
        <w:rPr>
          <w:rStyle w:val="Code"/>
        </w:rPr>
        <w:t>=</w:t>
      </w:r>
      <w:r>
        <w:rPr>
          <w:rStyle w:val="Codevalue"/>
        </w:rPr>
        <w:t>"7"</w:t>
      </w:r>
      <w:r>
        <w:rPr>
          <w:rStyle w:val="Code"/>
        </w:rPr>
        <w:t>&gt;</w:t>
      </w:r>
      <w:r>
        <w:rPr>
          <w:rStyle w:val="Codetext"/>
        </w:rPr>
        <w:t>7</w:t>
      </w:r>
      <w:r>
        <w:rPr>
          <w:rStyle w:val="Code"/>
        </w:rPr>
        <w:t>&lt;/num&gt;&lt;/corr&gt;&lt;/choice&gt;</w:t>
      </w:r>
    </w:p>
    <w:p>
      <w:pPr>
        <w:pStyle w:val="Lista2"/>
      </w:pPr>
      <w:r>
        <w:lastRenderedPageBreak/>
        <w:t>as a corollary of this, the entire number must be included in the correction markup even when editorial correction affects only one digit of a multi-digit numeral (regardless of whether the digits are in place value notation or not)</w:t>
      </w:r>
    </w:p>
    <w:p>
      <w:pPr>
        <w:pStyle w:val="Lista3"/>
      </w:pPr>
      <w:r>
        <w:t xml:space="preserve">e.g. </w:t>
      </w:r>
      <w:r>
        <w:rPr>
          <w:rStyle w:val="Code"/>
        </w:rPr>
        <w:t xml:space="preserve">&lt;choice&gt;&lt;sic&gt;&lt;num </w:t>
      </w:r>
      <w:r>
        <w:rPr>
          <w:rStyle w:val="Codeattribute"/>
        </w:rPr>
        <w:t>value</w:t>
      </w:r>
      <w:r>
        <w:rPr>
          <w:rStyle w:val="Code"/>
        </w:rPr>
        <w:t>=</w:t>
      </w:r>
      <w:r>
        <w:rPr>
          <w:rStyle w:val="Codevalue"/>
        </w:rPr>
        <w:t>"18"</w:t>
      </w:r>
      <w:r>
        <w:rPr>
          <w:rStyle w:val="Code"/>
        </w:rPr>
        <w:t>&gt;</w:t>
      </w:r>
      <w:r>
        <w:rPr>
          <w:rStyle w:val="Codetext"/>
        </w:rPr>
        <w:t>18</w:t>
      </w:r>
      <w:r>
        <w:rPr>
          <w:rStyle w:val="Code"/>
        </w:rPr>
        <w:t xml:space="preserve">&lt;/num&gt;&lt;/sic&gt;&lt;corr&gt;&lt;num </w:t>
      </w:r>
      <w:r>
        <w:rPr>
          <w:rStyle w:val="Codeattribute"/>
        </w:rPr>
        <w:t>value</w:t>
      </w:r>
      <w:r>
        <w:rPr>
          <w:rStyle w:val="Code"/>
        </w:rPr>
        <w:t>=</w:t>
      </w:r>
      <w:r>
        <w:rPr>
          <w:rStyle w:val="Codevalue"/>
        </w:rPr>
        <w:t>"28"</w:t>
      </w:r>
      <w:r>
        <w:rPr>
          <w:rStyle w:val="Code"/>
        </w:rPr>
        <w:t>&gt;</w:t>
      </w:r>
      <w:r>
        <w:rPr>
          <w:rStyle w:val="Codetext"/>
        </w:rPr>
        <w:t>28</w:t>
      </w:r>
      <w:r>
        <w:rPr>
          <w:rStyle w:val="Code"/>
        </w:rPr>
        <w:t>&lt;/num&gt;&lt;/corr&gt;&lt;/choice&gt;</w:t>
      </w:r>
    </w:p>
    <w:p>
      <w:pPr>
        <w:pStyle w:val="Cmsor3"/>
      </w:pPr>
      <w:bookmarkStart w:id="672" w:name="_givjq86nqgzx" w:colFirst="0" w:colLast="0"/>
      <w:bookmarkStart w:id="673" w:name="_Ref72139759"/>
      <w:bookmarkStart w:id="674" w:name="_Toc183083855"/>
      <w:bookmarkEnd w:id="672"/>
      <w:r>
        <w:t>Numbers expressed in words</w:t>
      </w:r>
      <w:bookmarkEnd w:id="673"/>
      <w:bookmarkEnd w:id="674"/>
    </w:p>
    <w:p>
      <w:pPr>
        <w:pStyle w:val="Lista"/>
      </w:pPr>
      <w:r>
        <w:t xml:space="preserve">the TEI element </w:t>
      </w:r>
      <w:r>
        <w:rPr>
          <w:rStyle w:val="Code"/>
        </w:rPr>
        <w:t>&lt;num&gt;</w:t>
      </w:r>
      <w:r>
        <w:t xml:space="preserve"> may be used to tag anything that has a numerical meaning, and in our practice this element may be optionally used to wrap words expressing numbers, including both numbers spelled out in words (such as </w:t>
      </w:r>
      <w:r>
        <w:rPr>
          <w:rStyle w:val="Foreign"/>
        </w:rPr>
        <w:t>ekaḥ</w:t>
      </w:r>
      <w:r>
        <w:t xml:space="preserve"> and </w:t>
      </w:r>
      <w:r>
        <w:rPr>
          <w:rStyle w:val="Foreign"/>
        </w:rPr>
        <w:t>aṣṭottaraśataṁ</w:t>
      </w:r>
      <w:r>
        <w:t>), and “coded” numbers (</w:t>
      </w:r>
      <w:proofErr w:type="spellStart"/>
      <w:r>
        <w:rPr>
          <w:rStyle w:val="Foreign"/>
        </w:rPr>
        <w:t>bhūtasaṁkhyā</w:t>
      </w:r>
      <w:proofErr w:type="spellEnd"/>
      <w:r>
        <w:t xml:space="preserve">, </w:t>
      </w:r>
      <w:r>
        <w:rPr>
          <w:rStyle w:val="Foreign"/>
        </w:rPr>
        <w:t>candrasengkala</w:t>
      </w:r>
      <w:r>
        <w:t>/</w:t>
      </w:r>
      <w:proofErr w:type="spellStart"/>
      <w:r>
        <w:rPr>
          <w:rStyle w:val="Foreign"/>
        </w:rPr>
        <w:t>sengkalan</w:t>
      </w:r>
      <w:proofErr w:type="spellEnd"/>
      <w:r>
        <w:t>) as used for example in chronograms</w:t>
      </w:r>
    </w:p>
    <w:p>
      <w:pPr>
        <w:pStyle w:val="Lista2"/>
      </w:pPr>
      <w:r>
        <w:t xml:space="preserve">when a number is expressed in multiple words, preferably tag the entire phrase with </w:t>
      </w:r>
      <w:r>
        <w:rPr>
          <w:rStyle w:val="Code"/>
        </w:rPr>
        <w:t>&lt;num&gt;</w:t>
      </w:r>
      <w:r>
        <w:t xml:space="preserve"> and encode the total value as its </w:t>
      </w:r>
      <w:r>
        <w:rPr>
          <w:rStyle w:val="Codeattribute"/>
        </w:rPr>
        <w:t>@value</w:t>
      </w:r>
    </w:p>
    <w:p>
      <w:pPr>
        <w:pStyle w:val="Lista3"/>
      </w:pPr>
      <w:r>
        <w:t xml:space="preserve">in such cases, words not in themselves expressing a number may be included within the scope of </w:t>
      </w:r>
      <w:r>
        <w:rPr>
          <w:rStyle w:val="Code"/>
        </w:rPr>
        <w:t>&lt;num&gt;</w:t>
      </w:r>
      <w:r>
        <w:t xml:space="preserve"> if they are intermingled with numeral words</w:t>
      </w:r>
    </w:p>
    <w:p>
      <w:pPr>
        <w:pStyle w:val="Lista3"/>
      </w:pPr>
      <w:r>
        <w:t>note that numeral expressions extending across block-level elements (such as verse lines) cannot be tagged in this way without complicated encoding that we prefer to avoid</w:t>
      </w:r>
    </w:p>
    <w:p>
      <w:pPr>
        <w:pStyle w:val="Lista"/>
      </w:pPr>
      <w:r>
        <w:t xml:space="preserve">adding </w:t>
      </w:r>
      <w:r>
        <w:rPr>
          <w:rStyle w:val="Code"/>
        </w:rPr>
        <w:t>&lt;num&gt;</w:t>
      </w:r>
      <w:r>
        <w:t xml:space="preserve"> is recommended for numbers expressed with a combination of words and numeral signs, e.g.</w:t>
      </w:r>
    </w:p>
    <w:p>
      <w:pPr>
        <w:pStyle w:val="Lista2"/>
      </w:pPr>
      <w:r>
        <w:rPr>
          <w:rStyle w:val="Code"/>
        </w:rPr>
        <w:t xml:space="preserve">&lt;num </w:t>
      </w:r>
      <w:r>
        <w:rPr>
          <w:rStyle w:val="Codeattribute"/>
        </w:rPr>
        <w:t>value</w:t>
      </w:r>
      <w:r>
        <w:rPr>
          <w:rStyle w:val="Code"/>
        </w:rPr>
        <w:t>="</w:t>
      </w:r>
      <w:r>
        <w:rPr>
          <w:rStyle w:val="Codevalue"/>
        </w:rPr>
        <w:t>557</w:t>
      </w:r>
      <w:r>
        <w:rPr>
          <w:rStyle w:val="Code"/>
        </w:rPr>
        <w:t>"&gt;</w:t>
      </w:r>
      <w:r>
        <w:rPr>
          <w:rStyle w:val="Codetext"/>
        </w:rPr>
        <w:t xml:space="preserve">slik·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40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7</w:t>
      </w:r>
      <w:r>
        <w:rPr>
          <w:rStyle w:val="Code"/>
        </w:rPr>
        <w:t>&lt;g&gt;&lt;/num&gt;</w:t>
      </w:r>
    </w:p>
    <w:p>
      <w:pPr>
        <w:pStyle w:val="Lista2"/>
      </w:pPr>
      <w:bookmarkStart w:id="675" w:name="_Ref43989080"/>
      <w:r>
        <w:rPr>
          <w:rStyle w:val="Code"/>
        </w:rPr>
        <w:t xml:space="preserve">&lt;num </w:t>
      </w:r>
      <w:r>
        <w:rPr>
          <w:rStyle w:val="Codeattribute"/>
        </w:rPr>
        <w:t>value</w:t>
      </w:r>
      <w:r>
        <w:rPr>
          <w:rStyle w:val="Code"/>
        </w:rPr>
        <w:t>="</w:t>
      </w:r>
      <w:r>
        <w:rPr>
          <w:rStyle w:val="Codevalue"/>
        </w:rPr>
        <w:t>186</w:t>
      </w:r>
      <w:r>
        <w:rPr>
          <w:rStyle w:val="Code"/>
        </w:rPr>
        <w:t>"&gt;</w:t>
      </w:r>
      <w:r>
        <w:rPr>
          <w:rStyle w:val="Codetext"/>
        </w:rPr>
        <w:t>sā rutuḥ 86</w:t>
      </w:r>
      <w:r>
        <w:rPr>
          <w:rStyle w:val="Code"/>
        </w:rPr>
        <w:t>&lt;/num&gt;</w:t>
      </w:r>
    </w:p>
    <w:p>
      <w:pPr>
        <w:pStyle w:val="Cmsor2"/>
      </w:pPr>
      <w:bookmarkStart w:id="676" w:name="_Ref148532549"/>
      <w:bookmarkStart w:id="677" w:name="_Toc183083856"/>
      <w:r>
        <w:t>Tagging language in the edition</w:t>
      </w:r>
      <w:bookmarkEnd w:id="675"/>
      <w:bookmarkEnd w:id="676"/>
      <w:bookmarkEnd w:id="677"/>
    </w:p>
    <w:p>
      <w:pPr>
        <w:pStyle w:val="Lista"/>
      </w:pPr>
      <w:r>
        <w:t>this section concerns encoding language within the edition</w:t>
      </w:r>
    </w:p>
    <w:p>
      <w:pPr>
        <w:pStyle w:val="Lista2"/>
      </w:pPr>
      <w:r>
        <w:t>see §</w:t>
      </w:r>
      <w:r>
        <w:fldChar w:fldCharType="begin"/>
      </w:r>
      <w:r>
        <w:instrText xml:space="preserve"> REF _Ref43988770 \w \h  \* MERGEFORMAT </w:instrText>
      </w:r>
      <w:r>
        <w:fldChar w:fldCharType="separate"/>
      </w:r>
      <w:r>
        <w:t>10.3</w:t>
      </w:r>
      <w:r>
        <w:fldChar w:fldCharType="end"/>
      </w:r>
      <w:r>
        <w:t xml:space="preserve"> for wider applications of language encoding</w:t>
      </w:r>
    </w:p>
    <w:p>
      <w:pPr>
        <w:pStyle w:val="Lista2"/>
      </w:pPr>
      <w:r>
        <w:t>see §</w:t>
      </w:r>
      <w:r>
        <w:fldChar w:fldCharType="begin"/>
      </w:r>
      <w:r>
        <w:instrText xml:space="preserve"> REF _Ref43986658 \w \h  \* MERGEFORMAT </w:instrText>
      </w:r>
      <w:r>
        <w:fldChar w:fldCharType="separate"/>
      </w:r>
      <w:r>
        <w:t>10.3.3</w:t>
      </w:r>
      <w:r>
        <w:fldChar w:fldCharType="end"/>
      </w:r>
      <w:r>
        <w:t xml:space="preserve"> for specific instructions applicable in other parts of your XML file</w:t>
      </w:r>
    </w:p>
    <w:p>
      <w:pPr>
        <w:pStyle w:val="Lista"/>
      </w:pPr>
      <w:r>
        <w:t>the language</w:t>
      </w:r>
      <w:r>
        <w:rPr>
          <w:noProof/>
        </w:rPr>
        <w:t>(</w:t>
      </w:r>
      <w:r>
        <w:t>s) used in an inscription must also be specified in your metadata</w:t>
      </w:r>
    </w:p>
    <w:p>
      <w:pPr>
        <w:pStyle w:val="Lista"/>
      </w:pPr>
      <w:r>
        <w:t xml:space="preserve">in addition, language must be explicitly encoded in the edition using the attribute </w:t>
      </w:r>
      <w:r>
        <w:rPr>
          <w:rStyle w:val="Codeattribute"/>
        </w:rPr>
        <w:t>@xml:lang</w:t>
      </w:r>
    </w:p>
    <w:p>
      <w:pPr>
        <w:pStyle w:val="Lista2"/>
      </w:pPr>
      <w:r>
        <w:t>see §</w:t>
      </w:r>
      <w:r>
        <w:fldChar w:fldCharType="begin"/>
      </w:r>
      <w:r>
        <w:instrText xml:space="preserve"> REF _Ref43988969 \w \h  \* MERGEFORMAT </w:instrText>
      </w:r>
      <w:r>
        <w:fldChar w:fldCharType="separate"/>
      </w:r>
      <w:r>
        <w:t>10.3.1</w:t>
      </w:r>
      <w:r>
        <w:fldChar w:fldCharType="end"/>
      </w:r>
      <w:r>
        <w:t xml:space="preserve"> about this attribute and its possible values</w:t>
      </w:r>
    </w:p>
    <w:p>
      <w:pPr>
        <w:pStyle w:val="Lista"/>
      </w:pPr>
      <w:r>
        <w:t>the encoding of language is normally mandatory for the edition division as a whole and, for inscriptions written in a single language, not necessary anywhere else.</w:t>
      </w:r>
    </w:p>
    <w:p>
      <w:pPr>
        <w:pStyle w:val="Lista2"/>
      </w:pPr>
      <w:r>
        <w:t xml:space="preserve">e.g. </w:t>
      </w: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t xml:space="preserve">  for an inscription in Sanskrit (edited in transliteration)</w:t>
      </w:r>
    </w:p>
    <w:p>
      <w:pPr>
        <w:pStyle w:val="Lista"/>
      </w:pPr>
      <w:r>
        <w:t>the following subsections contain instructions for encoding multilingual inscriptions</w:t>
      </w:r>
    </w:p>
    <w:p>
      <w:pPr>
        <w:pStyle w:val="Cmsor3"/>
      </w:pPr>
      <w:bookmarkStart w:id="678" w:name="_klgqi6fi4k5w" w:colFirst="0" w:colLast="0"/>
      <w:bookmarkStart w:id="679" w:name="_Ref43986547"/>
      <w:bookmarkStart w:id="680" w:name="_Toc183083857"/>
      <w:bookmarkEnd w:id="678"/>
      <w:r>
        <w:t>Inscriptions consisting of sections in different languages</w:t>
      </w:r>
      <w:bookmarkEnd w:id="679"/>
      <w:bookmarkEnd w:id="680"/>
    </w:p>
    <w:p>
      <w:pPr>
        <w:pStyle w:val="Lista"/>
      </w:pPr>
      <w:r>
        <w:t xml:space="preserve">when two </w:t>
      </w:r>
      <w:r>
        <w:rPr>
          <w:noProof/>
        </w:rPr>
        <w:t>(</w:t>
      </w:r>
      <w:r>
        <w:t xml:space="preserve">or more) </w:t>
      </w:r>
      <w:r>
        <w:rPr>
          <w:b/>
          <w:bCs/>
        </w:rPr>
        <w:t>major sections</w:t>
      </w:r>
      <w:r>
        <w:t xml:space="preserve"> of an inscription are in two </w:t>
      </w:r>
      <w:r>
        <w:rPr>
          <w:noProof/>
        </w:rPr>
        <w:t>(</w:t>
      </w:r>
      <w:r>
        <w:t>or more) different languages, consider the degree to which these sections are independent of each other</w:t>
      </w:r>
    </w:p>
    <w:p>
      <w:pPr>
        <w:pStyle w:val="Lista"/>
      </w:pPr>
      <w:r>
        <w:t xml:space="preserve">if the inscription may be perceived as </w:t>
      </w:r>
      <w:r>
        <w:rPr>
          <w:b/>
          <w:bCs/>
        </w:rPr>
        <w:t>a single, coherent text</w:t>
      </w:r>
      <w:r>
        <w:t xml:space="preserve"> with one or more language shifts,</w:t>
      </w:r>
    </w:p>
    <w:p>
      <w:pPr>
        <w:pStyle w:val="Lista2"/>
      </w:pPr>
      <w:r>
        <w:t xml:space="preserve">select a primary language to encode as the </w:t>
      </w:r>
      <w:r>
        <w:rPr>
          <w:rStyle w:val="Codeattribute"/>
        </w:rPr>
        <w:t>@xml:lang</w:t>
      </w:r>
      <w:r>
        <w:t xml:space="preserve"> of the edition division</w:t>
      </w:r>
    </w:p>
    <w:p>
      <w:pPr>
        <w:pStyle w:val="Lista2"/>
      </w:pPr>
      <w:r>
        <w:t xml:space="preserve">apply </w:t>
      </w:r>
      <w:r>
        <w:rPr>
          <w:rStyle w:val="Codeattribute"/>
        </w:rPr>
        <w:t>@xml:lang</w:t>
      </w:r>
      <w:r>
        <w:t xml:space="preserve"> to each of the block-level elements </w:t>
      </w:r>
      <w:r>
        <w:rPr>
          <w:noProof/>
        </w:rPr>
        <w:t>(</w:t>
      </w:r>
      <w:r>
        <w:t xml:space="preserve">viz. </w:t>
      </w:r>
      <w:r>
        <w:rPr>
          <w:rStyle w:val="Code"/>
        </w:rPr>
        <w:t>&lt;p&gt;</w:t>
      </w:r>
      <w:r>
        <w:t xml:space="preserve">, </w:t>
      </w:r>
      <w:r>
        <w:rPr>
          <w:rStyle w:val="Code"/>
        </w:rPr>
        <w:t>&lt;lg&gt;</w:t>
      </w:r>
      <w:r>
        <w:t xml:space="preserve"> or </w:t>
      </w:r>
      <w:r>
        <w:rPr>
          <w:rStyle w:val="Code"/>
        </w:rPr>
        <w:t>&lt;ab&gt;</w:t>
      </w:r>
      <w:r>
        <w:t>) containing text in a language other than the primary one</w:t>
      </w:r>
    </w:p>
    <w:p>
      <w:pPr>
        <w:pStyle w:val="Lista"/>
      </w:pPr>
      <w:r>
        <w:t xml:space="preserve">if one section </w:t>
      </w:r>
      <w:r>
        <w:rPr>
          <w:b/>
          <w:bCs/>
        </w:rPr>
        <w:t>cannot be perceived as an integral continuation</w:t>
      </w:r>
      <w:r>
        <w:t xml:space="preserve"> of the other,</w:t>
      </w:r>
      <w:r>
        <w:rPr>
          <w:b/>
          <w:bCs/>
        </w:rPr>
        <w:t xml:space="preserve"> </w:t>
      </w:r>
      <w:r>
        <w:t xml:space="preserve">because they are visually clearly distinct </w:t>
      </w:r>
      <w:r>
        <w:rPr>
          <w:i/>
          <w:iCs/>
        </w:rPr>
        <w:t>and</w:t>
      </w:r>
      <w:r>
        <w:t xml:space="preserve"> semantically unconnected with no straightforward order in which they should be read </w:t>
      </w:r>
      <w:r>
        <w:rPr>
          <w:noProof/>
        </w:rPr>
        <w:t>(</w:t>
      </w:r>
      <w:r>
        <w:t>e.g. they convey the same message in two languages, or cover unrelated topics)</w:t>
      </w:r>
    </w:p>
    <w:p>
      <w:pPr>
        <w:pStyle w:val="Lista2"/>
      </w:pPr>
      <w:r>
        <w:t>first, consider if it would be better to edit the inscription as two separate texts</w:t>
      </w:r>
    </w:p>
    <w:p>
      <w:pPr>
        <w:pStyle w:val="Lista2"/>
      </w:pPr>
      <w:r>
        <w:t>if that is not feasible, then</w:t>
      </w:r>
    </w:p>
    <w:p>
      <w:pPr>
        <w:pStyle w:val="Lista3"/>
      </w:pPr>
      <w:r>
        <w:t xml:space="preserve">encode the language-based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p>
    <w:p>
      <w:pPr>
        <w:pStyle w:val="Lista3"/>
      </w:pPr>
      <w:r>
        <w:t xml:space="preserve">add </w:t>
      </w:r>
      <w:r>
        <w:rPr>
          <w:rStyle w:val="Codeattribute"/>
        </w:rPr>
        <w:t>@xml:lang</w:t>
      </w:r>
      <w:r>
        <w:t xml:space="preserve"> to each corresponding </w:t>
      </w:r>
      <w:r>
        <w:rPr>
          <w:rStyle w:val="Code"/>
        </w:rPr>
        <w:t xml:space="preserve">&lt;div </w:t>
      </w:r>
      <w:r>
        <w:rPr>
          <w:rStyle w:val="Codeattribute"/>
        </w:rPr>
        <w:t>type</w:t>
      </w:r>
      <w:r>
        <w:rPr>
          <w:rStyle w:val="Code"/>
        </w:rPr>
        <w:t>=</w:t>
      </w:r>
      <w:r>
        <w:rPr>
          <w:rStyle w:val="Codevalue"/>
        </w:rPr>
        <w:t>"textpart"</w:t>
      </w:r>
      <w:r>
        <w:rPr>
          <w:rStyle w:val="Code"/>
        </w:rPr>
        <w:t>&gt;</w:t>
      </w:r>
      <w:r>
        <w:t xml:space="preserve"> element</w:t>
      </w:r>
    </w:p>
    <w:p>
      <w:pPr>
        <w:pStyle w:val="Lista3"/>
      </w:pPr>
      <w:r>
        <w:lastRenderedPageBreak/>
        <w:t xml:space="preserve">in this case only, the edition division should not carry the attribute </w:t>
      </w:r>
      <w:r>
        <w:rPr>
          <w:rStyle w:val="Codeattribute"/>
        </w:rPr>
        <w:t>@xml:lang</w:t>
      </w:r>
    </w:p>
    <w:p>
      <w:pPr>
        <w:pStyle w:val="Lista4"/>
      </w:pPr>
      <w:r>
        <w:t>while in an inscription consisting of textparts in the same language, the language must still be encoded for the edition division, not separately for the textparts</w:t>
      </w:r>
    </w:p>
    <w:p>
      <w:pPr>
        <w:pStyle w:val="Cmsor3"/>
      </w:pPr>
      <w:bookmarkStart w:id="681" w:name="_oeygdv1jszl8" w:colFirst="0" w:colLast="0"/>
      <w:bookmarkStart w:id="682" w:name="_Toc183083858"/>
      <w:bookmarkEnd w:id="681"/>
      <w:r>
        <w:t>Inscriptions containing foreign words or phrases</w:t>
      </w:r>
      <w:bookmarkEnd w:id="682"/>
    </w:p>
    <w:p>
      <w:pPr>
        <w:pStyle w:val="Lista"/>
      </w:pPr>
      <w:r>
        <w:t xml:space="preserve">if an inscription includes </w:t>
      </w:r>
      <w:r>
        <w:rPr>
          <w:b/>
          <w:bCs/>
        </w:rPr>
        <w:t>foreign words</w:t>
      </w:r>
      <w:r>
        <w:t xml:space="preserve"> which are </w:t>
      </w:r>
      <w:r>
        <w:rPr>
          <w:b/>
          <w:bCs/>
        </w:rPr>
        <w:t>followed by translations</w:t>
      </w:r>
      <w:r>
        <w:t xml:space="preserve"> into a local language </w:t>
      </w:r>
      <w:r>
        <w:rPr>
          <w:noProof/>
        </w:rPr>
        <w:t>(</w:t>
      </w:r>
      <w:r>
        <w:t>glosses),</w:t>
      </w:r>
    </w:p>
    <w:p>
      <w:pPr>
        <w:pStyle w:val="Lista2"/>
      </w:pPr>
      <w:r>
        <w:t xml:space="preserve">use the element </w:t>
      </w:r>
      <w:r>
        <w:rPr>
          <w:rStyle w:val="Code"/>
        </w:rPr>
        <w:t>&lt;term&gt;</w:t>
      </w:r>
      <w:r>
        <w:t xml:space="preserve"> to wrap each foreign word, and</w:t>
      </w:r>
    </w:p>
    <w:p>
      <w:pPr>
        <w:pStyle w:val="Lista2"/>
      </w:pPr>
      <w:r>
        <w:t xml:space="preserve">use </w:t>
      </w:r>
      <w:r>
        <w:rPr>
          <w:rStyle w:val="Code"/>
        </w:rPr>
        <w:t>&lt;gloss&gt;</w:t>
      </w:r>
      <w:r>
        <w:t xml:space="preserve"> to wrap each translation into the default language of the inscription</w:t>
      </w:r>
    </w:p>
    <w:p>
      <w:pPr>
        <w:pStyle w:val="Lista2"/>
      </w:pPr>
      <w:r>
        <w:t xml:space="preserve">the attribute </w:t>
      </w:r>
      <w:r>
        <w:rPr>
          <w:rStyle w:val="Codeattribute"/>
        </w:rPr>
        <w:t>@xml:lang</w:t>
      </w:r>
      <w:r>
        <w:t xml:space="preserve"> is not required in this scenario</w:t>
      </w:r>
    </w:p>
    <w:p>
      <w:pPr>
        <w:pStyle w:val="Lista"/>
      </w:pPr>
      <w:r>
        <w:t xml:space="preserve">if a different language applies to </w:t>
      </w:r>
      <w:r>
        <w:rPr>
          <w:b/>
          <w:bCs/>
        </w:rPr>
        <w:t>isolated words or phrases</w:t>
      </w:r>
      <w:r>
        <w:t xml:space="preserve"> of an inscription,</w:t>
      </w:r>
    </w:p>
    <w:p>
      <w:pPr>
        <w:pStyle w:val="Lista2"/>
      </w:pPr>
      <w:r>
        <w:t xml:space="preserve">use </w:t>
      </w:r>
      <w:r>
        <w:rPr>
          <w:rStyle w:val="Code"/>
        </w:rPr>
        <w:t>&lt;foreign&gt;</w:t>
      </w:r>
      <w:r>
        <w:t xml:space="preserve"> to wrap it and apply </w:t>
      </w:r>
      <w:r>
        <w:rPr>
          <w:rStyle w:val="Codeattribute"/>
        </w:rPr>
        <w:t>@xml:lang</w:t>
      </w:r>
      <w:r>
        <w:t xml:space="preserve"> to that element</w:t>
      </w:r>
    </w:p>
    <w:p>
      <w:pPr>
        <w:pStyle w:val="Lista2"/>
      </w:pPr>
      <w:r>
        <w:t>loanwords and foreign names should not, as a rule, be marked up as being in a different language, but do tag</w:t>
      </w:r>
    </w:p>
    <w:p>
      <w:pPr>
        <w:pStyle w:val="Lista3"/>
      </w:pPr>
      <w:r>
        <w:t xml:space="preserve">complete phrases or sentences using vocabulary </w:t>
      </w:r>
      <w:r>
        <w:rPr>
          <w:rStyle w:val="Foreign"/>
        </w:rPr>
        <w:t>and</w:t>
      </w:r>
      <w:r>
        <w:t xml:space="preserve"> morphology/syntax foreign to the default language</w:t>
      </w:r>
    </w:p>
    <w:p>
      <w:pPr>
        <w:pStyle w:val="Lista3"/>
      </w:pPr>
      <w:r>
        <w:t xml:space="preserve">Sanskrit compounds which are not established as loanwords </w:t>
      </w:r>
      <w:r>
        <w:rPr>
          <w:noProof/>
        </w:rPr>
        <w:t>(</w:t>
      </w:r>
      <w:r>
        <w:t xml:space="preserve">i.e. do not appear in a standard dictionary of the local language such as the </w:t>
      </w:r>
      <w:r>
        <w:rPr>
          <w:rStyle w:val="Foreign"/>
        </w:rPr>
        <w:t>Old Javanese–English Dictionary</w:t>
      </w:r>
      <w:r>
        <w:t xml:space="preserve"> or the </w:t>
      </w:r>
      <w:r>
        <w:rPr>
          <w:rStyle w:val="Foreign"/>
        </w:rPr>
        <w:t>Madras Tamil Lexicon</w:t>
      </w:r>
      <w:r>
        <w:t>)</w:t>
      </w:r>
    </w:p>
    <w:p>
      <w:pPr>
        <w:pStyle w:val="Lista3"/>
      </w:pPr>
      <w:r>
        <w:t>in less clear-cut cases, use your own discretion to decide whether or not to tag a segment as foreign</w:t>
      </w:r>
    </w:p>
    <w:p>
      <w:pPr>
        <w:pStyle w:val="Cmsor2"/>
      </w:pPr>
      <w:bookmarkStart w:id="683" w:name="_jbf4mvmrfbn2" w:colFirst="0" w:colLast="0"/>
      <w:bookmarkStart w:id="684" w:name="_Ref43989327"/>
      <w:bookmarkStart w:id="685" w:name="_Toc183083859"/>
      <w:bookmarkEnd w:id="683"/>
      <w:r>
        <w:t>Abbreviations</w:t>
      </w:r>
      <w:bookmarkEnd w:id="684"/>
      <w:bookmarkEnd w:id="685"/>
    </w:p>
    <w:p>
      <w:pPr>
        <w:pStyle w:val="Lista"/>
      </w:pPr>
      <w:r>
        <w:t xml:space="preserve">if your text includes abbreviations, it is recommended that you wrap these in the element </w:t>
      </w:r>
      <w:r>
        <w:rPr>
          <w:rStyle w:val="Code"/>
        </w:rPr>
        <w:t>&lt;abbr&gt;</w:t>
      </w:r>
      <w:r>
        <w:t xml:space="preserve"> to flag them for computer processing</w:t>
      </w:r>
    </w:p>
    <w:p>
      <w:pPr>
        <w:pStyle w:val="Lista2"/>
      </w:pPr>
      <w:r>
        <w:t xml:space="preserve">abbreviated forms of </w:t>
      </w:r>
      <w:commentRangeStart w:id="686"/>
      <w:r>
        <w:t xml:space="preserve">more than one word </w:t>
      </w:r>
      <w:commentRangeEnd w:id="686"/>
      <w:r>
        <w:rPr>
          <w:rStyle w:val="Jegyzethivatkozs"/>
          <w:rFonts w:cs="Mangal"/>
        </w:rPr>
        <w:commentReference w:id="686"/>
      </w:r>
      <w:r>
        <w:t xml:space="preserve">that habitually occur together are to be interpreted as a single abbreviation and are to be wrapped together, e.g. </w:t>
      </w:r>
      <w:r>
        <w:rPr>
          <w:rStyle w:val="Code"/>
        </w:rPr>
        <w:t>&lt;abbr&gt;</w:t>
      </w:r>
      <w:r>
        <w:rPr>
          <w:rStyle w:val="Codetext"/>
        </w:rPr>
        <w:t>badi</w:t>
      </w:r>
      <w:r>
        <w:rPr>
          <w:rStyle w:val="Code"/>
        </w:rPr>
        <w:t>&lt;/abbr&gt;</w:t>
      </w:r>
      <w:r>
        <w:t xml:space="preserve"> for </w:t>
      </w:r>
      <w:r>
        <w:rPr>
          <w:rStyle w:val="Foreign"/>
        </w:rPr>
        <w:t>bahula-divase</w:t>
      </w:r>
    </w:p>
    <w:p>
      <w:pPr>
        <w:pStyle w:val="Lista3"/>
      </w:pPr>
      <w:r>
        <w:t xml:space="preserve">Old Javanese </w:t>
      </w:r>
      <w:r>
        <w:rPr>
          <w:rStyle w:val="Code"/>
        </w:rPr>
        <w:t>&lt;abbr&gt;</w:t>
      </w:r>
      <w:r>
        <w:rPr>
          <w:rStyle w:val="Codetext"/>
        </w:rPr>
        <w:t>māsu</w:t>
      </w:r>
      <w:r>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pPr>
        <w:pStyle w:val="Lista"/>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pPr>
        <w:pStyle w:val="Cmsor3"/>
      </w:pPr>
      <w:bookmarkStart w:id="687" w:name="_Ref122445893"/>
      <w:bookmarkStart w:id="688" w:name="_Toc183083860"/>
      <w:r>
        <w:t>Expanding (resolving) abbreviations</w:t>
      </w:r>
      <w:bookmarkEnd w:id="687"/>
      <w:bookmarkEnd w:id="688"/>
    </w:p>
    <w:p>
      <w:pPr>
        <w:pStyle w:val="Lista"/>
      </w:pPr>
      <w:r>
        <w:t>expansions of abbreviations may optionally also be encoded</w:t>
      </w:r>
    </w:p>
    <w:p>
      <w:pPr>
        <w:pStyle w:val="Lista"/>
      </w:pPr>
      <w:r>
        <w:t>this is recommended specifically in cases where a certain abbreviation may be resolved in more than one way, and you wish to indicate a particular resolution</w:t>
      </w:r>
    </w:p>
    <w:p>
      <w:pPr>
        <w:pStyle w:val="Lista2"/>
      </w:pPr>
      <w:r>
        <w:t>however, common abbreviations (whose meaning can be found in published reference works) are better left unresolved, especially if multiple resolutions with the same ultimate meaning are possible</w:t>
      </w:r>
    </w:p>
    <w:p>
      <w:pPr>
        <w:pStyle w:val="Lista3"/>
      </w:pPr>
      <w:r>
        <w:t xml:space="preserve">e.g. </w:t>
      </w:r>
      <w:r>
        <w:rPr>
          <w:rStyle w:val="Foreign"/>
        </w:rPr>
        <w:t>śudi</w:t>
      </w:r>
      <w:r>
        <w:t xml:space="preserve"> is widely understood and featured in dictionaries, but when we get down to it, does it stand for </w:t>
      </w:r>
      <w:r>
        <w:rPr>
          <w:rStyle w:val="Foreign"/>
        </w:rPr>
        <w:t>śukla</w:t>
      </w:r>
      <w:r>
        <w:t xml:space="preserve">, </w:t>
      </w:r>
      <w:r>
        <w:rPr>
          <w:rStyle w:val="Foreign"/>
        </w:rPr>
        <w:t>śuddha</w:t>
      </w:r>
      <w:r>
        <w:t xml:space="preserve"> or </w:t>
      </w:r>
      <w:r>
        <w:rPr>
          <w:rStyle w:val="Foreign"/>
        </w:rPr>
        <w:t>śubha</w:t>
      </w:r>
      <w:r>
        <w:t xml:space="preserve">, in compound or with a case ending? should the resolved form include </w:t>
      </w:r>
      <w:r>
        <w:rPr>
          <w:rStyle w:val="Foreign"/>
        </w:rPr>
        <w:t>pakṣa</w:t>
      </w:r>
      <w:r>
        <w:t xml:space="preserve">, in compound or with a case ending? is the last word </w:t>
      </w:r>
      <w:r>
        <w:rPr>
          <w:rStyle w:val="Foreign"/>
        </w:rPr>
        <w:t>dina</w:t>
      </w:r>
      <w:r>
        <w:t xml:space="preserve"> or </w:t>
      </w:r>
      <w:r>
        <w:rPr>
          <w:rStyle w:val="Foreign"/>
        </w:rPr>
        <w:t>divasa</w:t>
      </w:r>
      <w:r>
        <w:t>, and with what case ending?</w:t>
      </w:r>
    </w:p>
    <w:p>
      <w:pPr>
        <w:pStyle w:val="Lista"/>
      </w:pPr>
      <w:r>
        <w:t xml:space="preserve">abbreviations may, if this seems prudent, be resolved incompletely, for instance to the stem form of a noun rather than with a case ending, e.g. </w:t>
      </w:r>
      <w:r>
        <w:rPr>
          <w:rStyle w:val="Foreign"/>
        </w:rPr>
        <w:t>pa</w:t>
      </w:r>
      <w:r>
        <w:t xml:space="preserve"> to </w:t>
      </w:r>
      <w:r>
        <w:rPr>
          <w:rStyle w:val="Foreign"/>
        </w:rPr>
        <w:t>pakṣa</w:t>
      </w:r>
      <w:r>
        <w:t xml:space="preserve"> rather than </w:t>
      </w:r>
      <w:r>
        <w:rPr>
          <w:rStyle w:val="Foreign"/>
        </w:rPr>
        <w:t>pakṣaḥ</w:t>
      </w:r>
      <w:r>
        <w:t xml:space="preserve"> or </w:t>
      </w:r>
      <w:r>
        <w:rPr>
          <w:rStyle w:val="Foreign"/>
        </w:rPr>
        <w:t>pakṣe</w:t>
      </w:r>
    </w:p>
    <w:p>
      <w:pPr>
        <w:pStyle w:val="Lista"/>
      </w:pPr>
      <w:r>
        <w:t xml:space="preserve">resolved abbreviations must be wrapped in the element </w:t>
      </w:r>
      <w:r>
        <w:rPr>
          <w:rStyle w:val="Code"/>
        </w:rPr>
        <w:t>&lt;expan&gt;</w:t>
      </w:r>
      <w:r>
        <w:t>, containing one or more instances (as necessary) of the following elements:</w:t>
      </w:r>
    </w:p>
    <w:p>
      <w:pPr>
        <w:pStyle w:val="Lista2"/>
      </w:pPr>
      <w:r>
        <w:rPr>
          <w:rStyle w:val="Code"/>
        </w:rPr>
        <w:t>&lt;abbr&gt;</w:t>
      </w:r>
      <w:r>
        <w:t xml:space="preserve"> wrapping only the abbreviation (everything that is present in the original, and nothing else)</w:t>
      </w:r>
    </w:p>
    <w:p>
      <w:pPr>
        <w:pStyle w:val="Lista2"/>
      </w:pPr>
      <w:r>
        <w:rPr>
          <w:rStyle w:val="Code"/>
        </w:rPr>
        <w:t>&lt;ex&gt;</w:t>
      </w:r>
      <w:r>
        <w:t xml:space="preserve"> wrapping only the text supplied to resolve the abbreviation (everything that is not present in the original, and nothing else)</w:t>
      </w:r>
    </w:p>
    <w:p>
      <w:pPr>
        <w:pStyle w:val="Lista2"/>
      </w:pPr>
      <w:r>
        <w:t xml:space="preserve">when you are unsure of an expansion, but still wish to show it in the edition, add </w:t>
      </w:r>
      <w:r>
        <w:rPr>
          <w:rStyle w:val="Codeattribute"/>
        </w:rPr>
        <w:t>@cert</w:t>
      </w:r>
      <w:r>
        <w:rPr>
          <w:rStyle w:val="Codetext"/>
        </w:rPr>
        <w:t>=</w:t>
      </w:r>
      <w:r>
        <w:rPr>
          <w:rStyle w:val="Codevalue"/>
        </w:rPr>
        <w:t>"low"</w:t>
      </w:r>
      <w:r>
        <w:t xml:space="preserve">  to this element</w:t>
      </w:r>
    </w:p>
    <w:p>
      <w:pPr>
        <w:pStyle w:val="Lista2"/>
      </w:pPr>
      <w:r>
        <w:t xml:space="preserve">as and when necessary,  use </w:t>
      </w:r>
      <w:r>
        <w:rPr>
          <w:rStyle w:val="Code"/>
        </w:rPr>
        <w:t>&lt;am&gt;</w:t>
      </w:r>
      <w:r>
        <w:t xml:space="preserve"> (for “abbreviation mark”) </w:t>
      </w:r>
      <w:r>
        <w:rPr>
          <w:b/>
          <w:bCs/>
        </w:rPr>
        <w:t>within</w:t>
      </w:r>
      <w:r>
        <w:t xml:space="preserve"> </w:t>
      </w:r>
      <w:r>
        <w:rPr>
          <w:rStyle w:val="Code"/>
        </w:rPr>
        <w:t>&lt;abbr&gt;</w:t>
      </w:r>
      <w:r>
        <w:t xml:space="preserve"> for any characters present in the original but not required for the resolved abbreviation</w:t>
      </w:r>
    </w:p>
    <w:p>
      <w:pPr>
        <w:pStyle w:val="Lista"/>
      </w:pPr>
      <w:commentRangeStart w:id="689"/>
      <w:r>
        <w:t>examples</w:t>
      </w:r>
      <w:commentRangeEnd w:id="689"/>
      <w:r>
        <w:rPr>
          <w:rStyle w:val="Jegyzethivatkozs"/>
          <w:rFonts w:cs="Murty Sanskrit"/>
        </w:rPr>
        <w:commentReference w:id="689"/>
      </w:r>
      <w:r>
        <w:t>:</w:t>
      </w:r>
    </w:p>
    <w:p>
      <w:pPr>
        <w:pStyle w:val="Lista2"/>
      </w:pPr>
      <w:r>
        <w:lastRenderedPageBreak/>
        <w:t xml:space="preserve">simple abbreviations, e.g. the string </w:t>
      </w:r>
      <w:r>
        <w:rPr>
          <w:rStyle w:val="Foreign"/>
        </w:rPr>
        <w:t>mā</w:t>
      </w:r>
      <w:r>
        <w:t xml:space="preserve"> as an abbreviation of </w:t>
      </w:r>
      <w:r>
        <w:rPr>
          <w:rStyle w:val="Foreign"/>
        </w:rPr>
        <w:t>māṣa</w:t>
      </w:r>
      <w:r>
        <w:t>:</w:t>
      </w:r>
    </w:p>
    <w:p>
      <w:pPr>
        <w:pStyle w:val="Lista3"/>
      </w:pPr>
      <w:r>
        <w:rPr>
          <w:rStyle w:val="Code"/>
        </w:rPr>
        <w:t>&lt;expan&gt;&lt;abbr&gt;</w:t>
      </w:r>
      <w:r>
        <w:rPr>
          <w:rStyle w:val="Codetext"/>
        </w:rPr>
        <w:t>mā</w:t>
      </w:r>
      <w:r>
        <w:rPr>
          <w:rStyle w:val="Code"/>
        </w:rPr>
        <w:t>&lt;/abbr&gt;&lt;ex&gt;</w:t>
      </w:r>
      <w:r>
        <w:rPr>
          <w:rStyle w:val="Codetext"/>
        </w:rPr>
        <w:t>ṣa</w:t>
      </w:r>
      <w:r>
        <w:rPr>
          <w:rStyle w:val="Code"/>
        </w:rPr>
        <w:t>&lt;/ex&gt;&lt;/expan&gt;</w:t>
      </w:r>
      <w:r>
        <w:t xml:space="preserve"> </w:t>
      </w:r>
    </w:p>
    <w:p>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pPr>
        <w:pStyle w:val="Lista3"/>
      </w:pPr>
      <w:r>
        <w:rPr>
          <w:rStyle w:val="Code"/>
        </w:rPr>
        <w:t>&lt;expan&gt;&lt;abbr&gt;</w:t>
      </w:r>
      <w:r>
        <w:rPr>
          <w:rStyle w:val="Codetext"/>
        </w:rPr>
        <w:t>ku</w:t>
      </w:r>
      <w:r>
        <w:rPr>
          <w:rStyle w:val="Code"/>
        </w:rPr>
        <w:t>&lt;/abbr&gt;&lt;ex&gt;</w:t>
      </w:r>
      <w:r>
        <w:rPr>
          <w:rStyle w:val="Codetext"/>
        </w:rPr>
        <w:t>lya</w:t>
      </w:r>
      <w:r>
        <w:rPr>
          <w:rStyle w:val="Code"/>
        </w:rPr>
        <w:t>&lt;/ex&gt;&lt;abbr&gt;</w:t>
      </w:r>
      <w:r>
        <w:rPr>
          <w:rStyle w:val="Codetext"/>
        </w:rPr>
        <w:t>vā</w:t>
      </w:r>
      <w:r>
        <w:rPr>
          <w:rStyle w:val="Code"/>
        </w:rPr>
        <w:t>&lt;/abbr&gt;&lt;ex&gt;</w:t>
      </w:r>
      <w:r>
        <w:rPr>
          <w:rStyle w:val="Codetext"/>
        </w:rPr>
        <w:t>pa</w:t>
      </w:r>
      <w:r>
        <w:rPr>
          <w:rStyle w:val="Code"/>
        </w:rPr>
        <w:t xml:space="preserve">&lt;/ex&gt;&lt;/expan&gt; </w:t>
      </w:r>
    </w:p>
    <w:p>
      <w:pPr>
        <w:pStyle w:val="Lista2"/>
      </w:pPr>
      <w:r>
        <w:t xml:space="preserve">complex abbreviations involving characters suppressed in the expansion, e.g. the string </w:t>
      </w:r>
      <w:r>
        <w:rPr>
          <w:rStyle w:val="Foreign"/>
        </w:rPr>
        <w:t>augg</w:t>
      </w:r>
      <w:r>
        <w:t xml:space="preserve"> as an abbreviation of </w:t>
      </w:r>
      <w:r>
        <w:rPr>
          <w:rStyle w:val="Foreign"/>
        </w:rPr>
        <w:t>augusti duo</w:t>
      </w:r>
      <w:r>
        <w:rPr>
          <w:rStyle w:val="Lbjegyzet-hivatkozs"/>
        </w:rPr>
        <w:footnoteReference w:id="44"/>
      </w:r>
    </w:p>
    <w:p>
      <w:pPr>
        <w:pStyle w:val="Lista3"/>
      </w:pPr>
      <w:r>
        <w:rPr>
          <w:rStyle w:val="Code"/>
        </w:rPr>
        <w:t>&lt;expan&gt;&lt;abbr&gt;</w:t>
      </w:r>
      <w:r>
        <w:rPr>
          <w:rStyle w:val="Codetext"/>
        </w:rPr>
        <w:t>aug</w:t>
      </w:r>
      <w:r>
        <w:rPr>
          <w:rStyle w:val="Code"/>
        </w:rPr>
        <w:t>&lt;am&gt;</w:t>
      </w:r>
      <w:r>
        <w:rPr>
          <w:rStyle w:val="Codetext"/>
        </w:rPr>
        <w:t>g</w:t>
      </w:r>
      <w:r>
        <w:rPr>
          <w:rStyle w:val="Code"/>
        </w:rPr>
        <w:t>&lt;/am&gt;&lt;/abbr&gt;&lt;ex&gt;</w:t>
      </w:r>
      <w:r>
        <w:rPr>
          <w:rStyle w:val="Codetext"/>
        </w:rPr>
        <w:t>usti duo</w:t>
      </w:r>
      <w:r>
        <w:rPr>
          <w:rStyle w:val="Code"/>
        </w:rPr>
        <w:t>&lt;/ex&gt;&lt;/expan&gt;</w:t>
      </w:r>
    </w:p>
    <w:p>
      <w:pPr>
        <w:pStyle w:val="Lista"/>
      </w:pPr>
      <w:r>
        <w:t xml:space="preserve">abbreviations consisting of or involving non-alphabetic characters (as for instance the Devanagari abbreviation sign </w:t>
      </w:r>
      <w:r>
        <w:rPr>
          <w:rStyle w:val="Foreign"/>
          <w:rFonts w:hint="cs"/>
          <w:cs/>
        </w:rPr>
        <w:t>॰</w:t>
      </w:r>
      <w:r>
        <w:rPr>
          <w:cs/>
        </w:rPr>
        <w:t xml:space="preserve">) </w:t>
      </w:r>
      <w:r>
        <w:t>may be resolved using the same method</w:t>
      </w:r>
      <w:r>
        <w:rPr>
          <w:rStyle w:val="Lbjegyzet-hivatkozs"/>
        </w:rPr>
        <w:footnoteReference w:id="45"/>
      </w:r>
    </w:p>
    <w:p>
      <w:pPr>
        <w:pStyle w:val="Lista2"/>
      </w:pPr>
      <w:r>
        <w:t>the symbol character should be encoded as per §</w:t>
      </w:r>
      <w:r>
        <w:fldChar w:fldCharType="begin"/>
      </w:r>
      <w:r>
        <w:instrText xml:space="preserve"> REF _Ref43987396 \r \h </w:instrText>
      </w:r>
      <w:r>
        <w:fldChar w:fldCharType="separate"/>
      </w:r>
      <w:r>
        <w:t>4.2.4.4</w:t>
      </w:r>
      <w:r>
        <w:fldChar w:fldCharType="end"/>
      </w:r>
      <w:r>
        <w:t xml:space="preserve"> and wrapped in </w:t>
      </w:r>
      <w:r>
        <w:rPr>
          <w:rStyle w:val="Code"/>
        </w:rPr>
        <w:t>&lt;am&gt;</w:t>
      </w:r>
    </w:p>
    <w:p>
      <w:pPr>
        <w:pStyle w:val="Cmsor2"/>
      </w:pPr>
      <w:bookmarkStart w:id="690" w:name="_y8d6jllfz1" w:colFirst="0" w:colLast="0"/>
      <w:bookmarkStart w:id="691" w:name="_Ref43978612"/>
      <w:bookmarkStart w:id="692" w:name="_Toc183083861"/>
      <w:bookmarkEnd w:id="690"/>
      <w:r>
        <w:t>Optional encoding of semantic features</w:t>
      </w:r>
      <w:bookmarkEnd w:id="691"/>
      <w:bookmarkEnd w:id="692"/>
    </w:p>
    <w:p>
      <w:r>
        <w:t xml:space="preserve">Besides the tags prescribed in other sections of this Guide, TEI offers the possibility of using many others to encode additional semantic information in a text. Such tags, whose use is </w:t>
      </w:r>
      <w:commentRangeStart w:id="693"/>
      <w:r>
        <w:rPr>
          <w:b/>
          <w:bCs/>
        </w:rPr>
        <w:t xml:space="preserve">optional and not recommended </w:t>
      </w:r>
      <w:commentRangeEnd w:id="693"/>
      <w:r>
        <w:rPr>
          <w:rStyle w:val="Jegyzethivatkozs"/>
          <w:rFonts w:cs="Murty Sanskrit"/>
        </w:rPr>
        <w:commentReference w:id="693"/>
      </w:r>
      <w:r>
        <w:rPr>
          <w:b/>
          <w:bCs/>
        </w:rPr>
        <w:t>at this stage of the project</w:t>
      </w:r>
      <w:r>
        <w:t xml:space="preserve">, enable the creation of indexes, for instance of all the persons or places mentioned in a </w:t>
      </w:r>
      <w:r>
        <w:rPr>
          <w:noProof/>
        </w:rPr>
        <w:t>(</w:t>
      </w:r>
      <w:r>
        <w:t>sub-)corpus with an exhaustive list of occurrences.</w:t>
      </w:r>
    </w:p>
    <w:p>
      <w:pPr>
        <w:ind w:firstLine="567"/>
      </w:pPr>
      <w:r>
        <w:t xml:space="preserve">As adding such tags to XML editions renders the files less legible, we recommend postponing the application of such tags as long as two conditions are not fulfilled: </w:t>
      </w:r>
      <w:r>
        <w:rPr>
          <w:noProof/>
        </w:rPr>
        <w:t>(</w:t>
      </w:r>
      <w:r>
        <w:t xml:space="preserve">1) the entire </w:t>
      </w:r>
      <w:r>
        <w:rPr>
          <w:noProof/>
        </w:rPr>
        <w:t>(</w:t>
      </w:r>
      <w:r>
        <w:t xml:space="preserve">sub-)corpus has been encoded according to the guidelines exposed in other sections of this Guide and, </w:t>
      </w:r>
      <w:r>
        <w:rPr>
          <w:noProof/>
        </w:rPr>
        <w:t>(</w:t>
      </w:r>
      <w:r>
        <w:t xml:space="preserve">2) the choice of such tags has been determined after ripe reflection and in response to concrete aims of your </w:t>
      </w:r>
      <w:r>
        <w:rPr>
          <w:noProof/>
        </w:rPr>
        <w:t>(</w:t>
      </w:r>
      <w:r>
        <w:t>or the whole project’s) research. Any such tagging that you do choose to apply should be implemented in accordance with the workflow of your task-force as determined by and in consultation with the PI of your task-force.</w:t>
      </w:r>
    </w:p>
    <w:p>
      <w:pPr>
        <w:ind w:firstLine="567"/>
      </w:pPr>
      <w:r>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pPr>
        <w:pStyle w:val="Cmsor3"/>
      </w:pPr>
      <w:bookmarkStart w:id="694" w:name="_if22uogatvm3" w:colFirst="0" w:colLast="0"/>
      <w:bookmarkStart w:id="695" w:name="_Toc183083862"/>
      <w:bookmarkEnd w:id="694"/>
      <w:r>
        <w:t>Personal names</w:t>
      </w:r>
      <w:bookmarkEnd w:id="695"/>
    </w:p>
    <w:p>
      <w:pPr>
        <w:pStyle w:val="Lista"/>
      </w:pPr>
      <w:r>
        <w:t xml:space="preserve">personal names may be tagged with the element </w:t>
      </w:r>
      <w:r>
        <w:rPr>
          <w:rStyle w:val="Code"/>
        </w:rPr>
        <w:t>&lt;persName&gt;</w:t>
      </w:r>
    </w:p>
    <w:p>
      <w:pPr>
        <w:pStyle w:val="Lista2"/>
      </w:pPr>
      <w:r>
        <w:t>this element can be used to encode a complex name, tagging individually all elements of a personal name</w:t>
      </w:r>
    </w:p>
    <w:p>
      <w:pPr>
        <w:pStyle w:val="Lista"/>
      </w:pPr>
      <w:r>
        <w:t xml:space="preserve">a first categorisation can be effected with attribute </w:t>
      </w:r>
      <w:r>
        <w:rPr>
          <w:rStyle w:val="Codeattribute"/>
        </w:rPr>
        <w:t>@type</w:t>
      </w:r>
    </w:p>
    <w:p>
      <w:pPr>
        <w:pStyle w:val="Lista2"/>
      </w:pPr>
      <w:r>
        <w:t xml:space="preserve">propositions for the value of </w:t>
      </w:r>
      <w:r>
        <w:rPr>
          <w:rStyle w:val="Codeattribute"/>
        </w:rPr>
        <w:t>@type</w:t>
      </w:r>
      <w:r>
        <w:t>:</w:t>
      </w:r>
    </w:p>
    <w:p>
      <w:pPr>
        <w:pStyle w:val="Lista3"/>
        <w:rPr>
          <w:rStyle w:val="Codevalue"/>
        </w:rPr>
      </w:pPr>
      <w:r>
        <w:rPr>
          <w:rStyle w:val="Codevalue"/>
        </w:rPr>
        <w:t>"divine"</w:t>
      </w:r>
    </w:p>
    <w:p>
      <w:pPr>
        <w:pStyle w:val="Lista3"/>
        <w:rPr>
          <w:rStyle w:val="Codevalue"/>
        </w:rPr>
      </w:pPr>
      <w:r>
        <w:rPr>
          <w:rStyle w:val="Codevalue"/>
        </w:rPr>
        <w:t>"human"</w:t>
      </w:r>
    </w:p>
    <w:p>
      <w:pPr>
        <w:pStyle w:val="Lista3"/>
        <w:rPr>
          <w:rStyle w:val="Codevalue"/>
        </w:rPr>
      </w:pPr>
      <w:r>
        <w:rPr>
          <w:rStyle w:val="Codevalue"/>
        </w:rPr>
        <w:t>"personification"</w:t>
      </w:r>
    </w:p>
    <w:p>
      <w:pPr>
        <w:pStyle w:val="Lista"/>
      </w:pPr>
      <w:r>
        <w:t xml:space="preserve">subcategorisation is effected with </w:t>
      </w:r>
      <w:r>
        <w:rPr>
          <w:rStyle w:val="Codeattribute"/>
        </w:rPr>
        <w:t>@subtype</w:t>
      </w:r>
      <w:r>
        <w:t xml:space="preserve">, which may only be used if </w:t>
      </w:r>
      <w:r>
        <w:rPr>
          <w:rStyle w:val="Codeattribute"/>
        </w:rPr>
        <w:t>@type</w:t>
      </w:r>
      <w:r>
        <w:t xml:space="preserve"> is also present</w:t>
      </w:r>
    </w:p>
    <w:p>
      <w:pPr>
        <w:pStyle w:val="Lista2"/>
      </w:pPr>
      <w:r>
        <w:t xml:space="preserve">propositions for the value of </w:t>
      </w:r>
      <w:r>
        <w:rPr>
          <w:rStyle w:val="Codeattribute"/>
        </w:rPr>
        <w:t>@subtype</w:t>
      </w:r>
      <w:r>
        <w:t>:</w:t>
      </w:r>
    </w:p>
    <w:p>
      <w:pPr>
        <w:pStyle w:val="Lista3"/>
      </w:pPr>
      <w:r>
        <w:rPr>
          <w:rStyle w:val="Codevalue"/>
        </w:rPr>
        <w:t>"coronation"</w:t>
      </w:r>
      <w:r>
        <w:t xml:space="preserve"> </w:t>
      </w:r>
      <w:r>
        <w:rPr>
          <w:noProof/>
        </w:rPr>
        <w:t>(</w:t>
      </w:r>
      <w:proofErr w:type="spellStart"/>
      <w:r>
        <w:t>Rājarāja</w:t>
      </w:r>
      <w:proofErr w:type="spellEnd"/>
      <w:r>
        <w:t>, Rājendra, …)</w:t>
      </w:r>
    </w:p>
    <w:p>
      <w:pPr>
        <w:pStyle w:val="Lista3"/>
      </w:pPr>
      <w:r>
        <w:rPr>
          <w:rStyle w:val="Codevalue"/>
        </w:rPr>
        <w:t>"sobriquet"</w:t>
      </w:r>
      <w:r>
        <w:t xml:space="preserve"> </w:t>
      </w:r>
      <w:r>
        <w:rPr>
          <w:noProof/>
        </w:rPr>
        <w:t>(</w:t>
      </w:r>
      <w:r>
        <w:rPr>
          <w:rStyle w:val="Foreign"/>
        </w:rPr>
        <w:t>biruda</w:t>
      </w:r>
      <w:r>
        <w:t>)</w:t>
      </w:r>
    </w:p>
    <w:p>
      <w:pPr>
        <w:pStyle w:val="Lista3"/>
      </w:pPr>
      <w:r>
        <w:rPr>
          <w:rStyle w:val="Codevalue"/>
        </w:rPr>
        <w:t>"title"</w:t>
      </w:r>
      <w:r>
        <w:t xml:space="preserve"> </w:t>
      </w:r>
      <w:r>
        <w:rPr>
          <w:noProof/>
        </w:rPr>
        <w:t>(</w:t>
      </w:r>
      <w:r>
        <w:rPr>
          <w:rStyle w:val="Foreign"/>
        </w:rPr>
        <w:t>pōttaraiyar</w:t>
      </w:r>
      <w:r>
        <w:t xml:space="preserve">, </w:t>
      </w:r>
      <w:r>
        <w:rPr>
          <w:rStyle w:val="Foreign"/>
        </w:rPr>
        <w:t>(kōp)parakēcarivarmaṉ</w:t>
      </w:r>
      <w:r>
        <w:t xml:space="preserve"> / </w:t>
      </w:r>
      <w:r>
        <w:rPr>
          <w:rStyle w:val="Foreign"/>
        </w:rPr>
        <w:t>(kō)rājakēcarivarmaṉ</w:t>
      </w:r>
      <w:r>
        <w:t>)</w:t>
      </w:r>
    </w:p>
    <w:p>
      <w:pPr>
        <w:pStyle w:val="Lista3"/>
      </w:pPr>
      <w:r>
        <w:rPr>
          <w:rStyle w:val="Codevalue"/>
        </w:rPr>
        <w:t>"other"</w:t>
      </w:r>
      <w:r>
        <w:t xml:space="preserve"> </w:t>
      </w:r>
      <w:r>
        <w:rPr>
          <w:noProof/>
        </w:rPr>
        <w:t>(</w:t>
      </w:r>
      <w:r>
        <w:t xml:space="preserve">pre-coronation name, e.g. </w:t>
      </w:r>
      <w:proofErr w:type="spellStart"/>
      <w:r>
        <w:t>Arumoḻi</w:t>
      </w:r>
      <w:proofErr w:type="spellEnd"/>
      <w:r>
        <w:t xml:space="preserve">, </w:t>
      </w:r>
      <w:proofErr w:type="spellStart"/>
      <w:r>
        <w:t>Arumoḻivarmaṉ</w:t>
      </w:r>
      <w:proofErr w:type="spellEnd"/>
      <w:r>
        <w:t>)</w:t>
      </w:r>
    </w:p>
    <w:p>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7.4.1</w:t>
              </w:r>
            </w:fldSimple>
            <w:r>
              <w:t>.</w:t>
            </w:r>
            <w:fldSimple w:instr=" SEQ Example \* ALPHABETIC \s 3 ">
              <w:r>
                <w:rPr>
                  <w:noProof/>
                </w:rPr>
                <w:t>A</w:t>
              </w:r>
            </w:fldSimple>
            <w:r>
              <w:t>: encoding a complex personal name</w:t>
            </w:r>
          </w:p>
        </w:tc>
      </w:tr>
      <w:tr>
        <w:tc>
          <w:tcPr>
            <w:tcW w:w="5000" w:type="pct"/>
          </w:tcPr>
          <w:p>
            <w:pPr>
              <w:pStyle w:val="CodeParagraph"/>
              <w:rPr>
                <w:rStyle w:val="Code"/>
              </w:rPr>
            </w:pP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caturummallaṉ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kuṇaparaṉ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mayēntira</w:t>
            </w:r>
            <w:r>
              <w:rPr>
                <w:rStyle w:val="Code"/>
              </w:rPr>
              <w:t>&lt;/persName&gt;</w:t>
            </w:r>
            <w:r>
              <w:rPr>
                <w:rStyle w:val="Codetext"/>
              </w:rPr>
              <w:t>-p-</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"title"</w:t>
            </w:r>
            <w:r>
              <w:rPr>
                <w:rStyle w:val="Code"/>
              </w:rPr>
              <w:t>&gt;</w:t>
            </w:r>
            <w:r>
              <w:rPr>
                <w:rStyle w:val="Codetext"/>
              </w:rPr>
              <w:t>pōtt-arēcaru</w:t>
            </w:r>
            <w:r>
              <w:rPr>
                <w:rStyle w:val="Code"/>
              </w:rPr>
              <w:t>&lt;/persName&gt;</w:t>
            </w:r>
          </w:p>
        </w:tc>
      </w:tr>
    </w:tbl>
    <w:p>
      <w:pPr>
        <w:pStyle w:val="Cmsor3"/>
      </w:pPr>
      <w:bookmarkStart w:id="696" w:name="_3pq8h4icqxh2" w:colFirst="0" w:colLast="0"/>
      <w:bookmarkStart w:id="697" w:name="_Toc183083863"/>
      <w:bookmarkEnd w:id="696"/>
      <w:r>
        <w:t>Adding ranks and roles to names</w:t>
      </w:r>
      <w:bookmarkEnd w:id="697"/>
    </w:p>
    <w:p>
      <w:pPr>
        <w:pStyle w:val="Lista"/>
      </w:pPr>
      <w:r>
        <w:t xml:space="preserve">the element </w:t>
      </w:r>
      <w:r>
        <w:rPr>
          <w:rStyle w:val="Code"/>
        </w:rPr>
        <w:t>&lt;roleName&gt;</w:t>
      </w:r>
      <w:r>
        <w:t xml:space="preserve"> can be used to encode a position in society like a rank or status </w:t>
      </w:r>
      <w:r>
        <w:rPr>
          <w:noProof/>
        </w:rPr>
        <w:t>(</w:t>
      </w:r>
      <w:r>
        <w:rPr>
          <w:rStyle w:val="Codeattribute"/>
        </w:rPr>
        <w:t>@type</w:t>
      </w:r>
      <w:r>
        <w:t xml:space="preserve">) and associate it with a role </w:t>
      </w:r>
      <w:r>
        <w:rPr>
          <w:noProof/>
        </w:rPr>
        <w:t>(</w:t>
      </w:r>
      <w:r>
        <w:rPr>
          <w:rStyle w:val="Codeattribute"/>
        </w:rPr>
        <w:t>@subtype</w:t>
      </w:r>
      <w:r>
        <w:t>) in the transaction recorded</w:t>
      </w:r>
    </w:p>
    <w:p>
      <w:pPr>
        <w:pStyle w:val="Lista2"/>
      </w:pPr>
      <w:r>
        <w:t xml:space="preserve">the element </w:t>
      </w:r>
      <w:r>
        <w:rPr>
          <w:rStyle w:val="Code"/>
        </w:rPr>
        <w:t>&lt;roleName&gt;</w:t>
      </w:r>
      <w:r>
        <w:t xml:space="preserve"> is to be nested inside the element</w:t>
      </w:r>
      <w:r>
        <w:rPr>
          <w:rStyle w:val="Codetext"/>
        </w:rPr>
        <w:t xml:space="preserve"> </w:t>
      </w:r>
      <w:r>
        <w:rPr>
          <w:rStyle w:val="Code"/>
        </w:rPr>
        <w:t>&lt;persName&gt;</w:t>
      </w:r>
    </w:p>
    <w:p>
      <w:pPr>
        <w:pStyle w:val="Lista2"/>
      </w:pPr>
      <w:r>
        <w:t xml:space="preserve">propositions for the value of the attribute </w:t>
      </w:r>
      <w:r>
        <w:rPr>
          <w:rStyle w:val="Codeattribute"/>
        </w:rPr>
        <w:t>@type</w:t>
      </w:r>
      <w:r>
        <w:t>:</w:t>
      </w:r>
    </w:p>
    <w:p>
      <w:pPr>
        <w:pStyle w:val="Lista3"/>
        <w:rPr>
          <w:rStyle w:val="Codevalue"/>
        </w:rPr>
      </w:pPr>
      <w:r>
        <w:rPr>
          <w:rStyle w:val="Codevalue"/>
        </w:rPr>
        <w:t>"king"</w:t>
      </w:r>
    </w:p>
    <w:p>
      <w:pPr>
        <w:pStyle w:val="Lista3"/>
      </w:pPr>
      <w:r>
        <w:rPr>
          <w:rStyle w:val="Codevalue"/>
        </w:rPr>
        <w:t>"subordinateRuler"</w:t>
      </w:r>
      <w:r>
        <w:t xml:space="preserve"> </w:t>
      </w:r>
      <w:r>
        <w:rPr>
          <w:noProof/>
        </w:rPr>
        <w:t>(</w:t>
      </w:r>
      <w:r>
        <w:t xml:space="preserve">e.g. </w:t>
      </w:r>
      <w:r>
        <w:rPr>
          <w:rStyle w:val="Foreign"/>
        </w:rPr>
        <w:t>pallavaraiyaṉ</w:t>
      </w:r>
      <w:r>
        <w:t>)</w:t>
      </w:r>
    </w:p>
    <w:p>
      <w:pPr>
        <w:pStyle w:val="Lista3"/>
      </w:pPr>
      <w:r>
        <w:rPr>
          <w:rStyle w:val="Codevalue"/>
        </w:rPr>
        <w:t>"landlord"</w:t>
      </w:r>
      <w:r>
        <w:t xml:space="preserve"> </w:t>
      </w:r>
      <w:r>
        <w:rPr>
          <w:noProof/>
        </w:rPr>
        <w:t>(</w:t>
      </w:r>
      <w:r>
        <w:t xml:space="preserve">e.g. </w:t>
      </w:r>
      <w:r>
        <w:rPr>
          <w:rStyle w:val="Foreign"/>
        </w:rPr>
        <w:t>uṭaiyar</w:t>
      </w:r>
      <w:r>
        <w:t xml:space="preserve">, </w:t>
      </w:r>
      <w:r>
        <w:rPr>
          <w:rStyle w:val="Foreign"/>
        </w:rPr>
        <w:t>kiḻavar</w:t>
      </w:r>
      <w:r>
        <w:t>)</w:t>
      </w:r>
    </w:p>
    <w:p>
      <w:pPr>
        <w:pStyle w:val="Lista3"/>
      </w:pPr>
      <w:r>
        <w:rPr>
          <w:rStyle w:val="Codevalue"/>
        </w:rPr>
        <w:t>"godLegalEntity"</w:t>
      </w:r>
      <w:r>
        <w:t xml:space="preserve"> </w:t>
      </w:r>
      <w:r>
        <w:rPr>
          <w:noProof/>
        </w:rPr>
        <w:t>(</w:t>
      </w:r>
      <w:r>
        <w:t xml:space="preserve">e.g. </w:t>
      </w:r>
      <w:r>
        <w:rPr>
          <w:rStyle w:val="Foreign"/>
        </w:rPr>
        <w:t>uṭaiyar</w:t>
      </w:r>
      <w:r>
        <w:t>)</w:t>
      </w:r>
    </w:p>
    <w:p>
      <w:pPr>
        <w:pStyle w:val="Lista3"/>
        <w:rPr>
          <w:rStyle w:val="Codevalue"/>
        </w:rPr>
      </w:pPr>
      <w:r>
        <w:rPr>
          <w:rStyle w:val="Codevalue"/>
        </w:rPr>
        <w:t>"priest"</w:t>
      </w:r>
    </w:p>
    <w:p>
      <w:pPr>
        <w:pStyle w:val="Lista3"/>
        <w:rPr>
          <w:rStyle w:val="Codevalue"/>
        </w:rPr>
      </w:pPr>
      <w:r>
        <w:rPr>
          <w:rStyle w:val="Codevalue"/>
        </w:rPr>
        <w:t>"brahmin"</w:t>
      </w:r>
    </w:p>
    <w:p>
      <w:pPr>
        <w:pStyle w:val="Lista3"/>
        <w:rPr>
          <w:rStyle w:val="Codevalue"/>
        </w:rPr>
      </w:pPr>
      <w:r>
        <w:rPr>
          <w:rStyle w:val="Codevalue"/>
        </w:rPr>
        <w:t>"monk"</w:t>
      </w:r>
    </w:p>
    <w:p>
      <w:pPr>
        <w:pStyle w:val="Lista3"/>
      </w:pPr>
      <w:r>
        <w:rPr>
          <w:rStyle w:val="Codevalue"/>
        </w:rPr>
        <w:t>"merchant"</w:t>
      </w:r>
      <w:r>
        <w:t xml:space="preserve"> </w:t>
      </w:r>
      <w:r>
        <w:rPr>
          <w:noProof/>
        </w:rPr>
        <w:t>(</w:t>
      </w:r>
      <w:r>
        <w:t xml:space="preserve">e.g. </w:t>
      </w:r>
      <w:r>
        <w:rPr>
          <w:rStyle w:val="Foreign"/>
        </w:rPr>
        <w:t>nakarattār</w:t>
      </w:r>
      <w:r>
        <w:t>)</w:t>
      </w:r>
    </w:p>
    <w:p>
      <w:pPr>
        <w:pStyle w:val="Lista3"/>
        <w:rPr>
          <w:rStyle w:val="Codevalue"/>
        </w:rPr>
      </w:pPr>
      <w:r>
        <w:rPr>
          <w:rStyle w:val="Codevalue"/>
        </w:rPr>
        <w:t>"artisan"</w:t>
      </w:r>
    </w:p>
    <w:p>
      <w:pPr>
        <w:pStyle w:val="Lista3"/>
      </w:pPr>
      <w:r>
        <w:rPr>
          <w:rStyle w:val="Codevalue"/>
        </w:rPr>
        <w:t>"brahminDelegate"</w:t>
      </w:r>
      <w:r>
        <w:t xml:space="preserve"> </w:t>
      </w:r>
      <w:r>
        <w:rPr>
          <w:noProof/>
        </w:rPr>
        <w:t>(</w:t>
      </w:r>
      <w:r>
        <w:t xml:space="preserve">e.g. </w:t>
      </w:r>
      <w:r>
        <w:rPr>
          <w:rStyle w:val="Foreign"/>
        </w:rPr>
        <w:t>sabhaiyār</w:t>
      </w:r>
      <w:r>
        <w:t xml:space="preserve">, </w:t>
      </w:r>
      <w:r>
        <w:rPr>
          <w:rStyle w:val="Foreign"/>
        </w:rPr>
        <w:t>sabhaiyōm</w:t>
      </w:r>
      <w:r>
        <w:t>)</w:t>
      </w:r>
    </w:p>
    <w:p>
      <w:pPr>
        <w:pStyle w:val="Lista3"/>
      </w:pPr>
      <w:r>
        <w:rPr>
          <w:rStyle w:val="Codevalue"/>
        </w:rPr>
        <w:t>"regionalDelegate"</w:t>
      </w:r>
      <w:r>
        <w:t xml:space="preserve"> </w:t>
      </w:r>
      <w:r>
        <w:rPr>
          <w:noProof/>
        </w:rPr>
        <w:t>(</w:t>
      </w:r>
      <w:r>
        <w:t xml:space="preserve">e.g. </w:t>
      </w:r>
      <w:r>
        <w:rPr>
          <w:rStyle w:val="Foreign"/>
        </w:rPr>
        <w:t>nāṭṭār</w:t>
      </w:r>
      <w:r>
        <w:t xml:space="preserve">, </w:t>
      </w:r>
      <w:r>
        <w:rPr>
          <w:rStyle w:val="Foreign"/>
        </w:rPr>
        <w:t>nāṭṭōm</w:t>
      </w:r>
      <w:r>
        <w:t>)</w:t>
      </w:r>
    </w:p>
    <w:p>
      <w:pPr>
        <w:pStyle w:val="Lista3"/>
      </w:pPr>
      <w:r>
        <w:rPr>
          <w:rStyle w:val="Codevalue"/>
        </w:rPr>
        <w:t>"officer"</w:t>
      </w:r>
      <w:r>
        <w:t xml:space="preserve"> </w:t>
      </w:r>
      <w:r>
        <w:rPr>
          <w:noProof/>
        </w:rPr>
        <w:t>(</w:t>
      </w:r>
      <w:r>
        <w:t>e.g. temple officer, royal officer)</w:t>
      </w:r>
    </w:p>
    <w:p>
      <w:pPr>
        <w:pStyle w:val="Lista3"/>
        <w:rPr>
          <w:rStyle w:val="Codevalue"/>
        </w:rPr>
      </w:pPr>
      <w:r>
        <w:rPr>
          <w:rStyle w:val="Codevalue"/>
        </w:rPr>
        <w:t>"dancer"</w:t>
      </w:r>
    </w:p>
    <w:p>
      <w:pPr>
        <w:pStyle w:val="Lista3"/>
        <w:rPr>
          <w:rStyle w:val="Codevalue"/>
        </w:rPr>
      </w:pPr>
      <w:r>
        <w:rPr>
          <w:rStyle w:val="Codevalue"/>
        </w:rPr>
        <w:t>"singer"</w:t>
      </w:r>
    </w:p>
    <w:p>
      <w:pPr>
        <w:pStyle w:val="Lista3"/>
        <w:rPr>
          <w:rStyle w:val="Codevalue"/>
        </w:rPr>
      </w:pPr>
      <w:r>
        <w:rPr>
          <w:rStyle w:val="Codevalue"/>
        </w:rPr>
        <w:t>"peasant"</w:t>
      </w:r>
    </w:p>
    <w:p>
      <w:pPr>
        <w:pStyle w:val="Lista3"/>
      </w:pPr>
      <w:r>
        <w:rPr>
          <w:rStyle w:val="Codevalue"/>
        </w:rPr>
        <w:t>"shepherd"</w:t>
      </w:r>
      <w:r>
        <w:t xml:space="preserve"> </w:t>
      </w:r>
      <w:r>
        <w:rPr>
          <w:noProof/>
        </w:rPr>
        <w:t>(</w:t>
      </w:r>
      <w:r>
        <w:rPr>
          <w:rStyle w:val="Foreign"/>
        </w:rPr>
        <w:t>maṉṟāṭi</w:t>
      </w:r>
      <w:r>
        <w:t>)</w:t>
      </w:r>
    </w:p>
    <w:p>
      <w:pPr>
        <w:pStyle w:val="Lista3"/>
      </w:pPr>
      <w:r>
        <w:rPr>
          <w:rStyle w:val="Codevalue"/>
        </w:rPr>
        <w:t>"unknown"</w:t>
      </w:r>
      <w:r>
        <w:t xml:space="preserve"> </w:t>
      </w:r>
      <w:r>
        <w:rPr>
          <w:noProof/>
        </w:rPr>
        <w:t>(</w:t>
      </w:r>
      <w:r>
        <w:t xml:space="preserve">this value is to be used when you do not know the rank/status of the person but want to encode a value for </w:t>
      </w:r>
      <w:r>
        <w:rPr>
          <w:rStyle w:val="Codeattribute"/>
        </w:rPr>
        <w:t>@subtype</w:t>
      </w:r>
      <w:r>
        <w:t>)</w:t>
      </w:r>
    </w:p>
    <w:p>
      <w:pPr>
        <w:pStyle w:val="Lista2"/>
      </w:pPr>
      <w:r>
        <w:t xml:space="preserve">propositions for the value of the attribute </w:t>
      </w:r>
      <w:r>
        <w:rPr>
          <w:rStyle w:val="Codeattribute"/>
        </w:rPr>
        <w:t>@subtype</w:t>
      </w:r>
      <w:r>
        <w:t>:</w:t>
      </w:r>
    </w:p>
    <w:p>
      <w:pPr>
        <w:pStyle w:val="Lista3"/>
        <w:rPr>
          <w:rStyle w:val="Codevalue"/>
        </w:rPr>
      </w:pPr>
      <w:r>
        <w:rPr>
          <w:rStyle w:val="Codevalue"/>
        </w:rPr>
        <w:t>"donor"</w:t>
      </w:r>
    </w:p>
    <w:p>
      <w:pPr>
        <w:pStyle w:val="Lista3"/>
        <w:rPr>
          <w:rStyle w:val="Codevalue"/>
        </w:rPr>
      </w:pPr>
      <w:r>
        <w:rPr>
          <w:rStyle w:val="Codevalue"/>
        </w:rPr>
        <w:t>"donee"</w:t>
      </w:r>
    </w:p>
    <w:p>
      <w:pPr>
        <w:pStyle w:val="Lista3"/>
      </w:pPr>
      <w:r>
        <w:rPr>
          <w:rStyle w:val="Codevalue"/>
        </w:rPr>
        <w:t>"founder"</w:t>
      </w:r>
      <w:r>
        <w:t xml:space="preserve"> </w:t>
      </w:r>
      <w:r>
        <w:rPr>
          <w:noProof/>
        </w:rPr>
        <w:t>(</w:t>
      </w:r>
      <w:r>
        <w:t>of a temple or a monastery)</w:t>
      </w:r>
    </w:p>
    <w:p>
      <w:pPr>
        <w:pStyle w:val="Lista3"/>
      </w:pPr>
      <w:r>
        <w:rPr>
          <w:rStyle w:val="Codevalue"/>
        </w:rPr>
        <w:t>"administrator"</w:t>
      </w:r>
      <w:r>
        <w:t xml:space="preserve"> </w:t>
      </w:r>
      <w:r>
        <w:rPr>
          <w:noProof/>
        </w:rPr>
        <w:t>(</w:t>
      </w:r>
      <w:r>
        <w:t>overseer of donation; e.g. the one who makes sure that the in-charge of a donation supplies what he has to supply).</w:t>
      </w:r>
    </w:p>
    <w:p>
      <w:pPr>
        <w:pStyle w:val="Lista3"/>
      </w:pPr>
      <w:r>
        <w:rPr>
          <w:rStyle w:val="Codevalue"/>
        </w:rPr>
        <w:t>"inChargeDonation"</w:t>
      </w:r>
      <w:r>
        <w:t xml:space="preserve"> </w:t>
      </w:r>
      <w:r>
        <w:rPr>
          <w:noProof/>
        </w:rPr>
        <w:t>(</w:t>
      </w:r>
      <w:r>
        <w:t>e.g. the one who has to supply oil every day)</w:t>
      </w:r>
    </w:p>
    <w:p>
      <w:pPr>
        <w:pStyle w:val="Lista3"/>
        <w:rPr>
          <w:rStyle w:val="Codevalue"/>
        </w:rPr>
      </w:pPr>
      <w:r>
        <w:rPr>
          <w:rStyle w:val="Codevalue"/>
        </w:rPr>
        <w:t>"witness"</w:t>
      </w:r>
    </w:p>
    <w:p>
      <w:pPr>
        <w:pStyle w:val="Lista3"/>
        <w:rPr>
          <w:rStyle w:val="Codevalue"/>
        </w:rPr>
      </w:pPr>
      <w:r>
        <w:rPr>
          <w:rStyle w:val="Codevalue"/>
        </w:rPr>
        <w:t>"orderIssuer"</w:t>
      </w:r>
    </w:p>
    <w:p>
      <w:pPr>
        <w:pStyle w:val="Lista3"/>
        <w:rPr>
          <w:rStyle w:val="Codevalue"/>
        </w:rPr>
      </w:pPr>
      <w:r>
        <w:rPr>
          <w:rStyle w:val="Codevalue"/>
        </w:rPr>
        <w:t>"orderAddressee"</w:t>
      </w:r>
    </w:p>
    <w:p>
      <w:pPr>
        <w:pStyle w:val="Lista3"/>
      </w:pPr>
      <w:r>
        <w:rPr>
          <w:rStyle w:val="Codevalue"/>
        </w:rPr>
        <w:t>"auditor"</w:t>
      </w:r>
      <w:r>
        <w:t xml:space="preserve"> </w:t>
      </w:r>
      <w:r>
        <w:rPr>
          <w:noProof/>
        </w:rPr>
        <w:t>(</w:t>
      </w:r>
      <w:r>
        <w:t>controller of transaction)</w:t>
      </w:r>
    </w:p>
    <w:p>
      <w:pPr>
        <w:pStyle w:val="Lista3"/>
      </w:pPr>
      <w:r>
        <w:rPr>
          <w:rStyle w:val="Codevalue"/>
        </w:rPr>
        <w:t>"beneficiaryMerit"</w:t>
      </w:r>
      <w:r>
        <w:t xml:space="preserve"> </w:t>
      </w:r>
      <w:r>
        <w:rPr>
          <w:noProof/>
        </w:rPr>
        <w:t>(</w:t>
      </w:r>
      <w:r>
        <w:t>e.g. transfer of merit; donation “on behalf of”, “in the name of”)</w:t>
      </w:r>
    </w:p>
    <w:p>
      <w:pPr>
        <w:pStyle w:val="Lista3"/>
      </w:pPr>
      <w:r>
        <w:rPr>
          <w:rStyle w:val="Codevalue"/>
        </w:rPr>
        <w:t>"commemoratedPerson"</w:t>
      </w:r>
      <w:r>
        <w:t xml:space="preserve"> </w:t>
      </w:r>
      <w:r>
        <w:rPr>
          <w:noProof/>
        </w:rPr>
        <w:t>(</w:t>
      </w:r>
      <w:r>
        <w:t xml:space="preserve">e.g. “in the honour of </w:t>
      </w:r>
      <w:r>
        <w:rPr>
          <w:noProof/>
        </w:rPr>
        <w:t>(</w:t>
      </w:r>
      <w:r>
        <w:t>a deceased warrior)”)</w:t>
      </w:r>
    </w:p>
    <w:p>
      <w:pPr>
        <w:pStyle w:val="Lista3"/>
      </w:pPr>
      <w:r>
        <w:rPr>
          <w:rStyle w:val="Codevalue"/>
        </w:rPr>
        <w:t>"scribe"</w:t>
      </w:r>
      <w:r>
        <w:t xml:space="preserve"> </w:t>
      </w:r>
      <w:r>
        <w:rPr>
          <w:noProof/>
        </w:rPr>
        <w:t>(</w:t>
      </w:r>
      <w:r>
        <w:t>exact role undetermined)</w:t>
      </w:r>
    </w:p>
    <w:p>
      <w:pPr>
        <w:pStyle w:val="Lista3"/>
      </w:pPr>
      <w:r>
        <w:rPr>
          <w:rStyle w:val="Codevalue"/>
        </w:rPr>
        <w:t>"composer"</w:t>
      </w:r>
      <w:r>
        <w:t xml:space="preserve"> </w:t>
      </w:r>
      <w:r>
        <w:rPr>
          <w:noProof/>
        </w:rPr>
        <w:t>(</w:t>
      </w:r>
      <w:r>
        <w:t xml:space="preserve">i.e. </w:t>
      </w:r>
      <w:r>
        <w:rPr>
          <w:highlight w:val="white"/>
        </w:rPr>
        <w:t>author of the text or part of the text; e.g. poet of the Sanskrit eulogy).</w:t>
      </w:r>
    </w:p>
    <w:p>
      <w:pPr>
        <w:pStyle w:val="Lista3"/>
      </w:pPr>
      <w:r>
        <w:rPr>
          <w:rStyle w:val="Codevalue"/>
        </w:rPr>
        <w:t>"handwriter"</w:t>
      </w:r>
      <w:r>
        <w:t xml:space="preserve"> </w:t>
      </w:r>
      <w:r>
        <w:rPr>
          <w:noProof/>
        </w:rPr>
        <w:t>(</w:t>
      </w:r>
      <w:r>
        <w:t xml:space="preserve">i.e. </w:t>
      </w:r>
      <w:r>
        <w:rPr>
          <w:highlight w:val="white"/>
        </w:rPr>
        <w:t>the one writing in chalk on the plate/stone for the engraver)</w:t>
      </w:r>
    </w:p>
    <w:p>
      <w:pPr>
        <w:pStyle w:val="Lista3"/>
      </w:pPr>
      <w:r>
        <w:rPr>
          <w:rStyle w:val="Codevalue"/>
        </w:rPr>
        <w:t>"engraver"</w:t>
      </w:r>
      <w:r>
        <w:t xml:space="preserve"> </w:t>
      </w:r>
      <w:r>
        <w:rPr>
          <w:noProof/>
        </w:rPr>
        <w:t>(</w:t>
      </w:r>
      <w:r>
        <w:t>i.e. the artisan who engraved the text on the support)</w:t>
      </w:r>
    </w:p>
    <w:p>
      <w:pPr>
        <w:pStyle w:val="Lista3"/>
      </w:pPr>
      <w:r>
        <w:rPr>
          <w:rStyle w:val="Codevalue"/>
        </w:rPr>
        <w:t>"sealer/solderer"</w:t>
      </w:r>
      <w:r>
        <w:t xml:space="preserve"> </w:t>
      </w:r>
      <w:r>
        <w:rPr>
          <w:noProof/>
        </w:rPr>
        <w:t>(</w:t>
      </w:r>
      <w:r>
        <w:t xml:space="preserve">i.e. </w:t>
      </w:r>
      <w:r>
        <w:rPr>
          <w:highlight w:val="white"/>
        </w:rPr>
        <w:t>the one who fabricated/sealed/soldered the seal)</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98" w:name="_kzswls62u25y" w:colFirst="0" w:colLast="0"/>
            <w:bookmarkEnd w:id="698"/>
            <w:r>
              <w:t xml:space="preserve">Example </w:t>
            </w:r>
            <w:fldSimple w:instr=" STYLEREF 3 \s ">
              <w:r>
                <w:rPr>
                  <w:noProof/>
                </w:rPr>
                <w:t>7.4.2</w:t>
              </w:r>
            </w:fldSimple>
            <w:r>
              <w:t>.</w:t>
            </w:r>
            <w:fldSimple w:instr=" SEQ Example \* ALPHABETIC \s 3 ">
              <w:r>
                <w:rPr>
                  <w:noProof/>
                </w:rPr>
                <w:t>A</w:t>
              </w:r>
            </w:fldSimple>
            <w:r>
              <w:t>: encoding ranks and roles</w:t>
            </w:r>
          </w:p>
        </w:tc>
      </w:tr>
      <w:tr>
        <w:tc>
          <w:tcPr>
            <w:tcW w:w="5000" w:type="pct"/>
          </w:tcPr>
          <w:p>
            <w:pPr>
              <w:pStyle w:val="CodeParagraph"/>
              <w:rPr>
                <w:rStyle w:val="Code"/>
              </w:rPr>
            </w:pPr>
            <w:r>
              <w:rPr>
                <w:rStyle w:val="Code"/>
              </w:rPr>
              <w:lastRenderedPageBreak/>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"coronation"</w:t>
            </w:r>
            <w:r>
              <w:rPr>
                <w:rStyle w:val="Code"/>
              </w:rPr>
              <w:t xml:space="preserve">&gt;&lt;roleName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"donor"</w:t>
            </w:r>
            <w:r>
              <w:rPr>
                <w:rStyle w:val="Code"/>
              </w:rPr>
              <w:t>&gt;</w:t>
            </w:r>
            <w:r>
              <w:rPr>
                <w:rStyle w:val="Codetext"/>
              </w:rPr>
              <w:t>Mahendravarman</w:t>
            </w:r>
            <w:r>
              <w:rPr>
                <w:rStyle w:val="Code"/>
              </w:rPr>
              <w:t>&lt;/roleName&gt;&lt;/persName&gt;</w:t>
            </w:r>
            <w:r>
              <w:rPr>
                <w:rStyle w:val="Codetext"/>
              </w:rPr>
              <w:t xml:space="preserve"> gave 25 gold coins to the </w:t>
            </w:r>
            <w:r>
              <w:rPr>
                <w:rStyle w:val="Code"/>
              </w:rPr>
              <w:t xml:space="preserve">&lt;persName </w:t>
            </w:r>
            <w:r>
              <w:rPr>
                <w:rStyle w:val="Codeattribute"/>
              </w:rPr>
              <w:t>type</w:t>
            </w:r>
            <w:r>
              <w:rPr>
                <w:rStyle w:val="Code"/>
              </w:rPr>
              <w:t>=</w:t>
            </w:r>
            <w:r>
              <w:rPr>
                <w:rStyle w:val="Codevalue"/>
              </w:rPr>
              <w:t>"divine"</w:t>
            </w:r>
            <w:r>
              <w:rPr>
                <w:rStyle w:val="Code"/>
              </w:rPr>
              <w:t xml:space="preserve"> </w:t>
            </w:r>
            <w:r>
              <w:rPr>
                <w:rStyle w:val="Codeattribute"/>
              </w:rPr>
              <w:t>subtype</w:t>
            </w:r>
            <w:r>
              <w:rPr>
                <w:rStyle w:val="Code"/>
              </w:rPr>
              <w:t>=</w:t>
            </w:r>
            <w:r>
              <w:rPr>
                <w:rStyle w:val="Codevalue"/>
              </w:rPr>
              <w:t>"standard"</w:t>
            </w:r>
            <w:r>
              <w:rPr>
                <w:rStyle w:val="Code"/>
              </w:rPr>
              <w:t xml:space="preserve">&gt;&lt;roleName </w:t>
            </w:r>
            <w:r>
              <w:rPr>
                <w:rStyle w:val="Codeattribute"/>
              </w:rPr>
              <w:t>type</w:t>
            </w:r>
            <w:r>
              <w:rPr>
                <w:rStyle w:val="Code"/>
              </w:rPr>
              <w:t>=</w:t>
            </w:r>
            <w:r>
              <w:rPr>
                <w:rStyle w:val="Codevalue"/>
              </w:rPr>
              <w:t>"godTemple"</w:t>
            </w:r>
            <w:r>
              <w:rPr>
                <w:rStyle w:val="Code"/>
              </w:rPr>
              <w:t xml:space="preserve"> </w:t>
            </w:r>
            <w:r>
              <w:rPr>
                <w:rStyle w:val="Codeattribute"/>
              </w:rPr>
              <w:t>subtype</w:t>
            </w:r>
            <w:r>
              <w:rPr>
                <w:rStyle w:val="Code"/>
              </w:rPr>
              <w:t>=</w:t>
            </w:r>
            <w:r>
              <w:rPr>
                <w:rStyle w:val="Codevalue"/>
              </w:rPr>
              <w:t>"donee"</w:t>
            </w:r>
            <w:r>
              <w:rPr>
                <w:rStyle w:val="Code"/>
              </w:rPr>
              <w:t>&gt;</w:t>
            </w:r>
            <w:r>
              <w:rPr>
                <w:rStyle w:val="Codetext"/>
              </w:rPr>
              <w:t>Śiva</w:t>
            </w:r>
            <w:r>
              <w:rPr>
                <w:rStyle w:val="Code"/>
              </w:rPr>
              <w:t>&lt;/roleName&gt;&lt;/persName&gt;</w:t>
            </w:r>
            <w:r>
              <w:rPr>
                <w:rStyle w:val="Codetext"/>
              </w:rPr>
              <w:t xml:space="preserve"> of Tillaisthānam so that </w:t>
            </w:r>
            <w:r>
              <w:rPr>
                <w:rStyle w:val="Code"/>
              </w:rPr>
              <w:t xml:space="preserve">&lt;roleName </w:t>
            </w:r>
            <w:r>
              <w:rPr>
                <w:rStyle w:val="Codeattribute"/>
              </w:rPr>
              <w:t>type</w:t>
            </w:r>
            <w:r>
              <w:rPr>
                <w:rStyle w:val="Code"/>
              </w:rPr>
              <w:t>=</w:t>
            </w:r>
            <w:r>
              <w:rPr>
                <w:rStyle w:val="Codevalue"/>
              </w:rPr>
              <w:t>"shepherds"</w:t>
            </w:r>
            <w:r>
              <w:rPr>
                <w:rStyle w:val="Code"/>
              </w:rPr>
              <w:t xml:space="preserve"> </w:t>
            </w:r>
            <w:r>
              <w:rPr>
                <w:rStyle w:val="Codeattribute"/>
              </w:rPr>
              <w:t>subtype</w:t>
            </w:r>
            <w:r>
              <w:rPr>
                <w:rStyle w:val="Code"/>
              </w:rPr>
              <w:t>=</w:t>
            </w:r>
            <w:r>
              <w:rPr>
                <w:rStyle w:val="Codevalue"/>
              </w:rPr>
              <w:t>"inChargeDonation"</w:t>
            </w:r>
            <w:r>
              <w:rPr>
                <w:rStyle w:val="Code"/>
              </w:rPr>
              <w:t>&gt;</w:t>
            </w:r>
            <w:r>
              <w:rPr>
                <w:rStyle w:val="Codetext"/>
              </w:rPr>
              <w:t>the shepherds</w:t>
            </w:r>
            <w:r>
              <w:rPr>
                <w:rStyle w:val="Code"/>
              </w:rPr>
              <w:t>&lt;/roleName&gt;</w:t>
            </w:r>
            <w:r>
              <w:rPr>
                <w:rStyle w:val="Codetext"/>
              </w:rPr>
              <w:t xml:space="preserve"> supply daily oil for a lamp for </w:t>
            </w:r>
            <w:r>
              <w:rPr>
                <w:rStyle w:val="Code"/>
              </w:rPr>
              <w:t xml:space="preserve">&lt;roleName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"beneficiaryMerit"</w:t>
            </w:r>
            <w:r>
              <w:rPr>
                <w:rStyle w:val="Code"/>
              </w:rPr>
              <w:t>&gt;</w:t>
            </w:r>
            <w:r>
              <w:rPr>
                <w:rStyle w:val="Codetext"/>
              </w:rPr>
              <w:t>his father</w:t>
            </w:r>
            <w:r>
              <w:rPr>
                <w:rStyle w:val="Code"/>
              </w:rPr>
              <w:t>&lt;/roleName&gt;</w:t>
            </w:r>
            <w:r>
              <w:rPr>
                <w:rStyle w:val="Codetext"/>
              </w:rPr>
              <w:t xml:space="preserve"> under the supervision of </w:t>
            </w:r>
            <w:r>
              <w:rPr>
                <w:rStyle w:val="Code"/>
              </w:rPr>
              <w:t xml:space="preserve">&lt;roleName </w:t>
            </w:r>
            <w:r>
              <w:rPr>
                <w:rStyle w:val="Codeattribute"/>
              </w:rPr>
              <w:t>type</w:t>
            </w:r>
            <w:r>
              <w:rPr>
                <w:rStyle w:val="Code"/>
              </w:rPr>
              <w:t>=</w:t>
            </w:r>
            <w:r>
              <w:rPr>
                <w:rStyle w:val="Codevalue"/>
              </w:rPr>
              <w:t>"priest"</w:t>
            </w:r>
            <w:r>
              <w:rPr>
                <w:rStyle w:val="Code"/>
              </w:rPr>
              <w:t xml:space="preserve"> </w:t>
            </w:r>
            <w:r>
              <w:rPr>
                <w:rStyle w:val="Codeattribute"/>
              </w:rPr>
              <w:t>subtype</w:t>
            </w:r>
            <w:r>
              <w:rPr>
                <w:rStyle w:val="Code"/>
              </w:rPr>
              <w:t>=</w:t>
            </w:r>
            <w:r>
              <w:rPr>
                <w:rStyle w:val="Codevalue"/>
              </w:rPr>
              <w:t>"trustee"</w:t>
            </w:r>
            <w:r>
              <w:rPr>
                <w:rStyle w:val="Code"/>
              </w:rPr>
              <w:t>&gt;</w:t>
            </w:r>
            <w:r>
              <w:rPr>
                <w:rStyle w:val="Codetext"/>
              </w:rPr>
              <w:t>the priests</w:t>
            </w:r>
            <w:r>
              <w:rPr>
                <w:rStyle w:val="Code"/>
              </w:rPr>
              <w:t>&lt;/roleName&gt;</w:t>
            </w:r>
            <w:r>
              <w:rPr>
                <w:rStyle w:val="Codetext"/>
              </w:rPr>
              <w:t xml:space="preserve"> of the temple</w:t>
            </w:r>
          </w:p>
        </w:tc>
      </w:tr>
    </w:tbl>
    <w:p>
      <w:pPr>
        <w:pStyle w:val="Cmsor3"/>
      </w:pPr>
      <w:bookmarkStart w:id="699" w:name="_l50o1bs9vq7k" w:colFirst="0" w:colLast="0"/>
      <w:bookmarkStart w:id="700" w:name="_Toc183083864"/>
      <w:bookmarkEnd w:id="699"/>
      <w:r>
        <w:t>Place names</w:t>
      </w:r>
      <w:bookmarkEnd w:id="700"/>
    </w:p>
    <w:p>
      <w:pPr>
        <w:pStyle w:val="Lista"/>
      </w:pPr>
      <w:r>
        <w:t xml:space="preserve">place names </w:t>
      </w:r>
      <w:r>
        <w:rPr>
          <w:noProof/>
        </w:rPr>
        <w:t>(</w:t>
      </w:r>
      <w:r>
        <w:t xml:space="preserve">including territorial and administrative divisions as well as built places) can be encoded using the element </w:t>
      </w:r>
      <w:r>
        <w:rPr>
          <w:rStyle w:val="Code"/>
        </w:rPr>
        <w:t>&lt;placeName&gt;</w:t>
      </w:r>
    </w:p>
    <w:p>
      <w:pPr>
        <w:pStyle w:val="Lista2"/>
      </w:pPr>
      <w:r>
        <w:t xml:space="preserve">we recommend using the attribute </w:t>
      </w:r>
      <w:r>
        <w:rPr>
          <w:rStyle w:val="Codeattribute"/>
        </w:rPr>
        <w:t>@type</w:t>
      </w:r>
      <w:r>
        <w:t xml:space="preserve"> using the values </w:t>
      </w:r>
      <w:r>
        <w:rPr>
          <w:rStyle w:val="Codevalue"/>
        </w:rPr>
        <w:t>"territorialDivision"</w:t>
      </w:r>
      <w:r>
        <w:t xml:space="preserve"> and </w:t>
      </w:r>
      <w:r>
        <w:rPr>
          <w:rStyle w:val="Codevalue"/>
        </w:rPr>
        <w:t>"builtPlace"</w:t>
      </w:r>
    </w:p>
    <w:p>
      <w:pPr>
        <w:pStyle w:val="Lista"/>
      </w:pPr>
      <w:r>
        <w:t xml:space="preserve">places can be described more precisely with the attribute </w:t>
      </w:r>
      <w:r>
        <w:rPr>
          <w:rStyle w:val="Codeattribute"/>
        </w:rPr>
        <w:t>@subtype</w:t>
      </w:r>
      <w:r>
        <w:t>, for which the following values have been proposed by the TF-A:</w:t>
      </w:r>
    </w:p>
    <w:p>
      <w:pPr>
        <w:pStyle w:val="Lista2"/>
      </w:pPr>
      <w:r>
        <w:rPr>
          <w:rStyle w:val="Codeattribute"/>
        </w:rPr>
        <w:t>@subtype</w:t>
      </w:r>
      <w:r>
        <w:t xml:space="preserve"> for territorial and administrative divisions:</w:t>
      </w:r>
    </w:p>
    <w:p>
      <w:pPr>
        <w:pStyle w:val="Lista3"/>
      </w:pPr>
      <w:r>
        <w:rPr>
          <w:rStyle w:val="Codevalue"/>
        </w:rPr>
        <w:t>"province"</w:t>
      </w:r>
      <w:r>
        <w:t xml:space="preserve"> </w:t>
      </w:r>
      <w:r>
        <w:rPr>
          <w:noProof/>
        </w:rPr>
        <w:t>(</w:t>
      </w:r>
      <w:r>
        <w:rPr>
          <w:rStyle w:val="Foreign"/>
        </w:rPr>
        <w:t>kōṭṭam</w:t>
      </w:r>
      <w:r>
        <w:t xml:space="preserve">, </w:t>
      </w:r>
      <w:r>
        <w:rPr>
          <w:rStyle w:val="Foreign"/>
        </w:rPr>
        <w:t>rāṣṭra</w:t>
      </w:r>
      <w:r>
        <w:t xml:space="preserve">, </w:t>
      </w:r>
      <w:r>
        <w:rPr>
          <w:rStyle w:val="Foreign"/>
        </w:rPr>
        <w:t>maṇḍala</w:t>
      </w:r>
      <w:r>
        <w:t xml:space="preserve">, </w:t>
      </w:r>
      <w:r>
        <w:rPr>
          <w:rStyle w:val="Foreign"/>
        </w:rPr>
        <w:t>vaḷanāṭu</w:t>
      </w:r>
      <w:r>
        <w:t>, etc.)</w:t>
      </w:r>
    </w:p>
    <w:p>
      <w:pPr>
        <w:pStyle w:val="Lista3"/>
      </w:pPr>
      <w:r>
        <w:rPr>
          <w:rStyle w:val="Codevalue"/>
        </w:rPr>
        <w:t>"district"</w:t>
      </w:r>
      <w:r>
        <w:t xml:space="preserve"> </w:t>
      </w:r>
      <w:r>
        <w:rPr>
          <w:noProof/>
        </w:rPr>
        <w:t>(</w:t>
      </w:r>
      <w:r>
        <w:rPr>
          <w:rStyle w:val="Foreign"/>
        </w:rPr>
        <w:t>viṣaya</w:t>
      </w:r>
      <w:r>
        <w:t xml:space="preserve">, </w:t>
      </w:r>
      <w:r>
        <w:rPr>
          <w:rStyle w:val="Foreign"/>
        </w:rPr>
        <w:t>nāṭu</w:t>
      </w:r>
      <w:r>
        <w:t xml:space="preserve">, </w:t>
      </w:r>
      <w:r>
        <w:rPr>
          <w:rStyle w:val="Foreign"/>
        </w:rPr>
        <w:t>kūṟṟam</w:t>
      </w:r>
      <w:r>
        <w:t>)</w:t>
      </w:r>
    </w:p>
    <w:p>
      <w:pPr>
        <w:pStyle w:val="Lista3"/>
      </w:pPr>
      <w:r>
        <w:rPr>
          <w:rStyle w:val="Codevalue"/>
        </w:rPr>
        <w:t>"settlement"</w:t>
      </w:r>
      <w:r>
        <w:t xml:space="preserve"> </w:t>
      </w:r>
      <w:r>
        <w:rPr>
          <w:noProof/>
        </w:rPr>
        <w:t>(</w:t>
      </w:r>
      <w:r>
        <w:t>town, village)</w:t>
      </w:r>
    </w:p>
    <w:p>
      <w:pPr>
        <w:pStyle w:val="Lista3"/>
      </w:pPr>
      <w:r>
        <w:rPr>
          <w:rStyle w:val="Codevalue"/>
        </w:rPr>
        <w:t>"sitePart"</w:t>
      </w:r>
      <w:r>
        <w:t xml:space="preserve"> </w:t>
      </w:r>
      <w:r>
        <w:rPr>
          <w:noProof/>
        </w:rPr>
        <w:t>(</w:t>
      </w:r>
      <w:r>
        <w:t xml:space="preserve">e.g. quarter, hamlet, </w:t>
      </w:r>
      <w:r>
        <w:rPr>
          <w:rStyle w:val="Foreign"/>
        </w:rPr>
        <w:t>cēri</w:t>
      </w:r>
      <w:r>
        <w:t>)</w:t>
      </w:r>
    </w:p>
    <w:p>
      <w:pPr>
        <w:pStyle w:val="Lista"/>
      </w:pPr>
      <w:r>
        <w:rPr>
          <w:rStyle w:val="Codeattribute"/>
        </w:rPr>
        <w:t>@subtype</w:t>
      </w:r>
      <w:r>
        <w:t xml:space="preserve"> for built places:</w:t>
      </w:r>
    </w:p>
    <w:p>
      <w:pPr>
        <w:pStyle w:val="Lista3"/>
        <w:rPr>
          <w:rStyle w:val="Codevalue"/>
        </w:rPr>
      </w:pPr>
      <w:r>
        <w:rPr>
          <w:rStyle w:val="Codevalue"/>
        </w:rPr>
        <w:t>"temple"</w:t>
      </w:r>
    </w:p>
    <w:p>
      <w:pPr>
        <w:pStyle w:val="Lista3"/>
      </w:pPr>
      <w:r>
        <w:rPr>
          <w:rStyle w:val="Codevalue"/>
        </w:rPr>
        <w:t>"shrine"</w:t>
      </w:r>
      <w:r>
        <w:t xml:space="preserve"> </w:t>
      </w:r>
      <w:r>
        <w:rPr>
          <w:noProof/>
        </w:rPr>
        <w:t>(</w:t>
      </w:r>
      <w:r>
        <w:t>e.g. for a secondary shrine in a temple complex)</w:t>
      </w:r>
    </w:p>
    <w:p>
      <w:pPr>
        <w:pStyle w:val="Lista3"/>
      </w:pPr>
      <w:r>
        <w:rPr>
          <w:rStyle w:val="Codevalue"/>
        </w:rPr>
        <w:t>"monastery"</w:t>
      </w:r>
      <w:r>
        <w:t xml:space="preserve"> </w:t>
      </w:r>
      <w:r>
        <w:rPr>
          <w:noProof/>
        </w:rPr>
        <w:t>(</w:t>
      </w:r>
      <w:r>
        <w:t xml:space="preserve">e.g. </w:t>
      </w:r>
      <w:r>
        <w:rPr>
          <w:rStyle w:val="Foreign"/>
        </w:rPr>
        <w:t>vihāra</w:t>
      </w:r>
      <w:r>
        <w:t xml:space="preserve">, </w:t>
      </w:r>
      <w:r>
        <w:rPr>
          <w:rStyle w:val="Foreign"/>
        </w:rPr>
        <w:t>maṭha</w:t>
      </w:r>
      <w:r>
        <w:t>)</w:t>
      </w:r>
    </w:p>
    <w:p>
      <w:pPr>
        <w:pStyle w:val="Lista3"/>
      </w:pPr>
      <w:r>
        <w:rPr>
          <w:rStyle w:val="Codevalue"/>
        </w:rPr>
        <w:t>"feedingHall"</w:t>
      </w:r>
      <w:r>
        <w:t xml:space="preserve"> </w:t>
      </w:r>
      <w:r>
        <w:rPr>
          <w:noProof/>
        </w:rPr>
        <w:t>(</w:t>
      </w:r>
      <w:r>
        <w:rPr>
          <w:rStyle w:val="Foreign"/>
        </w:rPr>
        <w:t>cālai</w:t>
      </w:r>
      <w:r>
        <w:t xml:space="preserve">, Skt. </w:t>
      </w:r>
      <w:r>
        <w:rPr>
          <w:rStyle w:val="Foreign"/>
        </w:rPr>
        <w:t>śālā</w:t>
      </w:r>
      <w:r>
        <w:t>, mess for devotee pilgrims)</w:t>
      </w:r>
    </w:p>
    <w:p>
      <w:pPr>
        <w:pStyle w:val="Lista3"/>
      </w:pPr>
      <w:r>
        <w:rPr>
          <w:rStyle w:val="Codevalue"/>
        </w:rPr>
        <w:t>"tank"</w:t>
      </w:r>
      <w:r>
        <w:t xml:space="preserve"> </w:t>
      </w:r>
      <w:r>
        <w:rPr>
          <w:noProof/>
        </w:rPr>
        <w:t>(</w:t>
      </w:r>
      <w:r>
        <w:t>artificial)</w:t>
      </w:r>
    </w:p>
    <w:p>
      <w:pPr>
        <w:pStyle w:val="Lista3"/>
      </w:pPr>
      <w:r>
        <w:rPr>
          <w:rStyle w:val="Codevalue"/>
        </w:rPr>
        <w:t>"pavillion"</w:t>
      </w:r>
      <w:r>
        <w:t xml:space="preserve"> </w:t>
      </w:r>
      <w:r>
        <w:rPr>
          <w:noProof/>
        </w:rPr>
        <w:t>(</w:t>
      </w:r>
      <w:r>
        <w:rPr>
          <w:rStyle w:val="Foreign"/>
        </w:rPr>
        <w:t>maṇḍapa</w:t>
      </w:r>
      <w:r>
        <w:t>)</w:t>
      </w:r>
    </w:p>
    <w:p>
      <w:pPr>
        <w:pStyle w:val="Lista3"/>
      </w:pPr>
      <w:r>
        <w:rPr>
          <w:rStyle w:val="Codevalue"/>
        </w:rPr>
        <w:t>"garden"</w:t>
      </w:r>
      <w:r>
        <w:t xml:space="preserve"> </w:t>
      </w:r>
      <w:r>
        <w:rPr>
          <w:noProof/>
        </w:rPr>
        <w:t>(</w:t>
      </w:r>
      <w:r>
        <w:rPr>
          <w:rStyle w:val="Foreign"/>
        </w:rPr>
        <w:t>nandavaṉam</w:t>
      </w:r>
      <w:r>
        <w:t>)</w:t>
      </w:r>
    </w:p>
    <w:p>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7.4.3</w:t>
              </w:r>
            </w:fldSimple>
            <w:r>
              <w:t>.</w:t>
            </w:r>
            <w:fldSimple w:instr=" SEQ Example \* ALPHABETIC \s 3 ">
              <w:r>
                <w:rPr>
                  <w:noProof/>
                </w:rPr>
                <w:t>A</w:t>
              </w:r>
            </w:fldSimple>
            <w:r>
              <w:t>: encoding place names</w:t>
            </w:r>
          </w:p>
        </w:tc>
      </w:tr>
      <w:tr>
        <w:tc>
          <w:tcPr>
            <w:tcW w:w="5000" w:type="pct"/>
          </w:tcPr>
          <w:p>
            <w:pPr>
              <w:pStyle w:val="CodeParagraph"/>
              <w:rPr>
                <w:rStyle w:val="Code"/>
              </w:rPr>
            </w:pPr>
            <w:r>
              <w:rPr>
                <w:rStyle w:val="Codetext"/>
              </w:rPr>
              <w:t xml:space="preserve">in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Cārukūr</w:t>
            </w:r>
            <w:r>
              <w:rPr>
                <w:rStyle w:val="Code"/>
              </w:rPr>
              <w:t>&lt;/placeName&gt;</w:t>
            </w:r>
            <w:r>
              <w:rPr>
                <w:rStyle w:val="Codetext"/>
              </w:rPr>
              <w:t xml:space="preserve"> in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"district"</w:t>
            </w:r>
            <w:r>
              <w:rPr>
                <w:rStyle w:val="Code"/>
              </w:rPr>
              <w:t>&gt;</w:t>
            </w:r>
            <w:r>
              <w:rPr>
                <w:rStyle w:val="Codetext"/>
              </w:rPr>
              <w:t>Āṭaiyārunāṭu = province</w:t>
            </w:r>
            <w:r>
              <w:rPr>
                <w:rStyle w:val="Code"/>
              </w:rPr>
              <w:t>&lt;/placeName&gt;</w:t>
            </w:r>
            <w:r>
              <w:rPr>
                <w:rStyle w:val="Codetext"/>
              </w:rPr>
              <w:t xml:space="preserve"> and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"province"</w:t>
            </w:r>
            <w:r>
              <w:rPr>
                <w:rStyle w:val="Code"/>
              </w:rPr>
              <w:t>&gt;</w:t>
            </w:r>
            <w:r>
              <w:rPr>
                <w:rStyle w:val="Codetext"/>
              </w:rPr>
              <w:t>Paṭuvūrkōṭṭam = district</w:t>
            </w:r>
            <w:r>
              <w:rPr>
                <w:rStyle w:val="Code"/>
              </w:rPr>
              <w:t>&lt;/placeName&gt;</w:t>
            </w:r>
            <w:r>
              <w:rPr>
                <w:rStyle w:val="Codetext"/>
              </w:rPr>
              <w:br/>
              <w:t xml:space="preserve">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"shrine"</w:t>
            </w:r>
            <w:r>
              <w:rPr>
                <w:rStyle w:val="Code"/>
              </w:rPr>
              <w:t>&gt;</w:t>
            </w:r>
            <w:r>
              <w:rPr>
                <w:rStyle w:val="Codetext"/>
              </w:rPr>
              <w:t>the shrine of the Goddess</w:t>
            </w:r>
            <w:r>
              <w:rPr>
                <w:rStyle w:val="Code"/>
              </w:rPr>
              <w:t>&lt;/placeName&gt;</w:t>
            </w:r>
            <w:r>
              <w:rPr>
                <w:rStyle w:val="Codetext"/>
              </w:rPr>
              <w:t xml:space="preserve"> 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"temple"</w:t>
            </w:r>
            <w:r>
              <w:rPr>
                <w:rStyle w:val="Code"/>
              </w:rPr>
              <w:t>&gt;</w:t>
            </w:r>
            <w:r>
              <w:rPr>
                <w:rStyle w:val="Codetext"/>
              </w:rPr>
              <w:t>the temple of Mahādeva</w:t>
            </w:r>
            <w:r>
              <w:rPr>
                <w:rStyle w:val="Code"/>
              </w:rPr>
              <w:t>&lt;/placeName&gt;</w:t>
            </w:r>
            <w:r>
              <w:rPr>
                <w:rStyle w:val="Codetext"/>
              </w:rPr>
              <w:t xml:space="preserve"> at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Tillaisthānam</w:t>
            </w:r>
            <w:r>
              <w:rPr>
                <w:rStyle w:val="Code"/>
              </w:rPr>
              <w:t>&lt;/placeName&gt;</w:t>
            </w:r>
          </w:p>
        </w:tc>
      </w:tr>
    </w:tbl>
    <w:p>
      <w:pPr>
        <w:pStyle w:val="Cmsor3"/>
      </w:pPr>
      <w:bookmarkStart w:id="701" w:name="_s4eo5ge9e49x" w:colFirst="0" w:colLast="0"/>
      <w:bookmarkStart w:id="702" w:name="_Toc183083865"/>
      <w:bookmarkEnd w:id="701"/>
      <w:r>
        <w:t>Measurements</w:t>
      </w:r>
      <w:bookmarkEnd w:id="702"/>
    </w:p>
    <w:p>
      <w:pPr>
        <w:pStyle w:val="Lista"/>
      </w:pPr>
      <w:r>
        <w:t xml:space="preserve">when necessary, the tag </w:t>
      </w:r>
      <w:r>
        <w:rPr>
          <w:rStyle w:val="Code"/>
        </w:rPr>
        <w:t>&lt;measure&gt;</w:t>
      </w:r>
      <w:r>
        <w:t xml:space="preserve"> allows encoding references of quantity</w:t>
      </w:r>
    </w:p>
    <w:p>
      <w:pPr>
        <w:pStyle w:val="Lista2"/>
      </w:pPr>
      <w:r>
        <w:t xml:space="preserve">use the attribute </w:t>
      </w:r>
      <w:r>
        <w:rPr>
          <w:rStyle w:val="Codeattribute"/>
        </w:rPr>
        <w:t>@type</w:t>
      </w:r>
      <w:r>
        <w:t xml:space="preserve"> to record the typology used to measure, e.g. volume, weight, currency…</w:t>
      </w:r>
    </w:p>
    <w:p>
      <w:pPr>
        <w:pStyle w:val="Lista2"/>
      </w:pPr>
      <w:r>
        <w:t>usually, measure requires encoding the quantity, the unit used, and possibly the commodity measured</w:t>
      </w:r>
    </w:p>
    <w:p>
      <w:pPr>
        <w:pStyle w:val="Lista2"/>
      </w:pPr>
      <w:r>
        <w:t xml:space="preserve">it can be done using the attributes: </w:t>
      </w:r>
      <w:r>
        <w:rPr>
          <w:rStyle w:val="Codeattribute"/>
        </w:rPr>
        <w:t>@unit</w:t>
      </w:r>
      <w:r>
        <w:t xml:space="preserve">, </w:t>
      </w:r>
      <w:r>
        <w:rPr>
          <w:rStyle w:val="Codeattribute"/>
        </w:rPr>
        <w:t>@quantity</w:t>
      </w:r>
      <w:r>
        <w:t xml:space="preserve"> and </w:t>
      </w:r>
      <w:r>
        <w:rPr>
          <w:rStyle w:val="Codeattribute"/>
        </w:rPr>
        <w:t>@commodity</w:t>
      </w:r>
    </w:p>
    <w:p>
      <w:pPr>
        <w:pStyle w:val="Lista"/>
      </w:pPr>
      <w:r>
        <w:rPr>
          <w:rStyle w:val="Codeattribute"/>
        </w:rPr>
        <w:t>@unit</w:t>
      </w:r>
      <w:r>
        <w:t xml:space="preserve"> indicates the unit used for the measurement expressed by its standard symbol, e.g. cm, m, ml, km, in …</w:t>
      </w:r>
    </w:p>
    <w:p>
      <w:pPr>
        <w:pStyle w:val="Lista"/>
      </w:pPr>
      <w:r>
        <w:rPr>
          <w:rStyle w:val="Codeattribute"/>
        </w:rPr>
        <w:t>@quantity</w:t>
      </w:r>
      <w:r>
        <w:t xml:space="preserve"> records a numeric value</w:t>
      </w:r>
    </w:p>
    <w:p>
      <w:pPr>
        <w:pStyle w:val="Lista"/>
      </w:pPr>
      <w:r>
        <w:rPr>
          <w:rStyle w:val="Codeattribute"/>
        </w:rPr>
        <w:t>@commodity</w:t>
      </w:r>
      <w:r>
        <w:t xml:space="preserve"> for the measured substance</w:t>
      </w:r>
    </w:p>
    <w:p>
      <w:pPr>
        <w:pStyle w:val="Lista"/>
      </w:pPr>
      <w:r>
        <w:t>the numeral values for measurement should be encoded as per §</w:t>
      </w:r>
      <w:r>
        <w:fldChar w:fldCharType="begin"/>
      </w:r>
      <w:r>
        <w:instrText xml:space="preserve"> REF _Ref43980607 \r \h  \* MERGEFORMAT </w:instrText>
      </w:r>
      <w:r>
        <w:fldChar w:fldCharType="separate"/>
      </w:r>
      <w:r>
        <w:t>7.1</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7.4.4</w:t>
              </w:r>
            </w:fldSimple>
            <w:r>
              <w:t>.</w:t>
            </w:r>
            <w:fldSimple w:instr=" SEQ Example \* ALPHABETIC \s 3 ">
              <w:r>
                <w:rPr>
                  <w:noProof/>
                </w:rPr>
                <w:t>A</w:t>
              </w:r>
            </w:fldSimple>
            <w:r>
              <w:t>: encoding measurements</w:t>
            </w:r>
          </w:p>
        </w:tc>
      </w:tr>
      <w:tr>
        <w:tc>
          <w:tcPr>
            <w:tcW w:w="5000" w:type="pct"/>
          </w:tcPr>
          <w:p>
            <w:pPr>
              <w:pStyle w:val="CodeParagraph"/>
              <w:rPr>
                <w:rStyle w:val="Code"/>
              </w:rPr>
            </w:pPr>
            <w:r>
              <w:rPr>
                <w:rStyle w:val="Code"/>
              </w:rPr>
              <w:t xml:space="preserve">&lt;measure </w:t>
            </w:r>
            <w:r>
              <w:rPr>
                <w:rStyle w:val="Codeattribute"/>
              </w:rPr>
              <w:t>unit</w:t>
            </w:r>
            <w:r>
              <w:rPr>
                <w:rStyle w:val="Code"/>
              </w:rPr>
              <w:t>=</w:t>
            </w:r>
            <w:r>
              <w:rPr>
                <w:rStyle w:val="Codevalue"/>
              </w:rPr>
              <w:t>"kaḻañcu"</w:t>
            </w:r>
            <w:r>
              <w:rPr>
                <w:rStyle w:val="Code"/>
              </w:rPr>
              <w:t xml:space="preserve"> </w:t>
            </w:r>
            <w:r>
              <w:rPr>
                <w:rStyle w:val="Codeattribute"/>
              </w:rPr>
              <w:t>quantity</w:t>
            </w:r>
            <w:r>
              <w:rPr>
                <w:rStyle w:val="Code"/>
              </w:rPr>
              <w:t>=</w:t>
            </w:r>
            <w:r>
              <w:rPr>
                <w:rStyle w:val="Codevalue"/>
              </w:rPr>
              <w:t>"100"</w:t>
            </w:r>
            <w:r>
              <w:rPr>
                <w:rStyle w:val="Code"/>
              </w:rPr>
              <w:t xml:space="preserve"> </w:t>
            </w:r>
            <w:r>
              <w:rPr>
                <w:rStyle w:val="Codeattribute"/>
              </w:rPr>
              <w:t>commodity</w:t>
            </w:r>
            <w:r>
              <w:rPr>
                <w:rStyle w:val="Code"/>
              </w:rPr>
              <w:t>=</w:t>
            </w:r>
            <w:r>
              <w:rPr>
                <w:rStyle w:val="Codevalue"/>
              </w:rPr>
              <w:t>"gold"</w:t>
            </w:r>
            <w:r>
              <w:rPr>
                <w:rStyle w:val="Code"/>
              </w:rPr>
              <w:t>&gt;</w:t>
            </w:r>
            <w:r>
              <w:rPr>
                <w:rStyle w:val="Codetext"/>
              </w:rPr>
              <w:t>nūṟṟu-k kaḻañcu poṉṉum</w:t>
            </w:r>
            <w:r>
              <w:rPr>
                <w:rStyle w:val="Code"/>
              </w:rPr>
              <w:t>&lt;/measure&gt;</w:t>
            </w:r>
            <w:r>
              <w:rPr>
                <w:rStyle w:val="Codetext"/>
              </w:rPr>
              <w:t xml:space="preserve"> </w:t>
            </w:r>
            <w:r>
              <w:rPr>
                <w:rStyle w:val="Code"/>
              </w:rPr>
              <w:t xml:space="preserve">&lt;measure </w:t>
            </w:r>
            <w:r>
              <w:rPr>
                <w:rStyle w:val="Codeattribute"/>
              </w:rPr>
              <w:t>unit</w:t>
            </w:r>
            <w:r>
              <w:rPr>
                <w:rStyle w:val="Code"/>
              </w:rPr>
              <w:t>=</w:t>
            </w:r>
            <w:r>
              <w:rPr>
                <w:rStyle w:val="Codevalue"/>
              </w:rPr>
              <w:t>"kāṭi"</w:t>
            </w:r>
            <w:r>
              <w:rPr>
                <w:rStyle w:val="Code"/>
              </w:rPr>
              <w:t xml:space="preserve"> </w:t>
            </w:r>
            <w:r>
              <w:rPr>
                <w:rStyle w:val="Codeattribute"/>
              </w:rPr>
              <w:t>quantity</w:t>
            </w:r>
            <w:r>
              <w:rPr>
                <w:rStyle w:val="Code"/>
              </w:rPr>
              <w:t>=</w:t>
            </w:r>
            <w:r>
              <w:rPr>
                <w:rStyle w:val="Codevalue"/>
              </w:rPr>
              <w:t>"28"</w:t>
            </w:r>
            <w:r>
              <w:rPr>
                <w:rStyle w:val="Code"/>
              </w:rPr>
              <w:t xml:space="preserve"> </w:t>
            </w:r>
            <w:r>
              <w:rPr>
                <w:rStyle w:val="Codeattribute"/>
              </w:rPr>
              <w:t>commodity</w:t>
            </w:r>
            <w:r>
              <w:rPr>
                <w:rStyle w:val="Code"/>
              </w:rPr>
              <w:t>=</w:t>
            </w:r>
            <w:r>
              <w:rPr>
                <w:rStyle w:val="Codevalue"/>
              </w:rPr>
              <w:t>"paddy"</w:t>
            </w:r>
            <w:r>
              <w:rPr>
                <w:rStyle w:val="Code"/>
              </w:rPr>
              <w:t>&gt;</w:t>
            </w:r>
            <w:r>
              <w:rPr>
                <w:rStyle w:val="Codetext"/>
              </w:rPr>
              <w:t>Irupatteṇ kāṭi nellum</w:t>
            </w:r>
            <w:r>
              <w:rPr>
                <w:rStyle w:val="Code"/>
              </w:rPr>
              <w:t>&lt;/measure&gt;</w:t>
            </w:r>
            <w:r>
              <w:rPr>
                <w:rStyle w:val="Codetext"/>
              </w:rPr>
              <w:t xml:space="preserve"> kuṭuttēṉ</w:t>
            </w:r>
            <w:r>
              <w:rPr>
                <w:rStyle w:val="Code"/>
              </w:rPr>
              <w:t>&lt;/p&gt;</w:t>
            </w:r>
          </w:p>
        </w:tc>
      </w:tr>
      <w:tr>
        <w:tc>
          <w:tcPr>
            <w:tcW w:w="5000" w:type="pct"/>
          </w:tcPr>
          <w:p>
            <w:pPr>
              <w:pStyle w:val="TableNote"/>
              <w:rPr>
                <w:rStyle w:val="Codetext"/>
              </w:rPr>
            </w:pPr>
            <w:r>
              <w:lastRenderedPageBreak/>
              <w:t xml:space="preserve">“I have given one hundred </w:t>
            </w:r>
            <w:r>
              <w:rPr>
                <w:rStyle w:val="Foreign"/>
              </w:rPr>
              <w:t xml:space="preserve">kaḻañcu </w:t>
            </w:r>
            <w:r>
              <w:t xml:space="preserve">of gold and twenty-eight </w:t>
            </w:r>
            <w:r>
              <w:rPr>
                <w:rStyle w:val="Foreign"/>
              </w:rPr>
              <w:t xml:space="preserve">kāṭi </w:t>
            </w:r>
            <w:r>
              <w:t>of paddy”</w:t>
            </w:r>
          </w:p>
        </w:tc>
      </w:tr>
    </w:tbl>
    <w:p>
      <w:pPr>
        <w:pStyle w:val="Cmsor3"/>
      </w:pPr>
      <w:bookmarkStart w:id="703" w:name="_j6ih485s14j7" w:colFirst="0" w:colLast="0"/>
      <w:bookmarkStart w:id="704" w:name="_Toc183083866"/>
      <w:bookmarkEnd w:id="703"/>
      <w:r>
        <w:t>Tagged semantic features interacting with text or markup</w:t>
      </w:r>
      <w:bookmarkEnd w:id="704"/>
    </w:p>
    <w:p>
      <w:pPr>
        <w:pStyle w:val="Lista"/>
      </w:pPr>
      <w:r>
        <w:t xml:space="preserve">this subsection applies to each of the elements </w:t>
      </w:r>
      <w:r>
        <w:rPr>
          <w:rStyle w:val="Code"/>
        </w:rPr>
        <w:t>&lt;persName&gt;</w:t>
      </w:r>
      <w:r>
        <w:t xml:space="preserve">, </w:t>
      </w:r>
      <w:r>
        <w:rPr>
          <w:rStyle w:val="Code"/>
        </w:rPr>
        <w:t>&lt;placeName&gt;</w:t>
      </w:r>
      <w:r>
        <w:t xml:space="preserve">, </w:t>
      </w:r>
      <w:r>
        <w:rPr>
          <w:rStyle w:val="Code"/>
        </w:rPr>
        <w:t>&lt;roleName&gt;</w:t>
      </w:r>
      <w:r>
        <w:t xml:space="preserve"> and </w:t>
      </w:r>
      <w:r>
        <w:rPr>
          <w:rStyle w:val="Code"/>
        </w:rPr>
        <w:t>&lt;measure&gt;</w:t>
      </w:r>
    </w:p>
    <w:p>
      <w:pPr>
        <w:pStyle w:val="Lista"/>
      </w:pPr>
      <w:r>
        <w:t xml:space="preserve">for semantic features with </w:t>
      </w:r>
      <w:r>
        <w:rPr>
          <w:b/>
          <w:bCs/>
        </w:rPr>
        <w:t>ends or beginnings merged in sandhi</w:t>
      </w:r>
      <w:r>
        <w:t xml:space="preserve"> to an adjacent word, tag the entire name including the character</w:t>
      </w:r>
      <w:r>
        <w:rPr>
          <w:noProof/>
        </w:rPr>
        <w:t>(</w:t>
      </w:r>
      <w:r>
        <w:t>s) partly belonging to adjacent words</w:t>
      </w:r>
    </w:p>
    <w:p>
      <w:pPr>
        <w:pStyle w:val="Lista"/>
      </w:pPr>
      <w:r>
        <w:t xml:space="preserve">e.g.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siṁhavarmmā</w:t>
      </w:r>
      <w:r>
        <w:rPr>
          <w:rStyle w:val="Code"/>
        </w:rPr>
        <w:t>&lt;/persName&gt;</w:t>
      </w:r>
      <w:r>
        <w:rPr>
          <w:rStyle w:val="Codetext"/>
        </w:rPr>
        <w:t>dhipāt</w:t>
      </w:r>
    </w:p>
    <w:p>
      <w:pPr>
        <w:pStyle w:val="Lista"/>
      </w:pPr>
      <w:r>
        <w:rPr>
          <w:b/>
          <w:bCs/>
        </w:rPr>
        <w:t>empty elements</w:t>
      </w:r>
      <w:r>
        <w:t xml:space="preserve"> </w:t>
      </w:r>
      <w:r>
        <w:rPr>
          <w:noProof/>
        </w:rPr>
        <w:t>(</w:t>
      </w:r>
      <w:r>
        <w:t xml:space="preserve">such as </w:t>
      </w:r>
      <w:r>
        <w:rPr>
          <w:rStyle w:val="Code"/>
        </w:rPr>
        <w:t>&lt;lb/&gt;</w:t>
      </w:r>
      <w:r>
        <w:t xml:space="preserve"> and </w:t>
      </w:r>
      <w:r>
        <w:rPr>
          <w:rStyle w:val="Code"/>
        </w:rPr>
        <w:t>&lt;milestone/&gt;</w:t>
      </w:r>
      <w:r>
        <w:t>) may be freely included within tags for semantic features</w:t>
      </w:r>
    </w:p>
    <w:p>
      <w:pPr>
        <w:pStyle w:val="Lista"/>
      </w:pPr>
      <w:r>
        <w:rPr>
          <w:b/>
          <w:bCs/>
        </w:rPr>
        <w:t>phrase-level elements overlapping with a semantic tag</w:t>
      </w:r>
      <w:r>
        <w:t xml:space="preserve"> shall be split into two segments, prioritising the semantic tag</w:t>
      </w:r>
    </w:p>
    <w:p>
      <w:pPr>
        <w:pStyle w:val="Lista2"/>
      </w:pPr>
      <w:r>
        <w:t xml:space="preserve">e.g. </w:t>
      </w:r>
      <w:r>
        <w:rPr>
          <w:rStyle w:val="Code"/>
        </w:rPr>
        <w:t>&lt;persName</w:t>
      </w:r>
      <w:r>
        <w:rPr>
          <w:rStyle w:val="Codetext"/>
        </w:rPr>
        <w:t xml:space="preserve"> </w:t>
      </w:r>
      <w:r>
        <w:rPr>
          <w:rStyle w:val="Codeattribute"/>
        </w:rPr>
        <w:t>type</w:t>
      </w:r>
      <w:r>
        <w:rPr>
          <w:rStyle w:val="Code"/>
        </w:rPr>
        <w:t>=</w:t>
      </w:r>
      <w:r>
        <w:rPr>
          <w:rStyle w:val="Codevalue"/>
        </w:rPr>
        <w:t>"human"</w:t>
      </w:r>
      <w:r>
        <w:rPr>
          <w:rStyle w:val="Codetext"/>
        </w:rPr>
        <w:t xml:space="preserve"> </w:t>
      </w:r>
      <w:r>
        <w:rPr>
          <w:rStyle w:val="Codeattribute"/>
        </w:rPr>
        <w:t>subtype</w:t>
      </w:r>
      <w:r>
        <w:rPr>
          <w:rStyle w:val="Code"/>
        </w:rPr>
        <w:t>=</w:t>
      </w:r>
      <w:r>
        <w:rPr>
          <w:rStyle w:val="Codevalue"/>
        </w:rPr>
        <w:t>"coronation"</w:t>
      </w:r>
      <w:r>
        <w:rPr>
          <w:rStyle w:val="Code"/>
        </w:rPr>
        <w:t>&gt;</w:t>
      </w:r>
      <w:r>
        <w:rPr>
          <w:rStyle w:val="Codetext"/>
        </w:rPr>
        <w:t>siṁhavar</w:t>
      </w:r>
      <w:r>
        <w:rPr>
          <w:rStyle w:val="Code"/>
        </w:rPr>
        <w:t>&lt;unclear&gt;</w:t>
      </w:r>
      <w:r>
        <w:rPr>
          <w:rStyle w:val="Codetext"/>
        </w:rPr>
        <w:t>mmā</w:t>
      </w:r>
      <w:r>
        <w:rPr>
          <w:rStyle w:val="Code"/>
        </w:rPr>
        <w:t>&lt;/unclear&gt;&lt;/persName&gt;&lt;unclear&gt;</w:t>
      </w:r>
      <w:r>
        <w:rPr>
          <w:rStyle w:val="Codetext"/>
        </w:rPr>
        <w:t>dhi</w:t>
      </w:r>
      <w:r>
        <w:rPr>
          <w:rStyle w:val="Code"/>
        </w:rPr>
        <w:t>&lt;/unclear&gt;</w:t>
      </w:r>
      <w:r>
        <w:rPr>
          <w:rStyle w:val="Codetext"/>
        </w:rPr>
        <w:t>pāt</w:t>
      </w:r>
    </w:p>
    <w:p>
      <w:pPr>
        <w:pStyle w:val="Lista"/>
      </w:pPr>
      <w:r>
        <w:t xml:space="preserve">in the case of a </w:t>
      </w:r>
      <w:r>
        <w:rPr>
          <w:b/>
          <w:bCs/>
        </w:rPr>
        <w:t>semantic tag interrupted by</w:t>
      </w:r>
      <w:r>
        <w:t xml:space="preserve"> the start or end of a </w:t>
      </w:r>
      <w:r>
        <w:rPr>
          <w:b/>
          <w:bCs/>
        </w:rPr>
        <w:t>block-level element</w:t>
      </w:r>
      <w:r>
        <w:t>, the semantic tag must be split into two segments, prioritising the block-level element</w:t>
      </w:r>
    </w:p>
    <w:p>
      <w:pPr>
        <w:pStyle w:val="Lista2"/>
      </w:pPr>
      <w:r>
        <w:t>in this case, the two parts of the semantic tag will have to be linked as follows:</w:t>
      </w:r>
    </w:p>
    <w:p>
      <w:pPr>
        <w:pStyle w:val="Lista2"/>
      </w:pPr>
      <w:r>
        <w:t xml:space="preserve">add an </w:t>
      </w:r>
      <w:r>
        <w:rPr>
          <w:rStyle w:val="Codeattribute"/>
        </w:rPr>
        <w:t>@xml:id</w:t>
      </w:r>
      <w:r>
        <w:t xml:space="preserve"> </w:t>
      </w:r>
      <w:r>
        <w:rPr>
          <w:noProof/>
        </w:rPr>
        <w:t>(</w:t>
      </w:r>
      <w:r>
        <w:t>§</w:t>
      </w:r>
      <w:r>
        <w:fldChar w:fldCharType="begin"/>
      </w:r>
      <w:r>
        <w:instrText xml:space="preserve"> REF _Ref43988993 \w \h  \* MERGEFORMAT </w:instrText>
      </w:r>
      <w:r>
        <w:fldChar w:fldCharType="separate"/>
      </w:r>
      <w:r>
        <w:t>10.6.4</w:t>
      </w:r>
      <w:r>
        <w:fldChar w:fldCharType="end"/>
      </w:r>
      <w:r>
        <w:t>) to both parts, with a value composed of</w:t>
      </w:r>
    </w:p>
    <w:p>
      <w:pPr>
        <w:pStyle w:val="Lista3"/>
      </w:pPr>
      <w:r>
        <w:t>the filename followed by an underscore</w:t>
      </w:r>
    </w:p>
    <w:p>
      <w:pPr>
        <w:pStyle w:val="Lista3"/>
      </w:pPr>
      <w:r>
        <w:t>followed by “name”, “place”, “role” or “measure” as applicable</w:t>
      </w:r>
    </w:p>
    <w:p>
      <w:pPr>
        <w:pStyle w:val="Lista3"/>
      </w:pPr>
      <w:r>
        <w:t xml:space="preserve">followed by the number “1” </w:t>
      </w:r>
      <w:r>
        <w:rPr>
          <w:noProof/>
        </w:rPr>
        <w:t>(</w:t>
      </w:r>
      <w:r>
        <w:t>or the next higher number, should a single document contain more than one instance of split tags of the same nature)</w:t>
      </w:r>
    </w:p>
    <w:p>
      <w:pPr>
        <w:pStyle w:val="Lista3"/>
      </w:pPr>
      <w:r>
        <w:t>followed by an uppercase A for the first part and an uppercase B for the second part</w:t>
      </w:r>
    </w:p>
    <w:p>
      <w:pPr>
        <w:pStyle w:val="Lista2"/>
      </w:pPr>
      <w:r>
        <w:t xml:space="preserve">to link the two parts, add </w:t>
      </w:r>
      <w:r>
        <w:rPr>
          <w:rStyle w:val="Codeattribute"/>
        </w:rPr>
        <w:t>@next</w:t>
      </w:r>
      <w:r>
        <w:t xml:space="preserve"> to the first part and </w:t>
      </w:r>
      <w:r>
        <w:rPr>
          <w:rStyle w:val="Codeattribute"/>
        </w:rPr>
        <w:t>@prev</w:t>
      </w:r>
      <w:r>
        <w:t xml:space="preserve"> to the second part,</w:t>
      </w:r>
    </w:p>
    <w:p>
      <w:pPr>
        <w:pStyle w:val="Lista3"/>
      </w:pPr>
      <w:r>
        <w:t xml:space="preserve">with the XML ID of the </w:t>
      </w:r>
      <w:r>
        <w:rPr>
          <w:rStyle w:val="Foreign"/>
        </w:rPr>
        <w:t>other</w:t>
      </w:r>
      <w:r>
        <w:t xml:space="preserve"> part </w:t>
      </w:r>
      <w:r>
        <w:rPr>
          <w:noProof/>
        </w:rPr>
        <w:t>(</w:t>
      </w:r>
      <w:r>
        <w:t>prefixed with a # character) as the value of these attributes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7.4.5</w:t>
              </w:r>
            </w:fldSimple>
            <w:r>
              <w:t>.</w:t>
            </w:r>
            <w:fldSimple w:instr=" SEQ Example \* ALPHABETIC \s 3 ">
              <w:r>
                <w:rPr>
                  <w:noProof/>
                </w:rPr>
                <w:t>A</w:t>
              </w:r>
            </w:fldSimple>
            <w:r>
              <w:t>: personal name split across block-level containers</w:t>
            </w:r>
          </w:p>
        </w:tc>
      </w:tr>
      <w:tr>
        <w:tc>
          <w:tcPr>
            <w:tcW w:w="5000" w:type="pct"/>
          </w:tcPr>
          <w:p>
            <w:pPr>
              <w:pStyle w:val="CodeParagraph"/>
              <w:rPr>
                <w:rStyle w:val="Code"/>
              </w:rPr>
            </w:pPr>
            <w:r>
              <w:rPr>
                <w:rStyle w:val="Code"/>
              </w:rPr>
              <w:t>&lt;l&gt;</w:t>
            </w:r>
            <w:r>
              <w:rPr>
                <w:rStyle w:val="Codetext"/>
              </w:rPr>
              <w:t xml:space="preserve"> ...</w:t>
            </w:r>
            <w:r>
              <w:rPr>
                <w:rStyle w:val="Codetext"/>
              </w:rPr>
              <w:br/>
            </w: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"Pallava00001_name1A"</w:t>
            </w:r>
            <w:r>
              <w:rPr>
                <w:rStyle w:val="Code"/>
              </w:rPr>
              <w:t xml:space="preserve"> </w:t>
            </w:r>
            <w:r>
              <w:rPr>
                <w:rStyle w:val="Codeattribute"/>
              </w:rPr>
              <w:t>next</w:t>
            </w:r>
            <w:r>
              <w:rPr>
                <w:rStyle w:val="Code"/>
              </w:rPr>
              <w:t>=</w:t>
            </w:r>
            <w:r>
              <w:rPr>
                <w:rStyle w:val="Codevalue"/>
              </w:rPr>
              <w:t>"#Pallava00001_name1B"</w:t>
            </w:r>
            <w:r>
              <w:rPr>
                <w:rStyle w:val="Code"/>
              </w:rPr>
              <w:t>&gt;</w:t>
            </w:r>
            <w:r>
              <w:rPr>
                <w:rStyle w:val="Codetext"/>
              </w:rPr>
              <w:t>guṇa</w:t>
            </w:r>
            <w:r>
              <w:rPr>
                <w:rStyle w:val="Code"/>
              </w:rPr>
              <w:t>&lt;/persName&gt;&lt;/l&gt;</w:t>
            </w:r>
            <w:r>
              <w:rPr>
                <w:rStyle w:val="Codetext"/>
              </w:rPr>
              <w:br/>
            </w:r>
            <w:r>
              <w:rPr>
                <w:rStyle w:val="Code"/>
              </w:rPr>
              <w:t xml:space="preserve">&lt;l&gt;&lt;persName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"Pallava00001_name1B"</w:t>
            </w:r>
            <w:r>
              <w:rPr>
                <w:rStyle w:val="Code"/>
              </w:rPr>
              <w:t xml:space="preserve"> </w:t>
            </w:r>
            <w:r>
              <w:rPr>
                <w:rStyle w:val="Codeattribute"/>
              </w:rPr>
              <w:t>prev</w:t>
            </w:r>
            <w:r>
              <w:rPr>
                <w:rStyle w:val="Code"/>
              </w:rPr>
              <w:t>=</w:t>
            </w:r>
            <w:r>
              <w:rPr>
                <w:rStyle w:val="Codevalue"/>
              </w:rPr>
              <w:t>"#Pallava0001_name1A"</w:t>
            </w:r>
            <w:r>
              <w:rPr>
                <w:rStyle w:val="Code"/>
              </w:rPr>
              <w:t>&gt;</w:t>
            </w:r>
            <w:r>
              <w:rPr>
                <w:rStyle w:val="Codetext"/>
              </w:rPr>
              <w:t>bharaḥ</w:t>
            </w:r>
            <w:r>
              <w:rPr>
                <w:rStyle w:val="Code"/>
              </w:rPr>
              <w:t>&lt;/persName&gt;</w:t>
            </w:r>
            <w:r>
              <w:rPr>
                <w:rStyle w:val="Codetext"/>
              </w:rPr>
              <w:t>...</w:t>
            </w:r>
            <w:r>
              <w:rPr>
                <w:rStyle w:val="Code"/>
              </w:rPr>
              <w:t>&lt;/l&gt;</w:t>
            </w:r>
          </w:p>
        </w:tc>
      </w:tr>
    </w:tbl>
    <w:p>
      <w:pPr>
        <w:pStyle w:val="Cmsor2"/>
      </w:pPr>
      <w:bookmarkStart w:id="705" w:name="_2s6au4dtqyfr" w:colFirst="0" w:colLast="0"/>
      <w:bookmarkStart w:id="706" w:name="_Ref43990481"/>
      <w:bookmarkStart w:id="707" w:name="_Toc183083867"/>
      <w:bookmarkEnd w:id="705"/>
      <w:r>
        <w:t>Visual features</w:t>
      </w:r>
      <w:bookmarkEnd w:id="706"/>
      <w:bookmarkEnd w:id="707"/>
    </w:p>
    <w:p>
      <w:pPr>
        <w:pStyle w:val="Cmsor3"/>
      </w:pPr>
      <w:bookmarkStart w:id="708" w:name="_lj3p4hxrzblk" w:colFirst="0" w:colLast="0"/>
      <w:bookmarkStart w:id="709" w:name="_Ref43989139"/>
      <w:bookmarkStart w:id="710" w:name="_Toc183083868"/>
      <w:bookmarkStart w:id="711" w:name="_Ref43989046"/>
      <w:bookmarkEnd w:id="708"/>
      <w:commentRangeStart w:id="712"/>
      <w:r>
        <w:t>Scribal Hands</w:t>
      </w:r>
      <w:bookmarkEnd w:id="709"/>
      <w:commentRangeEnd w:id="712"/>
      <w:r>
        <w:rPr>
          <w:rStyle w:val="Jegyzethivatkozs"/>
          <w:rFonts w:ascii="Gentium Plus" w:hAnsi="Gentium Plus" w:cs="Mangal"/>
          <w:kern w:val="0"/>
        </w:rPr>
        <w:commentReference w:id="712"/>
      </w:r>
      <w:bookmarkEnd w:id="710"/>
    </w:p>
    <w:p>
      <w:pPr>
        <w:pStyle w:val="Lista"/>
      </w:pPr>
      <w:r>
        <w:t>in epigraphic parlance, a “hand” means a particular combination of writing features, often indicative of one scribe taking over the work of another</w:t>
      </w:r>
    </w:p>
    <w:p>
      <w:pPr>
        <w:pStyle w:val="Lista"/>
      </w:pPr>
      <w:r>
        <w:rPr>
          <w:b/>
          <w:bCs/>
        </w:rPr>
        <w:t>if your inscription is written in several</w:t>
      </w:r>
      <w:r>
        <w:t xml:space="preserve">, clearly distinguishable </w:t>
      </w:r>
      <w:r>
        <w:rPr>
          <w:b/>
          <w:bCs/>
        </w:rPr>
        <w:t>hands</w:t>
      </w:r>
      <w:r>
        <w:t xml:space="preserve"> </w:t>
      </w:r>
      <w:r>
        <w:rPr>
          <w:noProof/>
        </w:rPr>
        <w:t>(</w:t>
      </w:r>
      <w:r>
        <w:t>as opposed to different scripts or styles, covered in §</w:t>
      </w:r>
      <w:r>
        <w:fldChar w:fldCharType="begin"/>
      </w:r>
      <w:r>
        <w:instrText xml:space="preserve"> REF _Ref43985361 \w \h  \* MERGEFORMAT </w:instrText>
      </w:r>
      <w:r>
        <w:fldChar w:fldCharType="separate"/>
      </w:r>
      <w:r>
        <w:t>7.5.5</w:t>
      </w:r>
      <w:r>
        <w:fldChar w:fldCharType="end"/>
      </w:r>
      <w:r>
        <w:t xml:space="preserve"> and §</w:t>
      </w:r>
      <w:r>
        <w:fldChar w:fldCharType="begin"/>
      </w:r>
      <w:r>
        <w:instrText xml:space="preserve"> REF _Ref43987586 \r \h </w:instrText>
      </w:r>
      <w:r>
        <w:fldChar w:fldCharType="separate"/>
      </w:r>
      <w:r>
        <w:t>7.5.6</w:t>
      </w:r>
      <w:r>
        <w:fldChar w:fldCharType="end"/>
      </w:r>
      <w:r>
        <w:t xml:space="preserve">), first of all you need to create short descriptions of each hand in the </w:t>
      </w:r>
      <w:r>
        <w:rPr>
          <w:rStyle w:val="Code"/>
        </w:rPr>
        <w:t>&lt;handDesc&gt;</w:t>
      </w:r>
      <w:r>
        <w:t xml:space="preserve"> element of the TEI header </w:t>
      </w:r>
      <w:r>
        <w:rPr>
          <w:noProof/>
        </w:rPr>
        <w:t>(</w:t>
      </w:r>
      <w:r>
        <w:t>§</w:t>
      </w:r>
      <w:r>
        <w:fldChar w:fldCharType="begin"/>
      </w:r>
      <w:r>
        <w:instrText xml:space="preserve"> REF _Ref43987455 \w \h  \* MERGEFORMAT </w:instrText>
      </w:r>
      <w:r>
        <w:fldChar w:fldCharType="separate"/>
      </w:r>
      <w:r>
        <w:t>11.2.1</w:t>
      </w:r>
      <w:r>
        <w:fldChar w:fldCharType="end"/>
      </w:r>
      <w:r>
        <w:t>)</w:t>
      </w:r>
    </w:p>
    <w:p>
      <w:pPr>
        <w:pStyle w:val="Lista"/>
      </w:pPr>
      <w:r>
        <w:t xml:space="preserve">within your edition, create the empty element </w:t>
      </w:r>
      <w:r>
        <w:rPr>
          <w:rStyle w:val="Code"/>
        </w:rPr>
        <w:t>&lt;handShift/&gt;</w:t>
      </w:r>
      <w:r>
        <w:t xml:space="preserve"> at each point where the hand changes, including the beginning of the inscription where the first hand appears</w:t>
      </w:r>
    </w:p>
    <w:p>
      <w:pPr>
        <w:pStyle w:val="Lista2"/>
      </w:pPr>
      <w:r>
        <w:t xml:space="preserve">in this element, include the mandatory attribute </w:t>
      </w:r>
      <w:r>
        <w:rPr>
          <w:rStyle w:val="Codeattribute"/>
        </w:rPr>
        <w:t>@new</w:t>
      </w:r>
      <w:r>
        <w:t>,</w:t>
      </w:r>
      <w:r>
        <w:rPr>
          <w:rStyle w:val="Lbjegyzet-hivatkozs"/>
        </w:rPr>
        <w:footnoteReference w:id="46"/>
      </w:r>
      <w:r>
        <w:t xml:space="preserve"> whose value shall be the XML identifier associated in the header with the hand in question, prefixed with a # mark</w:t>
      </w:r>
    </w:p>
    <w:p>
      <w:pPr>
        <w:pStyle w:val="Lista2"/>
      </w:pPr>
      <w:r>
        <w:t xml:space="preserve">e.g. </w:t>
      </w:r>
      <w:r>
        <w:rPr>
          <w:rStyle w:val="Code"/>
        </w:rPr>
        <w:t xml:space="preserve">&lt;handShift </w:t>
      </w:r>
      <w:r>
        <w:rPr>
          <w:rStyle w:val="Codeattribute"/>
        </w:rPr>
        <w:t>new</w:t>
      </w:r>
      <w:r>
        <w:rPr>
          <w:rStyle w:val="Code"/>
        </w:rPr>
        <w:t>=</w:t>
      </w:r>
      <w:r>
        <w:rPr>
          <w:rStyle w:val="Codevalue"/>
        </w:rPr>
        <w:t>"#Pallava00001_hand1"</w:t>
      </w:r>
      <w:r>
        <w:rPr>
          <w:rStyle w:val="Code"/>
        </w:rPr>
        <w:t>/&gt;</w:t>
      </w:r>
    </w:p>
    <w:p>
      <w:pPr>
        <w:pStyle w:val="Cmsor3"/>
      </w:pPr>
      <w:bookmarkStart w:id="713" w:name="_Ref134025629"/>
      <w:bookmarkStart w:id="714" w:name="_Toc183083869"/>
      <w:r>
        <w:lastRenderedPageBreak/>
        <w:t>The scope of visual features encoded in attributes</w:t>
      </w:r>
      <w:bookmarkEnd w:id="711"/>
      <w:bookmarkEnd w:id="713"/>
      <w:bookmarkEnd w:id="714"/>
    </w:p>
    <w:p>
      <w:pPr>
        <w:pStyle w:val="Lista"/>
      </w:pPr>
      <w:r>
        <w:t>the attributes described in the following subsections for encoding visual features may be used with the following phrase-level XML elements as the situation demands:</w:t>
      </w:r>
    </w:p>
    <w:p>
      <w:pPr>
        <w:pStyle w:val="Lista2"/>
      </w:pPr>
      <w:r>
        <w:t xml:space="preserve">structural containers, i.e.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and forme work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t xml:space="preserve">block-level containers, i.e. units of prose </w:t>
      </w:r>
      <w:r>
        <w:rPr>
          <w:noProof/>
        </w:rPr>
        <w:t>(</w:t>
      </w:r>
      <w:r>
        <w:t>§</w:t>
      </w:r>
      <w:r>
        <w:fldChar w:fldCharType="begin"/>
      </w:r>
      <w:r>
        <w:instrText xml:space="preserve"> REF _Ref43978813 \r \h  \* MERGEFORMAT </w:instrText>
      </w:r>
      <w:r>
        <w:fldChar w:fldCharType="separate"/>
      </w:r>
      <w:r>
        <w:t>2.3</w:t>
      </w:r>
      <w:r>
        <w:fldChar w:fldCharType="end"/>
      </w:r>
      <w:r>
        <w:t xml:space="preserve">) and verse </w:t>
      </w:r>
      <w:r>
        <w:rPr>
          <w:noProof/>
        </w:rPr>
        <w:t>(</w:t>
      </w:r>
      <w:r>
        <w:t>§</w:t>
      </w:r>
      <w:r>
        <w:fldChar w:fldCharType="begin"/>
      </w:r>
      <w:r>
        <w:instrText xml:space="preserve"> REF _Ref43978871 \r \h  \* MERGEFORMAT </w:instrText>
      </w:r>
      <w:r>
        <w:fldChar w:fldCharType="separate"/>
      </w:r>
      <w:r>
        <w:t>2.5</w:t>
      </w:r>
      <w:r>
        <w:fldChar w:fldCharType="end"/>
      </w:r>
      <w:r>
        <w:t>)</w:t>
      </w:r>
    </w:p>
    <w:p>
      <w:pPr>
        <w:pStyle w:val="Lista2"/>
      </w:pPr>
      <w:r>
        <w:rPr>
          <w:rStyle w:val="Code"/>
        </w:rPr>
        <w:t>&lt;lb/&gt;</w:t>
      </w:r>
      <w:r>
        <w:t xml:space="preserve"> elements,</w:t>
      </w:r>
      <w:r>
        <w:rPr>
          <w:rStyle w:val="Lbjegyzet-hivatkozs"/>
        </w:rPr>
        <w:footnoteReference w:id="47"/>
      </w:r>
      <w:r>
        <w:t xml:space="preserve"> when a localised feature applies to an entire physical line</w:t>
      </w:r>
    </w:p>
    <w:p>
      <w:pPr>
        <w:pStyle w:val="Lista2"/>
      </w:pPr>
      <w:r>
        <w:t xml:space="preserve">the dedicated phrase-level tag </w:t>
      </w:r>
      <w:r>
        <w:rPr>
          <w:rStyle w:val="Code"/>
        </w:rPr>
        <w:t>&lt;hi&gt;</w:t>
      </w:r>
      <w:r>
        <w:t>,</w:t>
      </w:r>
      <w:r>
        <w:rPr>
          <w:rStyle w:val="Lbjegyzet-hivatkozs"/>
        </w:rPr>
        <w:footnoteReference w:id="48"/>
      </w:r>
      <w:r>
        <w:t xml:space="preserve"> when the scope of a visual feature is not a pre-existing element</w:t>
      </w:r>
    </w:p>
    <w:p>
      <w:pPr>
        <w:pStyle w:val="Lista"/>
      </w:pPr>
      <w:r>
        <w:t xml:space="preserve">it may occasionally be necessary to use </w:t>
      </w:r>
      <w:r>
        <w:rPr>
          <w:b/>
          <w:bCs/>
        </w:rPr>
        <w:t xml:space="preserve">multiple values of the attribute </w:t>
      </w:r>
      <w:r>
        <w:rPr>
          <w:rStyle w:val="Codeattribute"/>
        </w:rPr>
        <w:t>@rend</w:t>
      </w:r>
      <w:r>
        <w:t xml:space="preserve"> on one element</w:t>
      </w:r>
    </w:p>
    <w:p>
      <w:pPr>
        <w:pStyle w:val="Lista2"/>
      </w:pPr>
      <w:r>
        <w:t xml:space="preserve">attributes cannot be iterated, so in such cases, add both </w:t>
      </w:r>
      <w:r>
        <w:rPr>
          <w:noProof/>
        </w:rPr>
        <w:t>(</w:t>
      </w:r>
      <w:r>
        <w:t>or all) applicable values within the same set of quote marks, separated by a space</w:t>
      </w:r>
    </w:p>
    <w:p>
      <w:pPr>
        <w:pStyle w:val="Lista"/>
      </w:pPr>
      <w:r>
        <w:t>in order to reduce the complexity required for processing these, when using multiple values, please observe a strict order as follows</w:t>
      </w:r>
    </w:p>
    <w:p>
      <w:pPr>
        <w:pStyle w:val="Lista2"/>
      </w:pPr>
      <w:r>
        <w:t>1. directionality and orientation</w:t>
      </w:r>
    </w:p>
    <w:p>
      <w:pPr>
        <w:pStyle w:val="Lista2"/>
      </w:pPr>
      <w:r>
        <w:t>2. script</w:t>
      </w:r>
    </w:p>
    <w:p>
      <w:pPr>
        <w:pStyle w:val="Lista2"/>
      </w:pPr>
      <w:r>
        <w:t>3. lettering</w:t>
      </w:r>
    </w:p>
    <w:p>
      <w:pPr>
        <w:pStyle w:val="Lista2"/>
      </w:pPr>
      <w:r>
        <w:t xml:space="preserve">e.g. </w:t>
      </w:r>
      <w:r>
        <w:rPr>
          <w:rStyle w:val="Code"/>
        </w:rPr>
        <w:t xml:space="preserve">&lt;lb </w:t>
      </w:r>
      <w:r>
        <w:rPr>
          <w:rStyle w:val="Codeattribute"/>
        </w:rPr>
        <w:t>n</w:t>
      </w:r>
      <w:r>
        <w:rPr>
          <w:rStyle w:val="Code"/>
        </w:rPr>
        <w:t>=</w:t>
      </w:r>
      <w:r>
        <w:rPr>
          <w:rStyle w:val="Codevalue"/>
        </w:rPr>
        <w:t>"01"</w:t>
      </w:r>
      <w:r>
        <w:rPr>
          <w:rStyle w:val="Code"/>
        </w:rPr>
        <w:t xml:space="preserve"> </w:t>
      </w:r>
      <w:r>
        <w:rPr>
          <w:rStyle w:val="Codeattribute"/>
        </w:rPr>
        <w:t>rend</w:t>
      </w:r>
      <w:r>
        <w:rPr>
          <w:rStyle w:val="Code"/>
        </w:rPr>
        <w:t>=</w:t>
      </w:r>
      <w:r>
        <w:rPr>
          <w:rStyle w:val="Codevalue"/>
        </w:rPr>
        <w:t>"bt-rotated ornate"</w:t>
      </w:r>
      <w:r>
        <w:rPr>
          <w:rStyle w:val="Code"/>
        </w:rPr>
        <w:t>/&gt;</w:t>
      </w:r>
      <w:r>
        <w:rPr>
          <w:rStyle w:val="Codetext"/>
        </w:rPr>
        <w:t>siddham</w:t>
      </w:r>
    </w:p>
    <w:p>
      <w:pPr>
        <w:pStyle w:val="Cmsor3"/>
      </w:pPr>
      <w:bookmarkStart w:id="715" w:name="_c0467s7j2myi" w:colFirst="0" w:colLast="0"/>
      <w:bookmarkStart w:id="716" w:name="_Ref43987598"/>
      <w:bookmarkStart w:id="717" w:name="_Toc183083870"/>
      <w:bookmarkEnd w:id="715"/>
      <w:r>
        <w:t>Alignment</w:t>
      </w:r>
      <w:bookmarkEnd w:id="716"/>
      <w:bookmarkEnd w:id="717"/>
    </w:p>
    <w:p>
      <w:pPr>
        <w:pStyle w:val="Lista"/>
      </w:pPr>
      <w:r>
        <w:t>we assume by default that the lines of an inscription are aligned to the left and more or less justified to the right margin</w:t>
      </w:r>
    </w:p>
    <w:p>
      <w:pPr>
        <w:pStyle w:val="Lista2"/>
      </w:pPr>
      <w:r>
        <w:t>large-scale deviations from this pattern shall not be encoded in the markup but rather discussed in your description of the layout</w:t>
      </w:r>
    </w:p>
    <w:p>
      <w:pPr>
        <w:pStyle w:val="Lista"/>
      </w:pPr>
      <w:r>
        <w:t xml:space="preserve">lines aligned differently than the majority of the lines in an inscription shall be encoded by adding the attribute </w:t>
      </w:r>
      <w:r>
        <w:rPr>
          <w:rStyle w:val="Codeattribute"/>
        </w:rPr>
        <w:t>@style</w:t>
      </w:r>
      <w:r>
        <w:t xml:space="preserve"> to one of the following elements </w:t>
      </w:r>
      <w:r>
        <w:rPr>
          <w:noProof/>
        </w:rPr>
        <w:t>(</w:t>
      </w:r>
      <w:r>
        <w:t>but not to any other element):</w:t>
      </w:r>
    </w:p>
    <w:p>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pPr>
        <w:pStyle w:val="Lista2"/>
      </w:pPr>
      <w:r>
        <w:rPr>
          <w:rStyle w:val="Code"/>
        </w:rPr>
        <w:t>&lt;fw&gt;</w:t>
      </w:r>
      <w:r>
        <w:t xml:space="preserve"> to describe a forme work item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pPr>
        <w:pStyle w:val="Lista"/>
      </w:pPr>
      <w:r>
        <w:rPr>
          <w:b/>
          <w:bCs/>
        </w:rPr>
        <w:t xml:space="preserve">the permitted values of </w:t>
      </w:r>
      <w:r>
        <w:rPr>
          <w:rStyle w:val="Codeattribute"/>
        </w:rPr>
        <w:t>@style</w:t>
      </w:r>
      <w:r>
        <w:t xml:space="preserve"> for encoding alignment are as follows:</w:t>
      </w:r>
    </w:p>
    <w:p>
      <w:pPr>
        <w:pStyle w:val="Lista2"/>
      </w:pPr>
      <w:r>
        <w:rPr>
          <w:rStyle w:val="Codevalue"/>
        </w:rPr>
        <w:t>"text-align: right"</w:t>
      </w:r>
      <w:r>
        <w:t xml:space="preserve"> for right-aligned text</w:t>
      </w:r>
    </w:p>
    <w:p>
      <w:pPr>
        <w:pStyle w:val="Lista2"/>
      </w:pPr>
      <w:r>
        <w:rPr>
          <w:rStyle w:val="Codevalue"/>
        </w:rPr>
        <w:t>"text-align: center"</w:t>
      </w:r>
      <w:r>
        <w:t xml:space="preserve"> [note the mandatory US spelling] for centre-aligned text</w:t>
      </w:r>
    </w:p>
    <w:p>
      <w:pPr>
        <w:pStyle w:val="Lista2"/>
      </w:pPr>
      <w:r>
        <w:rPr>
          <w:rStyle w:val="Codevalue"/>
        </w:rPr>
        <w:t>"text-align: left"</w:t>
      </w:r>
      <w:r>
        <w:t xml:space="preserve"> for left-aligned text</w:t>
      </w:r>
    </w:p>
    <w:p>
      <w:pPr>
        <w:pStyle w:val="Lista3"/>
      </w:pPr>
      <w:r>
        <w:t>to be used only if the majority of the lines are aligned differently and this is mentioned in your layout description or encoded for the enclosing textpart division</w:t>
      </w:r>
    </w:p>
    <w:p>
      <w:pPr>
        <w:pStyle w:val="Lista2"/>
      </w:pPr>
      <w:r>
        <w:rPr>
          <w:rStyle w:val="Codevalue"/>
        </w:rPr>
        <w:t>"text-align: justify"</w:t>
      </w:r>
      <w:r>
        <w:t xml:space="preserve"> for text conspicuously justified to both margins</w:t>
      </w:r>
    </w:p>
    <w:p>
      <w:pPr>
        <w:pStyle w:val="Lista3"/>
      </w:pPr>
      <w:r>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Pr>
          <w:noProof/>
        </w:rPr>
        <w:t>(</w:t>
      </w:r>
      <w:r>
        <w:t>i.e. increased spaces are present between all or most separable words of the line, or between all or most characters as applicable)</w:t>
      </w:r>
    </w:p>
    <w:p>
      <w:pPr>
        <w:pStyle w:val="Lista3"/>
      </w:pPr>
      <w:r>
        <w:t xml:space="preserve">spaces within a line that function as semantic segmentation are better encoded as such </w:t>
      </w:r>
      <w:r>
        <w:rPr>
          <w:noProof/>
        </w:rPr>
        <w:t>(</w:t>
      </w:r>
      <w:r>
        <w:t>§</w:t>
      </w:r>
      <w:r>
        <w:fldChar w:fldCharType="begin"/>
      </w:r>
      <w:r>
        <w:instrText xml:space="preserve"> REF _Ref183011891 \r \h </w:instrText>
      </w:r>
      <w:r>
        <w:fldChar w:fldCharType="separate"/>
      </w:r>
      <w:r>
        <w:t>4.3.2.1</w:t>
      </w:r>
      <w:r>
        <w:fldChar w:fldCharType="end"/>
      </w:r>
      <w:r>
        <w:t>) even if they also happen to serve the justification of a line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7.5.3</w:t>
              </w:r>
            </w:fldSimple>
            <w:r>
              <w:t>.</w:t>
            </w:r>
            <w:fldSimple w:instr=" SEQ Example \* ALPHABETIC \s 3 ">
              <w:r>
                <w:rPr>
                  <w:noProof/>
                </w:rPr>
                <w:t>A</w:t>
              </w:r>
            </w:fldSimple>
            <w:r>
              <w:t>: encoding line alignment</w:t>
            </w:r>
          </w:p>
        </w:tc>
      </w:tr>
      <w:tr>
        <w:tc>
          <w:tcPr>
            <w:tcW w:w="5000" w:type="pct"/>
            <w:vAlign w:val="center"/>
          </w:tcPr>
          <w:p>
            <w:pPr>
              <w:pStyle w:val="Image"/>
              <w:rPr>
                <w:rStyle w:val="Code"/>
              </w:rPr>
            </w:pPr>
            <w:r>
              <w:lastRenderedPageBreak/>
              <w:drawing>
                <wp:inline distT="114300" distB="114300" distL="114300" distR="114300">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059796" cy="1862022"/>
                          </a:xfrm>
                          <a:prstGeom prst="rect">
                            <a:avLst/>
                          </a:prstGeom>
                          <a:ln/>
                        </pic:spPr>
                      </pic:pic>
                    </a:graphicData>
                  </a:graphic>
                </wp:inline>
              </w:drawing>
            </w:r>
          </w:p>
        </w:tc>
      </w:tr>
      <w:tr>
        <w:tc>
          <w:tcPr>
            <w:tcW w:w="5000" w:type="pct"/>
          </w:tcPr>
          <w:p>
            <w:pPr>
              <w:pStyle w:val="CodeParagraph"/>
              <w:rPr>
                <w:rStyle w:val="Code"/>
              </w:rPr>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J. R. R. Tolkien: The Hobbit</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In a hole in the ground...</w:t>
            </w:r>
            <w:r>
              <w:rPr>
                <w:rStyle w:val="Codetext"/>
              </w:rPr>
              <w:br/>
            </w:r>
            <w:r>
              <w:rPr>
                <w:rStyle w:val="Code"/>
              </w:rPr>
              <w:t>...</w:t>
            </w:r>
          </w:p>
          <w:p>
            <w:pPr>
              <w:pStyle w:val="CodeParagraph"/>
            </w:pPr>
            <w:r>
              <w:rPr>
                <w:rStyle w:val="Code"/>
              </w:rPr>
              <w:t xml:space="preserve">&lt;lb </w:t>
            </w:r>
            <w:r>
              <w:rPr>
                <w:rStyle w:val="Codeattribute"/>
              </w:rPr>
              <w:t>n</w:t>
            </w:r>
            <w:r>
              <w:rPr>
                <w:rStyle w:val="Code"/>
              </w:rPr>
              <w:t>=</w:t>
            </w:r>
            <w:r>
              <w:rPr>
                <w:rStyle w:val="Codevalue"/>
              </w:rPr>
              <w:t>"4"</w:t>
            </w:r>
            <w:r>
              <w:rPr>
                <w:rStyle w:val="Code"/>
              </w:rPr>
              <w:t>/&gt;</w:t>
            </w:r>
            <w:r>
              <w:rPr>
                <w:rStyle w:val="Codetext"/>
              </w:rPr>
              <w:t>hobbit-hole...</w:t>
            </w:r>
            <w:r>
              <w:rPr>
                <w:rStyle w:val="Codetext"/>
              </w:rPr>
              <w:br/>
            </w:r>
            <w:r>
              <w:rPr>
                <w:rStyle w:val="Code"/>
              </w:rPr>
              <w:t xml:space="preserve">&lt;lb </w:t>
            </w:r>
            <w:r>
              <w:rPr>
                <w:rStyle w:val="Codeattribute"/>
              </w:rPr>
              <w:t>n</w:t>
            </w:r>
            <w:r>
              <w:rPr>
                <w:rStyle w:val="Code"/>
              </w:rPr>
              <w:t>=</w:t>
            </w:r>
            <w:r>
              <w:rPr>
                <w:rStyle w:val="Codevalue"/>
              </w:rPr>
              <w:t>"7"</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t>28 September 2019</w:t>
            </w:r>
          </w:p>
        </w:tc>
      </w:tr>
    </w:tbl>
    <w:p>
      <w:pPr>
        <w:pStyle w:val="Cmsor3"/>
      </w:pPr>
      <w:bookmarkStart w:id="718" w:name="_gjt7ggwzx2z5" w:colFirst="0" w:colLast="0"/>
      <w:bookmarkStart w:id="719" w:name="_Ref43984782"/>
      <w:bookmarkStart w:id="720" w:name="_Toc183083871"/>
      <w:bookmarkEnd w:id="718"/>
      <w:r>
        <w:t>Directionality and orientation</w:t>
      </w:r>
      <w:bookmarkEnd w:id="719"/>
      <w:bookmarkEnd w:id="720"/>
    </w:p>
    <w:p>
      <w:pPr>
        <w:pStyle w:val="Lista"/>
      </w:pPr>
      <w:r>
        <w:t xml:space="preserve">the default writing mode for our inscriptions is horizontal top-to-bottom, which means that lines run horizontally </w:t>
      </w:r>
      <w:r>
        <w:rPr>
          <w:noProof/>
        </w:rPr>
        <w:t>(</w:t>
      </w:r>
      <w:r>
        <w:t>and left to right in the scripts we work with), while successive lines are placed one below the other</w:t>
      </w:r>
    </w:p>
    <w:p>
      <w:pPr>
        <w:pStyle w:val="Lista2"/>
      </w:pPr>
      <w:r>
        <w:t xml:space="preserve">some inscriptions may be written throughout in a different writing more </w:t>
      </w:r>
      <w:r>
        <w:rPr>
          <w:noProof/>
        </w:rPr>
        <w:t>(</w:t>
      </w:r>
      <w:r>
        <w:t>e.g. vertically, with lines proceeding left to right; or horizontally, with lines proceeding left to right, but in a bottom to top order); if this is the case, it should be recorded in your metadata</w:t>
      </w:r>
    </w:p>
    <w:p>
      <w:pPr>
        <w:pStyle w:val="Lista"/>
      </w:pPr>
      <w:r>
        <w:t xml:space="preserve">lines oriented differently than the majority of the lines in an inscription may be encoded by adding the attribute </w:t>
      </w:r>
      <w:r>
        <w:rPr>
          <w:rStyle w:val="Codeattribute"/>
        </w:rPr>
        <w:t>@rend</w:t>
      </w:r>
      <w:r>
        <w:rPr>
          <w:rStyle w:val="Lbjegyzet-hivatkozs"/>
        </w:rPr>
        <w:footnoteReference w:id="49"/>
      </w:r>
      <w:r>
        <w:t xml:space="preserve"> to one of the following elements </w:t>
      </w:r>
      <w:r>
        <w:rPr>
          <w:noProof/>
        </w:rPr>
        <w:t>(</w:t>
      </w:r>
      <w:r>
        <w:t>but not to any other element):</w:t>
      </w:r>
    </w:p>
    <w:p>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pPr>
        <w:pStyle w:val="Lista2"/>
      </w:pPr>
      <w:r>
        <w:rPr>
          <w:rStyle w:val="Code"/>
        </w:rPr>
        <w:t>&lt;fw&gt;</w:t>
      </w:r>
      <w:r>
        <w:t xml:space="preserve"> to describe the contents of a forme work item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pPr>
        <w:pStyle w:val="Lista"/>
      </w:pPr>
      <w:r>
        <w:rPr>
          <w:b/>
          <w:bCs/>
        </w:rPr>
        <w:t xml:space="preserve">the permitted values of </w:t>
      </w:r>
      <w:r>
        <w:rPr>
          <w:rStyle w:val="Codeattribute"/>
        </w:rPr>
        <w:t>@rend</w:t>
      </w:r>
      <w:r>
        <w:t xml:space="preserve"> for encoding directionality and orientation are as follows:</w:t>
      </w:r>
    </w:p>
    <w:p>
      <w:pPr>
        <w:pStyle w:val="Lista2"/>
      </w:pPr>
      <w:r>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Codevalue"/>
        </w:rPr>
        <w:t>"bt-rotated"</w:t>
      </w:r>
      <w:r>
        <w:t xml:space="preserve"> – written vertically from bottom to top, with the tops of characters facing left </w:t>
      </w:r>
      <w:r>
        <w:rPr>
          <w:noProof/>
        </w:rPr>
        <w:t>(</w:t>
      </w:r>
      <w:r>
        <w:t>A in the illustration)</w:t>
      </w:r>
    </w:p>
    <w:p>
      <w:pPr>
        <w:pStyle w:val="Lista2"/>
      </w:pPr>
      <w:r>
        <w:rPr>
          <w:rStyle w:val="Codevalue"/>
        </w:rPr>
        <w:t>"tb-rotated"</w:t>
      </w:r>
      <w:r>
        <w:t xml:space="preserve"> – written vertically from top to bottom, with the tops of characters facing right </w:t>
      </w:r>
      <w:r>
        <w:rPr>
          <w:noProof/>
        </w:rPr>
        <w:t>(</w:t>
      </w:r>
      <w:r>
        <w:t>B in the illustration)</w:t>
      </w:r>
    </w:p>
    <w:p>
      <w:pPr>
        <w:pStyle w:val="Lista2"/>
      </w:pPr>
      <w:r>
        <w:rPr>
          <w:rStyle w:val="Codevalue"/>
        </w:rPr>
        <w:t>"bt-upright"</w:t>
      </w:r>
      <w:r>
        <w:t xml:space="preserve"> – written vertically from bottom to top, with the tops of characters facing upward </w:t>
      </w:r>
      <w:r>
        <w:rPr>
          <w:noProof/>
        </w:rPr>
        <w:t>(</w:t>
      </w:r>
      <w:r>
        <w:t>C in the illustration)</w:t>
      </w:r>
    </w:p>
    <w:p>
      <w:pPr>
        <w:pStyle w:val="Lista2"/>
      </w:pPr>
      <w:r>
        <w:rPr>
          <w:rStyle w:val="Codevalue"/>
        </w:rPr>
        <w:t>"tb-upright"</w:t>
      </w:r>
      <w:r>
        <w:t xml:space="preserve"> – written vertically from top to bottom, with the tops of characters facing upward </w:t>
      </w:r>
      <w:r>
        <w:rPr>
          <w:noProof/>
        </w:rPr>
        <w:t>(</w:t>
      </w:r>
      <w:r>
        <w:t>D in the illustration)</w:t>
      </w:r>
    </w:p>
    <w:p>
      <w:pPr>
        <w:pStyle w:val="Lista2"/>
      </w:pPr>
      <w:r>
        <w:rPr>
          <w:rStyle w:val="Codevalue"/>
        </w:rPr>
        <w:t>"rl-upright"</w:t>
      </w:r>
      <w:r>
        <w:t xml:space="preserve"> – written horizontally from right to left, with characters in their regular orientation (E in the illustration)</w:t>
      </w:r>
    </w:p>
    <w:p>
      <w:pPr>
        <w:pStyle w:val="Lista2"/>
      </w:pPr>
      <w:r>
        <w:rPr>
          <w:rStyle w:val="Codevalue"/>
        </w:rPr>
        <w:t>"rl-flipped"</w:t>
      </w:r>
      <w:r>
        <w:t xml:space="preserve"> – written horizontally from right to left, with characters mirrored around their vertical axis as in true boustrophedon (F in the illustration)</w:t>
      </w:r>
    </w:p>
    <w:p>
      <w:pPr>
        <w:pStyle w:val="Lista2"/>
      </w:pPr>
      <w:r>
        <w:rPr>
          <w:rStyle w:val="Codevalue"/>
        </w:rPr>
        <w:t>"rl-rotated"</w:t>
      </w:r>
      <w:r>
        <w:t xml:space="preserve"> – written horizontally from right to left, with the tops of characters facing downward (G in the illustration)</w:t>
      </w:r>
    </w:p>
    <w:p>
      <w:pPr>
        <w:pStyle w:val="Lista2"/>
      </w:pPr>
      <w:r>
        <w:lastRenderedPageBreak/>
        <w:t xml:space="preserve">should you encounter any other combination of directionality and orientation </w:t>
      </w:r>
      <w:r>
        <w:rPr>
          <w:noProof/>
        </w:rPr>
        <w:t>(</w:t>
      </w:r>
      <w:r>
        <w:t>e.g. right to left), contact the authors to agree on a new authorised value</w:t>
      </w:r>
    </w:p>
    <w:p>
      <w:pPr>
        <w:pStyle w:val="Cmsor3"/>
      </w:pPr>
      <w:bookmarkStart w:id="721" w:name="_vj2ep179y4tp" w:colFirst="0" w:colLast="0"/>
      <w:bookmarkStart w:id="722" w:name="_Ref43985361"/>
      <w:bookmarkStart w:id="723" w:name="_Toc183083872"/>
      <w:bookmarkEnd w:id="721"/>
      <w:commentRangeStart w:id="724"/>
      <w:r>
        <w:t>Script</w:t>
      </w:r>
      <w:bookmarkEnd w:id="722"/>
      <w:commentRangeEnd w:id="724"/>
      <w:r>
        <w:rPr>
          <w:rStyle w:val="Jegyzethivatkozs"/>
          <w:rFonts w:ascii="Gentium Plus" w:hAnsi="Gentium Plus" w:cs="Mangal"/>
          <w:kern w:val="0"/>
        </w:rPr>
        <w:commentReference w:id="724"/>
      </w:r>
      <w:bookmarkEnd w:id="723"/>
    </w:p>
    <w:p>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pPr>
        <w:pStyle w:val="Lista"/>
      </w:pPr>
      <w:r>
        <w:t>the instructions in this subsection do not apply the following kinds of script variation:</w:t>
      </w:r>
    </w:p>
    <w:p>
      <w:pPr>
        <w:pStyle w:val="Lista2"/>
      </w:pPr>
      <w:r>
        <w:t>changes in the scribal hand, which are covered in §</w:t>
      </w:r>
      <w:r>
        <w:fldChar w:fldCharType="begin"/>
      </w:r>
      <w:r>
        <w:instrText xml:space="preserve"> REF _Ref43989139 \r \h </w:instrText>
      </w:r>
      <w:r>
        <w:fldChar w:fldCharType="separate"/>
      </w:r>
      <w:r>
        <w:t>7.5.1</w:t>
      </w:r>
      <w:r>
        <w:fldChar w:fldCharType="end"/>
      </w:r>
    </w:p>
    <w:p>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pPr>
        <w:pStyle w:val="Lista"/>
      </w:pPr>
      <w:r>
        <w:t xml:space="preserve">to tag a chunk of text as being written in a specific script, add the attribute </w:t>
      </w:r>
      <w:r>
        <w:rPr>
          <w:rStyle w:val="Codeattribute"/>
        </w:rPr>
        <w:t>@rendition</w:t>
      </w:r>
      <w:r>
        <w:t xml:space="preserve"> to its containing element, with the following pair of values, in this order and separated by a space</w:t>
      </w:r>
    </w:p>
    <w:p>
      <w:pPr>
        <w:pStyle w:val="Lista2"/>
      </w:pPr>
      <w:r>
        <w:t>a code for classification, taken from the project’s vocabulary for Script class</w:t>
      </w:r>
      <w:r>
        <w:rPr>
          <w:rStyle w:val="Lbjegyzet-hivatkozs"/>
        </w:rPr>
        <w:footnoteReference w:id="50"/>
      </w:r>
      <w:r>
        <w:t xml:space="preserve"> and prefixed with </w:t>
      </w:r>
      <w:r>
        <w:rPr>
          <w:rStyle w:val="Codevalue"/>
        </w:rPr>
        <w:t>class:</w:t>
      </w:r>
    </w:p>
    <w:p>
      <w:pPr>
        <w:pStyle w:val="Lista2"/>
      </w:pPr>
      <w:r>
        <w:t>a code for maturity, taken from the project’s vocabulary for Script maturity</w:t>
      </w:r>
      <w:r>
        <w:rPr>
          <w:rStyle w:val="Lbjegyzet-hivatkozs"/>
        </w:rPr>
        <w:footnoteReference w:id="51"/>
      </w:r>
      <w:r>
        <w:t xml:space="preserve"> and prefixed with </w:t>
      </w:r>
      <w:r>
        <w:rPr>
          <w:rStyle w:val="Codevalue"/>
        </w:rPr>
        <w:t>maturity:</w:t>
      </w:r>
    </w:p>
    <w:p>
      <w:pPr>
        <w:pStyle w:val="Lista2"/>
      </w:pPr>
      <w:r>
        <w:t xml:space="preserve">for example, if the script in question is mediaeval Grantha, you must record the codes for “Grantha” and “regional Brāhmī-derived script”, like this: </w:t>
      </w:r>
      <w:r>
        <w:rPr>
          <w:rStyle w:val="Codeattribute"/>
        </w:rPr>
        <w:t>@rendition</w:t>
      </w:r>
      <w:r>
        <w:rPr>
          <w:rStyle w:val="Codetext"/>
        </w:rPr>
        <w:t>=</w:t>
      </w:r>
      <w:r>
        <w:rPr>
          <w:rStyle w:val="Codevalue"/>
        </w:rPr>
        <w:t>"class:36768 maturity:83213"</w:t>
      </w:r>
    </w:p>
    <w:p>
      <w:pPr>
        <w:pStyle w:val="Lista"/>
      </w:pPr>
      <w:r>
        <w:t>the encoding of script is normally mandatory for the edition division as a whole and, for inscriptions written in a single script, not necessary anywhere else</w:t>
      </w:r>
    </w:p>
    <w:p>
      <w:pPr>
        <w:pStyle w:val="Lista2"/>
      </w:pPr>
      <w:r>
        <w:t xml:space="preserve">e.g. </w:t>
      </w:r>
      <w:r>
        <w:rPr>
          <w:rStyle w:val="Code"/>
        </w:rPr>
        <w:t xml:space="preserve">&lt;div </w:t>
      </w:r>
      <w:r>
        <w:rPr>
          <w:rStyle w:val="Codeattribute"/>
        </w:rPr>
        <w:t>type</w:t>
      </w:r>
      <w:r>
        <w:rPr>
          <w:rStyle w:val="Codetext"/>
        </w:rPr>
        <w:t>=</w:t>
      </w:r>
      <w:r>
        <w:rPr>
          <w:rStyle w:val="Codevalue"/>
        </w:rPr>
        <w:t>"edition"</w:t>
      </w:r>
      <w:r>
        <w:rPr>
          <w:rStyle w:val="Code"/>
        </w:rPr>
        <w:t xml:space="preserve"> </w:t>
      </w:r>
      <w:r>
        <w:rPr>
          <w:rStyle w:val="Codeattribute"/>
        </w:rPr>
        <w:t>xml:lang</w:t>
      </w:r>
      <w:r>
        <w:rPr>
          <w:rStyle w:val="Codetext"/>
        </w:rPr>
        <w:t>=</w:t>
      </w:r>
      <w:r>
        <w:rPr>
          <w:rStyle w:val="Codevalue"/>
        </w:rPr>
        <w:t>"san-Latn"</w:t>
      </w:r>
      <w:r>
        <w:rPr>
          <w:rStyle w:val="Code"/>
        </w:rPr>
        <w:t xml:space="preserve"> </w:t>
      </w:r>
      <w:r>
        <w:rPr>
          <w:rStyle w:val="Codeattribute"/>
        </w:rPr>
        <w:t>rendition</w:t>
      </w:r>
      <w:r>
        <w:rPr>
          <w:rStyle w:val="Codetext"/>
        </w:rPr>
        <w:t>=</w:t>
      </w:r>
      <w:r>
        <w:rPr>
          <w:rStyle w:val="Codevalue"/>
        </w:rPr>
        <w:t>"class:83223 maturity:83211"</w:t>
      </w:r>
      <w:r>
        <w:rPr>
          <w:rStyle w:val="Code"/>
        </w:rPr>
        <w:t>&gt;</w:t>
      </w:r>
      <w:r>
        <w:t xml:space="preserve"> for an inscription in late northern Brāhmī</w:t>
      </w:r>
    </w:p>
    <w:p>
      <w:pPr>
        <w:pStyle w:val="Lista"/>
      </w:pPr>
      <w:r>
        <w:t>when an inscription is encoded as two or more textpart divisions (§</w:t>
      </w:r>
      <w:r>
        <w:fldChar w:fldCharType="begin"/>
      </w:r>
      <w:r>
        <w:instrText xml:space="preserve"> REF _Ref43978987 \r \h </w:instrText>
      </w:r>
      <w:r>
        <w:fldChar w:fldCharType="separate"/>
      </w:r>
      <w:r>
        <w:t>3.2</w:t>
      </w:r>
      <w:r>
        <w:fldChar w:fldCharType="end"/>
      </w:r>
      <w:r>
        <w:t xml:space="preserve">), and these divisions are written in different scripts, then add </w:t>
      </w:r>
      <w:r>
        <w:rPr>
          <w:rStyle w:val="Codeattribute"/>
        </w:rPr>
        <w:t>@rendition</w:t>
      </w:r>
      <w:r>
        <w:t xml:space="preserve"> to each </w:t>
      </w:r>
      <w:r>
        <w:rPr>
          <w:rStyle w:val="Code"/>
        </w:rPr>
        <w:t xml:space="preserve">&lt;div </w:t>
      </w:r>
      <w:r>
        <w:rPr>
          <w:rStyle w:val="Codeattribute"/>
        </w:rPr>
        <w:t>type</w:t>
      </w:r>
      <w:r>
        <w:rPr>
          <w:rStyle w:val="Codetext"/>
        </w:rPr>
        <w:t>=</w:t>
      </w:r>
      <w:r>
        <w:rPr>
          <w:rStyle w:val="Codevalue"/>
        </w:rPr>
        <w:t>"textpart"</w:t>
      </w:r>
      <w:r>
        <w:rPr>
          <w:rStyle w:val="Code"/>
        </w:rPr>
        <w:t>&gt;</w:t>
      </w:r>
      <w:r>
        <w:t xml:space="preserve"> element</w:t>
      </w:r>
    </w:p>
    <w:p>
      <w:pPr>
        <w:pStyle w:val="Lista2"/>
      </w:pPr>
      <w:r>
        <w:t xml:space="preserve">in this case only, the edition division should not carry the attribute </w:t>
      </w:r>
      <w:r>
        <w:rPr>
          <w:rStyle w:val="Codeattribute"/>
        </w:rPr>
        <w:t>@xml:lang</w:t>
      </w:r>
    </w:p>
    <w:p>
      <w:pPr>
        <w:pStyle w:val="Lista2"/>
      </w:pPr>
      <w:r>
        <w:t>while if the textparts are in the same script, then script must still be encoded for the edition division, not separately for the textparts</w:t>
      </w:r>
    </w:p>
    <w:p>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3.2.1</w:t>
      </w:r>
      <w:r>
        <w:fldChar w:fldCharType="end"/>
      </w:r>
    </w:p>
    <w:p>
      <w:pPr>
        <w:pStyle w:val="Lista"/>
      </w:pPr>
      <w:r>
        <w:t>when parts of an otherwise coherent inscription are in two (or more) different scripts,</w:t>
      </w:r>
    </w:p>
    <w:p>
      <w:pPr>
        <w:pStyle w:val="Lista2"/>
      </w:pPr>
      <w:r>
        <w:t xml:space="preserve">select a default (primary) script to encode in the </w:t>
      </w:r>
      <w:r>
        <w:rPr>
          <w:rStyle w:val="Codeattribute"/>
        </w:rPr>
        <w:t>@rendition</w:t>
      </w:r>
      <w:r>
        <w:t xml:space="preserve"> of the edition division</w:t>
      </w:r>
    </w:p>
    <w:p>
      <w:pPr>
        <w:pStyle w:val="Lista2"/>
      </w:pPr>
      <w:r>
        <w:t xml:space="preserve">apply </w:t>
      </w:r>
      <w:r>
        <w:rPr>
          <w:rStyle w:val="Codeattribute"/>
        </w:rPr>
        <w:t>@rendition</w:t>
      </w:r>
      <w:r>
        <w:t xml:space="preserve"> to each of the block-level elements (viz. </w:t>
      </w:r>
      <w:r>
        <w:rPr>
          <w:rStyle w:val="Code"/>
        </w:rPr>
        <w:t>&lt;p&gt;</w:t>
      </w:r>
      <w:r>
        <w:t xml:space="preserve">, </w:t>
      </w:r>
      <w:r>
        <w:rPr>
          <w:rStyle w:val="Code"/>
        </w:rPr>
        <w:t>&lt;lg&gt;</w:t>
      </w:r>
      <w:r>
        <w:t xml:space="preserve"> or </w:t>
      </w:r>
      <w:r>
        <w:rPr>
          <w:rStyle w:val="Code"/>
        </w:rPr>
        <w:t>&lt;ab&gt;</w:t>
      </w:r>
      <w:r>
        <w:t>) corresponding to text in a script other than the default one</w:t>
      </w:r>
    </w:p>
    <w:p>
      <w:pPr>
        <w:pStyle w:val="Lista2"/>
      </w:pPr>
      <w:r>
        <w:t>when the chunks of text written in a different script are not coterminous with existing block-level containers, use phrase-level containers in the same way</w:t>
      </w:r>
    </w:p>
    <w:p>
      <w:pPr>
        <w:pStyle w:val="Lista3"/>
      </w:pPr>
      <w:r>
        <w:t xml:space="preserve">if changes in script are concomitant with changes in language, then you will have the chunks written in a different language tagged as </w:t>
      </w:r>
      <w:r>
        <w:rPr>
          <w:rStyle w:val="Code"/>
        </w:rPr>
        <w:t>&lt;term&gt;</w:t>
      </w:r>
      <w:r>
        <w:t xml:space="preserve"> or </w:t>
      </w:r>
      <w:r>
        <w:rPr>
          <w:rStyle w:val="Code"/>
        </w:rPr>
        <w:t>&lt;foreign&gt;</w:t>
      </w:r>
      <w:r>
        <w:t xml:space="preserve"> (§7.2.2), and you must add </w:t>
      </w:r>
      <w:r>
        <w:rPr>
          <w:rStyle w:val="Codeattribute"/>
        </w:rPr>
        <w:t>@rendition</w:t>
      </w:r>
      <w:r>
        <w:t xml:space="preserve"> to these elements</w:t>
      </w:r>
    </w:p>
    <w:p>
      <w:pPr>
        <w:pStyle w:val="Lista3"/>
      </w:pPr>
      <w:r>
        <w:t xml:space="preserve">if script variation does not co-occur with language variation, then create the phrase-level container </w:t>
      </w:r>
      <w:r>
        <w:rPr>
          <w:rStyle w:val="Code"/>
        </w:rPr>
        <w:t>&lt;seg&gt;</w:t>
      </w:r>
      <w:r>
        <w:t xml:space="preserve"> to wrap the chunk of text in a different script, and add </w:t>
      </w:r>
      <w:r>
        <w:rPr>
          <w:rStyle w:val="Codeattribute"/>
        </w:rPr>
        <w:t>@rendition</w:t>
      </w:r>
      <w:r>
        <w:t xml:space="preserve"> to this element</w:t>
      </w:r>
    </w:p>
    <w:p>
      <w:pPr>
        <w:pStyle w:val="Lista2"/>
      </w:pPr>
      <w:r>
        <w:t>when encoding Grantha characters interspersed in Tamil or Vaṭṭeḻuttu script, note that only characters graphically distinct from the default script of the inscription should be marked up in this way</w:t>
      </w:r>
    </w:p>
    <w:p>
      <w:pPr>
        <w:pStyle w:val="Lista2"/>
      </w:pPr>
      <w:r>
        <w:t xml:space="preserve">e.g. </w:t>
      </w:r>
      <w:r>
        <w:rPr>
          <w:rStyle w:val="ForeignTamilGrantha"/>
        </w:rPr>
        <w:t>𑌤𑍍𑌰𑌿𑌭𑍁</w:t>
      </w:r>
      <w:r>
        <w:rPr>
          <w:rStyle w:val="ForeignTamilGrantha"/>
          <w:rFonts w:hint="cs"/>
          <w:cs/>
        </w:rPr>
        <w:t>வ</w:t>
      </w:r>
      <w:r>
        <w:rPr>
          <w:rStyle w:val="ForeignTamilGrantha"/>
          <w:rFonts w:ascii="Nirmala UI" w:hAnsi="Nirmala UI" w:cs="Nirmala UI" w:hint="cs"/>
          <w:cs/>
        </w:rPr>
        <w:t>ன</w:t>
      </w:r>
      <w:r>
        <w:rPr>
          <w:cs/>
          <w:lang w:bidi="ta-IN"/>
        </w:rPr>
        <w:t xml:space="preserve">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w:t>
      </w:r>
      <w:r>
        <w:rPr>
          <w:rStyle w:val="Code"/>
        </w:rPr>
        <w:t>&lt;/seg&gt;vaṉa</w:t>
      </w:r>
      <w:r>
        <w:t xml:space="preserve"> if the default script is Tamil (where the </w:t>
      </w:r>
      <w:r>
        <w:rPr>
          <w:rStyle w:val="Foreign"/>
        </w:rPr>
        <w:t>va</w:t>
      </w:r>
      <w:r>
        <w:t xml:space="preserve"> is considered Tamil, though it has the same form in Grantha);</w:t>
      </w:r>
    </w:p>
    <w:p>
      <w:pPr>
        <w:pStyle w:val="Lista2"/>
      </w:pPr>
      <w:r>
        <w:t xml:space="preserve">but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tribhuva</w:t>
      </w:r>
      <w:r>
        <w:rPr>
          <w:rStyle w:val="Code"/>
        </w:rPr>
        <w:t>&lt;/seg&gt;ṉa</w:t>
      </w:r>
      <w:r>
        <w:t xml:space="preserve"> for the same text if the default script is Vaṭṭeḻuttu (where the </w:t>
      </w:r>
      <w:r>
        <w:rPr>
          <w:rStyle w:val="Foreign"/>
        </w:rPr>
        <w:t>va</w:t>
      </w:r>
      <w:r>
        <w:t xml:space="preserve"> is definitely not Vaṭṭeḻuttu and is thus classified as Grantha; though it could also be classified as Tamil)</w:t>
      </w:r>
    </w:p>
    <w:p>
      <w:pPr>
        <w:pStyle w:val="Cmsor3"/>
      </w:pPr>
      <w:bookmarkStart w:id="725" w:name="_alr4dlls2gjb" w:colFirst="0" w:colLast="0"/>
      <w:bookmarkStart w:id="726" w:name="_Ref43987586"/>
      <w:bookmarkStart w:id="727" w:name="_Toc183083873"/>
      <w:bookmarkEnd w:id="725"/>
      <w:r>
        <w:lastRenderedPageBreak/>
        <w:t>Lettering</w:t>
      </w:r>
      <w:bookmarkEnd w:id="726"/>
      <w:bookmarkEnd w:id="727"/>
    </w:p>
    <w:p>
      <w:pPr>
        <w:pStyle w:val="Lista"/>
      </w:pPr>
      <w:r>
        <w:t>this subsection concerns changes in lettering, i.e. the style in which the glyphs of a particular script are formed</w:t>
      </w:r>
    </w:p>
    <w:p>
      <w:pPr>
        <w:pStyle w:val="Lista"/>
      </w:pPr>
      <w:r>
        <w:t>the following variations are not changes in lettering:</w:t>
      </w:r>
    </w:p>
    <w:p>
      <w:pPr>
        <w:pStyle w:val="Lista2"/>
      </w:pPr>
      <w:r>
        <w:t>change to a different class of script, covered under §</w:t>
      </w:r>
      <w:r>
        <w:fldChar w:fldCharType="begin"/>
      </w:r>
      <w:r>
        <w:instrText xml:space="preserve"> REF _Ref43985361 \w \h  \* MERGEFORMAT </w:instrText>
      </w:r>
      <w:r>
        <w:fldChar w:fldCharType="separate"/>
      </w:r>
      <w:r>
        <w:t>7.5.5</w:t>
      </w:r>
      <w:r>
        <w:fldChar w:fldCharType="end"/>
      </w:r>
      <w:r>
        <w:t xml:space="preserve"> above</w:t>
      </w:r>
    </w:p>
    <w:p>
      <w:pPr>
        <w:pStyle w:val="Lista2"/>
      </w:pPr>
      <w:r>
        <w:t>changes in scribal hand, covered under §</w:t>
      </w:r>
      <w:r>
        <w:fldChar w:fldCharType="begin"/>
      </w:r>
      <w:r>
        <w:instrText xml:space="preserve"> REF _Ref43989139 \w \h  \* MERGEFORMAT </w:instrText>
      </w:r>
      <w:r>
        <w:fldChar w:fldCharType="separate"/>
      </w:r>
      <w:r>
        <w:t>7.5.1</w:t>
      </w:r>
      <w:r>
        <w:fldChar w:fldCharType="end"/>
      </w:r>
    </w:p>
    <w:p>
      <w:pPr>
        <w:pStyle w:val="Lista"/>
      </w:pPr>
      <w:r>
        <w:t xml:space="preserve">to tag a chunk of text as being written in different lettering, add the attribute </w:t>
      </w:r>
      <w:r>
        <w:rPr>
          <w:rStyle w:val="Codeattribute"/>
        </w:rPr>
        <w:t>@rend</w:t>
      </w:r>
      <w:r>
        <w:t xml:space="preserve"> to its containing element or, if not coterminous with an existing block-level container, use </w:t>
      </w:r>
      <w:r>
        <w:rPr>
          <w:rStyle w:val="Code"/>
        </w:rPr>
        <w:t>&lt;hi&gt;</w:t>
      </w:r>
      <w:r>
        <w:t xml:space="preserve"> to wrap the chunk of text concerned and add </w:t>
      </w:r>
      <w:r>
        <w:rPr>
          <w:rStyle w:val="Codeattribute"/>
        </w:rPr>
        <w:t>@rend</w:t>
      </w:r>
      <w:r>
        <w:t xml:space="preserve"> to this element</w:t>
      </w:r>
    </w:p>
    <w:p>
      <w:pPr>
        <w:pStyle w:val="Lista"/>
      </w:pPr>
      <w:r>
        <w:rPr>
          <w:b/>
          <w:bCs/>
        </w:rPr>
        <w:t xml:space="preserve">the permitted values of </w:t>
      </w:r>
      <w:r>
        <w:rPr>
          <w:rStyle w:val="Codeattribute"/>
        </w:rPr>
        <w:t>@rend</w:t>
      </w:r>
      <w:r>
        <w:t xml:space="preserve"> for lettering are at present limited to the following:</w:t>
      </w:r>
    </w:p>
    <w:p>
      <w:pPr>
        <w:pStyle w:val="Lista2"/>
      </w:pPr>
      <w:r>
        <w:rPr>
          <w:rStyle w:val="Codevalue"/>
        </w:rPr>
        <w:t>"ornate"</w:t>
      </w:r>
    </w:p>
    <w:p>
      <w:pPr>
        <w:pStyle w:val="Lista2"/>
      </w:pPr>
      <w:r>
        <w:rPr>
          <w:rStyle w:val="Codevalue"/>
        </w:rPr>
        <w:t>"large"</w:t>
      </w:r>
    </w:p>
    <w:p>
      <w:pPr>
        <w:pStyle w:val="Lista2"/>
      </w:pPr>
      <w:r>
        <w:rPr>
          <w:rStyle w:val="Codevalue"/>
        </w:rPr>
        <w:t>"small"</w:t>
      </w:r>
    </w:p>
    <w:p>
      <w:pPr>
        <w:pStyle w:val="Lista2"/>
      </w:pPr>
      <w:r>
        <w:rPr>
          <w:rStyle w:val="Codevalue"/>
        </w:rPr>
        <w:t>"tall"</w:t>
      </w:r>
    </w:p>
    <w:p>
      <w:pPr>
        <w:pStyle w:val="Lista2"/>
      </w:pPr>
      <w:r>
        <w:rPr>
          <w:rStyle w:val="Codevalue"/>
        </w:rPr>
        <w:t>"wide"</w:t>
      </w:r>
    </w:p>
    <w:p>
      <w:pPr>
        <w:pStyle w:val="Lista2"/>
      </w:pPr>
      <w:r>
        <w:rPr>
          <w:rStyle w:val="Codevalue"/>
        </w:rPr>
        <w:t>"expanded"</w:t>
      </w:r>
      <w:r>
        <w:t xml:space="preserve"> </w:t>
      </w:r>
      <w:r>
        <w:rPr>
          <w:noProof/>
        </w:rPr>
        <w:t>(</w:t>
      </w:r>
      <w:r>
        <w:t>for character spacing)</w:t>
      </w:r>
    </w:p>
    <w:p>
      <w:pPr>
        <w:pStyle w:val="Lista2"/>
      </w:pPr>
      <w:r>
        <w:t>if more than one of the above is definitely relevant for a particular segment of text, encode them in the order of the list above</w:t>
      </w:r>
    </w:p>
    <w:p>
      <w:pPr>
        <w:pStyle w:val="Lista2"/>
      </w:pPr>
      <w:r>
        <w:t>if you wish to encode a different style of lettering, please contact the authors of this Guide to settle on an authorised value</w:t>
      </w:r>
    </w:p>
    <w:p>
      <w:pPr>
        <w:pStyle w:val="Lista"/>
      </w:pPr>
      <w:r>
        <w:t xml:space="preserve">e.g. </w:t>
      </w:r>
      <w:r>
        <w:rPr>
          <w:rStyle w:val="Code"/>
        </w:rPr>
        <w:t xml:space="preserve">&lt;ab </w:t>
      </w:r>
      <w:r>
        <w:rPr>
          <w:rStyle w:val="Codeattribute"/>
        </w:rPr>
        <w:t>rend</w:t>
      </w:r>
      <w:r>
        <w:rPr>
          <w:rStyle w:val="Code"/>
        </w:rPr>
        <w:t>=</w:t>
      </w:r>
      <w:r>
        <w:rPr>
          <w:rStyle w:val="Codevalue"/>
        </w:rPr>
        <w:t>"ornate"</w:t>
      </w:r>
      <w:r>
        <w:rPr>
          <w:rStyle w:val="Code"/>
        </w:rPr>
        <w:t>&gt;</w:t>
      </w:r>
      <w:r>
        <w:rPr>
          <w:rStyle w:val="Codetext"/>
        </w:rPr>
        <w:t>svahasto mama mahārājādhijrāja-śrīharṣasya</w:t>
      </w:r>
      <w:r>
        <w:rPr>
          <w:rStyle w:val="Code"/>
        </w:rPr>
        <w:t>&lt;/ab&gt;</w:t>
      </w:r>
    </w:p>
    <w:p>
      <w:pPr>
        <w:pStyle w:val="Cmsor2"/>
      </w:pPr>
      <w:bookmarkStart w:id="728" w:name="_msv3i980wz4v" w:colFirst="0" w:colLast="0"/>
      <w:bookmarkStart w:id="729" w:name="_Ref122447347"/>
      <w:bookmarkStart w:id="730" w:name="_Toc183083874"/>
      <w:bookmarkStart w:id="731" w:name="_Ref43978966"/>
      <w:bookmarkEnd w:id="728"/>
      <w:r>
        <w:t>Highlighting text for internal review</w:t>
      </w:r>
      <w:bookmarkEnd w:id="729"/>
      <w:bookmarkEnd w:id="730"/>
    </w:p>
    <w:p>
      <w:pPr>
        <w:pStyle w:val="Lista"/>
      </w:pPr>
      <w:r>
        <w:t>you may sometimes want to highlight parts of your texts to which you wish to return later or draw the attention of a colleague reviewing your work</w:t>
      </w:r>
    </w:p>
    <w:p>
      <w:pPr>
        <w:pStyle w:val="Lista"/>
      </w:pPr>
      <w:r>
        <w:t xml:space="preserve">for this purpose, use the attribute </w:t>
      </w:r>
      <w:r>
        <w:rPr>
          <w:rStyle w:val="Codeattribute"/>
        </w:rPr>
        <w:t>@rend</w:t>
      </w:r>
      <w:r>
        <w:t xml:space="preserve"> with the value </w:t>
      </w:r>
      <w:r>
        <w:rPr>
          <w:rStyle w:val="Codevalue"/>
        </w:rPr>
        <w:t>"check"</w:t>
      </w:r>
      <w:r>
        <w:t>, which will be displayed with a yellow highlight</w:t>
      </w:r>
    </w:p>
    <w:p>
      <w:pPr>
        <w:pStyle w:val="Lista2"/>
      </w:pPr>
      <w:r>
        <w:t xml:space="preserve">wherever feasible, add this attribute to existing phrase-level containers such as </w:t>
      </w:r>
      <w:r>
        <w:rPr>
          <w:rStyle w:val="Code"/>
        </w:rPr>
        <w:t>&lt;unclear&gt;</w:t>
      </w:r>
      <w:r>
        <w:t xml:space="preserve"> or </w:t>
      </w:r>
      <w:r>
        <w:rPr>
          <w:rStyle w:val="Code"/>
        </w:rPr>
        <w:t>&lt;corr&gt;</w:t>
      </w:r>
    </w:p>
    <w:p>
      <w:pPr>
        <w:pStyle w:val="Lista3"/>
      </w:pPr>
      <w:r>
        <w:t xml:space="preserve">e.g. </w:t>
      </w:r>
      <w:r>
        <w:rPr>
          <w:rStyle w:val="Codetext"/>
        </w:rPr>
        <w:t>vidvi</w:t>
      </w:r>
      <w:r>
        <w:rPr>
          <w:rStyle w:val="Code"/>
        </w:rPr>
        <w:t xml:space="preserve">&lt;unclear </w:t>
      </w:r>
      <w:r>
        <w:rPr>
          <w:rStyle w:val="Codeattribute"/>
        </w:rPr>
        <w:t>cert</w:t>
      </w:r>
      <w:r>
        <w:rPr>
          <w:rStyle w:val="Codetext"/>
        </w:rPr>
        <w:t>=</w:t>
      </w:r>
      <w:r>
        <w:rPr>
          <w:rStyle w:val="Codevalue"/>
        </w:rPr>
        <w:t>"low"</w:t>
      </w:r>
      <w:r>
        <w:rPr>
          <w:rStyle w:val="Code"/>
        </w:rPr>
        <w:t xml:space="preserve"> </w:t>
      </w:r>
      <w:r>
        <w:rPr>
          <w:rStyle w:val="Codeattribute"/>
        </w:rPr>
        <w:t>rend</w:t>
      </w:r>
      <w:r>
        <w:rPr>
          <w:rStyle w:val="Codetext"/>
        </w:rPr>
        <w:t>=</w:t>
      </w:r>
      <w:r>
        <w:rPr>
          <w:rStyle w:val="Codevalue"/>
        </w:rPr>
        <w:t>"check"</w:t>
      </w:r>
      <w:r>
        <w:rPr>
          <w:rStyle w:val="Code"/>
        </w:rPr>
        <w:t>&gt;</w:t>
      </w:r>
      <w:r>
        <w:rPr>
          <w:rStyle w:val="Codetext"/>
        </w:rPr>
        <w:t>ṭsu</w:t>
      </w:r>
      <w:r>
        <w:rPr>
          <w:rStyle w:val="Code"/>
        </w:rPr>
        <w:t>&lt;/unclear&gt;</w:t>
      </w:r>
    </w:p>
    <w:p>
      <w:pPr>
        <w:pStyle w:val="Lista2"/>
      </w:pPr>
      <w:r>
        <w:t xml:space="preserve">if there is no existing container for the text you need to highlight, wrap the text concerned in the element </w:t>
      </w:r>
      <w:r>
        <w:rPr>
          <w:rStyle w:val="Code"/>
        </w:rPr>
        <w:t>&lt;hi&gt;</w:t>
      </w:r>
      <w:r>
        <w:t xml:space="preserve"> and add </w:t>
      </w:r>
      <w:r>
        <w:rPr>
          <w:rStyle w:val="Codeattribute"/>
        </w:rPr>
        <w:t>@rend</w:t>
      </w:r>
      <w:r>
        <w:t xml:space="preserve">  to that</w:t>
      </w:r>
    </w:p>
    <w:p>
      <w:pPr>
        <w:pStyle w:val="Lista3"/>
      </w:pPr>
      <w:r>
        <w:t xml:space="preserve">e.g. </w:t>
      </w:r>
      <w:r>
        <w:rPr>
          <w:rStyle w:val="Codetext"/>
        </w:rPr>
        <w:t>Uttarataḥ</w:t>
      </w:r>
      <w:r>
        <w:rPr>
          <w:rStyle w:val="Codeattribute"/>
        </w:rPr>
        <w:t xml:space="preserve"> </w:t>
      </w:r>
      <w:r>
        <w:rPr>
          <w:rStyle w:val="Code"/>
        </w:rPr>
        <w:t xml:space="preserve">&lt;hi </w:t>
      </w:r>
      <w:r>
        <w:rPr>
          <w:rStyle w:val="Codeattribute"/>
        </w:rPr>
        <w:t>rend</w:t>
      </w:r>
      <w:r>
        <w:rPr>
          <w:rStyle w:val="Codetext"/>
        </w:rPr>
        <w:t>=</w:t>
      </w:r>
      <w:r>
        <w:rPr>
          <w:rStyle w:val="Codevalue"/>
        </w:rPr>
        <w:t>"check"</w:t>
      </w:r>
      <w:r>
        <w:rPr>
          <w:rStyle w:val="Code"/>
        </w:rPr>
        <w:t>&gt;</w:t>
      </w:r>
      <w:r>
        <w:rPr>
          <w:rStyle w:val="Codetext"/>
        </w:rPr>
        <w:t>koḍu</w:t>
      </w:r>
      <w:r>
        <w:rPr>
          <w:rStyle w:val="Code"/>
        </w:rPr>
        <w:t>&lt;/hi&gt;</w:t>
      </w:r>
    </w:p>
    <w:p>
      <w:pPr>
        <w:pStyle w:val="Lista"/>
      </w:pPr>
      <w:r>
        <w:t xml:space="preserve">this markup does not conform to the TEI guidelines (according to which </w:t>
      </w:r>
      <w:r>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pPr>
        <w:pStyle w:val="Lista2"/>
      </w:pPr>
      <w:r>
        <w:t xml:space="preserve">the attribute </w:t>
      </w:r>
      <w:r>
        <w:rPr>
          <w:rStyle w:val="Codeattribute"/>
        </w:rPr>
        <w:t>@rend</w:t>
      </w:r>
      <w:r>
        <w:t xml:space="preserve">, if its value is nothing but </w:t>
      </w:r>
      <w:r>
        <w:rPr>
          <w:rStyle w:val="Codevalue"/>
        </w:rPr>
        <w:t>"check"</w:t>
      </w:r>
      <w:r>
        <w:t>, will be removed from elements</w:t>
      </w:r>
    </w:p>
    <w:p>
      <w:pPr>
        <w:pStyle w:val="Lista2"/>
      </w:pPr>
      <w:r>
        <w:t xml:space="preserve">elements </w:t>
      </w:r>
      <w:r>
        <w:rPr>
          <w:rStyle w:val="Code"/>
        </w:rPr>
        <w:t xml:space="preserve">&lt;hi </w:t>
      </w:r>
      <w:r>
        <w:rPr>
          <w:rStyle w:val="Codeattribute"/>
        </w:rPr>
        <w:t>rend</w:t>
      </w:r>
      <w:r>
        <w:rPr>
          <w:rStyle w:val="Codetext"/>
        </w:rPr>
        <w:t>=</w:t>
      </w:r>
      <w:r>
        <w:rPr>
          <w:rStyle w:val="Codevalue"/>
        </w:rPr>
        <w:t>"check"</w:t>
      </w:r>
      <w:r>
        <w:rPr>
          <w:rStyle w:val="Code"/>
        </w:rPr>
        <w:t>&gt;</w:t>
      </w:r>
      <w:r>
        <w:t xml:space="preserve"> (with no further attributes) will be deleted altogether</w:t>
      </w:r>
    </w:p>
    <w:p>
      <w:pPr>
        <w:pStyle w:val="Cmsor1"/>
      </w:pPr>
      <w:bookmarkStart w:id="732" w:name="_Toc183083875"/>
      <w:bookmarkEnd w:id="731"/>
      <w:r>
        <w:lastRenderedPageBreak/>
        <w:t>Good practice in encoding</w:t>
      </w:r>
      <w:bookmarkEnd w:id="732"/>
    </w:p>
    <w:p>
      <w:pPr>
        <w:pStyle w:val="Cmsor2"/>
      </w:pPr>
      <w:bookmarkStart w:id="733" w:name="_udlxmxv788yo" w:colFirst="0" w:colLast="0"/>
      <w:bookmarkStart w:id="734" w:name="_Ref43985198"/>
      <w:bookmarkStart w:id="735" w:name="_Toc183083876"/>
      <w:bookmarkEnd w:id="733"/>
      <w:r>
        <w:t>Spaces and new lines in the code</w:t>
      </w:r>
      <w:bookmarkEnd w:id="734"/>
      <w:bookmarkEnd w:id="735"/>
    </w:p>
    <w:p>
      <w:pPr>
        <w:pStyle w:val="Cmsor3"/>
      </w:pPr>
      <w:bookmarkStart w:id="736" w:name="_i3nexhtm21xy" w:colFirst="0" w:colLast="0"/>
      <w:bookmarkStart w:id="737" w:name="_Ref43989206"/>
      <w:bookmarkStart w:id="738" w:name="_Toc183083877"/>
      <w:bookmarkEnd w:id="736"/>
      <w:r>
        <w:t>White space</w:t>
      </w:r>
      <w:bookmarkEnd w:id="737"/>
      <w:bookmarkEnd w:id="738"/>
    </w:p>
    <w:p>
      <w:pPr>
        <w:pStyle w:val="Lista"/>
      </w:pPr>
      <w:r>
        <w:t xml:space="preserve">in coding terminology, </w:t>
      </w:r>
      <w:r>
        <w:rPr>
          <w:b/>
          <w:bCs/>
        </w:rPr>
        <w:t>white space</w:t>
      </w:r>
      <w:r>
        <w:t xml:space="preserve"> </w:t>
      </w:r>
      <w:r>
        <w:rPr>
          <w:noProof/>
        </w:rPr>
        <w:t>(</w:t>
      </w:r>
      <w:r>
        <w:t xml:space="preserve">or whitespace) means a blank space in a document, i.e. any combination of spaces, tabs and new line </w:t>
      </w:r>
      <w:r>
        <w:rPr>
          <w:noProof/>
        </w:rPr>
        <w:t>(</w:t>
      </w:r>
      <w:r>
        <w:t>carriage return) characters</w:t>
      </w:r>
      <w:r>
        <w:rPr>
          <w:rStyle w:val="Lbjegyzet-hivatkozs"/>
        </w:rPr>
        <w:footnoteReference w:id="52"/>
      </w:r>
    </w:p>
    <w:p>
      <w:pPr>
        <w:pStyle w:val="Lista"/>
      </w:pPr>
      <w:r>
        <w:t xml:space="preserve">white space that affects the processing and transformation of an XML document is called </w:t>
      </w:r>
      <w:r>
        <w:rPr>
          <w:b/>
          <w:bCs/>
        </w:rPr>
        <w:t>significant</w:t>
      </w:r>
      <w:r>
        <w:t xml:space="preserve">, while white space that does not is called </w:t>
      </w:r>
      <w:r>
        <w:rPr>
          <w:b/>
          <w:bCs/>
        </w:rPr>
        <w:t>insignificant</w:t>
      </w:r>
    </w:p>
    <w:p>
      <w:pPr>
        <w:pStyle w:val="Lista"/>
      </w:pPr>
      <w:r>
        <w:rPr>
          <w:b/>
          <w:bCs/>
        </w:rPr>
        <w:t>white space inside XML tags</w:t>
      </w:r>
      <w:r>
        <w:t xml:space="preserve"> is as a rule insignificant</w:t>
      </w:r>
    </w:p>
    <w:p>
      <w:pPr>
        <w:pStyle w:val="Lista2"/>
      </w:pPr>
      <w:r>
        <w:t>thus, each of the following are perfectly equivalent:</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w:t>
      </w:r>
      <w:r>
        <w:rPr>
          <w:rStyle w:val="Code"/>
        </w:rPr>
        <w:t>/&gt;</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 xml:space="preserve">break </w:t>
      </w:r>
      <w:r>
        <w:rPr>
          <w:rStyle w:val="Code"/>
        </w:rPr>
        <w:t xml:space="preserve">= </w:t>
      </w:r>
      <w:r>
        <w:rPr>
          <w:rStyle w:val="Codevalue"/>
        </w:rPr>
        <w:t xml:space="preserve">"no" </w:t>
      </w:r>
      <w:r>
        <w:rPr>
          <w:rStyle w:val="Code"/>
        </w:rPr>
        <w:t>/ &gt;</w:t>
      </w:r>
    </w:p>
    <w:p>
      <w:pPr>
        <w:pStyle w:val="Lista3"/>
      </w:pPr>
      <w:r>
        <w:rPr>
          <w:rStyle w:val="Code"/>
        </w:rPr>
        <w:t>&lt;lb</w:t>
      </w:r>
      <w:r>
        <w:rPr>
          <w:rStyle w:val="Code"/>
        </w:rPr>
        <w:br/>
      </w:r>
      <w:r>
        <w:rPr>
          <w:rStyle w:val="Codeattribute"/>
        </w:rPr>
        <w:t>n</w:t>
      </w:r>
      <w:r>
        <w:rPr>
          <w:rStyle w:val="Code"/>
        </w:rPr>
        <w:t>=</w:t>
      </w:r>
      <w:r>
        <w:rPr>
          <w:rStyle w:val="Codevalue"/>
        </w:rPr>
        <w:t>"1"</w:t>
      </w:r>
      <w:r>
        <w:rPr>
          <w:rStyle w:val="Code"/>
        </w:rPr>
        <w:br/>
      </w:r>
      <w:r>
        <w:rPr>
          <w:rStyle w:val="Codeattribute"/>
        </w:rPr>
        <w:t>break</w:t>
      </w:r>
      <w:r>
        <w:rPr>
          <w:rStyle w:val="Code"/>
        </w:rPr>
        <w:t>=</w:t>
      </w:r>
      <w:r>
        <w:rPr>
          <w:rStyle w:val="Codevalue"/>
        </w:rPr>
        <w:t>"no"</w:t>
      </w:r>
      <w:r>
        <w:rPr>
          <w:rStyle w:val="Code"/>
        </w:rPr>
        <w:t>/&gt;</w:t>
      </w:r>
    </w:p>
    <w:p>
      <w:pPr>
        <w:pStyle w:val="Lista2"/>
      </w:pPr>
      <w:r>
        <w:t>some form of white space must, however, be present before all attribute names, so the above are not equivalent to the following:</w:t>
      </w:r>
    </w:p>
    <w:p>
      <w:pPr>
        <w:pStyle w:val="Lista3"/>
      </w:pPr>
      <w:r>
        <w:rPr>
          <w:rStyle w:val="Code"/>
        </w:rPr>
        <w:t xml:space="preserve">&lt;lb </w:t>
      </w:r>
      <w:r>
        <w:rPr>
          <w:rStyle w:val="Codeattribute"/>
        </w:rPr>
        <w:t>n</w:t>
      </w:r>
      <w:r>
        <w:rPr>
          <w:rStyle w:val="Code"/>
        </w:rPr>
        <w:t>=</w:t>
      </w:r>
      <w:r>
        <w:rPr>
          <w:rStyle w:val="Codevalue"/>
        </w:rPr>
        <w:t>"1"</w:t>
      </w:r>
      <w:r>
        <w:rPr>
          <w:rStyle w:val="Codeattribute"/>
        </w:rPr>
        <w:t>break</w:t>
      </w:r>
      <w:r>
        <w:rPr>
          <w:rStyle w:val="Code"/>
        </w:rPr>
        <w:t>=</w:t>
      </w:r>
      <w:r>
        <w:rPr>
          <w:rStyle w:val="Codevalue"/>
        </w:rPr>
        <w:t>"no"</w:t>
      </w:r>
      <w:r>
        <w:rPr>
          <w:rStyle w:val="Code"/>
        </w:rPr>
        <w:t>/&gt;</w:t>
      </w:r>
      <w:r>
        <w:t>, which is incorrect XML</w:t>
      </w:r>
    </w:p>
    <w:p>
      <w:pPr>
        <w:pStyle w:val="Lista2"/>
      </w:pPr>
      <w:r>
        <w:t>white space within attribute values is significant, so the above are also not equivalent to either of the following:</w:t>
      </w:r>
    </w:p>
    <w:p>
      <w:pPr>
        <w:pStyle w:val="Lista3"/>
      </w:pPr>
      <w:r>
        <w:rPr>
          <w:rStyle w:val="Code"/>
        </w:rPr>
        <w:t xml:space="preserve">&lt;lb </w:t>
      </w:r>
      <w:r>
        <w:rPr>
          <w:rStyle w:val="Codeattribute"/>
        </w:rPr>
        <w:t>n</w:t>
      </w:r>
      <w:r>
        <w:rPr>
          <w:rStyle w:val="Code"/>
        </w:rPr>
        <w:t>=</w:t>
      </w:r>
      <w:r>
        <w:rPr>
          <w:rStyle w:val="Codevalue"/>
        </w:rPr>
        <w:t>" 1"</w:t>
      </w:r>
      <w:r>
        <w:rPr>
          <w:rStyle w:val="Code"/>
        </w:rPr>
        <w:t xml:space="preserve"> </w:t>
      </w:r>
      <w:r>
        <w:rPr>
          <w:rStyle w:val="Codeattribute"/>
        </w:rPr>
        <w:t>break</w:t>
      </w:r>
      <w:r>
        <w:rPr>
          <w:rStyle w:val="Code"/>
        </w:rPr>
        <w:t>=</w:t>
      </w:r>
      <w:r>
        <w:rPr>
          <w:rStyle w:val="Codevalue"/>
        </w:rPr>
        <w:t>"no"</w:t>
      </w:r>
      <w:r>
        <w:rPr>
          <w:rStyle w:val="Code"/>
        </w:rPr>
        <w:t>/&gt;</w:t>
      </w:r>
      <w:r>
        <w:t>, which is a different number than “1”</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 "</w:t>
      </w:r>
      <w:r>
        <w:rPr>
          <w:rStyle w:val="Code"/>
        </w:rPr>
        <w:t>/&gt;</w:t>
      </w:r>
      <w:r>
        <w:t>, which is not meaningful in TEI</w:t>
      </w:r>
    </w:p>
    <w:p>
      <w:pPr>
        <w:pStyle w:val="Lista"/>
      </w:pPr>
      <w:r>
        <w:t xml:space="preserve">when </w:t>
      </w:r>
      <w:r>
        <w:rPr>
          <w:b/>
          <w:bCs/>
        </w:rPr>
        <w:t>an element contains only other elements and white space</w:t>
      </w:r>
      <w:r>
        <w:t xml:space="preserve">, this space is as a rule insignificant; thus, </w:t>
      </w:r>
      <w:r>
        <w:rPr>
          <w:rStyle w:val="Code"/>
        </w:rPr>
        <w:t xml:space="preserve">&lt;p&gt;&lt;lb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/&gt;&lt;/p&gt;</w:t>
      </w:r>
      <w:r>
        <w:t xml:space="preserve"> is perfectly equivalent to each of the following:</w:t>
      </w:r>
    </w:p>
    <w:p>
      <w:pPr>
        <w:pStyle w:val="Lista2"/>
      </w:pPr>
      <w:r>
        <w:rPr>
          <w:rStyle w:val="Code"/>
        </w:rPr>
        <w:t xml:space="preserve">&lt;p&gt; &lt;lb </w:t>
      </w:r>
      <w:r>
        <w:rPr>
          <w:rStyle w:val="Codeattribute"/>
        </w:rPr>
        <w:t>n</w:t>
      </w:r>
      <w:r>
        <w:rPr>
          <w:rStyle w:val="Code"/>
        </w:rPr>
        <w:t>=</w:t>
      </w:r>
      <w:r>
        <w:rPr>
          <w:rStyle w:val="Codevalue"/>
        </w:rPr>
        <w:t>"1"</w:t>
      </w:r>
      <w:r>
        <w:rPr>
          <w:rStyle w:val="Code"/>
        </w:rPr>
        <w:t xml:space="preserve">/&gt;      &lt;gap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   &lt;/p&gt;</w:t>
      </w:r>
    </w:p>
    <w:p>
      <w:pPr>
        <w:pStyle w:val="Lista2"/>
      </w:pPr>
      <w:r>
        <w:rPr>
          <w:rStyle w:val="Code"/>
        </w:rPr>
        <w:t>&lt;p&gt;</w:t>
      </w:r>
      <w:r>
        <w:rPr>
          <w:rStyle w:val="Code"/>
        </w:rPr>
        <w:br/>
        <w:t xml:space="preserve">&lt;lb </w:t>
      </w:r>
      <w:r>
        <w:rPr>
          <w:rStyle w:val="Codeattribute"/>
        </w:rPr>
        <w:t>n</w:t>
      </w:r>
      <w:r>
        <w:rPr>
          <w:rStyle w:val="Code"/>
        </w:rPr>
        <w:t>=</w:t>
      </w:r>
      <w:r>
        <w:rPr>
          <w:rStyle w:val="Codevalue"/>
        </w:rPr>
        <w:t>"1"</w:t>
      </w:r>
      <w:r>
        <w:rPr>
          <w:rStyle w:val="Code"/>
        </w:rPr>
        <w:t>/&gt;</w:t>
      </w:r>
      <w:r>
        <w:rPr>
          <w:rStyle w:val="Code"/>
        </w:rPr>
        <w:b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
        </w:rPr>
        <w:br/>
        <w:t>&lt;/p&gt;</w:t>
      </w:r>
    </w:p>
    <w:p>
      <w:pPr>
        <w:pStyle w:val="Lista"/>
      </w:pPr>
      <w:r>
        <w:t xml:space="preserve">the handling of </w:t>
      </w:r>
      <w:r>
        <w:rPr>
          <w:b/>
          <w:bCs/>
        </w:rPr>
        <w:t>white space within text-containing elements</w:t>
      </w:r>
      <w:r>
        <w:t xml:space="preserve"> is a complex matter controlled by the software processing and transforming the XML document; for our purposes</w:t>
      </w:r>
    </w:p>
    <w:p>
      <w:pPr>
        <w:pStyle w:val="Lista2"/>
      </w:pPr>
      <w:r>
        <w:t xml:space="preserve">in general, white space in content is significant, but in the course of processing it is </w:t>
      </w:r>
      <w:r>
        <w:rPr>
          <w:rStyle w:val="Foreign"/>
        </w:rPr>
        <w:t>collapsed</w:t>
      </w:r>
      <w:r>
        <w:t xml:space="preserve"> and </w:t>
      </w:r>
      <w:r>
        <w:rPr>
          <w:rStyle w:val="Foreign"/>
        </w:rPr>
        <w:t>trimmed</w:t>
      </w:r>
    </w:p>
    <w:p>
      <w:pPr>
        <w:pStyle w:val="Lista3"/>
      </w:pPr>
      <w:r>
        <w:rPr>
          <w:b/>
          <w:bCs/>
        </w:rPr>
        <w:t>collapsing</w:t>
      </w:r>
      <w:r>
        <w:t xml:space="preserve"> means that any type and quantity of white space is reduced to a single space character</w:t>
      </w:r>
    </w:p>
    <w:p>
      <w:pPr>
        <w:pStyle w:val="Lista3"/>
      </w:pPr>
      <w:r>
        <w:rPr>
          <w:b/>
          <w:bCs/>
        </w:rPr>
        <w:t>trimming</w:t>
      </w:r>
      <w:r>
        <w:t xml:space="preserve"> means that space is stripped from the beginning and end of the text content of an element</w:t>
      </w:r>
    </w:p>
    <w:p>
      <w:pPr>
        <w:pStyle w:val="Lista2"/>
      </w:pPr>
      <w:r>
        <w:t xml:space="preserve">thus, </w:t>
      </w:r>
      <w:r>
        <w:rPr>
          <w:rStyle w:val="Code"/>
        </w:rPr>
        <w:t>&lt;p&gt;</w:t>
      </w:r>
      <w:r>
        <w:rPr>
          <w:rStyle w:val="Codetext"/>
        </w:rPr>
        <w:t>In a hole in the ground there lived a hobbit.</w:t>
      </w:r>
      <w:r>
        <w:rPr>
          <w:rStyle w:val="Code"/>
        </w:rPr>
        <w:t>&lt;/p&gt;</w:t>
      </w:r>
      <w:r>
        <w:t xml:space="preserve"> will normally produce the same transformed text as any of the following:</w:t>
      </w:r>
    </w:p>
    <w:p>
      <w:pPr>
        <w:pStyle w:val="Lista3"/>
      </w:pPr>
      <w:r>
        <w:rPr>
          <w:rStyle w:val="Code"/>
        </w:rPr>
        <w:t xml:space="preserve">&lt;p&gt; </w:t>
      </w:r>
      <w:r>
        <w:rPr>
          <w:rStyle w:val="Codetext"/>
        </w:rPr>
        <w:t xml:space="preserve">In   a hole in the ground there lived a hobbit.  </w:t>
      </w:r>
      <w:r>
        <w:rPr>
          <w:rStyle w:val="Code"/>
        </w:rPr>
        <w:t>&lt;/p&gt;</w:t>
      </w:r>
    </w:p>
    <w:p>
      <w:pPr>
        <w:pStyle w:val="Lista3"/>
      </w:pPr>
      <w:r>
        <w:rPr>
          <w:rStyle w:val="Code"/>
        </w:rPr>
        <w:t>&lt;p&gt;</w:t>
      </w:r>
      <w:r>
        <w:rPr>
          <w:rStyle w:val="Code"/>
        </w:rPr>
        <w:br/>
      </w:r>
      <w:r>
        <w:rPr>
          <w:rStyle w:val="Codetext"/>
        </w:rPr>
        <w:t xml:space="preserve">In a hole in the ground </w:t>
      </w:r>
      <w:r>
        <w:rPr>
          <w:rStyle w:val="Codetext"/>
        </w:rPr>
        <w:br/>
        <w:t>there lived a hobbit.</w:t>
      </w:r>
      <w:r>
        <w:rPr>
          <w:rStyle w:val="Codetext"/>
        </w:rPr>
        <w:br/>
      </w:r>
      <w:r>
        <w:rPr>
          <w:rStyle w:val="Code"/>
        </w:rPr>
        <w:t>&lt;/p&gt;</w:t>
      </w:r>
    </w:p>
    <w:p>
      <w:pPr>
        <w:pStyle w:val="Lista2"/>
      </w:pPr>
      <w:r>
        <w:t xml:space="preserve">moreover, the transformed text generated from </w:t>
      </w: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In a </w:t>
      </w:r>
      <w:r>
        <w:rPr>
          <w:rStyle w:val="Code"/>
        </w:rPr>
        <w:t>&lt;unclear&gt;</w:t>
      </w:r>
      <w:r>
        <w:rPr>
          <w:rStyle w:val="Codetext"/>
        </w:rPr>
        <w:t>hole</w:t>
      </w:r>
      <w:r>
        <w:rPr>
          <w:rStyle w:val="Code"/>
        </w:rPr>
        <w:t>&lt;/unclear&gt;</w:t>
      </w:r>
      <w:r>
        <w:rPr>
          <w:rStyle w:val="Codetext"/>
        </w:rPr>
        <w:t xml:space="preserve">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 ground there lived a hobbit</w:t>
      </w:r>
      <w:r>
        <w:rPr>
          <w:rStyle w:val="Code"/>
        </w:rPr>
        <w:t xml:space="preserve">&lt;g </w:t>
      </w:r>
      <w:r>
        <w:rPr>
          <w:rStyle w:val="Codeattribute"/>
        </w:rPr>
        <w:t>type</w:t>
      </w:r>
      <w:r>
        <w:rPr>
          <w:rStyle w:val="Code"/>
        </w:rPr>
        <w:t>=</w:t>
      </w:r>
      <w:r>
        <w:rPr>
          <w:rStyle w:val="Codevalue"/>
        </w:rPr>
        <w:t>"floret"</w:t>
      </w:r>
      <w:r>
        <w:rPr>
          <w:rStyle w:val="Code"/>
        </w:rPr>
        <w:t>/&gt;&lt;/p&gt;</w:t>
      </w:r>
      <w:r>
        <w:t xml:space="preserve"> will normally not be affected by any of the following alterations:</w:t>
      </w:r>
    </w:p>
    <w:p>
      <w:pPr>
        <w:pStyle w:val="Lista3"/>
      </w:pPr>
      <w:r>
        <w:rPr>
          <w:rStyle w:val="Code"/>
        </w:rPr>
        <w:lastRenderedPageBreak/>
        <w:t xml:space="preserve">... &lt;unclear&gt;  </w:t>
      </w:r>
      <w:r>
        <w:rPr>
          <w:rStyle w:val="Codetext"/>
        </w:rPr>
        <w:t xml:space="preserve">hole </w:t>
      </w:r>
      <w:r>
        <w:rPr>
          <w:rStyle w:val="Code"/>
        </w:rPr>
        <w:t>&lt;/unclear&gt;</w:t>
      </w:r>
      <w:r>
        <w:rPr>
          <w:rStyle w:val="Codetext"/>
        </w:rPr>
        <w:t xml:space="preserve"> ...</w:t>
      </w:r>
      <w:r>
        <w:t xml:space="preserve"> </w:t>
      </w:r>
      <w:r>
        <w:rPr>
          <w:noProof/>
        </w:rPr>
        <w:t>(</w:t>
      </w:r>
      <w:r>
        <w:t xml:space="preserve">the white space at the beginning and end of the text content of the </w:t>
      </w:r>
      <w:r>
        <w:rPr>
          <w:rStyle w:val="Code"/>
        </w:rPr>
        <w:t>&lt;unclear&gt;</w:t>
      </w:r>
      <w:r>
        <w:t xml:space="preserve"> element is trimmed)</w:t>
      </w:r>
    </w:p>
    <w:p>
      <w:pPr>
        <w:pStyle w:val="Lista3"/>
      </w:pPr>
      <w:r>
        <w:rPr>
          <w:rStyle w:val="Code"/>
        </w:rPr>
        <w:t xml:space="preserve">...&lt;supplied </w:t>
      </w:r>
      <w:r>
        <w:rPr>
          <w:rStyle w:val="Codeattribute"/>
        </w:rPr>
        <w:t>reason</w:t>
      </w:r>
      <w:r>
        <w:rPr>
          <w:rStyle w:val="Code"/>
        </w:rPr>
        <w:t>=</w:t>
      </w:r>
      <w:r>
        <w:rPr>
          <w:rStyle w:val="Codevalue"/>
        </w:rPr>
        <w:t>"omitted"</w:t>
      </w:r>
      <w:r>
        <w:rPr>
          <w:rStyle w:val="Code"/>
        </w:rPr>
        <w:t xml:space="preserve">&gt; </w:t>
      </w:r>
      <w:r>
        <w:rPr>
          <w:rStyle w:val="Codetext"/>
        </w:rPr>
        <w:t xml:space="preserve">i </w:t>
      </w:r>
      <w:r>
        <w:rPr>
          <w:rStyle w:val="Code"/>
        </w:rPr>
        <w:t>&lt;/supplied&gt;</w:t>
      </w:r>
      <w:r>
        <w:rPr>
          <w:rStyle w:val="Codetext"/>
        </w:rPr>
        <w:t>n the...</w:t>
      </w:r>
      <w:r>
        <w:t xml:space="preserve"> </w:t>
      </w:r>
      <w:r>
        <w:rPr>
          <w:noProof/>
        </w:rPr>
        <w:t>(</w:t>
      </w:r>
      <w:r>
        <w:t xml:space="preserve">the white space at the beginning and end of the text content of the </w:t>
      </w:r>
      <w:r>
        <w:rPr>
          <w:rStyle w:val="Code"/>
        </w:rPr>
        <w:t>&lt;supplied&gt;</w:t>
      </w:r>
      <w:r>
        <w:t xml:space="preserve"> element is trimmed)</w:t>
      </w:r>
    </w:p>
    <w:p>
      <w:pPr>
        <w:pStyle w:val="Lista2"/>
      </w:pPr>
      <w:r>
        <w:t xml:space="preserve">however, each of the following alterations </w:t>
      </w:r>
      <w:r>
        <w:rPr>
          <w:b/>
          <w:bCs/>
        </w:rPr>
        <w:t>will</w:t>
      </w:r>
      <w:r>
        <w:t xml:space="preserve"> affect the output:</w:t>
      </w:r>
    </w:p>
    <w:p>
      <w:pPr>
        <w:pStyle w:val="Lista3"/>
      </w:pPr>
      <w:r>
        <w:rPr>
          <w:rStyle w:val="Code"/>
        </w:rPr>
        <w:t xml:space="preserve">&lt;p&gt;&lt;lb </w:t>
      </w:r>
      <w:r>
        <w:rPr>
          <w:rStyle w:val="Codeattribute"/>
        </w:rPr>
        <w:t>n</w:t>
      </w:r>
      <w:r>
        <w:rPr>
          <w:rStyle w:val="Code"/>
        </w:rPr>
        <w:t>=</w:t>
      </w:r>
      <w:r>
        <w:rPr>
          <w:rStyle w:val="Codevalue"/>
        </w:rPr>
        <w:t>"1"</w:t>
      </w:r>
      <w:r>
        <w:rPr>
          <w:rStyle w:val="Code"/>
        </w:rPr>
        <w:t xml:space="preserve">/&gt; </w:t>
      </w:r>
      <w:r>
        <w:rPr>
          <w:rStyle w:val="Codetext"/>
        </w:rPr>
        <w:t>In a …</w:t>
      </w:r>
      <w:r>
        <w:t xml:space="preserve"> </w:t>
      </w:r>
      <w:r>
        <w:rPr>
          <w:noProof/>
        </w:rPr>
        <w:t>(</w:t>
      </w:r>
      <w:r>
        <w:t>the added space before “In” is not the first in the content of any element, so it will not be trimmed)</w:t>
      </w:r>
    </w:p>
    <w:p>
      <w:pPr>
        <w:pStyle w:val="Lista3"/>
      </w:pPr>
      <w:r>
        <w:rPr>
          <w:rStyle w:val="Code"/>
        </w:rPr>
        <w:t xml:space="preserve">&lt;p&gt;&lt;lb </w:t>
      </w:r>
      <w:r>
        <w:rPr>
          <w:rStyle w:val="Codeattribute"/>
        </w:rPr>
        <w:t>n</w:t>
      </w:r>
      <w:r>
        <w:rPr>
          <w:rStyle w:val="Code"/>
        </w:rPr>
        <w:t>=</w:t>
      </w:r>
      <w:r>
        <w:rPr>
          <w:rStyle w:val="Codevalue"/>
        </w:rPr>
        <w:t>"1"</w:t>
      </w:r>
      <w:r>
        <w:rPr>
          <w:rStyle w:val="Code"/>
        </w:rPr>
        <w:t>/&gt;</w:t>
      </w:r>
      <w:r>
        <w:rPr>
          <w:rStyle w:val="Codetext"/>
        </w:rPr>
        <w:t>In a</w:t>
      </w:r>
      <w:r>
        <w:rPr>
          <w:rStyle w:val="Code"/>
        </w:rPr>
        <w:t xml:space="preserve">&lt;unclear&gt; </w:t>
      </w:r>
      <w:r>
        <w:rPr>
          <w:rStyle w:val="Codetext"/>
        </w:rPr>
        <w:t>hole</w:t>
      </w:r>
      <w:r>
        <w:rPr>
          <w:rStyle w:val="Code"/>
        </w:rPr>
        <w:t>&lt;/unclear&gt;</w:t>
      </w:r>
      <w:r>
        <w:t xml:space="preserve"> </w:t>
      </w:r>
      <w:r>
        <w:rPr>
          <w:noProof/>
        </w:rPr>
        <w:t>(</w:t>
      </w:r>
      <w:r>
        <w:t xml:space="preserve">the space moved from a position after “a” to one before “hole” within </w:t>
      </w:r>
      <w:r>
        <w:rPr>
          <w:rStyle w:val="Code"/>
        </w:rPr>
        <w:t>&lt;unclear&gt;</w:t>
      </w:r>
      <w:r>
        <w:t xml:space="preserve"> will be trimmed, since it is now the first in that element)</w:t>
      </w:r>
    </w:p>
    <w:p>
      <w:pPr>
        <w:pStyle w:val="Lista3"/>
      </w:pPr>
      <w:r>
        <w:rPr>
          <w:rStyle w:val="Code"/>
        </w:rPr>
        <w:t>...&lt;unclear&gt;</w:t>
      </w:r>
      <w:r>
        <w:rPr>
          <w:rStyle w:val="Codetext"/>
        </w:rPr>
        <w:t>hole</w:t>
      </w:r>
      <w:r>
        <w:rPr>
          <w:rStyle w:val="Code"/>
        </w:rPr>
        <w:t xml:space="preserve">&lt;/unclear&gt;&lt;supplied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w:t>
      </w:r>
      <w:r>
        <w:t xml:space="preserve"> </w:t>
      </w:r>
      <w:r>
        <w:rPr>
          <w:noProof/>
        </w:rPr>
        <w:t>(</w:t>
      </w:r>
      <w:r>
        <w:t xml:space="preserve">the deleted space between </w:t>
      </w:r>
      <w:r>
        <w:rPr>
          <w:rStyle w:val="Code"/>
        </w:rPr>
        <w:t>&lt;/unclear&gt;</w:t>
      </w:r>
      <w:r>
        <w:t xml:space="preserve"> and </w:t>
      </w:r>
      <w:r>
        <w:rPr>
          <w:rStyle w:val="Code"/>
        </w:rPr>
        <w:t>&lt;supplied&gt;</w:t>
      </w:r>
      <w:r>
        <w:t xml:space="preserve"> will not be automatically added in processing)</w:t>
      </w:r>
    </w:p>
    <w:p>
      <w:pPr>
        <w:pStyle w:val="Lista3"/>
      </w:pPr>
      <w:r>
        <w:rPr>
          <w:rStyle w:val="Codetext"/>
        </w:rPr>
        <w:t xml:space="preserve">... there lived a hobbit </w:t>
      </w:r>
      <w:r>
        <w:rPr>
          <w:rStyle w:val="Code"/>
        </w:rPr>
        <w:t xml:space="preserve">&lt;g </w:t>
      </w:r>
      <w:r>
        <w:rPr>
          <w:rStyle w:val="Codeattribute"/>
        </w:rPr>
        <w:t>type</w:t>
      </w:r>
      <w:r>
        <w:rPr>
          <w:rStyle w:val="Code"/>
        </w:rPr>
        <w:t>=</w:t>
      </w:r>
      <w:r>
        <w:rPr>
          <w:rStyle w:val="Codevalue"/>
        </w:rPr>
        <w:t>"floret"</w:t>
      </w:r>
      <w:r>
        <w:rPr>
          <w:rStyle w:val="Code"/>
        </w:rPr>
        <w:t>/&gt;&lt;/p&gt;</w:t>
      </w:r>
      <w:r>
        <w:t xml:space="preserve"> </w:t>
      </w:r>
      <w:r>
        <w:rPr>
          <w:noProof/>
        </w:rPr>
        <w:t>(</w:t>
      </w:r>
      <w:r>
        <w:t>the added space after “hobbit” is not the last in the content of any element, so it will not be trimmed)</w:t>
      </w:r>
    </w:p>
    <w:p>
      <w:pPr>
        <w:pStyle w:val="Cmsor3"/>
      </w:pPr>
      <w:bookmarkStart w:id="739" w:name="_8hshbbqbehg5" w:colFirst="0" w:colLast="0"/>
      <w:bookmarkStart w:id="740" w:name="_Ref43984944"/>
      <w:bookmarkStart w:id="741" w:name="_Toc183083878"/>
      <w:bookmarkEnd w:id="739"/>
      <w:r>
        <w:t>Editorial spaces and markup</w:t>
      </w:r>
      <w:bookmarkEnd w:id="740"/>
      <w:bookmarkEnd w:id="741"/>
    </w:p>
    <w:p>
      <w:pPr>
        <w:pStyle w:val="Lista"/>
      </w:pPr>
      <w:r>
        <w:t xml:space="preserve">see TG §2.6.1 for general guidance about where and how editorial spaces </w:t>
      </w:r>
      <w:r>
        <w:rPr>
          <w:noProof/>
        </w:rPr>
        <w:t>(</w:t>
      </w:r>
      <w:r>
        <w:t>for word separation) should be employed, and §</w:t>
      </w:r>
      <w:r>
        <w:fldChar w:fldCharType="begin"/>
      </w:r>
      <w:r>
        <w:instrText xml:space="preserve"> REF _Ref43989206 \w \h  \* MERGEFORMAT </w:instrText>
      </w:r>
      <w:r>
        <w:fldChar w:fldCharType="separate"/>
      </w:r>
      <w:r>
        <w:t>8.1.1</w:t>
      </w:r>
      <w:r>
        <w:fldChar w:fldCharType="end"/>
      </w:r>
      <w:r>
        <w:t xml:space="preserve"> above about how spaces in your XML document will be processed</w:t>
      </w:r>
    </w:p>
    <w:p>
      <w:pPr>
        <w:pStyle w:val="Lista"/>
      </w:pPr>
      <w:r>
        <w:t>the above summary of white space in the processing of XML documents will not necessarily apply to the processing of our encoded files, chiefly for the following reasons</w:t>
      </w:r>
    </w:p>
    <w:p>
      <w:pPr>
        <w:pStyle w:val="Lista2"/>
      </w:pPr>
      <w:r>
        <w:t xml:space="preserve">the attribute </w:t>
      </w:r>
      <w:r>
        <w:rPr>
          <w:rStyle w:val="Codeattribute"/>
        </w:rPr>
        <w:t>@xml:space</w:t>
      </w:r>
      <w:r>
        <w:rPr>
          <w:rStyle w:val="Codetext"/>
        </w:rPr>
        <w:t>=</w:t>
      </w:r>
      <w:r>
        <w:rPr>
          <w:rStyle w:val="Codevalue"/>
        </w:rPr>
        <w:t>"preserve"</w:t>
      </w:r>
      <w:r>
        <w:t xml:space="preserve"> is added to the </w:t>
      </w:r>
      <w:r>
        <w:rPr>
          <w:rStyle w:val="Code"/>
        </w:rPr>
        <w:t>&lt;text&gt;</w:t>
      </w:r>
      <w:r>
        <w:t xml:space="preserve"> element of our documents in order to tell processing algorithms not to trim white space, but the behaviour of various processing algorithms in complex situations is not entirely predictable</w:t>
      </w:r>
    </w:p>
    <w:p>
      <w:pPr>
        <w:pStyle w:val="Lista2"/>
      </w:pPr>
      <w:r>
        <w:t>as we progress with the development of display transformations, white space may be deliberately added or removed in certain markup contexts</w:t>
      </w:r>
    </w:p>
    <w:p>
      <w:pPr>
        <w:pStyle w:val="Lista"/>
      </w:pPr>
      <w:r>
        <w:t xml:space="preserve">therefore, do not bother memorising the subtleties of whitespace handling theory; instead, </w:t>
      </w:r>
      <w:r>
        <w:rPr>
          <w:b/>
          <w:bCs/>
        </w:rPr>
        <w:t>as a rule of thumb</w:t>
      </w:r>
    </w:p>
    <w:p>
      <w:pPr>
        <w:pStyle w:val="Lista2"/>
      </w:pPr>
      <w:r>
        <w:t>avoid adding spaces to your text except where a space is required for word separation</w:t>
      </w:r>
    </w:p>
    <w:p>
      <w:pPr>
        <w:pStyle w:val="Lista2"/>
      </w:pPr>
      <w:r>
        <w:t>but make sure to add all spaces required for word separation even if an XML element is also present at the same point</w:t>
      </w:r>
    </w:p>
    <w:p>
      <w:pPr>
        <w:pStyle w:val="Lista2"/>
      </w:pPr>
      <w:r>
        <w:t>any kinks appearing due to the presence or absence of space at certain spots can be ironed out later on</w:t>
      </w:r>
    </w:p>
    <w:p>
      <w:pPr>
        <w:pStyle w:val="Lista2"/>
      </w:pPr>
      <w:r>
        <w:t>but to be able to reduce the number of kinks that need to be ironed out, read the specific guidelines below</w:t>
      </w:r>
    </w:p>
    <w:p>
      <w:pPr>
        <w:pStyle w:val="Lista"/>
      </w:pPr>
      <w:r>
        <w:t xml:space="preserve">with </w:t>
      </w:r>
      <w:r>
        <w:rPr>
          <w:b/>
          <w:bCs/>
        </w:rPr>
        <w:t>block-level containers</w:t>
      </w:r>
      <w:r>
        <w:t>, feel free to enter their contents in a new line after the start tag and/or to put the end tag in a new line if that makes your work easier for you</w:t>
      </w:r>
    </w:p>
    <w:p>
      <w:pPr>
        <w:pStyle w:val="Lista"/>
      </w:pPr>
      <w:r>
        <w:rPr>
          <w:b/>
          <w:bCs/>
        </w:rPr>
        <w:t>transition points</w:t>
      </w:r>
      <w:r>
        <w:t xml:space="preserve"> </w:t>
      </w:r>
      <w:r>
        <w:rPr>
          <w:noProof/>
        </w:rPr>
        <w:t>(</w:t>
      </w:r>
      <w:r>
        <w:rPr>
          <w:rStyle w:val="Code"/>
        </w:rPr>
        <w:t>&lt;lb/&gt;</w:t>
      </w:r>
      <w:r>
        <w:t xml:space="preserve">, </w:t>
      </w:r>
      <w:r>
        <w:rPr>
          <w:rStyle w:val="Code"/>
        </w:rPr>
        <w:t>&lt;pb/&gt;</w:t>
      </w:r>
      <w:r>
        <w:t xml:space="preserve"> and </w:t>
      </w:r>
      <w:r>
        <w:rPr>
          <w:rStyle w:val="Code"/>
        </w:rPr>
        <w:t>&lt;milestone/&gt;</w:t>
      </w:r>
      <w:r>
        <w:t xml:space="preserve"> of any kind) are not text containers, so white space after such an element will not be trimmed, therefore pay attention to the following:</w:t>
      </w:r>
    </w:p>
    <w:p>
      <w:pPr>
        <w:pStyle w:val="Lista2"/>
      </w:pPr>
      <w:r>
        <w:t>never add white space after these elements</w:t>
      </w:r>
    </w:p>
    <w:p>
      <w:pPr>
        <w:pStyle w:val="Lista2"/>
      </w:pPr>
      <w:r>
        <w:t xml:space="preserve">it is acceptable to add white space before these elements provided that they occur between words </w:t>
      </w:r>
      <w:r>
        <w:rPr>
          <w:noProof/>
        </w:rPr>
        <w:t>(</w:t>
      </w:r>
      <w:r>
        <w:t xml:space="preserve">and thus do not take </w:t>
      </w:r>
      <w:r>
        <w:rPr>
          <w:rStyle w:val="Codeattribute"/>
        </w:rPr>
        <w:t>@break</w:t>
      </w:r>
      <w:r>
        <w:rPr>
          <w:rStyle w:val="Code"/>
        </w:rPr>
        <w:t>=</w:t>
      </w:r>
      <w:r>
        <w:rPr>
          <w:rStyle w:val="Codevalue"/>
        </w:rPr>
        <w:t>"no"</w:t>
      </w:r>
      <w:r>
        <w:t>)</w:t>
      </w:r>
    </w:p>
    <w:p>
      <w:pPr>
        <w:pStyle w:val="Lista3"/>
      </w:pPr>
      <w:r>
        <w:t xml:space="preserve">but it is not necessary to add white space before them; the applicable space or new line will be created in our transformation if </w:t>
      </w:r>
      <w:r>
        <w:rPr>
          <w:rStyle w:val="Codeattribute"/>
        </w:rPr>
        <w:t>@break</w:t>
      </w:r>
      <w:r>
        <w:rPr>
          <w:rStyle w:val="Code"/>
        </w:rPr>
        <w:t>=</w:t>
      </w:r>
      <w:r>
        <w:rPr>
          <w:rStyle w:val="Codevalue"/>
        </w:rPr>
        <w:t>"no"</w:t>
      </w:r>
      <w:r>
        <w:t xml:space="preserve"> is not present</w:t>
      </w:r>
    </w:p>
    <w:p>
      <w:pPr>
        <w:pStyle w:val="Lista2"/>
      </w:pPr>
      <w:r>
        <w:t xml:space="preserve">to prevent anomalies in processing, avoid adding white space before these elements if they occur within words </w:t>
      </w:r>
      <w:r>
        <w:rPr>
          <w:noProof/>
        </w:rPr>
        <w:t>(</w:t>
      </w:r>
      <w:r>
        <w:t xml:space="preserve">and thus take </w:t>
      </w:r>
      <w:r>
        <w:rPr>
          <w:rStyle w:val="Codeattribute"/>
        </w:rPr>
        <w:t>@break</w:t>
      </w:r>
      <w:r>
        <w:rPr>
          <w:rStyle w:val="Code"/>
        </w:rPr>
        <w:t>=</w:t>
      </w:r>
      <w:r>
        <w:rPr>
          <w:rStyle w:val="Codevalue"/>
        </w:rPr>
        <w:t>"no"</w:t>
      </w:r>
      <w:r>
        <w:t>)</w:t>
      </w:r>
    </w:p>
    <w:p>
      <w:pPr>
        <w:pStyle w:val="Lista3"/>
      </w:pPr>
      <w:r>
        <w:t xml:space="preserve">however, to make your XML file easier to scan, you may use a carriage return </w:t>
      </w:r>
      <w:r>
        <w:rPr>
          <w:rStyle w:val="Foreign"/>
        </w:rPr>
        <w:t>within</w:t>
      </w:r>
      <w:r>
        <w:t xml:space="preserve"> the </w:t>
      </w:r>
      <w:r>
        <w:rPr>
          <w:rStyle w:val="Code"/>
        </w:rPr>
        <w:t>&lt;lb&gt;</w:t>
      </w:r>
      <w:r>
        <w:t xml:space="preserve"> tag </w:t>
      </w:r>
      <w:r>
        <w:rPr>
          <w:noProof/>
        </w:rPr>
        <w:t>(</w:t>
      </w:r>
      <w:r>
        <w:t>at a point where a space is present); this will not interfere with the processing of the code</w:t>
      </w:r>
    </w:p>
    <w:p>
      <w:pPr>
        <w:pStyle w:val="Lista3"/>
      </w:pPr>
      <w:r>
        <w:t>thus both of the following arrangements are permitted and equivalent:</w:t>
      </w:r>
    </w:p>
    <w:p>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w:t>
      </w:r>
      <w:r>
        <w:rPr>
          <w:rStyle w:val="Code"/>
        </w:rPr>
        <w:t>/&gt;</w:t>
      </w:r>
      <w:r>
        <w:rPr>
          <w:rStyle w:val="Codetext"/>
        </w:rPr>
        <w:t>dita-yaśaso</w:t>
      </w:r>
    </w:p>
    <w:p>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br/>
      </w:r>
      <w:r>
        <w:rPr>
          <w:rStyle w:val="Codeattribute"/>
        </w:rPr>
        <w:t>n</w:t>
      </w:r>
      <w:r>
        <w:rPr>
          <w:rStyle w:val="Code"/>
        </w:rPr>
        <w:t>=</w:t>
      </w:r>
      <w:r>
        <w:rPr>
          <w:rStyle w:val="Codevalue"/>
        </w:rPr>
        <w:t>"2"</w:t>
      </w:r>
      <w:r>
        <w:rPr>
          <w:rStyle w:val="Code"/>
        </w:rPr>
        <w:t>/&gt;</w:t>
      </w:r>
      <w:r>
        <w:rPr>
          <w:rStyle w:val="Codetext"/>
        </w:rPr>
        <w:t>dita-yaśaso</w:t>
      </w:r>
    </w:p>
    <w:p>
      <w:pPr>
        <w:pStyle w:val="Lista3"/>
      </w:pPr>
      <w:r>
        <w:lastRenderedPageBreak/>
        <w:t>moreover, for transition points not interrupting words, all of the following arrangements are permitted and equivalent:</w:t>
      </w:r>
    </w:p>
    <w:p>
      <w:pPr>
        <w:pStyle w:val="Lista4"/>
      </w:pPr>
      <w:r>
        <w:rPr>
          <w:rStyle w:val="Codetext"/>
        </w:rPr>
        <w:t>saimhaḷakādibhiś ca</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 xml:space="preserve">saimhaḷakādibhiś ca </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saimhaḷakādibhiś ca</w:t>
      </w:r>
      <w:r>
        <w:rPr>
          <w:rStyle w:val="Codetext"/>
        </w:rPr>
        <w:br/>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saimhaḷakādibhiś ca</w:t>
      </w:r>
      <w:r>
        <w:rPr>
          <w:rStyle w:val="Code"/>
        </w:rPr>
        <w:t>&lt;lb</w:t>
      </w:r>
      <w:r>
        <w:rPr>
          <w:rStyle w:val="Code"/>
        </w:rPr>
        <w:br/>
      </w:r>
      <w:r>
        <w:rPr>
          <w:rStyle w:val="Codeattribute"/>
        </w:rPr>
        <w:t>n</w:t>
      </w:r>
      <w:r>
        <w:rPr>
          <w:rStyle w:val="Code"/>
        </w:rPr>
        <w:t>=</w:t>
      </w:r>
      <w:r>
        <w:rPr>
          <w:rStyle w:val="Codevalue"/>
        </w:rPr>
        <w:t>"24"</w:t>
      </w:r>
      <w:r>
        <w:rPr>
          <w:rStyle w:val="Code"/>
        </w:rPr>
        <w:t>/&gt;</w:t>
      </w:r>
      <w:r>
        <w:rPr>
          <w:rStyle w:val="Codetext"/>
        </w:rPr>
        <w:t>sarvva-dvīpa-vāsibhir</w:t>
      </w:r>
    </w:p>
    <w:p>
      <w:pPr>
        <w:pStyle w:val="Lista2"/>
      </w:pPr>
      <w:r>
        <w:rPr>
          <w:b/>
          <w:bCs/>
        </w:rPr>
        <w:t>phrase-level elements enclosing text</w:t>
      </w:r>
      <w:r>
        <w:t xml:space="preserve"> </w:t>
      </w:r>
      <w:r>
        <w:rPr>
          <w:noProof/>
        </w:rPr>
        <w:t>(</w:t>
      </w:r>
      <w:r>
        <w:t>e.g. those encoding reading difficulties, editorial intervention and restoration) are text containers, therefore pay attention to the following:</w:t>
      </w:r>
    </w:p>
    <w:p>
      <w:pPr>
        <w:pStyle w:val="Lista2"/>
      </w:pPr>
      <w:r>
        <w:t>spaces outside such elements should be used wherever necessary, i.e. wherever the text within a phrase-level container belongs to a word separate from its neighbour outside the container, e.g.</w:t>
      </w:r>
    </w:p>
    <w:p>
      <w:pPr>
        <w:pStyle w:val="Lista3"/>
      </w:pPr>
      <w:r>
        <w:rPr>
          <w:rStyle w:val="Codetext"/>
        </w:rPr>
        <w:t xml:space="preserve">evam </w:t>
      </w:r>
      <w:r>
        <w:rPr>
          <w:rStyle w:val="Code"/>
        </w:rPr>
        <w:t>&lt;unclear&gt;</w:t>
      </w:r>
      <w:r>
        <w:rPr>
          <w:rStyle w:val="Codetext"/>
        </w:rPr>
        <w:t>etaT</w:t>
      </w:r>
      <w:r>
        <w:rPr>
          <w:rStyle w:val="Code"/>
        </w:rPr>
        <w:t>&lt;/unclear&gt;</w:t>
      </w:r>
      <w:r>
        <w:t xml:space="preserve"> must have a space before the container</w:t>
      </w:r>
    </w:p>
    <w:p>
      <w:pPr>
        <w:pStyle w:val="Lista3"/>
      </w:pPr>
      <w:r>
        <w:rPr>
          <w:rStyle w:val="Codetext"/>
        </w:rPr>
        <w:t>evam e</w:t>
      </w:r>
      <w:r>
        <w:rPr>
          <w:rStyle w:val="Code"/>
        </w:rPr>
        <w:t>&lt;unclear&gt;</w:t>
      </w:r>
      <w:r>
        <w:rPr>
          <w:rStyle w:val="Codetext"/>
        </w:rPr>
        <w:t>taT</w:t>
      </w:r>
      <w:r>
        <w:rPr>
          <w:rStyle w:val="Code"/>
        </w:rPr>
        <w:t>&lt;/unclear&gt;</w:t>
      </w:r>
      <w:r>
        <w:t xml:space="preserve"> must not have a space before the container</w:t>
      </w:r>
    </w:p>
    <w:p>
      <w:pPr>
        <w:pStyle w:val="Lista2"/>
      </w:pPr>
      <w:r>
        <w:t>white space at the inner edges of such containers may be trimmed from their content</w:t>
      </w:r>
    </w:p>
    <w:p>
      <w:pPr>
        <w:pStyle w:val="Lista3"/>
      </w:pPr>
      <w:r>
        <w:t>therefore any necessary spaces must be placed outside these containers, e.g.</w:t>
      </w:r>
    </w:p>
    <w:p>
      <w:pPr>
        <w:pStyle w:val="Lista4"/>
      </w:pPr>
      <w:r>
        <w:rPr>
          <w:rStyle w:val="Codetext"/>
        </w:rPr>
        <w:t>evam</w:t>
      </w:r>
      <w:r>
        <w:rPr>
          <w:rStyle w:val="Code"/>
        </w:rPr>
        <w:t xml:space="preserve">&lt;unclear&gt; </w:t>
      </w:r>
      <w:r>
        <w:rPr>
          <w:rStyle w:val="Codetext"/>
        </w:rPr>
        <w:t>etaT</w:t>
      </w:r>
      <w:r>
        <w:rPr>
          <w:rStyle w:val="Code"/>
        </w:rPr>
        <w:t>&lt;/unclear&gt;</w:t>
      </w:r>
      <w:r>
        <w:t xml:space="preserve"> is incorrectly spaced</w:t>
      </w:r>
    </w:p>
    <w:p>
      <w:pPr>
        <w:pStyle w:val="Lista4"/>
      </w:pPr>
      <w:r>
        <w:t xml:space="preserve">while </w:t>
      </w:r>
      <w:r>
        <w:rPr>
          <w:rStyle w:val="Codetext"/>
        </w:rPr>
        <w:t xml:space="preserve">evam </w:t>
      </w:r>
      <w:r>
        <w:rPr>
          <w:rStyle w:val="Code"/>
        </w:rPr>
        <w:t xml:space="preserve">&lt;unclear&gt; </w:t>
      </w:r>
      <w:r>
        <w:rPr>
          <w:rStyle w:val="Codetext"/>
        </w:rPr>
        <w:t>etaT</w:t>
      </w:r>
      <w:r>
        <w:rPr>
          <w:rStyle w:val="Code"/>
        </w:rPr>
        <w:t>&lt;/unclear&gt;</w:t>
      </w:r>
      <w:r>
        <w:t xml:space="preserve"> is correct, though it contains a superfluous space within the </w:t>
      </w:r>
      <w:r>
        <w:rPr>
          <w:rStyle w:val="Code"/>
        </w:rPr>
        <w:t>&lt;unclear&gt;</w:t>
      </w:r>
      <w:r>
        <w:t xml:space="preserve"> tag</w:t>
      </w:r>
    </w:p>
    <w:p>
      <w:pPr>
        <w:pStyle w:val="Lista2"/>
      </w:pPr>
      <w:r>
        <w:t xml:space="preserve">in elements that encode two </w:t>
      </w:r>
      <w:r>
        <w:rPr>
          <w:noProof/>
        </w:rPr>
        <w:t>(</w:t>
      </w:r>
      <w:r>
        <w:t>or more) alternative readings for a stretch of text, it may be necessary to add a space at the beginning or end of only one of these alternatives</w:t>
      </w:r>
    </w:p>
    <w:p>
      <w:pPr>
        <w:pStyle w:val="Lista3"/>
      </w:pPr>
      <w:r>
        <w:t>to avoid anomalies in processing, in such cases you should increase the scope of the elements so that the space is not at the edge of the content, e.g.</w:t>
      </w:r>
    </w:p>
    <w:p>
      <w:pPr>
        <w:pStyle w:val="Lista4"/>
      </w:pPr>
      <w:r>
        <w:t xml:space="preserve">in an ambiguous reading that may be </w:t>
      </w:r>
      <w:r>
        <w:rPr>
          <w:rStyle w:val="Foreign"/>
        </w:rPr>
        <w:t>tathāpi</w:t>
      </w:r>
      <w:r>
        <w:t xml:space="preserve"> or </w:t>
      </w:r>
      <w:r>
        <w:rPr>
          <w:rStyle w:val="Foreign"/>
        </w:rPr>
        <w:t>tathā hi</w:t>
      </w:r>
      <w:r>
        <w:t>,</w:t>
      </w:r>
    </w:p>
    <w:p>
      <w:pPr>
        <w:pStyle w:val="Lista5"/>
      </w:pPr>
      <w:r>
        <w:rPr>
          <w:rStyle w:val="Codetext"/>
        </w:rPr>
        <w:t>tathā</w:t>
      </w:r>
      <w:r>
        <w:rPr>
          <w:rStyle w:val="Code"/>
        </w:rPr>
        <w:t>&lt;choice&gt;&lt;unclear&gt;</w:t>
      </w:r>
      <w:r>
        <w:rPr>
          <w:rStyle w:val="Codetext"/>
        </w:rPr>
        <w:t>p</w:t>
      </w:r>
      <w:r>
        <w:rPr>
          <w:rStyle w:val="Code"/>
        </w:rPr>
        <w:t xml:space="preserve">&lt;/unclear&gt;&lt;unclear&gt; </w:t>
      </w:r>
      <w:r>
        <w:rPr>
          <w:rStyle w:val="Codetext"/>
        </w:rPr>
        <w:t>h</w:t>
      </w:r>
      <w:r>
        <w:rPr>
          <w:rStyle w:val="Code"/>
        </w:rPr>
        <w:t>&lt;/unclear&gt;&lt;/choice&gt;</w:t>
      </w:r>
      <w:r>
        <w:rPr>
          <w:rStyle w:val="Codetext"/>
        </w:rPr>
        <w:t>i</w:t>
      </w:r>
      <w:r>
        <w:t xml:space="preserve"> is incorrectly spaced </w:t>
      </w:r>
      <w:r>
        <w:rPr>
          <w:noProof/>
        </w:rPr>
        <w:t>(</w:t>
      </w:r>
      <w:r>
        <w:t xml:space="preserve">since the space before </w:t>
      </w:r>
      <w:r>
        <w:rPr>
          <w:rStyle w:val="Foreign"/>
        </w:rPr>
        <w:t>h</w:t>
      </w:r>
      <w:r>
        <w:t xml:space="preserve"> may be trimmed)</w:t>
      </w:r>
    </w:p>
    <w:p>
      <w:pPr>
        <w:pStyle w:val="Lista5"/>
      </w:pPr>
      <w:r>
        <w:t xml:space="preserve">to eliminate the problem, use </w:t>
      </w:r>
      <w:r>
        <w:rPr>
          <w:rStyle w:val="Code"/>
        </w:rPr>
        <w:t>&lt;choice&gt;&lt;unclear&gt;</w:t>
      </w:r>
      <w:r>
        <w:rPr>
          <w:rStyle w:val="Codetext"/>
        </w:rPr>
        <w:t>tathāpi</w:t>
      </w:r>
      <w:r>
        <w:rPr>
          <w:rStyle w:val="Code"/>
        </w:rPr>
        <w:t>&lt;/unclear&gt;&lt;unclear&gt;</w:t>
      </w:r>
      <w:r>
        <w:rPr>
          <w:rStyle w:val="Codetext"/>
        </w:rPr>
        <w:t>tathā hi</w:t>
      </w:r>
      <w:r>
        <w:rPr>
          <w:rStyle w:val="Code"/>
        </w:rPr>
        <w:t>&lt;/unclear&gt;&lt;/choice&gt;</w:t>
      </w:r>
      <w:r>
        <w:t xml:space="preserve"> or </w:t>
      </w:r>
      <w:r>
        <w:rPr>
          <w:rStyle w:val="Codetext"/>
        </w:rPr>
        <w:t>tath</w:t>
      </w:r>
      <w:r>
        <w:rPr>
          <w:rStyle w:val="Code"/>
        </w:rPr>
        <w:t>&lt;choice&gt;&lt;unclear&gt;</w:t>
      </w:r>
      <w:r>
        <w:rPr>
          <w:rStyle w:val="Codetext"/>
        </w:rPr>
        <w:t>āp</w:t>
      </w:r>
      <w:r>
        <w:rPr>
          <w:rStyle w:val="Code"/>
        </w:rPr>
        <w:t>&lt;/unclear&gt;&lt;unclear&gt;</w:t>
      </w:r>
      <w:r>
        <w:rPr>
          <w:rStyle w:val="Codetext"/>
        </w:rPr>
        <w:t>ā h</w:t>
      </w:r>
      <w:r>
        <w:rPr>
          <w:rStyle w:val="Code"/>
        </w:rPr>
        <w:t>&lt;/unclear&gt;&lt;/choice&gt;</w:t>
      </w:r>
      <w:r>
        <w:rPr>
          <w:rStyle w:val="Codetext"/>
        </w:rPr>
        <w:t>i</w:t>
      </w:r>
    </w:p>
    <w:p>
      <w:pPr>
        <w:pStyle w:val="Lista4"/>
      </w:pPr>
      <w:r>
        <w:t xml:space="preserve">in an editorial correction of </w:t>
      </w:r>
      <w:r>
        <w:rPr>
          <w:rStyle w:val="Foreign"/>
        </w:rPr>
        <w:t>gatakāle</w:t>
      </w:r>
      <w:r>
        <w:t xml:space="preserve"> to </w:t>
      </w:r>
      <w:r>
        <w:rPr>
          <w:rStyle w:val="Foreign"/>
        </w:rPr>
        <w:t xml:space="preserve">gate kāle </w:t>
      </w:r>
      <w:r>
        <w:rPr>
          <w:noProof/>
        </w:rPr>
        <w:t>(</w:t>
      </w:r>
      <w:r>
        <w:t xml:space="preserve">assuming that </w:t>
      </w:r>
      <w:r>
        <w:rPr>
          <w:rStyle w:val="Foreign"/>
        </w:rPr>
        <w:t>gatakāle</w:t>
      </w:r>
      <w:r>
        <w:t xml:space="preserve"> is plausible in the context as a compound, but inferior to </w:t>
      </w:r>
      <w:r>
        <w:rPr>
          <w:rStyle w:val="Foreign"/>
        </w:rPr>
        <w:t>gate kāle</w:t>
      </w:r>
      <w:r>
        <w:t>)</w:t>
      </w:r>
    </w:p>
    <w:p>
      <w:pPr>
        <w:pStyle w:val="Lista5"/>
      </w:pPr>
      <w:r>
        <w:rPr>
          <w:rStyle w:val="Codetext"/>
        </w:rPr>
        <w:t>gat</w:t>
      </w:r>
      <w:r>
        <w:rPr>
          <w:rStyle w:val="Code"/>
        </w:rPr>
        <w:t>&lt;choice&gt;&lt;sic&gt;</w:t>
      </w:r>
      <w:r>
        <w:rPr>
          <w:rStyle w:val="Codetext"/>
        </w:rPr>
        <w:t>a</w:t>
      </w:r>
      <w:r>
        <w:rPr>
          <w:rStyle w:val="Code"/>
        </w:rPr>
        <w:t>&lt;/sic&gt;&lt;corr&gt;</w:t>
      </w:r>
      <w:r>
        <w:rPr>
          <w:rStyle w:val="Codetext"/>
        </w:rPr>
        <w:t xml:space="preserve">e </w:t>
      </w:r>
      <w:r>
        <w:rPr>
          <w:rStyle w:val="Code"/>
        </w:rPr>
        <w:t>&lt;/corr&gt;&lt;/choice&gt;</w:t>
      </w:r>
      <w:r>
        <w:rPr>
          <w:rStyle w:val="Codetext"/>
        </w:rPr>
        <w:t>kāle</w:t>
      </w:r>
      <w:r>
        <w:t xml:space="preserve"> is incorrectly spaced </w:t>
      </w:r>
      <w:r>
        <w:rPr>
          <w:noProof/>
        </w:rPr>
        <w:t>(</w:t>
      </w:r>
      <w:r>
        <w:t xml:space="preserve">since the space after </w:t>
      </w:r>
      <w:r>
        <w:rPr>
          <w:rStyle w:val="Foreign"/>
        </w:rPr>
        <w:t>e</w:t>
      </w:r>
      <w:r>
        <w:t xml:space="preserve"> may be trimmed)</w:t>
      </w:r>
    </w:p>
    <w:p>
      <w:pPr>
        <w:pStyle w:val="Lista5"/>
      </w:pPr>
      <w:r>
        <w:t xml:space="preserve">to eliminate the problem, use </w:t>
      </w:r>
      <w:r>
        <w:rPr>
          <w:rStyle w:val="Code"/>
        </w:rPr>
        <w:t>&lt;choice&gt;&lt;sic&gt;</w:t>
      </w:r>
      <w:r>
        <w:rPr>
          <w:rStyle w:val="Codetext"/>
        </w:rPr>
        <w:t>gatakāle</w:t>
      </w:r>
      <w:r>
        <w:rPr>
          <w:rStyle w:val="Code"/>
        </w:rPr>
        <w:t>&lt;/sic&gt;&lt;corr&gt;</w:t>
      </w:r>
      <w:r>
        <w:rPr>
          <w:rStyle w:val="Codetext"/>
        </w:rPr>
        <w:t>gate kāle</w:t>
      </w:r>
      <w:r>
        <w:rPr>
          <w:rStyle w:val="Code"/>
        </w:rPr>
        <w:t>&lt;/corr&gt;&lt;/choice&gt;</w:t>
      </w:r>
      <w:r>
        <w:t xml:space="preserve"> or </w:t>
      </w:r>
      <w:r>
        <w:rPr>
          <w:rStyle w:val="Codetext"/>
        </w:rPr>
        <w:t>gat</w:t>
      </w:r>
      <w:r>
        <w:rPr>
          <w:rStyle w:val="Code"/>
        </w:rPr>
        <w:t>&lt;choice&gt;&lt;sic&gt;</w:t>
      </w:r>
      <w:r>
        <w:rPr>
          <w:rStyle w:val="Codetext"/>
        </w:rPr>
        <w:t>ak</w:t>
      </w:r>
      <w:r>
        <w:rPr>
          <w:rStyle w:val="Code"/>
        </w:rPr>
        <w:t>&lt;/sic&gt;&lt;corr&gt;</w:t>
      </w:r>
      <w:r>
        <w:rPr>
          <w:rStyle w:val="Codetext"/>
        </w:rPr>
        <w:t>e k</w:t>
      </w:r>
      <w:r>
        <w:rPr>
          <w:rStyle w:val="Code"/>
        </w:rPr>
        <w:t>&lt;/corr&gt;&lt;/choice&gt;</w:t>
      </w:r>
      <w:r>
        <w:rPr>
          <w:rStyle w:val="Codetext"/>
        </w:rPr>
        <w:t>āle</w:t>
      </w:r>
    </w:p>
    <w:p>
      <w:pPr>
        <w:pStyle w:val="Lista"/>
      </w:pPr>
      <w:r>
        <w:rPr>
          <w:b/>
          <w:bCs/>
        </w:rPr>
        <w:t>elements representing or enclosing non-alphabetic characters</w:t>
      </w:r>
      <w:r>
        <w:t xml:space="preserve">, i.e. </w:t>
      </w:r>
      <w:r>
        <w:rPr>
          <w:rStyle w:val="Code"/>
        </w:rPr>
        <w:t>&lt;g&gt;</w:t>
      </w:r>
      <w:r>
        <w:t xml:space="preserve"> and </w:t>
      </w:r>
      <w:r>
        <w:rPr>
          <w:rStyle w:val="Code"/>
        </w:rPr>
        <w:t>&lt;num&gt;</w:t>
      </w:r>
    </w:p>
    <w:p>
      <w:pPr>
        <w:pStyle w:val="Lista2"/>
      </w:pPr>
      <w:r>
        <w:t xml:space="preserve">use spaces around </w:t>
      </w:r>
      <w:r>
        <w:rPr>
          <w:noProof/>
        </w:rPr>
        <w:t>(</w:t>
      </w:r>
      <w:r>
        <w:t>and outside) these elements as you would expect to see them in an edition, e.g.</w:t>
      </w:r>
    </w:p>
    <w:p>
      <w:pPr>
        <w:pStyle w:val="Lista3"/>
      </w:pPr>
      <w:r>
        <w:t>between numerals and any preceding or following text</w:t>
      </w:r>
    </w:p>
    <w:p>
      <w:pPr>
        <w:pStyle w:val="Lista3"/>
      </w:pPr>
      <w:r>
        <w:t>between symbols (§</w:t>
      </w:r>
      <w:r>
        <w:fldChar w:fldCharType="begin"/>
      </w:r>
      <w:r>
        <w:instrText xml:space="preserve"> REF _Ref43978591 \r \h </w:instrText>
      </w:r>
      <w:r>
        <w:fldChar w:fldCharType="separate"/>
      </w:r>
      <w:r>
        <w:t>4.2</w:t>
      </w:r>
      <w:r>
        <w:fldChar w:fldCharType="end"/>
      </w:r>
      <w:r>
        <w:t>) of any kind and following text</w:t>
      </w:r>
    </w:p>
    <w:p>
      <w:pPr>
        <w:pStyle w:val="Lista3"/>
      </w:pPr>
      <w:r>
        <w:t>between symbols and preceding text, except for symbols encoded as punctuation marks (§</w:t>
      </w:r>
      <w:r>
        <w:fldChar w:fldCharType="begin"/>
      </w:r>
      <w:r>
        <w:instrText xml:space="preserve"> REF _Ref182580335 \r \h </w:instrText>
      </w:r>
      <w:r>
        <w:fldChar w:fldCharType="separate"/>
      </w:r>
      <w:r>
        <w:t>4.2.4.2</w:t>
      </w:r>
      <w:r>
        <w:fldChar w:fldCharType="end"/>
      </w:r>
      <w:r>
        <w:t>); in other words,</w:t>
      </w:r>
    </w:p>
    <w:p>
      <w:pPr>
        <w:pStyle w:val="Lista4"/>
      </w:pPr>
      <w:r>
        <w:t>punctuation marks should not be preceded by an editorial space, but should be followed by one</w:t>
      </w:r>
    </w:p>
    <w:p>
      <w:pPr>
        <w:pStyle w:val="Lista4"/>
      </w:pPr>
      <w:r>
        <w:t>space fillers and miscellaneous symbols should be preceded and followed by editorial spaces</w:t>
      </w:r>
    </w:p>
    <w:p>
      <w:pPr>
        <w:pStyle w:val="Lista2"/>
      </w:pPr>
      <w:r>
        <w:t>as an exception to the above, should a symbol or numeral interrupt a word, do not add editorial spaces around it</w:t>
      </w:r>
    </w:p>
    <w:p>
      <w:pPr>
        <w:pStyle w:val="Lista2"/>
      </w:pPr>
      <w:r>
        <w:t>the content of these elements, when they have any content at all, should not include spaces</w:t>
      </w:r>
    </w:p>
    <w:p>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pPr>
        <w:pStyle w:val="Lista"/>
      </w:pPr>
      <w:r>
        <w:rPr>
          <w:b/>
          <w:bCs/>
        </w:rPr>
        <w:t>encoded space</w:t>
      </w:r>
      <w:r>
        <w:t xml:space="preserve">, </w:t>
      </w:r>
      <w:r>
        <w:rPr>
          <w:rStyle w:val="Code"/>
        </w:rPr>
        <w:t>&lt;space&gt;</w:t>
      </w:r>
    </w:p>
    <w:p>
      <w:pPr>
        <w:pStyle w:val="Lista2"/>
      </w:pPr>
      <w:r>
        <w:lastRenderedPageBreak/>
        <w:t xml:space="preserve">as a rule, add an editorial space on either or both sides of a </w:t>
      </w:r>
      <w:r>
        <w:rPr>
          <w:rStyle w:val="Code"/>
        </w:rPr>
        <w:t>&lt;space&gt;</w:t>
      </w:r>
      <w:r>
        <w:t xml:space="preserve"> element where it meets text or numerals</w:t>
      </w:r>
    </w:p>
    <w:p>
      <w:pPr>
        <w:pStyle w:val="Lista3"/>
      </w:pPr>
      <w:r>
        <w:t xml:space="preserve">but do not add a space when </w:t>
      </w:r>
      <w:r>
        <w:rPr>
          <w:rStyle w:val="Code"/>
        </w:rPr>
        <w:t>&lt;space&gt;</w:t>
      </w:r>
      <w:r>
        <w:t xml:space="preserve"> interrupts a word, as can happen with </w:t>
      </w:r>
      <w:r>
        <w:rPr>
          <w:rStyle w:val="Code"/>
        </w:rPr>
        <w:t xml:space="preserve">&lt;space </w:t>
      </w:r>
      <w:r>
        <w:rPr>
          <w:rStyle w:val="Codeattribute"/>
        </w:rPr>
        <w:t>type</w:t>
      </w:r>
      <w:r>
        <w:rPr>
          <w:rStyle w:val="Code"/>
        </w:rPr>
        <w:t>=</w:t>
      </w:r>
      <w:r>
        <w:rPr>
          <w:rStyle w:val="Codevalue"/>
        </w:rPr>
        <w:t>"binding-hole"</w:t>
      </w:r>
      <w:r>
        <w:rPr>
          <w:rStyle w:val="Code"/>
        </w:rPr>
        <w:t>&gt;</w:t>
      </w:r>
    </w:p>
    <w:p>
      <w:pPr>
        <w:pStyle w:val="Lista2"/>
      </w:pPr>
      <w:r>
        <w:t>when one of these elements occurs at a point where an editorial space is already required for word spacing, add a space on either side or both sides of the element as you would expect to see spaces in your displayed edition</w:t>
      </w:r>
    </w:p>
    <w:p>
      <w:pPr>
        <w:pStyle w:val="Lista3"/>
      </w:pPr>
      <w:r>
        <w:t>that is to say, add a space on any side where such elements meet text, but not where they meet other elements of this nature</w:t>
      </w:r>
    </w:p>
    <w:p>
      <w:pPr>
        <w:pStyle w:val="Lista2"/>
      </w:pPr>
      <w:r>
        <w:t>the content of these elements, when they have any content at all, should not include spaces</w:t>
      </w:r>
    </w:p>
    <w:p>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pPr>
        <w:pStyle w:val="Lista"/>
      </w:pPr>
      <w:r>
        <w:rPr>
          <w:b/>
          <w:bCs/>
        </w:rPr>
        <w:t>lacunae</w:t>
      </w:r>
      <w:r>
        <w:t xml:space="preserve"> </w:t>
      </w:r>
      <w:r>
        <w:rPr>
          <w:noProof/>
        </w:rPr>
        <w:t>(</w:t>
      </w:r>
      <w:r>
        <w:t xml:space="preserve">i.e. </w:t>
      </w:r>
      <w:r>
        <w:rPr>
          <w:rStyle w:val="Code"/>
        </w:rPr>
        <w:t>&lt;gap&gt;</w:t>
      </w:r>
      <w:r>
        <w:t xml:space="preserve"> elements), where they are adjacent to extant or restored text, should normally be separated from text by a space</w:t>
      </w:r>
    </w:p>
    <w:p>
      <w:pPr>
        <w:pStyle w:val="Lista2"/>
      </w:pPr>
      <w:r>
        <w:t xml:space="preserve">unless you are reasonably confident that the lacuna included part of a word whose other part is preserved outside the lacuna, in which case the text should precede or follow the </w:t>
      </w:r>
      <w:r>
        <w:rPr>
          <w:rStyle w:val="Code"/>
        </w:rPr>
        <w:t>&lt;gap&gt;</w:t>
      </w:r>
      <w:r>
        <w:t xml:space="preserve"> element without an intervening space</w:t>
      </w:r>
    </w:p>
    <w:p>
      <w:pPr>
        <w:pStyle w:val="Lista2"/>
      </w:pPr>
      <w:r>
        <w:t>by convention we shall take a lacuna encoded without an intervening space as a definite indicator of an editorial hypothesis that the word preserved adjacent to the lacuna is not complete</w:t>
      </w:r>
    </w:p>
    <w:p>
      <w:pPr>
        <w:pStyle w:val="Lista2"/>
      </w:pPr>
      <w:r>
        <w:t>whereas a lacuna encoded with an intervening space will not be regarded to imply any hypothesis about the completeness or incompleteness of the preserved word</w:t>
      </w:r>
    </w:p>
    <w:p>
      <w:pPr>
        <w:pStyle w:val="Lista"/>
      </w:pPr>
      <w:r>
        <w:rPr>
          <w:b/>
          <w:bCs/>
        </w:rPr>
        <w:t>unintelligible text</w:t>
      </w:r>
      <w:r>
        <w:t xml:space="preserve"> </w:t>
      </w:r>
      <w:r>
        <w:rPr>
          <w:noProof/>
        </w:rPr>
        <w:t>(</w:t>
      </w:r>
      <w:r>
        <w:t xml:space="preserve">marked up as </w:t>
      </w:r>
      <w:r>
        <w:rPr>
          <w:rStyle w:val="Code"/>
        </w:rPr>
        <w:t>&lt;unclear&gt;</w:t>
      </w:r>
      <w:r>
        <w:t xml:space="preserve">, or as </w:t>
      </w:r>
      <w:r>
        <w:rPr>
          <w:rStyle w:val="Code"/>
        </w:rPr>
        <w:t>&lt;sic&gt;</w:t>
      </w:r>
      <w:r>
        <w:t xml:space="preserve"> if they are clear but unintelligible), where adjacent to extant or restored text, should be spaced in the same way as lacunae</w:t>
      </w:r>
    </w:p>
    <w:p>
      <w:pPr>
        <w:pStyle w:val="Lista2"/>
      </w:pPr>
      <w:r>
        <w:t xml:space="preserve">in any stretches of text where – due to damage, scribal errors or sub-standard language use – word spacing cannot be allocated definitively but becomes possible after editorial intervention </w:t>
      </w:r>
      <w:r>
        <w:rPr>
          <w:noProof/>
        </w:rPr>
        <w:t>(</w:t>
      </w:r>
      <w:r>
        <w:t>restoration and emendation), feel free to space the text only as required for your editorial text, i.e. do not feel bound to encode all your spaces as parts of your editorial alterations</w:t>
      </w:r>
    </w:p>
    <w:p>
      <w:pPr>
        <w:pStyle w:val="Cmsor3"/>
      </w:pPr>
      <w:bookmarkStart w:id="742" w:name="_xg74xrj1ejbr" w:colFirst="0" w:colLast="0"/>
      <w:bookmarkStart w:id="743" w:name="_Toc183083879"/>
      <w:bookmarkEnd w:id="742"/>
      <w:r>
        <w:t>Editorial hyphens and markup</w:t>
      </w:r>
      <w:bookmarkEnd w:id="743"/>
    </w:p>
    <w:p>
      <w:pPr>
        <w:pStyle w:val="Lista"/>
      </w:pPr>
      <w:r>
        <w:t xml:space="preserve">see TG §2.6.2 for general guidance about editorial hyphens </w:t>
      </w:r>
      <w:r>
        <w:rPr>
          <w:noProof/>
        </w:rPr>
        <w:t>(</w:t>
      </w:r>
      <w:r>
        <w:t>for compound segmentation)</w:t>
      </w:r>
    </w:p>
    <w:p>
      <w:pPr>
        <w:pStyle w:val="Lista"/>
      </w:pPr>
      <w:r>
        <w:t>hyphens should never be used at the ends of epigraphic lines</w:t>
      </w:r>
    </w:p>
    <w:p>
      <w:pPr>
        <w:pStyle w:val="Lista2"/>
      </w:pPr>
      <w:r>
        <w:t xml:space="preserve">if a line beginning interrupts a word, the element encoding the new line must take the attribute </w:t>
      </w:r>
      <w:r>
        <w:rPr>
          <w:rStyle w:val="Codeattribute"/>
        </w:rPr>
        <w:t>@break</w:t>
      </w:r>
      <w:r>
        <w:rPr>
          <w:rStyle w:val="Code"/>
        </w:rPr>
        <w:t>=</w:t>
      </w:r>
      <w:r>
        <w:rPr>
          <w:rStyle w:val="Codevalue"/>
        </w:rPr>
        <w:t>"no"</w:t>
      </w:r>
    </w:p>
    <w:p>
      <w:pPr>
        <w:pStyle w:val="Lista2"/>
      </w:pPr>
      <w:r>
        <w:t xml:space="preserve">the same applies to </w:t>
      </w:r>
      <w:r>
        <w:rPr>
          <w:rStyle w:val="Code"/>
        </w:rPr>
        <w:t>&lt;pb/&gt;</w:t>
      </w:r>
      <w:r>
        <w:t xml:space="preserve"> and </w:t>
      </w:r>
      <w:r>
        <w:rPr>
          <w:rStyle w:val="Code"/>
        </w:rPr>
        <w:t>&lt;milestone/&gt;</w:t>
      </w:r>
      <w:r>
        <w:t xml:space="preserve"> elements</w:t>
      </w:r>
    </w:p>
    <w:p>
      <w:pPr>
        <w:pStyle w:val="Lista"/>
      </w:pPr>
      <w:r>
        <w:t xml:space="preserve">when an editorial hyphen </w:t>
      </w:r>
      <w:r>
        <w:rPr>
          <w:noProof/>
        </w:rPr>
        <w:t>(</w:t>
      </w:r>
      <w:r>
        <w:t xml:space="preserve">marking an in-compound word boundary) coincides with one of the above elements or with a </w:t>
      </w:r>
      <w:r>
        <w:rPr>
          <w:rStyle w:val="Code"/>
        </w:rPr>
        <w:t>&lt;space/&gt;</w:t>
      </w:r>
      <w:r>
        <w:t>, the hyphen shall be placed at the beginning of the text after the intervening element</w:t>
      </w:r>
      <w:r>
        <w:rPr>
          <w:noProof/>
        </w:rPr>
        <w:t>(</w:t>
      </w:r>
      <w:r>
        <w:t>s)</w:t>
      </w:r>
    </w:p>
    <w:p>
      <w:pPr>
        <w:pStyle w:val="Lista"/>
      </w:pPr>
      <w:r>
        <w:t>for other cases where editorial hyphenation interacts with markup, follow the directions for editorial spaces in §</w:t>
      </w:r>
      <w:r>
        <w:fldChar w:fldCharType="begin"/>
      </w:r>
      <w:r>
        <w:instrText xml:space="preserve"> REF _Ref43984944 \w \h  \* MERGEFORMAT </w:instrText>
      </w:r>
      <w:r>
        <w:fldChar w:fldCharType="separate"/>
      </w:r>
      <w:r>
        <w:t>8.1.2</w:t>
      </w:r>
      <w:r>
        <w:fldChar w:fldCharType="end"/>
      </w:r>
      <w:r>
        <w:t xml:space="preserve"> above</w:t>
      </w:r>
    </w:p>
    <w:p>
      <w:pPr>
        <w:pStyle w:val="Lista2"/>
      </w:pPr>
      <w:r>
        <w:t>unlike space, hyphens may be used without technical worries at the beginning or end of text-containing elements; however, since our hyphens are editorial additions to the text, they should, where practicable, not be included in markup that concerns the inscribed text, e.g.</w:t>
      </w:r>
    </w:p>
    <w:p>
      <w:pPr>
        <w:pStyle w:val="Lista3"/>
      </w:pPr>
      <w:r>
        <w:rPr>
          <w:rStyle w:val="Codetext"/>
        </w:rPr>
        <w:t>sarva-</w:t>
      </w:r>
      <w:r>
        <w:rPr>
          <w:rStyle w:val="Code"/>
        </w:rPr>
        <w:t>&lt;unclear&gt;</w:t>
      </w:r>
      <w:r>
        <w:rPr>
          <w:rStyle w:val="Codetext"/>
        </w:rPr>
        <w:t>lokā</w:t>
      </w:r>
      <w:r>
        <w:rPr>
          <w:rStyle w:val="Code"/>
        </w:rPr>
        <w:t>&lt;/unclear&gt;</w:t>
      </w:r>
      <w:r>
        <w:rPr>
          <w:rStyle w:val="Codetext"/>
        </w:rPr>
        <w:t>nām</w:t>
      </w:r>
      <w:r>
        <w:t xml:space="preserve"> is preferable to </w:t>
      </w:r>
      <w:r>
        <w:rPr>
          <w:rStyle w:val="Codetext"/>
        </w:rPr>
        <w:t>sarva</w:t>
      </w:r>
      <w:r>
        <w:rPr>
          <w:rStyle w:val="Code"/>
        </w:rPr>
        <w:t>&lt;unclear&gt;</w:t>
      </w:r>
      <w:r>
        <w:rPr>
          <w:rStyle w:val="Codetext"/>
        </w:rPr>
        <w:t>-lokā</w:t>
      </w:r>
      <w:r>
        <w:rPr>
          <w:rStyle w:val="Code"/>
        </w:rPr>
        <w:t>&lt;/unclear&gt;</w:t>
      </w:r>
      <w:r>
        <w:rPr>
          <w:rStyle w:val="Codetext"/>
        </w:rPr>
        <w:t>nām</w:t>
      </w:r>
      <w:r>
        <w:t>, since the hyphen is not present in the text and therefore not unclear</w:t>
      </w:r>
    </w:p>
    <w:p>
      <w:pPr>
        <w:pStyle w:val="Lista3"/>
      </w:pPr>
      <w:r>
        <w:rPr>
          <w:rStyle w:val="Codetext"/>
        </w:rPr>
        <w:t>viṣaya-</w:t>
      </w:r>
      <w:r>
        <w:rPr>
          <w:rStyle w:val="Code"/>
        </w:rPr>
        <w:t>&lt;abbr&gt;</w:t>
      </w:r>
      <w:r>
        <w:rPr>
          <w:rStyle w:val="Codetext"/>
        </w:rPr>
        <w:t>saṁ</w:t>
      </w:r>
      <w:r>
        <w:rPr>
          <w:rStyle w:val="Code"/>
        </w:rPr>
        <w:t>&lt;/abbr&gt;</w:t>
      </w:r>
      <w:r>
        <w:t xml:space="preserve"> is likewise preferable to </w:t>
      </w:r>
      <w:r>
        <w:rPr>
          <w:rStyle w:val="Codetext"/>
        </w:rPr>
        <w:t>viṣaya</w:t>
      </w:r>
      <w:r>
        <w:rPr>
          <w:rStyle w:val="Code"/>
        </w:rPr>
        <w:t>&lt;abbr&gt;</w:t>
      </w:r>
      <w:r>
        <w:rPr>
          <w:rStyle w:val="Codetext"/>
        </w:rPr>
        <w:t>-saṁ</w:t>
      </w:r>
      <w:r>
        <w:rPr>
          <w:rStyle w:val="Code"/>
        </w:rPr>
        <w:t>&lt;/abbr&gt;</w:t>
      </w:r>
      <w:r>
        <w:t xml:space="preserve">, since the hyphen, not being there, is not part of the abbreviation (where </w:t>
      </w:r>
      <w:r>
        <w:rPr>
          <w:rStyle w:val="Foreign"/>
        </w:rPr>
        <w:t>saṁ</w:t>
      </w:r>
      <w:r>
        <w:t xml:space="preserve"> is understood to stand for </w:t>
      </w:r>
      <w:r>
        <w:rPr>
          <w:rStyle w:val="Foreign"/>
        </w:rPr>
        <w:t>saṁbaddha</w:t>
      </w:r>
      <w:r>
        <w:t>)</w:t>
      </w:r>
    </w:p>
    <w:p>
      <w:pPr>
        <w:pStyle w:val="Lista2"/>
      </w:pPr>
      <w:r>
        <w:t>however, there is no need to split phrase-level elements around an editorial hyphen even if, strictly speaking, the editorial hyphen is not qualified by the element, e.g.</w:t>
      </w:r>
    </w:p>
    <w:p>
      <w:pPr>
        <w:pStyle w:val="Lista3"/>
      </w:pPr>
      <w:r>
        <w:rPr>
          <w:rStyle w:val="Codetext"/>
        </w:rPr>
        <w:lastRenderedPageBreak/>
        <w:t>sar</w:t>
      </w:r>
      <w:r>
        <w:rPr>
          <w:rStyle w:val="Code"/>
        </w:rPr>
        <w:t>&lt;unclear&gt;</w:t>
      </w:r>
      <w:r>
        <w:rPr>
          <w:rStyle w:val="Codetext"/>
        </w:rPr>
        <w:t>va-lokā</w:t>
      </w:r>
      <w:r>
        <w:rPr>
          <w:rStyle w:val="Code"/>
        </w:rPr>
        <w:t>&lt;/unclear&gt;</w:t>
      </w:r>
      <w:r>
        <w:rPr>
          <w:rStyle w:val="Codetext"/>
        </w:rPr>
        <w:t>nām</w:t>
      </w:r>
      <w:r>
        <w:t xml:space="preserve"> is the preferred encoding, though the hyphen, not being present in the text, is not unclear, so a more accurate but less practicable encoding would be </w:t>
      </w:r>
      <w:r>
        <w:rPr>
          <w:rStyle w:val="Codetext"/>
        </w:rPr>
        <w:t>sar</w:t>
      </w:r>
      <w:r>
        <w:rPr>
          <w:rStyle w:val="Code"/>
        </w:rPr>
        <w:t>&lt;unclear&gt;</w:t>
      </w:r>
      <w:r>
        <w:rPr>
          <w:rStyle w:val="Codetext"/>
        </w:rPr>
        <w:t>va</w:t>
      </w:r>
      <w:r>
        <w:rPr>
          <w:rStyle w:val="Code"/>
        </w:rPr>
        <w:t>&lt;/unclear&gt;-&lt;unclear&gt;</w:t>
      </w:r>
      <w:r>
        <w:rPr>
          <w:rStyle w:val="Codetext"/>
        </w:rPr>
        <w:t>lokā</w:t>
      </w:r>
      <w:r>
        <w:rPr>
          <w:rStyle w:val="Code"/>
        </w:rPr>
        <w:t>&lt;/unclear&gt;</w:t>
      </w:r>
      <w:r>
        <w:rPr>
          <w:rStyle w:val="Codetext"/>
        </w:rPr>
        <w:t>nām</w:t>
      </w:r>
    </w:p>
    <w:p>
      <w:pPr>
        <w:pStyle w:val="Cmsor2"/>
      </w:pPr>
      <w:bookmarkStart w:id="744" w:name="_7ept2hrl5gak" w:colFirst="0" w:colLast="0"/>
      <w:bookmarkStart w:id="745" w:name="_Ref43978660"/>
      <w:bookmarkStart w:id="746" w:name="_Toc183083880"/>
      <w:bookmarkEnd w:id="744"/>
      <w:r>
        <w:t>Top to bottom hierarchy</w:t>
      </w:r>
      <w:bookmarkEnd w:id="745"/>
      <w:bookmarkEnd w:id="746"/>
    </w:p>
    <w:p>
      <w:pPr>
        <w:pStyle w:val="Lista"/>
      </w:pPr>
      <w:r>
        <w:t>while applying markup to encode various features, it is useful to keep in mind the rough hierarchy outlined below</w:t>
      </w:r>
    </w:p>
    <w:p>
      <w:pPr>
        <w:pStyle w:val="Lista2"/>
      </w:pPr>
      <w:r>
        <w:t>the tiers presented below comprise an arbitrary hierarchy practical for our purposes, which does not wholly coincide with the XML hierarchy of TEI documents in general</w:t>
      </w:r>
    </w:p>
    <w:p>
      <w:pPr>
        <w:pStyle w:val="Lista2"/>
      </w:pPr>
      <w:r>
        <w:t>any element of a particular tier may contain elements of a lower tier and in many cases also elements of the same tier, but may not contain elements of a higher tier</w:t>
      </w:r>
    </w:p>
    <w:p>
      <w:pPr>
        <w:pStyle w:val="Lista2"/>
      </w:pPr>
      <w:r>
        <w:t xml:space="preserve">in case of overlap, elements lower in the hierarchy must give way to higher-tier elements, i.e. the lower-tier element must be split into two parts across the boundary of the higher-tier element </w:t>
      </w:r>
      <w:r>
        <w:rPr>
          <w:noProof/>
        </w:rPr>
        <w:t>(</w:t>
      </w:r>
      <w:r>
        <w:t>examples below)</w:t>
      </w:r>
    </w:p>
    <w:p>
      <w:pPr>
        <w:pStyle w:val="Cmsor3"/>
      </w:pPr>
      <w:bookmarkStart w:id="747" w:name="_oo0c5sndse6h" w:colFirst="0" w:colLast="0"/>
      <w:bookmarkStart w:id="748" w:name="_Ref43979443"/>
      <w:bookmarkStart w:id="749" w:name="_Toc183083881"/>
      <w:bookmarkEnd w:id="747"/>
      <w:r>
        <w:t>Tier 1, block-level elements representing XML structure and extrinsic structure</w:t>
      </w:r>
      <w:bookmarkEnd w:id="748"/>
      <w:bookmarkEnd w:id="749"/>
    </w:p>
    <w:p>
      <w:pPr>
        <w:pStyle w:val="Lista"/>
      </w:pPr>
      <w:r>
        <w:t xml:space="preserve">text divisions: the edition </w:t>
      </w:r>
      <w:r>
        <w:rPr>
          <w:rStyle w:val="Code"/>
        </w:rPr>
        <w:t>&lt;div&gt;</w:t>
      </w:r>
      <w:r>
        <w:t xml:space="preserve"> wraps everything within your edition</w:t>
      </w:r>
    </w:p>
    <w:p>
      <w:pPr>
        <w:pStyle w:val="Lista"/>
      </w:pPr>
      <w:r>
        <w:t xml:space="preserve">if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are present, then these are the direct children of the edition </w:t>
      </w:r>
      <w:r>
        <w:rPr>
          <w:rStyle w:val="Code"/>
        </w:rPr>
        <w:t>&lt;div&gt;</w:t>
      </w:r>
      <w:r>
        <w:t xml:space="preserve"> and wrap everything else</w:t>
      </w:r>
    </w:p>
    <w:p>
      <w:pPr>
        <w:pStyle w:val="Cmsor3"/>
      </w:pPr>
      <w:bookmarkStart w:id="750" w:name="_avslxtgod3of" w:colFirst="0" w:colLast="0"/>
      <w:bookmarkStart w:id="751" w:name="_Toc183083882"/>
      <w:bookmarkEnd w:id="750"/>
      <w:r>
        <w:t>Tier 2, block-level elements representing intrinsic structure</w:t>
      </w:r>
      <w:bookmarkEnd w:id="751"/>
    </w:p>
    <w:p>
      <w:pPr>
        <w:pStyle w:val="Lista"/>
      </w:pPr>
      <w:r>
        <w:t xml:space="preserve">all text in your edition must be contained in one of the block-level elements representing intrinsic structure: </w:t>
      </w:r>
      <w:r>
        <w:rPr>
          <w:rStyle w:val="Code"/>
        </w:rPr>
        <w:t>&lt;p&gt;</w:t>
      </w:r>
      <w:r>
        <w:t xml:space="preserve">, </w:t>
      </w:r>
      <w:r>
        <w:rPr>
          <w:rStyle w:val="Code"/>
        </w:rPr>
        <w:t>&lt;ab&gt;</w:t>
      </w:r>
      <w:r>
        <w:t xml:space="preserve">, or </w:t>
      </w:r>
      <w:r>
        <w:rPr>
          <w:rStyle w:val="Code"/>
        </w:rPr>
        <w:t>&lt;lg&gt;</w:t>
      </w:r>
      <w:r>
        <w:t xml:space="preserve"> and </w:t>
      </w:r>
      <w:r>
        <w:rPr>
          <w:rStyle w:val="Code"/>
        </w:rPr>
        <w:t>&lt;l&gt;</w:t>
      </w:r>
    </w:p>
    <w:p>
      <w:pPr>
        <w:pStyle w:val="Lista"/>
      </w:pPr>
      <w:r>
        <w:t>these elements must appear directly within the divisions, never outside them</w:t>
      </w:r>
    </w:p>
    <w:p>
      <w:pPr>
        <w:pStyle w:val="Lista"/>
      </w:pPr>
      <w:r>
        <w:t xml:space="preserve">these elements must never be nested inside another element of this tier, except that </w:t>
      </w:r>
      <w:r>
        <w:rPr>
          <w:rStyle w:val="Code"/>
        </w:rPr>
        <w:t>&lt;l&gt;</w:t>
      </w:r>
      <w:r>
        <w:t xml:space="preserve"> elements must always be nested in </w:t>
      </w:r>
      <w:r>
        <w:rPr>
          <w:rStyle w:val="Code"/>
        </w:rPr>
        <w:t>&lt;lg&gt;</w:t>
      </w:r>
      <w:r>
        <w:t xml:space="preserve"> elements</w:t>
      </w:r>
    </w:p>
    <w:p>
      <w:pPr>
        <w:pStyle w:val="Lista"/>
      </w:pPr>
      <w:r>
        <w:t xml:space="preserve">as a special block-level container, </w:t>
      </w:r>
      <w:r>
        <w:rPr>
          <w:rStyle w:val="Code"/>
        </w:rPr>
        <w:t>&lt;fw&gt;</w:t>
      </w:r>
      <w:r>
        <w:t xml:space="preserve"> will normally be nested within one of the above regular block-level containers, but may in some unlikely cases be outside them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
      </w:pPr>
      <w:r>
        <w:t xml:space="preserve">as a special block-level container, </w:t>
      </w:r>
      <w:r>
        <w:rPr>
          <w:rStyle w:val="Code"/>
        </w:rPr>
        <w:t>&lt;list&gt;</w:t>
      </w:r>
      <w:r>
        <w:t xml:space="preserve"> will always be nested within </w:t>
      </w:r>
      <w:r>
        <w:rPr>
          <w:rStyle w:val="Code"/>
        </w:rPr>
        <w:t>&lt;p&gt;</w:t>
      </w:r>
    </w:p>
    <w:p>
      <w:pPr>
        <w:pStyle w:val="Cmsor3"/>
      </w:pPr>
      <w:bookmarkStart w:id="752" w:name="_b4084bcsknv2" w:colFirst="0" w:colLast="0"/>
      <w:bookmarkStart w:id="753" w:name="_Ref43979552"/>
      <w:bookmarkStart w:id="754" w:name="_Toc183083883"/>
      <w:bookmarkEnd w:id="752"/>
      <w:r>
        <w:t>Tier 3, empty elements representing extrinsic structure</w:t>
      </w:r>
      <w:bookmarkEnd w:id="753"/>
      <w:bookmarkEnd w:id="754"/>
    </w:p>
    <w:p>
      <w:pPr>
        <w:pStyle w:val="Lista"/>
      </w:pPr>
      <w:r>
        <w:t xml:space="preserve">elements marking transition points, namely line beginnings </w:t>
      </w:r>
      <w:r>
        <w:rPr>
          <w:noProof/>
        </w:rPr>
        <w:t>(</w:t>
      </w:r>
      <w:r>
        <w:t>§</w:t>
      </w:r>
      <w:r>
        <w:fldChar w:fldCharType="begin"/>
      </w:r>
      <w:r>
        <w:instrText xml:space="preserve"> REF _Ref43980100 \r \h  \* MERGEFORMAT </w:instrText>
      </w:r>
      <w:r>
        <w:fldChar w:fldCharType="separate"/>
      </w:r>
      <w:r>
        <w:t>3.5.2</w:t>
      </w:r>
      <w:r>
        <w:fldChar w:fldCharType="end"/>
      </w:r>
      <w:r>
        <w:t xml:space="preserve">), page beginnings </w:t>
      </w:r>
      <w:r>
        <w:rPr>
          <w:noProof/>
        </w:rPr>
        <w:t>(</w:t>
      </w:r>
      <w:r>
        <w:t>§</w:t>
      </w:r>
      <w:r>
        <w:fldChar w:fldCharType="begin"/>
      </w:r>
      <w:r>
        <w:instrText xml:space="preserve"> REF _Ref183083980 \r \h </w:instrText>
      </w:r>
      <w:r>
        <w:fldChar w:fldCharType="separate"/>
      </w:r>
      <w:r>
        <w:t>3.4.2</w:t>
      </w:r>
      <w:r>
        <w:fldChar w:fldCharType="end"/>
      </w:r>
      <w:r>
        <w:t xml:space="preserve">) and pagelike milestones </w:t>
      </w:r>
      <w:r>
        <w:rPr>
          <w:noProof/>
        </w:rPr>
        <w:t>(</w:t>
      </w:r>
      <w:r>
        <w:t>§</w:t>
      </w:r>
      <w:r>
        <w:fldChar w:fldCharType="begin"/>
      </w:r>
      <w:r>
        <w:instrText xml:space="preserve"> REF _Ref43986679 \w \h  \* MERGEFORMAT </w:instrText>
      </w:r>
      <w:r>
        <w:fldChar w:fldCharType="separate"/>
      </w:r>
      <w:r>
        <w:t>3.4.3</w:t>
      </w:r>
      <w:r>
        <w:fldChar w:fldCharType="end"/>
      </w:r>
      <w:r>
        <w:t>), must normally be placed within tier-2 elements</w:t>
      </w:r>
      <w:r>
        <w:rPr>
          <w:rStyle w:val="Lbjegyzet-hivatkozs"/>
        </w:rPr>
        <w:footnoteReference w:id="53"/>
      </w:r>
    </w:p>
    <w:p>
      <w:pPr>
        <w:pStyle w:val="Lista2"/>
      </w:pPr>
      <w:r>
        <w:rPr>
          <w:rStyle w:val="Foreign"/>
        </w:rPr>
        <w:t>except</w:t>
      </w:r>
      <w:r>
        <w:t xml:space="preserve"> special cases where such transition points cannot be integrated into the text following them, namely</w:t>
      </w:r>
    </w:p>
    <w:p>
      <w:pPr>
        <w:pStyle w:val="Lista3"/>
      </w:pPr>
      <w:r>
        <w:t xml:space="preserve">page beginnings for the first and last blank pages of a set of copper plates </w:t>
      </w:r>
      <w:r>
        <w:rPr>
          <w:noProof/>
        </w:rPr>
        <w:t>(</w:t>
      </w:r>
      <w:r>
        <w:t>§</w:t>
      </w:r>
      <w:r>
        <w:fldChar w:fldCharType="begin"/>
      </w:r>
      <w:r>
        <w:instrText xml:space="preserve"> REF _Ref182318940 \r \h </w:instrText>
      </w:r>
      <w:r>
        <w:fldChar w:fldCharType="separate"/>
      </w:r>
      <w:r>
        <w:t>3.4.2.1</w:t>
      </w:r>
      <w:r>
        <w:fldChar w:fldCharType="end"/>
      </w:r>
      <w:r>
        <w:t>), which have no associated text</w:t>
      </w:r>
    </w:p>
    <w:p>
      <w:pPr>
        <w:pStyle w:val="Lista3"/>
      </w:pPr>
      <w:r>
        <w:t xml:space="preserve">reconstructed transition points </w:t>
      </w:r>
      <w:r>
        <w:rPr>
          <w:noProof/>
        </w:rPr>
        <w:t>(</w:t>
      </w:r>
      <w:r>
        <w:t xml:space="preserve">of any kind) in massive initial or medial lacunae </w:t>
      </w:r>
      <w:r>
        <w:rPr>
          <w:noProof/>
        </w:rPr>
        <w:t>(</w:t>
      </w:r>
      <w:r>
        <w:t>§</w:t>
      </w:r>
      <w:r>
        <w:fldChar w:fldCharType="begin"/>
      </w:r>
      <w:r>
        <w:instrText xml:space="preserve"> REF _Ref43981711 \w \h  \* MERGEFORMAT </w:instrText>
      </w:r>
      <w:r>
        <w:fldChar w:fldCharType="separate"/>
      </w:r>
      <w:r>
        <w:t>5.4.7</w:t>
      </w:r>
      <w:r>
        <w:fldChar w:fldCharType="end"/>
      </w:r>
      <w:r>
        <w:t>)</w:t>
      </w:r>
    </w:p>
    <w:p>
      <w:pPr>
        <w:pStyle w:val="Cmsor3"/>
      </w:pPr>
      <w:bookmarkStart w:id="755" w:name="_6kukm0ycu92" w:colFirst="0" w:colLast="0"/>
      <w:bookmarkStart w:id="756" w:name="_Ref43979566"/>
      <w:bookmarkStart w:id="757" w:name="_Toc183083884"/>
      <w:bookmarkEnd w:id="755"/>
      <w:r>
        <w:t>Tier 4, empty elements representing local features</w:t>
      </w:r>
      <w:bookmarkEnd w:id="756"/>
      <w:bookmarkEnd w:id="757"/>
    </w:p>
    <w:p>
      <w:pPr>
        <w:pStyle w:val="Lista"/>
      </w:pPr>
      <w:r>
        <w:t xml:space="preserve">elements belonging to this tier are spaces </w:t>
      </w:r>
      <w:r>
        <w:rPr>
          <w:noProof/>
        </w:rPr>
        <w:t>(</w:t>
      </w:r>
      <w:r>
        <w:t>§</w:t>
      </w:r>
      <w:r>
        <w:fldChar w:fldCharType="begin"/>
      </w:r>
      <w:r>
        <w:instrText xml:space="preserve"> REF _Ref43989284 \w \h  \* MERGEFORMAT </w:instrText>
      </w:r>
      <w:r>
        <w:fldChar w:fldCharType="separate"/>
      </w:r>
      <w:r>
        <w:t>4.3</w:t>
      </w:r>
      <w:r>
        <w:fldChar w:fldCharType="end"/>
      </w:r>
      <w:r>
        <w:t xml:space="preserve">) and unrestored lacunae </w:t>
      </w:r>
      <w:r>
        <w:rPr>
          <w:noProof/>
        </w:rPr>
        <w:t>(</w:t>
      </w:r>
      <w:r>
        <w:t>§</w:t>
      </w:r>
      <w:r>
        <w:fldChar w:fldCharType="begin"/>
      </w:r>
      <w:r>
        <w:instrText xml:space="preserve"> REF _Ref43979611 \r \h  \* MERGEFORMAT </w:instrText>
      </w:r>
      <w:r>
        <w:fldChar w:fldCharType="separate"/>
      </w:r>
      <w:r>
        <w:t>5.4</w:t>
      </w:r>
      <w:r>
        <w:fldChar w:fldCharType="end"/>
      </w:r>
      <w:r>
        <w:t xml:space="preserve">) including lacunae with known metre </w:t>
      </w:r>
      <w:r>
        <w:rPr>
          <w:noProof/>
        </w:rPr>
        <w:t>(</w:t>
      </w:r>
      <w:r>
        <w:t>§</w:t>
      </w:r>
      <w:r>
        <w:fldChar w:fldCharType="begin"/>
      </w:r>
      <w:r>
        <w:instrText xml:space="preserve"> REF _Ref43981586 \w \h  \* MERGEFORMAT </w:instrText>
      </w:r>
      <w:r>
        <w:fldChar w:fldCharType="separate"/>
      </w:r>
      <w:r>
        <w:t>5.4.4</w:t>
      </w:r>
      <w:r>
        <w:fldChar w:fldCharType="end"/>
      </w:r>
      <w:r>
        <w:t>)</w:t>
      </w:r>
    </w:p>
    <w:p>
      <w:pPr>
        <w:pStyle w:val="Lista"/>
      </w:pPr>
      <w:r>
        <w:t>these empty elements with a spatial extent must by default be contained within tier-2 elements and must not be placed before the first tier-3 element of a document</w:t>
      </w:r>
    </w:p>
    <w:p>
      <w:pPr>
        <w:pStyle w:val="Lista2"/>
      </w:pPr>
      <w:r>
        <w:rPr>
          <w:rStyle w:val="Foreign"/>
        </w:rPr>
        <w:t>except</w:t>
      </w:r>
      <w:r>
        <w:t xml:space="preserve"> that when necessary, lacuna markup may appear outside an element of intrinsic structure and before the first tier-3 element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lastRenderedPageBreak/>
        <w:t>these empty elements with a spatial extent must give way to elements of tier 3 and above in case of conflict</w:t>
      </w:r>
    </w:p>
    <w:p>
      <w:pPr>
        <w:pStyle w:val="Lista2"/>
      </w:pPr>
      <w:r>
        <w:t xml:space="preserve">thus, a space or lacuna interrupted by the start-tag or end-tag of any element of intrinsic structure </w:t>
      </w:r>
      <w:r>
        <w:rPr>
          <w:noProof/>
        </w:rPr>
        <w:t>(</w:t>
      </w:r>
      <w:r>
        <w:t xml:space="preserve">e.g. a verse line) or by an element of extrinsic structure </w:t>
      </w:r>
      <w:r>
        <w:rPr>
          <w:noProof/>
        </w:rPr>
        <w:t>(</w:t>
      </w:r>
      <w:r>
        <w:t>e.g. a line break) must be encoded as two separate instances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8.2.4</w:t>
              </w:r>
            </w:fldSimple>
            <w:r>
              <w:t>.</w:t>
            </w:r>
            <w:fldSimple w:instr=" SEQ Example \* ALPHABETIC \s 3 ">
              <w:r>
                <w:rPr>
                  <w:noProof/>
                </w:rPr>
                <w:t>A</w:t>
              </w:r>
            </w:fldSimple>
            <w:r>
              <w:t>: lacuna split across line break</w:t>
            </w:r>
          </w:p>
        </w:tc>
      </w:tr>
      <w:tr>
        <w:tc>
          <w:tcPr>
            <w:tcW w:w="5000" w:type="pct"/>
          </w:tcPr>
          <w:p>
            <w:pPr>
              <w:pStyle w:val="CodeParagraph"/>
              <w:keepNext/>
            </w:pP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devyām utpanna</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/&gt;&lt;lb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ṭṭārikā-devyām utpannaḥ śrī-mahārājeśvaravarmmā...</w:t>
            </w:r>
          </w:p>
        </w:tc>
      </w:tr>
      <w:tr>
        <w:tc>
          <w:tcPr>
            <w:tcW w:w="5000" w:type="pct"/>
          </w:tcPr>
          <w:p>
            <w:pPr>
              <w:pStyle w:val="TableNote"/>
              <w:rPr>
                <w:rStyle w:val="Code"/>
              </w:rPr>
            </w:pPr>
            <w:r>
              <w:t xml:space="preserve">here, the lacuna between </w:t>
            </w:r>
            <w:r>
              <w:rPr>
                <w:rStyle w:val="Foreign"/>
              </w:rPr>
              <w:t>utpanna</w:t>
            </w:r>
            <w:r>
              <w:t xml:space="preserve"> and </w:t>
            </w:r>
            <w:r>
              <w:rPr>
                <w:rStyle w:val="Foreign"/>
              </w:rPr>
              <w:t>ṭṭārikā</w:t>
            </w:r>
            <w:r>
              <w:t xml:space="preserve"> is encoded as two separate lacunae, one at the end of line 1, and another at the beginning of line 2; the line beginning element stands between these two</w:t>
            </w:r>
          </w:p>
        </w:tc>
      </w:tr>
    </w:tbl>
    <w:p>
      <w:pPr>
        <w:pStyle w:val="Cmsor3"/>
      </w:pPr>
      <w:bookmarkStart w:id="758" w:name="_jr9td4xsvig6" w:colFirst="0" w:colLast="0"/>
      <w:bookmarkStart w:id="759" w:name="_Ref43987901"/>
      <w:bookmarkStart w:id="760" w:name="_Toc183083885"/>
      <w:bookmarkEnd w:id="758"/>
      <w:r>
        <w:t>Tier 5, phrase-level elements</w:t>
      </w:r>
      <w:bookmarkEnd w:id="759"/>
      <w:bookmarkEnd w:id="760"/>
    </w:p>
    <w:p>
      <w:pPr>
        <w:pStyle w:val="Lista"/>
      </w:pPr>
      <w:r>
        <w:t>elements belonging to this tier include:</w:t>
      </w:r>
    </w:p>
    <w:p>
      <w:pPr>
        <w:pStyle w:val="Lista2"/>
      </w:pPr>
      <w:r>
        <w:t xml:space="preserve">feature markup, e.g. for reading difficulties </w:t>
      </w:r>
      <w:r>
        <w:rPr>
          <w:noProof/>
        </w:rPr>
        <w:t>(</w:t>
      </w:r>
      <w:r>
        <w:t>§</w:t>
      </w:r>
      <w:r>
        <w:fldChar w:fldCharType="begin"/>
      </w:r>
      <w:r>
        <w:instrText xml:space="preserve"> REF _Ref43981505 \w \h  \* MERGEFORMAT </w:instrText>
      </w:r>
      <w:r>
        <w:fldChar w:fldCharType="separate"/>
      </w:r>
      <w:r>
        <w:t>5.3</w:t>
      </w:r>
      <w:r>
        <w:fldChar w:fldCharType="end"/>
      </w:r>
      <w:r>
        <w:t xml:space="preserve">) and script </w:t>
      </w:r>
      <w:r>
        <w:rPr>
          <w:noProof/>
        </w:rPr>
        <w:t>(</w:t>
      </w:r>
      <w:r>
        <w:t>§</w:t>
      </w:r>
      <w:r>
        <w:fldChar w:fldCharType="begin"/>
      </w:r>
      <w:r>
        <w:instrText xml:space="preserve"> REF _Ref43985361 \w \h  \* MERGEFORMAT </w:instrText>
      </w:r>
      <w:r>
        <w:fldChar w:fldCharType="separate"/>
      </w:r>
      <w:r>
        <w:t>7.5.5</w:t>
      </w:r>
      <w:r>
        <w:fldChar w:fldCharType="end"/>
      </w:r>
      <w:r>
        <w:t>)</w:t>
      </w:r>
    </w:p>
    <w:p>
      <w:pPr>
        <w:pStyle w:val="Lista2"/>
      </w:pPr>
      <w:r>
        <w:t xml:space="preserve">semantic markup, e.g. for numerals </w:t>
      </w:r>
      <w:r>
        <w:rPr>
          <w:noProof/>
        </w:rPr>
        <w:t>(</w:t>
      </w:r>
      <w:r>
        <w:t>§</w:t>
      </w:r>
      <w:r>
        <w:fldChar w:fldCharType="begin"/>
      </w:r>
      <w:r>
        <w:instrText xml:space="preserve"> REF _Ref43980607 \r \h  \* MERGEFORMAT </w:instrText>
      </w:r>
      <w:r>
        <w:fldChar w:fldCharType="separate"/>
      </w:r>
      <w:r>
        <w:t>7.1</w:t>
      </w:r>
      <w:r>
        <w:fldChar w:fldCharType="end"/>
      </w:r>
      <w:r>
        <w:t xml:space="preserve">), abbreviations </w:t>
      </w:r>
      <w:r>
        <w:rPr>
          <w:noProof/>
        </w:rPr>
        <w:t>(</w:t>
      </w:r>
      <w:r>
        <w:t>§</w:t>
      </w:r>
      <w:r>
        <w:fldChar w:fldCharType="begin"/>
      </w:r>
      <w:r>
        <w:instrText xml:space="preserve"> REF _Ref43989327 \w \h  \* MERGEFORMAT </w:instrText>
      </w:r>
      <w:r>
        <w:fldChar w:fldCharType="separate"/>
      </w:r>
      <w:r>
        <w:t>7.3</w:t>
      </w:r>
      <w:r>
        <w:fldChar w:fldCharType="end"/>
      </w:r>
      <w:r>
        <w:t xml:space="preserve">) and language </w:t>
      </w:r>
      <w:r>
        <w:rPr>
          <w:noProof/>
        </w:rPr>
        <w:t>(</w:t>
      </w:r>
      <w:r>
        <w:t>§</w:t>
      </w:r>
      <w:r>
        <w:fldChar w:fldCharType="begin"/>
      </w:r>
      <w:r>
        <w:instrText xml:space="preserve"> REF _Ref148532549 \r \h </w:instrText>
      </w:r>
      <w:r>
        <w:fldChar w:fldCharType="separate"/>
      </w:r>
      <w:r>
        <w:t>7.2</w:t>
      </w:r>
      <w:r>
        <w:fldChar w:fldCharType="end"/>
      </w:r>
      <w:r>
        <w:t>)</w:t>
      </w:r>
    </w:p>
    <w:p>
      <w:pPr>
        <w:pStyle w:val="Lista2"/>
      </w:pPr>
      <w:r>
        <w:t xml:space="preserve">editorial intervention, e.g. restoration </w:t>
      </w:r>
      <w:r>
        <w:rPr>
          <w:noProof/>
        </w:rPr>
        <w:t>(</w:t>
      </w:r>
      <w:r>
        <w:t>§</w:t>
      </w:r>
      <w:r>
        <w:fldChar w:fldCharType="begin"/>
      </w:r>
      <w:r>
        <w:instrText xml:space="preserve"> REF _Ref43984912 \w \h  \* MERGEFORMAT </w:instrText>
      </w:r>
      <w:r>
        <w:fldChar w:fldCharType="separate"/>
      </w:r>
      <w:r>
        <w:t>5.5</w:t>
      </w:r>
      <w:r>
        <w:fldChar w:fldCharType="end"/>
      </w:r>
      <w:r>
        <w:t xml:space="preserve">), correction </w:t>
      </w:r>
      <w:r>
        <w:rPr>
          <w:noProof/>
        </w:rPr>
        <w:t>(</w:t>
      </w:r>
      <w:r>
        <w:t>§</w:t>
      </w:r>
      <w:r>
        <w:fldChar w:fldCharType="begin"/>
      </w:r>
      <w:r>
        <w:instrText xml:space="preserve"> REF _Ref43981070 \r \h  \* MERGEFORMAT </w:instrText>
      </w:r>
      <w:r>
        <w:fldChar w:fldCharType="separate"/>
      </w:r>
      <w:r>
        <w:t>6.1.4.1</w:t>
      </w:r>
      <w:r>
        <w:fldChar w:fldCharType="end"/>
      </w:r>
      <w:r>
        <w:t xml:space="preserve">) and normalisation </w:t>
      </w:r>
      <w:r>
        <w:rPr>
          <w:noProof/>
        </w:rPr>
        <w:t>(</w:t>
      </w:r>
      <w:r>
        <w:t>§</w:t>
      </w:r>
      <w:r>
        <w:fldChar w:fldCharType="begin"/>
      </w:r>
      <w:r>
        <w:instrText xml:space="preserve"> REF _Ref43979756 \r \h  \* MERGEFORMAT </w:instrText>
      </w:r>
      <w:r>
        <w:fldChar w:fldCharType="separate"/>
      </w:r>
      <w:r>
        <w:t>6.3</w:t>
      </w:r>
      <w:r>
        <w:fldChar w:fldCharType="end"/>
      </w:r>
      <w:r>
        <w:t>)</w:t>
      </w:r>
    </w:p>
    <w:p>
      <w:pPr>
        <w:pStyle w:val="Lista"/>
      </w:pPr>
      <w:r>
        <w:t>such phrase-level markup encoding semantic or descriptive information about specific characters must</w:t>
      </w:r>
    </w:p>
    <w:p>
      <w:pPr>
        <w:pStyle w:val="Lista2"/>
      </w:pPr>
      <w:r>
        <w:t>always be contained within tier-2 elements</w:t>
      </w:r>
    </w:p>
    <w:p>
      <w:pPr>
        <w:pStyle w:val="Lista2"/>
      </w:pPr>
      <w:r>
        <w:t>in case of conflict give way to elements of tier 4 and above</w:t>
      </w:r>
    </w:p>
    <w:p>
      <w:pPr>
        <w:pStyle w:val="Lista"/>
      </w:pPr>
      <w:r>
        <w:t>thus, a phrase-level element interrupted by the start-tag or end-tag of any element of intrinsic structure or by an element of extrinsic structure must be encoded as two separate instances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8.2.5</w:t>
              </w:r>
            </w:fldSimple>
            <w:r>
              <w:t>.</w:t>
            </w:r>
            <w:fldSimple w:instr=" SEQ Example \* ALPHABETIC \s 3 ">
              <w:r>
                <w:rPr>
                  <w:noProof/>
                </w:rPr>
                <w:t>A</w:t>
              </w:r>
            </w:fldSimple>
            <w:r>
              <w:t>: editorial restoration split across verse lines</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&gt;</w:t>
            </w:r>
            <w:r>
              <w:rPr>
                <w:rStyle w:val="Codetext"/>
              </w:rPr>
              <w:t>svadattām para-dattām vā</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&gt;</w:t>
            </w:r>
            <w:r>
              <w:rPr>
                <w:rStyle w:val="Codetext"/>
              </w:rPr>
              <w:t>yo hareta va</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sundharām</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sa viṣṭhāyāṁ kr̥mir bhūtvā</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w:t>
            </w:r>
            <w:r>
              <w:rPr>
                <w:rStyle w:val="Codetext"/>
              </w:rPr>
              <w:t>bhiḥ saha pacyate</w:t>
            </w:r>
            <w:r>
              <w:rPr>
                <w:rStyle w:val="Code"/>
              </w:rPr>
              <w:t>&lt;/l&gt;</w:t>
            </w:r>
            <w:r>
              <w:rPr>
                <w:rStyle w:val="Codetext"/>
              </w:rPr>
              <w:br/>
            </w:r>
            <w:r>
              <w:rPr>
                <w:rStyle w:val="Code"/>
              </w:rPr>
              <w:t>&lt;/lg&gt;</w:t>
            </w:r>
          </w:p>
        </w:tc>
      </w:tr>
      <w:tr>
        <w:tc>
          <w:tcPr>
            <w:tcW w:w="5000" w:type="pct"/>
          </w:tcPr>
          <w:p>
            <w:pPr>
              <w:pStyle w:val="TableNote"/>
              <w:rPr>
                <w:rStyle w:val="Code"/>
              </w:rPr>
            </w:pPr>
            <w:r>
              <w:t xml:space="preserve">the lost and supplied text in the middle of the stanza is encoded as three separate instances of supplied text: the end of </w:t>
            </w:r>
            <w:proofErr w:type="spellStart"/>
            <w:r>
              <w:rPr>
                <w:rStyle w:val="Foreign"/>
              </w:rPr>
              <w:t>pāda</w:t>
            </w:r>
            <w:r>
              <w:t>s</w:t>
            </w:r>
            <w:proofErr w:type="spellEnd"/>
            <w:r>
              <w:t xml:space="preserve"> </w:t>
            </w:r>
            <w:r>
              <w:rPr>
                <w:rStyle w:val="Foreign"/>
              </w:rPr>
              <w:t>b</w:t>
            </w:r>
            <w:r>
              <w:t xml:space="preserve">, all of </w:t>
            </w:r>
            <w:r>
              <w:rPr>
                <w:rStyle w:val="Foreign"/>
              </w:rPr>
              <w:t>pāda</w:t>
            </w:r>
            <w:r>
              <w:t xml:space="preserve"> </w:t>
            </w:r>
            <w:r>
              <w:rPr>
                <w:rStyle w:val="Foreign"/>
              </w:rPr>
              <w:t>c</w:t>
            </w:r>
            <w:r>
              <w:t xml:space="preserve">, and the beginning of </w:t>
            </w:r>
            <w:r>
              <w:rPr>
                <w:rStyle w:val="Foreign"/>
              </w:rPr>
              <w:t>pāda</w:t>
            </w:r>
            <w:r>
              <w:t xml:space="preserve"> d</w:t>
            </w:r>
          </w:p>
        </w:tc>
      </w:tr>
    </w:tbl>
    <w:p/>
    <w:p>
      <w:pPr>
        <w:pStyle w:val="Lista"/>
      </w:pPr>
      <w:r>
        <w:t xml:space="preserve">phrase-level elements may usually be nested inside others except for </w:t>
      </w:r>
      <w:r>
        <w:rPr>
          <w:rStyle w:val="Code"/>
        </w:rPr>
        <w:t>&lt;unclear&gt;</w:t>
      </w:r>
      <w:r>
        <w:t>, for which see below</w:t>
      </w:r>
    </w:p>
    <w:p>
      <w:pPr>
        <w:pStyle w:val="Lista2"/>
      </w:pPr>
      <w:r>
        <w:t>otherwise, you may nest phrase-level markup as logic dictates, so long as you avoid overlaps, which must be eliminated by creating separate instances of interrupted markup elements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761" w:name="_Ref44072089"/>
            <w:r>
              <w:t xml:space="preserve">Example </w:t>
            </w:r>
            <w:fldSimple w:instr=" STYLEREF 3 \s ">
              <w:r>
                <w:rPr>
                  <w:noProof/>
                </w:rPr>
                <w:t>8.2.5</w:t>
              </w:r>
            </w:fldSimple>
            <w:r>
              <w:t>.</w:t>
            </w:r>
            <w:fldSimple w:instr=" SEQ Example \* ALPHABETIC \s 3 ">
              <w:r>
                <w:rPr>
                  <w:noProof/>
                </w:rPr>
                <w:t>B</w:t>
              </w:r>
            </w:fldSimple>
            <w:bookmarkEnd w:id="761"/>
            <w:r>
              <w:t>: overlapping phrase-level elements</w:t>
            </w:r>
          </w:p>
        </w:tc>
      </w:tr>
      <w:tr>
        <w:tc>
          <w:tcPr>
            <w:tcW w:w="5000" w:type="pct"/>
          </w:tcPr>
          <w:p>
            <w:pPr>
              <w:jc w:val="center"/>
              <w:rPr>
                <w:rStyle w:val="Codetext"/>
              </w:rPr>
            </w:pPr>
            <w:r>
              <w:rPr>
                <w:rStyle w:val="Foreign"/>
              </w:rPr>
              <w:t>uktañ ca bhagavatā ve</w:t>
            </w:r>
            <w:r>
              <w:rPr>
                <w:rStyle w:val="Foreign"/>
                <w:dstrike/>
              </w:rPr>
              <w:t>da-vyāsena vyāsena vyā</w:t>
            </w:r>
            <w:r>
              <w:rPr>
                <w:rStyle w:val="Foreign"/>
              </w:rPr>
              <w:t>sena</w:t>
            </w:r>
          </w:p>
        </w:tc>
      </w:tr>
      <w:tr>
        <w:tc>
          <w:tcPr>
            <w:tcW w:w="5000" w:type="pct"/>
          </w:tcPr>
          <w:p>
            <w:pPr>
              <w:pStyle w:val="TableNote"/>
              <w:keepNext/>
            </w:pPr>
            <w:r>
              <w:t>the stretch struck out in the text above represents unclear text in the original</w:t>
            </w:r>
          </w:p>
          <w:p>
            <w:pPr>
              <w:pStyle w:val="TableNote"/>
              <w:keepNext/>
            </w:pPr>
            <w:r>
              <w:t xml:space="preserve">the last iteration of </w:t>
            </w:r>
            <w:r>
              <w:rPr>
                <w:rStyle w:val="Foreign"/>
              </w:rPr>
              <w:t>vyāsena</w:t>
            </w:r>
            <w:r>
              <w:t xml:space="preserve"> is scribal dittography, which you as editor suppress</w:t>
            </w:r>
          </w:p>
        </w:tc>
      </w:tr>
      <w:tr>
        <w:tc>
          <w:tcPr>
            <w:tcW w:w="5000" w:type="pct"/>
          </w:tcPr>
          <w:p>
            <w:pPr>
              <w:pStyle w:val="CodeParagraph"/>
              <w:keepNext/>
            </w:pPr>
            <w:r>
              <w:rPr>
                <w:rStyle w:val="Codetext"/>
              </w:rPr>
              <w:t>uktañ ca bhagavatā ve</w:t>
            </w:r>
            <w:r>
              <w:rPr>
                <w:rStyle w:val="Code"/>
              </w:rPr>
              <w:t>&lt;unclear&gt;</w:t>
            </w:r>
            <w:r>
              <w:rPr>
                <w:rStyle w:val="Codetext"/>
              </w:rPr>
              <w:t>da-vyāsena vyāsena</w:t>
            </w:r>
            <w:r>
              <w:rPr>
                <w:rStyle w:val="Code"/>
              </w:rPr>
              <w:t>&lt;/unclear&gt;</w:t>
            </w:r>
            <w:r>
              <w:rPr>
                <w:rStyle w:val="Codetext"/>
              </w:rPr>
              <w:t xml:space="preserve"> </w:t>
            </w:r>
            <w:r>
              <w:rPr>
                <w:rStyle w:val="Code"/>
              </w:rPr>
              <w:t>&lt;surplus&gt;&lt;unclear&gt;</w:t>
            </w:r>
            <w:r>
              <w:rPr>
                <w:rStyle w:val="Codetext"/>
              </w:rPr>
              <w:t>vyā</w:t>
            </w:r>
            <w:r>
              <w:rPr>
                <w:rStyle w:val="Code"/>
              </w:rPr>
              <w:t>&lt;/unclear&gt;</w:t>
            </w:r>
            <w:r>
              <w:rPr>
                <w:rStyle w:val="Codetext"/>
              </w:rPr>
              <w:t>sena</w:t>
            </w:r>
            <w:r>
              <w:rPr>
                <w:rStyle w:val="Code"/>
              </w:rPr>
              <w:t>&lt;/surplus&gt;</w:t>
            </w:r>
          </w:p>
        </w:tc>
      </w:tr>
      <w:tr>
        <w:tc>
          <w:tcPr>
            <w:tcW w:w="5000" w:type="pct"/>
          </w:tcPr>
          <w:p>
            <w:pPr>
              <w:pStyle w:val="TableNote"/>
              <w:rPr>
                <w:rStyle w:val="Code"/>
              </w:rPr>
            </w:pPr>
            <w:r>
              <w:t xml:space="preserve">the </w:t>
            </w:r>
            <w:r>
              <w:rPr>
                <w:rStyle w:val="Code"/>
              </w:rPr>
              <w:t>&lt;unclear&gt;</w:t>
            </w:r>
            <w:r>
              <w:t xml:space="preserve"> element is split into two parts, one in the retained text and one in the suppressed segment</w:t>
            </w:r>
          </w:p>
        </w:tc>
      </w:tr>
    </w:tbl>
    <w:p/>
    <w:p>
      <w:pPr>
        <w:pStyle w:val="Lista"/>
      </w:pPr>
      <w:r>
        <w:t xml:space="preserve">the element </w:t>
      </w:r>
      <w:r>
        <w:rPr>
          <w:rStyle w:val="Code"/>
        </w:rPr>
        <w:t>&lt;unclear&gt;</w:t>
      </w:r>
      <w:r>
        <w:t xml:space="preserve"> must, by EpiDoc rules, contain only text and may never contain any markup elements except </w:t>
      </w:r>
      <w:r>
        <w:rPr>
          <w:rStyle w:val="Code"/>
        </w:rPr>
        <w:t>&lt;g&gt;</w:t>
      </w:r>
      <w:r>
        <w:t>; thus,</w:t>
      </w:r>
    </w:p>
    <w:p>
      <w:pPr>
        <w:pStyle w:val="Lista2"/>
      </w:pPr>
      <w:r>
        <w:t xml:space="preserve">when </w:t>
      </w:r>
      <w:r>
        <w:rPr>
          <w:rStyle w:val="Code"/>
        </w:rPr>
        <w:t>&lt;unclear&gt;</w:t>
      </w:r>
      <w:r>
        <w:t xml:space="preserve"> overlaps with another markup element, it is always </w:t>
      </w:r>
      <w:r>
        <w:rPr>
          <w:rStyle w:val="Code"/>
        </w:rPr>
        <w:t>&lt;unclear&gt;</w:t>
      </w:r>
      <w:r>
        <w:t xml:space="preserve"> that must be split into separate parts inside and outside the other element, as in </w:t>
      </w:r>
      <w:r>
        <w:fldChar w:fldCharType="begin"/>
      </w:r>
      <w:r>
        <w:instrText xml:space="preserve"> REF _Ref44072089 \h  \* MERGEFORMAT </w:instrText>
      </w:r>
      <w:r>
        <w:fldChar w:fldCharType="separate"/>
      </w:r>
      <w:r>
        <w:t xml:space="preserve">Example </w:t>
      </w:r>
      <w:r>
        <w:rPr>
          <w:noProof/>
        </w:rPr>
        <w:t>8.2.5.B</w:t>
      </w:r>
      <w:r>
        <w:fldChar w:fldCharType="end"/>
      </w:r>
      <w:r>
        <w:t xml:space="preserve"> above</w:t>
      </w:r>
    </w:p>
    <w:p>
      <w:pPr>
        <w:pStyle w:val="Lista2"/>
      </w:pPr>
      <w:r>
        <w:t xml:space="preserve">when a different element </w:t>
      </w:r>
      <w:r>
        <w:rPr>
          <w:noProof/>
        </w:rPr>
        <w:t>(</w:t>
      </w:r>
      <w:r>
        <w:t xml:space="preserve">other than </w:t>
      </w:r>
      <w:r>
        <w:rPr>
          <w:rStyle w:val="Code"/>
        </w:rPr>
        <w:t>&lt;g&gt;</w:t>
      </w:r>
      <w:r>
        <w:t xml:space="preserve">) needs to be nested inside </w:t>
      </w:r>
      <w:r>
        <w:rPr>
          <w:rStyle w:val="Code"/>
        </w:rPr>
        <w:t>&lt;unclear&gt;</w:t>
      </w:r>
      <w:r>
        <w:t xml:space="preserve">, then again, </w:t>
      </w:r>
      <w:r>
        <w:rPr>
          <w:rStyle w:val="Code"/>
        </w:rPr>
        <w:t>&lt;unclear&gt;</w:t>
      </w:r>
      <w:r>
        <w:t xml:space="preserve"> must be split into separate parts as in </w:t>
      </w:r>
      <w:r>
        <w:fldChar w:fldCharType="begin"/>
      </w:r>
      <w:r>
        <w:instrText xml:space="preserve"> REF _Ref44072159 \h  \* MERGEFORMAT </w:instrText>
      </w:r>
      <w:r>
        <w:fldChar w:fldCharType="separate"/>
      </w:r>
      <w:r>
        <w:t xml:space="preserve">Example </w:t>
      </w:r>
      <w:r>
        <w:rPr>
          <w:noProof/>
        </w:rPr>
        <w:t>8.2.5.C</w:t>
      </w:r>
      <w:r>
        <w:fldChar w:fldCharType="end"/>
      </w:r>
      <w:r>
        <w:t xml:space="preserve"> below, to allow the nesting of </w:t>
      </w:r>
      <w:r>
        <w:rPr>
          <w:rStyle w:val="Code"/>
        </w:rPr>
        <w:t>&lt;unclear&gt;</w:t>
      </w:r>
      <w:r>
        <w:t xml:space="preserve"> within the other element instead of the other way round</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762" w:name="_Ref44072159"/>
            <w:r>
              <w:t xml:space="preserve">Example </w:t>
            </w:r>
            <w:fldSimple w:instr=" STYLEREF 3 \s ">
              <w:r>
                <w:rPr>
                  <w:noProof/>
                </w:rPr>
                <w:t>8.2.5</w:t>
              </w:r>
            </w:fldSimple>
            <w:r>
              <w:t>.</w:t>
            </w:r>
            <w:fldSimple w:instr=" SEQ Example \* ALPHABETIC \s 3 ">
              <w:r>
                <w:rPr>
                  <w:noProof/>
                </w:rPr>
                <w:t>C</w:t>
              </w:r>
            </w:fldSimple>
            <w:bookmarkEnd w:id="762"/>
            <w:r>
              <w:t>: overlapping phrase-level elements</w:t>
            </w:r>
          </w:p>
        </w:tc>
      </w:tr>
      <w:tr>
        <w:tc>
          <w:tcPr>
            <w:tcW w:w="5000" w:type="pct"/>
          </w:tcPr>
          <w:p>
            <w:pPr>
              <w:jc w:val="center"/>
              <w:rPr>
                <w:rStyle w:val="Codetext"/>
              </w:rPr>
            </w:pPr>
            <w:r>
              <w:rPr>
                <w:rStyle w:val="Foreign"/>
              </w:rPr>
              <w:t>puṇyābhi</w:t>
            </w:r>
            <w:r>
              <w:rPr>
                <w:rStyle w:val="Foreign"/>
                <w:dstrike/>
              </w:rPr>
              <w:t>vriddhaye</w:t>
            </w:r>
          </w:p>
        </w:tc>
      </w:tr>
      <w:tr>
        <w:tc>
          <w:tcPr>
            <w:tcW w:w="5000" w:type="pct"/>
          </w:tcPr>
          <w:p>
            <w:pPr>
              <w:pStyle w:val="TableNote"/>
              <w:keepNext/>
            </w:pPr>
            <w:r>
              <w:t>the stretch struck out in the text above represents unclear text in the original</w:t>
            </w:r>
          </w:p>
          <w:p>
            <w:pPr>
              <w:pStyle w:val="TableNote"/>
              <w:keepNext/>
            </w:pPr>
            <w:r>
              <w:t xml:space="preserve">the spelling </w:t>
            </w:r>
            <w:r>
              <w:rPr>
                <w:rStyle w:val="Foreign"/>
              </w:rPr>
              <w:t>ri</w:t>
            </w:r>
            <w:r>
              <w:t xml:space="preserve"> is non-standard and you, as editor, flag it as such</w:t>
            </w:r>
          </w:p>
        </w:tc>
      </w:tr>
      <w:tr>
        <w:tc>
          <w:tcPr>
            <w:tcW w:w="5000" w:type="pct"/>
          </w:tcPr>
          <w:p>
            <w:pPr>
              <w:pStyle w:val="CodeParagraph"/>
              <w:keepNext/>
            </w:pPr>
            <w:r>
              <w:rPr>
                <w:rStyle w:val="Codetext"/>
              </w:rPr>
              <w:t>puṇyābhi</w:t>
            </w:r>
            <w:r>
              <w:rPr>
                <w:rStyle w:val="Code"/>
              </w:rPr>
              <w:t>&lt;unclear&gt;</w:t>
            </w:r>
            <w:r>
              <w:rPr>
                <w:rStyle w:val="Codetext"/>
              </w:rPr>
              <w:t>v</w:t>
            </w:r>
            <w:r>
              <w:rPr>
                <w:rStyle w:val="Code"/>
              </w:rPr>
              <w:t>&lt;/unclear&gt;&lt;orig&gt;&lt;unclear&gt;</w:t>
            </w:r>
            <w:r>
              <w:rPr>
                <w:rStyle w:val="Codetext"/>
              </w:rPr>
              <w:t>ri</w:t>
            </w:r>
            <w:r>
              <w:rPr>
                <w:rStyle w:val="Code"/>
              </w:rPr>
              <w:t>&lt;/unclear&gt;&lt;/orig&gt;&lt;unclear&gt;</w:t>
            </w:r>
            <w:r>
              <w:rPr>
                <w:rStyle w:val="Codetext"/>
              </w:rPr>
              <w:t>ddhaye</w:t>
            </w:r>
            <w:r>
              <w:rPr>
                <w:rStyle w:val="Code"/>
              </w:rPr>
              <w:t>&lt;/unclear&gt;</w:t>
            </w:r>
          </w:p>
        </w:tc>
      </w:tr>
      <w:tr>
        <w:tc>
          <w:tcPr>
            <w:tcW w:w="5000" w:type="pct"/>
          </w:tcPr>
          <w:p>
            <w:pPr>
              <w:pStyle w:val="TableNote"/>
              <w:rPr>
                <w:rStyle w:val="Codetext"/>
                <w:i/>
              </w:rPr>
            </w:pPr>
            <w:r>
              <w:t xml:space="preserve">the </w:t>
            </w:r>
            <w:r>
              <w:rPr>
                <w:rStyle w:val="Code"/>
              </w:rPr>
              <w:t>&lt;unclear&gt;</w:t>
            </w:r>
            <w:r>
              <w:t xml:space="preserve"> element is split into three parts, one before the flag, one for the flagged segment within the </w:t>
            </w:r>
            <w:r>
              <w:rPr>
                <w:rStyle w:val="Code"/>
              </w:rPr>
              <w:t>&lt;orig&gt;</w:t>
            </w:r>
            <w:r>
              <w:t xml:space="preserve"> tag, and one after it</w:t>
            </w:r>
          </w:p>
        </w:tc>
      </w:tr>
    </w:tbl>
    <w:p>
      <w:pPr>
        <w:pStyle w:val="Cmsor2"/>
      </w:pPr>
      <w:bookmarkStart w:id="763" w:name="_k7hidbku03us" w:colFirst="0" w:colLast="0"/>
      <w:bookmarkStart w:id="764" w:name="_Toc183083886"/>
      <w:bookmarkStart w:id="765" w:name="_Ref43990429"/>
      <w:bookmarkEnd w:id="763"/>
      <w:r>
        <w:t>Logical characters and the granularity of encoding</w:t>
      </w:r>
      <w:bookmarkEnd w:id="764"/>
    </w:p>
    <w:p>
      <w:r>
        <w:t xml:space="preserve">Our original inscriptions are written in a complex script where most physical characters correspond to more than one </w:t>
      </w:r>
      <w:commentRangeStart w:id="766"/>
      <w:r>
        <w:t>logical character</w:t>
      </w:r>
      <w:commentRangeEnd w:id="766"/>
      <w:r>
        <w:rPr>
          <w:rStyle w:val="Jegyzethivatkozs"/>
          <w:rFonts w:cs="Murty Sanskrit"/>
        </w:rPr>
        <w:commentReference w:id="766"/>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that confusion in order to pre-empt it.</w:t>
      </w:r>
    </w:p>
    <w:p>
      <w:pPr>
        <w:pStyle w:val="Lista"/>
      </w:pPr>
      <w:r>
        <w:t>list of markup elements where granularity is an issue</w:t>
      </w:r>
    </w:p>
    <w:p>
      <w:pPr>
        <w:pStyle w:val="Lista2"/>
      </w:pPr>
      <w:r>
        <w:t>block-level elements for intrinsic structure (move the instructions over here or keep where they are and refer from here?)</w:t>
      </w:r>
    </w:p>
    <w:p>
      <w:pPr>
        <w:pStyle w:val="Lista2"/>
      </w:pPr>
      <w:r>
        <w:t>milestones for extrinsic structure (move over here or keep where they are?)</w:t>
      </w:r>
    </w:p>
    <w:p>
      <w:pPr>
        <w:pStyle w:val="Lista2"/>
      </w:pPr>
      <w:r>
        <w:t>phrase-level elements for</w:t>
      </w:r>
    </w:p>
    <w:p>
      <w:pPr>
        <w:pStyle w:val="Lista3"/>
      </w:pPr>
      <w:r>
        <w:t>scribal intervention</w:t>
      </w:r>
    </w:p>
    <w:p>
      <w:pPr>
        <w:pStyle w:val="Lista3"/>
      </w:pPr>
      <w:r>
        <w:t>reading difficulties</w:t>
      </w:r>
    </w:p>
    <w:p>
      <w:pPr>
        <w:pStyle w:val="Lista3"/>
      </w:pPr>
      <w:r>
        <w:t>editorial intervention</w:t>
      </w:r>
    </w:p>
    <w:p>
      <w:pPr>
        <w:pStyle w:val="Lista"/>
      </w:pPr>
      <w:r>
        <w:t>list of situations where the choice of encoding solution is an issue</w:t>
      </w:r>
    </w:p>
    <w:p>
      <w:pPr>
        <w:pStyle w:val="Lista2"/>
      </w:pPr>
      <w:r>
        <w:t>scribal intervention</w:t>
      </w:r>
    </w:p>
    <w:p>
      <w:pPr>
        <w:pStyle w:val="Lista2"/>
      </w:pPr>
      <w:r>
        <w:t>editorial intervention</w:t>
      </w:r>
    </w:p>
    <w:p>
      <w:pPr>
        <w:pStyle w:val="Cmsor1"/>
      </w:pPr>
      <w:bookmarkStart w:id="767" w:name="_Toc183083887"/>
      <w:bookmarkStart w:id="768" w:name="_Ref183087700"/>
      <w:r>
        <w:lastRenderedPageBreak/>
        <w:t>Additional content divisions</w:t>
      </w:r>
      <w:bookmarkEnd w:id="765"/>
      <w:bookmarkEnd w:id="767"/>
      <w:bookmarkEnd w:id="768"/>
    </w:p>
    <w:p>
      <w:pPr>
        <w:pStyle w:val="Cmsor2"/>
      </w:pPr>
      <w:bookmarkStart w:id="769" w:name="_c4m58vl65n98" w:colFirst="0" w:colLast="0"/>
      <w:bookmarkStart w:id="770" w:name="_Ref43978773"/>
      <w:bookmarkStart w:id="771" w:name="_Toc183083888"/>
      <w:bookmarkEnd w:id="769"/>
      <w:r>
        <w:t>The critical apparatus</w:t>
      </w:r>
      <w:bookmarkEnd w:id="770"/>
      <w:bookmarkEnd w:id="771"/>
    </w:p>
    <w:p>
      <w:pPr>
        <w:pStyle w:val="Cmsor3"/>
      </w:pPr>
      <w:bookmarkStart w:id="772" w:name="_wvqmcsurv552" w:colFirst="0" w:colLast="0"/>
      <w:bookmarkStart w:id="773" w:name="_Ref43989643"/>
      <w:bookmarkStart w:id="774" w:name="_Toc183083889"/>
      <w:bookmarkEnd w:id="772"/>
      <w:r>
        <w:t>Overview</w:t>
      </w:r>
      <w:bookmarkEnd w:id="773"/>
      <w:bookmarkEnd w:id="774"/>
    </w:p>
    <w:p>
      <w:pPr>
        <w:pStyle w:val="Lista"/>
      </w:pPr>
      <w:r>
        <w:t>the primary purpose of an apparatus in our project’s diplomatic editions is to record significant alternative readings, restorations and emendations by previous editors</w:t>
      </w:r>
    </w:p>
    <w:p>
      <w:pPr>
        <w:pStyle w:val="Lista2"/>
      </w:pPr>
      <w:r>
        <w:t xml:space="preserve">unless a specific sub-corpus or a particular text requires this, a complete record of minor differences </w:t>
      </w:r>
      <w:r>
        <w:rPr>
          <w:noProof/>
        </w:rPr>
        <w:t>(</w:t>
      </w:r>
      <w:r>
        <w:t>e.g. typing and printing errors, orthographic normalisation or whether a reading is shown as unclear or tentatively read/reconstructed) is not desirable</w:t>
      </w:r>
    </w:p>
    <w:p>
      <w:pPr>
        <w:pStyle w:val="Lista2"/>
      </w:pPr>
      <w:r>
        <w:t>the apparatus is not normally the place to record your own editorial choices such as preferred readings, restorations, emendations, and flagging of any original text as unexpected or inappropriate</w:t>
      </w:r>
    </w:p>
    <w:p>
      <w:pPr>
        <w:pStyle w:val="Lista3"/>
      </w:pPr>
      <w:r>
        <w:t xml:space="preserve">all of these must be encoded in the inline markup within your </w:t>
      </w:r>
      <w:r>
        <w:rPr>
          <w:rStyle w:val="Code"/>
        </w:rPr>
        <w:t xml:space="preserve">&lt;div </w:t>
      </w:r>
      <w:r>
        <w:rPr>
          <w:rStyle w:val="Codeattribute"/>
        </w:rPr>
        <w:t>type</w:t>
      </w:r>
      <w:r>
        <w:rPr>
          <w:rStyle w:val="Code"/>
        </w:rPr>
        <w:t>=</w:t>
      </w:r>
      <w:r>
        <w:rPr>
          <w:rStyle w:val="Codevalue"/>
        </w:rPr>
        <w:t>"edition"</w:t>
      </w:r>
      <w:r>
        <w:rPr>
          <w:rStyle w:val="Code"/>
        </w:rPr>
        <w:t>&gt;</w:t>
      </w:r>
      <w:r>
        <w:t xml:space="preserve"> wherever possible</w:t>
      </w:r>
    </w:p>
    <w:p>
      <w:pPr>
        <w:pStyle w:val="Lista3"/>
      </w:pPr>
      <w:r>
        <w:t>however, apparatus notes may be used to add details or reasoning to such choices, and to record highly tentative proposals you are not confident enough to include in the edition itself</w:t>
      </w:r>
    </w:p>
    <w:p>
      <w:pPr>
        <w:pStyle w:val="Lista"/>
      </w:pPr>
      <w:r>
        <w:t xml:space="preserve">TEI and EpiDoc allow a variety of ways to encode a critical apparatus for a scholarly edition; within the DHARMA project we shall limit ourselves for epigraphical work to an </w:t>
      </w:r>
      <w:r>
        <w:rPr>
          <w:b/>
          <w:bCs/>
        </w:rPr>
        <w:t>external apparatus criticus</w:t>
      </w:r>
    </w:p>
    <w:p>
      <w:pPr>
        <w:pStyle w:val="Lista2"/>
      </w:pPr>
      <w:r>
        <w:t xml:space="preserve">this means that the apparatus entries are encoded in a section separate from the edition </w:t>
      </w:r>
      <w:r>
        <w:rPr>
          <w:noProof/>
        </w:rPr>
        <w:t>(</w:t>
      </w:r>
      <w:r>
        <w:t xml:space="preserve">namely, within the </w:t>
      </w:r>
      <w:r>
        <w:rPr>
          <w:rStyle w:val="Code"/>
        </w:rPr>
        <w:t xml:space="preserve">&lt;div </w:t>
      </w:r>
      <w:r>
        <w:rPr>
          <w:rStyle w:val="Codeattribute"/>
        </w:rPr>
        <w:t>type</w:t>
      </w:r>
      <w:r>
        <w:rPr>
          <w:rStyle w:val="Code"/>
        </w:rPr>
        <w:t>=</w:t>
      </w:r>
      <w:r>
        <w:rPr>
          <w:rStyle w:val="Codevalue"/>
        </w:rPr>
        <w:t>"apparatus"</w:t>
      </w:r>
      <w:r>
        <w:rPr>
          <w:rStyle w:val="Code"/>
        </w:rPr>
        <w:t>&gt;</w:t>
      </w:r>
      <w:r>
        <w:t>) and referenced to locations within the text</w:t>
      </w:r>
    </w:p>
    <w:p>
      <w:pPr>
        <w:pStyle w:val="Lista"/>
      </w:pPr>
      <w:r>
        <w:t>for the sake of project-wide consistency and ease of processing, the external apparatus shall be encoded as follows</w:t>
      </w:r>
    </w:p>
    <w:p>
      <w:pPr>
        <w:pStyle w:val="Lista2"/>
      </w:pPr>
      <w:r>
        <w:t xml:space="preserve">after your </w:t>
      </w:r>
      <w:r>
        <w:rPr>
          <w:rStyle w:val="Code"/>
        </w:rPr>
        <w:t xml:space="preserve">&lt;div </w:t>
      </w:r>
      <w:r>
        <w:rPr>
          <w:rStyle w:val="Codeattribute"/>
        </w:rPr>
        <w:t>type</w:t>
      </w:r>
      <w:r>
        <w:rPr>
          <w:rStyle w:val="Code"/>
        </w:rPr>
        <w:t>=</w:t>
      </w:r>
      <w:r>
        <w:rPr>
          <w:rStyle w:val="Codevalue"/>
        </w:rPr>
        <w:t>"edition"</w:t>
      </w:r>
      <w:r>
        <w:rPr>
          <w:rStyle w:val="Code"/>
        </w:rPr>
        <w:t>&gt;</w:t>
      </w:r>
      <w:r>
        <w:t xml:space="preserve"> element, your document shall include a </w:t>
      </w:r>
      <w:r>
        <w:rPr>
          <w:rStyle w:val="Code"/>
        </w:rPr>
        <w:t xml:space="preserve">&lt;div </w:t>
      </w:r>
      <w:r>
        <w:rPr>
          <w:rStyle w:val="Codeattribute"/>
        </w:rPr>
        <w:t>type</w:t>
      </w:r>
      <w:r>
        <w:rPr>
          <w:rStyle w:val="Code"/>
        </w:rPr>
        <w:t>=</w:t>
      </w:r>
      <w:r>
        <w:rPr>
          <w:rStyle w:val="Codevalue"/>
        </w:rPr>
        <w:t>"apparatus"</w:t>
      </w:r>
      <w:r>
        <w:rPr>
          <w:rStyle w:val="Code"/>
        </w:rPr>
        <w:t>&gt;</w:t>
      </w:r>
      <w:r>
        <w:t xml:space="preserve"> containing the element  </w:t>
      </w:r>
      <w:r>
        <w:rPr>
          <w:rStyle w:val="Code"/>
        </w:rPr>
        <w:t>&lt;listApp&gt;</w:t>
      </w:r>
    </w:p>
    <w:p>
      <w:pPr>
        <w:pStyle w:val="Lista2"/>
      </w:pPr>
      <w:r>
        <w:t xml:space="preserve">within </w:t>
      </w:r>
      <w:r>
        <w:rPr>
          <w:rStyle w:val="Code"/>
        </w:rPr>
        <w:t>&lt;listApp&gt;</w:t>
      </w:r>
      <w:r>
        <w:t xml:space="preserve">, each apparatus entry must be individually wrapped in the element </w:t>
      </w:r>
      <w:r>
        <w:rPr>
          <w:rStyle w:val="Code"/>
        </w:rPr>
        <w:t>&lt;app&gt;</w:t>
      </w:r>
      <w:r>
        <w:t>, which</w:t>
      </w:r>
    </w:p>
    <w:p>
      <w:pPr>
        <w:pStyle w:val="Lista3"/>
      </w:pPr>
      <w:r>
        <w:t xml:space="preserve">must </w:t>
      </w:r>
      <w:r>
        <w:rPr>
          <w:b/>
          <w:bCs/>
        </w:rPr>
        <w:t>mandatorily</w:t>
      </w:r>
      <w:r>
        <w:t xml:space="preserve"> have the attribute </w:t>
      </w:r>
      <w:r>
        <w:rPr>
          <w:rStyle w:val="Codeattribute"/>
        </w:rPr>
        <w:t>@loc</w:t>
      </w:r>
      <w:r>
        <w:t xml:space="preserve"> to indicate the location </w:t>
      </w:r>
      <w:r>
        <w:rPr>
          <w:noProof/>
        </w:rPr>
        <w:t>(</w:t>
      </w:r>
      <w:r>
        <w:t>epigraphic line) to which your entry pertains, as per §</w:t>
      </w:r>
      <w:r>
        <w:fldChar w:fldCharType="begin"/>
      </w:r>
      <w:r>
        <w:instrText xml:space="preserve"> REF _Ref43978538 \w \h  \* MERGEFORMAT </w:instrText>
      </w:r>
      <w:r>
        <w:fldChar w:fldCharType="separate"/>
      </w:r>
      <w:r>
        <w:t>9.1.2</w:t>
      </w:r>
      <w:r>
        <w:fldChar w:fldCharType="end"/>
      </w:r>
      <w:r>
        <w:t xml:space="preserve"> below</w:t>
      </w:r>
    </w:p>
    <w:p>
      <w:pPr>
        <w:pStyle w:val="Lista3"/>
      </w:pPr>
      <w:r>
        <w:t xml:space="preserve">must </w:t>
      </w:r>
      <w:r>
        <w:rPr>
          <w:b/>
          <w:bCs/>
        </w:rPr>
        <w:t>mandatorily</w:t>
      </w:r>
      <w:r>
        <w:t xml:space="preserve"> contain </w:t>
      </w:r>
      <w:r>
        <w:rPr>
          <w:rStyle w:val="Code"/>
        </w:rPr>
        <w:t>&lt;lem&gt;</w:t>
      </w:r>
      <w:r>
        <w:t xml:space="preserve"> as its first child element, containing a lemma as per §</w:t>
      </w:r>
      <w:r>
        <w:fldChar w:fldCharType="begin"/>
      </w:r>
      <w:r>
        <w:instrText xml:space="preserve"> REF _Ref61250887 \r \h </w:instrText>
      </w:r>
      <w:r>
        <w:fldChar w:fldCharType="separate"/>
      </w:r>
      <w:r>
        <w:t>9.1.3</w:t>
      </w:r>
      <w:r>
        <w:fldChar w:fldCharType="end"/>
      </w:r>
      <w:r>
        <w:t xml:space="preserve"> below</w:t>
      </w:r>
    </w:p>
    <w:p>
      <w:pPr>
        <w:pStyle w:val="Lista3"/>
      </w:pPr>
      <w:r>
        <w:t xml:space="preserve">may contain one or more </w:t>
      </w:r>
      <w:r>
        <w:rPr>
          <w:rStyle w:val="Code"/>
        </w:rPr>
        <w:t>&lt;rdg&gt;</w:t>
      </w:r>
      <w:r>
        <w:t xml:space="preserve"> elements </w:t>
      </w:r>
      <w:r>
        <w:rPr>
          <w:noProof/>
        </w:rPr>
        <w:t>(</w:t>
      </w:r>
      <w:r>
        <w:t>one for each alternative reading/restoration/emendation), as per §</w:t>
      </w:r>
      <w:r>
        <w:fldChar w:fldCharType="begin"/>
      </w:r>
      <w:r>
        <w:instrText xml:space="preserve"> REF _Ref43989425 \w \h  \* MERGEFORMAT </w:instrText>
      </w:r>
      <w:r>
        <w:fldChar w:fldCharType="separate"/>
      </w:r>
      <w:r>
        <w:t>9.1.4</w:t>
      </w:r>
      <w:r>
        <w:fldChar w:fldCharType="end"/>
      </w:r>
      <w:r>
        <w:t xml:space="preserve"> below</w:t>
      </w:r>
    </w:p>
    <w:p>
      <w:pPr>
        <w:pStyle w:val="Lista3"/>
      </w:pPr>
      <w:r>
        <w:t xml:space="preserve">may contain one or more </w:t>
      </w:r>
      <w:r>
        <w:rPr>
          <w:rStyle w:val="Code"/>
        </w:rPr>
        <w:t>&lt;note&gt;</w:t>
      </w:r>
      <w:r>
        <w:t xml:space="preserve"> elements containing a human-readable note in freeform text pertaining to that particular lemma, as per §</w:t>
      </w:r>
      <w:r>
        <w:fldChar w:fldCharType="begin"/>
      </w:r>
      <w:r>
        <w:instrText xml:space="preserve"> REF _Ref43988104 \w \h  \* MERGEFORMAT </w:instrText>
      </w:r>
      <w:r>
        <w:fldChar w:fldCharType="separate"/>
      </w:r>
      <w:r>
        <w:t>9.1.7</w:t>
      </w:r>
      <w:r>
        <w:fldChar w:fldCharType="end"/>
      </w:r>
      <w:r>
        <w:t xml:space="preserve"> below</w:t>
      </w:r>
    </w:p>
    <w:p>
      <w:pPr>
        <w:pStyle w:val="Lista"/>
      </w:pPr>
      <w:r>
        <w:t xml:space="preserve">if your edition division includes </w:t>
      </w:r>
      <w:r>
        <w:rPr>
          <w:b/>
          <w:bCs/>
        </w:rPr>
        <w:t>boxlike partitions</w:t>
      </w:r>
      <w:r>
        <w:t xml:space="preserve"> </w:t>
      </w:r>
      <w:r>
        <w:rPr>
          <w:noProof/>
        </w:rPr>
        <w:t>(</w:t>
      </w:r>
      <w:r>
        <w:t>§</w:t>
      </w:r>
      <w:r>
        <w:fldChar w:fldCharType="begin"/>
      </w:r>
      <w:r>
        <w:instrText xml:space="preserve"> REF _Ref43978987 \r \h  \* MERGEFORMAT </w:instrText>
      </w:r>
      <w:r>
        <w:fldChar w:fldCharType="separate"/>
      </w:r>
      <w:r>
        <w:t>3.2</w:t>
      </w:r>
      <w:r>
        <w:fldChar w:fldCharType="end"/>
      </w:r>
      <w:r>
        <w:t xml:space="preserve">), then mandatorily </w:t>
      </w:r>
      <w:r>
        <w:rPr>
          <w:b/>
          <w:bCs/>
        </w:rPr>
        <w:t>replicate</w:t>
      </w:r>
      <w:r>
        <w:t xml:space="preserve"> those </w:t>
      </w:r>
      <w:r>
        <w:rPr>
          <w:b/>
          <w:bCs/>
        </w:rPr>
        <w:t>textpart divisions</w:t>
      </w:r>
      <w:r>
        <w:t xml:space="preserve"> within the </w:t>
      </w:r>
      <w:r>
        <w:rPr>
          <w:rStyle w:val="Code"/>
        </w:rPr>
        <w:t xml:space="preserve">&lt;div </w:t>
      </w:r>
      <w:r>
        <w:rPr>
          <w:rStyle w:val="Codeattribute"/>
        </w:rPr>
        <w:t>type</w:t>
      </w:r>
      <w:r>
        <w:rPr>
          <w:rStyle w:val="Code"/>
        </w:rPr>
        <w:t>=</w:t>
      </w:r>
      <w:r>
        <w:rPr>
          <w:rStyle w:val="Codevalue"/>
        </w:rPr>
        <w:t>"apparatus"</w:t>
      </w:r>
      <w:r>
        <w:rPr>
          <w:rStyle w:val="Code"/>
        </w:rPr>
        <w:t>&gt;</w:t>
      </w:r>
    </w:p>
    <w:p>
      <w:pPr>
        <w:pStyle w:val="Lista2"/>
      </w:pPr>
      <w:r>
        <w:t>see §</w:t>
      </w:r>
      <w:r>
        <w:fldChar w:fldCharType="begin"/>
      </w:r>
      <w:r>
        <w:instrText xml:space="preserve"> REF _Ref43989464 \w \h  \* MERGEFORMAT </w:instrText>
      </w:r>
      <w:r>
        <w:fldChar w:fldCharType="separate"/>
      </w:r>
      <w:r>
        <w:t>9.1.8</w:t>
      </w:r>
      <w:r>
        <w:fldChar w:fldCharType="end"/>
      </w:r>
      <w:r>
        <w:t xml:space="preserve"> below for details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9.1.1</w:t>
              </w:r>
            </w:fldSimple>
            <w:r>
              <w:t>.</w:t>
            </w:r>
            <w:fldSimple w:instr=" SEQ Example \* ALPHABETIC \s 3 ">
              <w:r>
                <w:rPr>
                  <w:noProof/>
                </w:rPr>
                <w:t>A</w:t>
              </w:r>
            </w:fldSimple>
            <w:r>
              <w:t>: critical apparatus</w:t>
            </w:r>
          </w:p>
        </w:tc>
      </w:tr>
      <w:tr>
        <w:tc>
          <w:tcPr>
            <w:tcW w:w="5000" w:type="pct"/>
          </w:tcPr>
          <w:p>
            <w:pPr>
              <w:pStyle w:val="TableNote"/>
              <w:keepNext/>
              <w:rPr>
                <w:rStyle w:val="Code"/>
              </w:rPr>
            </w:pPr>
            <w:r>
              <w:lastRenderedPageBreak/>
              <w:t xml:space="preserve">a snippet from the edition </w:t>
            </w:r>
            <w:r>
              <w:rPr>
                <w:rStyle w:val="Code"/>
              </w:rPr>
              <w:t>&lt;div&gt;</w:t>
            </w:r>
            <w:r>
              <w:t xml:space="preserve"> of the Allahabad </w:t>
            </w:r>
            <w:r>
              <w:rPr>
                <w:rStyle w:val="Foreign"/>
              </w:rPr>
              <w:t>praśasti</w:t>
            </w:r>
            <w:r>
              <w:t xml:space="preserve"> of Samudragupta</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 xml:space="preserve">"edition" </w:t>
            </w:r>
            <w:r>
              <w:rPr>
                <w:rStyle w:val="Codeattribute"/>
              </w:rPr>
              <w:t>xml:lang</w:t>
            </w:r>
            <w:r>
              <w:rPr>
                <w:rStyle w:val="Code"/>
              </w:rPr>
              <w:t>=</w:t>
            </w:r>
            <w:r>
              <w:rPr>
                <w:rStyle w:val="Codevalue"/>
              </w:rPr>
              <w:t>"san-Latn"</w:t>
            </w:r>
            <w:r>
              <w:rPr>
                <w:rStyle w:val="Code"/>
              </w:rPr>
              <w:t>&gt;</w:t>
            </w:r>
            <w:r>
              <w:rPr>
                <w:rStyle w:val="Codetext"/>
              </w:rPr>
              <w:br/>
              <w:t xml:space="preserve">  [...]</w:t>
            </w:r>
            <w:r>
              <w:rPr>
                <w:rStyle w:val="Codetext"/>
              </w:rPr>
              <w:br/>
            </w:r>
            <w:r>
              <w:rPr>
                <w:rStyle w:val="Code"/>
              </w:rPr>
              <w:t xml:space="preserve">  &lt;lg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"śārdūlavikrīḍita"</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"7"</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 upaguhya bhāva-piśunair utkarṇṇitai romabhiḥ</w:t>
            </w:r>
            <w:r>
              <w:rPr>
                <w:rStyle w:val="Code"/>
              </w:rPr>
              <w:t>&lt;/l&gt;</w:t>
            </w:r>
            <w:r>
              <w:rPr>
                <w:rStyle w:val="Codetext"/>
              </w:rPr>
              <w:br/>
              <w:t xml:space="preserve">    [...]</w:t>
            </w:r>
            <w:r>
              <w:rPr>
                <w:rStyle w:val="Codetext"/>
              </w:rPr>
              <w:br/>
            </w:r>
            <w:r>
              <w:rPr>
                <w:rStyle w:val="Code"/>
              </w:rPr>
              <w:t xml:space="preserve">  &lt;/lg&gt;</w:t>
            </w:r>
            <w:r>
              <w:rPr>
                <w:rStyle w:val="Codetext"/>
              </w:rPr>
              <w:br/>
              <w:t xml:space="preserve">  [...]</w:t>
            </w:r>
            <w:r>
              <w:rPr>
                <w:rStyle w:val="Codetext"/>
              </w:rPr>
              <w:br/>
            </w:r>
            <w:r>
              <w:rPr>
                <w:rStyle w:val="Code"/>
              </w:rPr>
              <w:t>&lt;/div&gt;</w:t>
            </w:r>
          </w:p>
        </w:tc>
      </w:tr>
      <w:tr>
        <w:tc>
          <w:tcPr>
            <w:tcW w:w="5000" w:type="pct"/>
          </w:tcPr>
          <w:p>
            <w:pPr>
              <w:pStyle w:val="TableNote"/>
              <w:keepNext/>
              <w:rPr>
                <w:rStyle w:val="Code"/>
              </w:rPr>
            </w:pPr>
            <w:r>
              <w:t>and from the corresponding apparatus</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text"/>
              </w:rPr>
              <w:br/>
            </w:r>
            <w:r>
              <w:rPr>
                <w:rStyle w:val="Code"/>
              </w:rPr>
              <w:t xml:space="preserve">  &lt;app </w:t>
            </w:r>
            <w:r>
              <w:rPr>
                <w:rStyle w:val="Codeattribute"/>
              </w:rPr>
              <w:t>loc</w:t>
            </w:r>
            <w:r>
              <w:rPr>
                <w:rStyle w:val="Code"/>
              </w:rPr>
              <w:t>=</w:t>
            </w:r>
            <w:r>
              <w:rPr>
                <w:rStyle w:val="Codevalue"/>
              </w:rPr>
              <w:t>"7"</w:t>
            </w:r>
            <w:r>
              <w:rPr>
                <w:rStyle w:val="Code"/>
              </w:rPr>
              <w:t>&gt;</w:t>
            </w:r>
            <w:r>
              <w:rPr>
                <w:rStyle w:val="Codetext"/>
              </w:rPr>
              <w:br/>
            </w:r>
            <w:r>
              <w:rPr>
                <w:rStyle w:val="Code"/>
              </w:rPr>
              <w:t xml:space="preserve">    &lt;lem </w:t>
            </w:r>
            <w:r>
              <w:rPr>
                <w:rStyle w:val="Codeattribute"/>
              </w:rPr>
              <w:t>source</w:t>
            </w:r>
            <w:r>
              <w:rPr>
                <w:rStyle w:val="Code"/>
              </w:rPr>
              <w:t>=</w:t>
            </w:r>
            <w:r>
              <w:rPr>
                <w:rStyle w:val="Codevalue"/>
              </w:rPr>
              <w:t>"bib:Bhandarkar1981_01"</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&lt;/lem&gt;</w:t>
            </w:r>
            <w:r>
              <w:rPr>
                <w:rStyle w:val="Codetext"/>
              </w:rPr>
              <w:br/>
            </w:r>
            <w:r>
              <w:rPr>
                <w:rStyle w:val="Code"/>
              </w:rPr>
              <w:t xml:space="preserve">    &lt;rdg </w:t>
            </w:r>
            <w:r>
              <w:rPr>
                <w:rStyle w:val="Codeattribute"/>
              </w:rPr>
              <w:t>source</w:t>
            </w:r>
            <w:r>
              <w:rPr>
                <w:rStyle w:val="Code"/>
              </w:rPr>
              <w:t>=</w:t>
            </w:r>
            <w:r>
              <w:rPr>
                <w:rStyle w:val="Codevalue"/>
              </w:rPr>
              <w:t>"bib:Fleet1888_01"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"bib:Goyal1967_01"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a</w:t>
            </w:r>
            <w:r>
              <w:rPr>
                <w:rStyle w:val="Code"/>
              </w:rPr>
              <w:t>&lt;/supplied&gt;&lt;unclear&gt;</w:t>
            </w:r>
            <w:r>
              <w:rPr>
                <w:rStyle w:val="Codetext"/>
              </w:rPr>
              <w:t>rh</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"bib:Agrawala1983_01"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 xml:space="preserve">y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&lt;/app&gt;</w:t>
            </w:r>
            <w:r>
              <w:rPr>
                <w:rStyle w:val="Codetext"/>
              </w:rPr>
              <w:br/>
              <w:t xml:space="preserve">  [...]</w:t>
            </w:r>
            <w:r>
              <w:rPr>
                <w:rStyle w:val="Codetext"/>
              </w:rPr>
              <w:br/>
            </w:r>
            <w:r>
              <w:rPr>
                <w:rStyle w:val="Code"/>
              </w:rPr>
              <w:t>&lt;/div&gt;</w:t>
            </w:r>
          </w:p>
        </w:tc>
      </w:tr>
    </w:tbl>
    <w:p>
      <w:pPr>
        <w:pStyle w:val="Cmsor3"/>
      </w:pPr>
      <w:bookmarkStart w:id="775" w:name="_ylrtvcd6yrbu" w:colFirst="0" w:colLast="0"/>
      <w:bookmarkStart w:id="776" w:name="_Ref43978538"/>
      <w:bookmarkStart w:id="777" w:name="_Toc183083890"/>
      <w:bookmarkEnd w:id="775"/>
      <w:r>
        <w:t>Indicating location</w:t>
      </w:r>
      <w:bookmarkEnd w:id="776"/>
      <w:bookmarkEnd w:id="777"/>
    </w:p>
    <w:p>
      <w:pPr>
        <w:pStyle w:val="Lista"/>
      </w:pPr>
      <w:r>
        <w:t xml:space="preserve">the value of the attribute </w:t>
      </w:r>
      <w:r>
        <w:rPr>
          <w:rStyle w:val="Codeattribute"/>
        </w:rPr>
        <w:t>@loc</w:t>
      </w:r>
      <w:r>
        <w:t xml:space="preserve"> must unambiguously specify the location to which the apparatus entry pertains</w:t>
      </w:r>
    </w:p>
    <w:p>
      <w:pPr>
        <w:pStyle w:val="Lista2"/>
      </w:pPr>
      <w:r>
        <w:t>the primary purpose of this value is to be intelligible to a human reader, but we may wish to make it machine-actionable in the future and therefore adopt rigorous rules from the beginning</w:t>
      </w:r>
    </w:p>
    <w:p>
      <w:pPr>
        <w:pStyle w:val="Lista"/>
      </w:pPr>
      <w:r>
        <w:t xml:space="preserve">locations shall normally be identified as epigraphic lines, using line numbers as reference, because they are </w:t>
      </w:r>
      <w:r>
        <w:rPr>
          <w:noProof/>
        </w:rPr>
        <w:t>(</w:t>
      </w:r>
      <w:r>
        <w:t>almost) ubiquitous and unique in our editions</w:t>
      </w:r>
    </w:p>
    <w:p>
      <w:pPr>
        <w:pStyle w:val="Lista2"/>
      </w:pPr>
      <w:r>
        <w:t xml:space="preserve">therefore, the value of </w:t>
      </w:r>
      <w:r>
        <w:rPr>
          <w:rStyle w:val="Codeattribute"/>
        </w:rPr>
        <w:t>@loc</w:t>
      </w:r>
      <w:r>
        <w:t xml:space="preserve"> shall normally be the line number, i.e. the </w:t>
      </w:r>
      <w:r>
        <w:rPr>
          <w:rStyle w:val="Codeattribute"/>
        </w:rPr>
        <w:t>@n</w:t>
      </w:r>
      <w:r>
        <w:t xml:space="preserve"> attribute of the </w:t>
      </w:r>
      <w:r>
        <w:rPr>
          <w:rStyle w:val="Code"/>
        </w:rPr>
        <w:t>&lt;lb/&gt;</w:t>
      </w:r>
      <w:r>
        <w:t xml:space="preserve"> element representing the beginning of the target line</w:t>
      </w:r>
    </w:p>
    <w:p>
      <w:pPr>
        <w:pStyle w:val="Lista3"/>
      </w:pPr>
      <w:r>
        <w:t xml:space="preserve">if the entry refers to a segment of text that extends across a line break, then </w:t>
      </w:r>
      <w:r>
        <w:rPr>
          <w:rStyle w:val="Codeattribute"/>
        </w:rPr>
        <w:t>@loc</w:t>
      </w:r>
      <w:r>
        <w:t xml:space="preserve"> shall be the number of the first line where the segment begins; see also §</w:t>
      </w:r>
      <w:r>
        <w:fldChar w:fldCharType="begin"/>
      </w:r>
      <w:r>
        <w:instrText xml:space="preserve"> REF _Ref43989517 \w \h  \* MERGEFORMAT </w:instrText>
      </w:r>
      <w:r>
        <w:fldChar w:fldCharType="separate"/>
      </w:r>
      <w:r>
        <w:t>9.1.6</w:t>
      </w:r>
      <w:r>
        <w:fldChar w:fldCharType="end"/>
      </w:r>
      <w:r>
        <w:t xml:space="preserve"> below about the inclusion of line </w:t>
      </w:r>
      <w:r>
        <w:rPr>
          <w:noProof/>
        </w:rPr>
        <w:t>(</w:t>
      </w:r>
      <w:r>
        <w:t>and other) beginning tags in a lemma</w:t>
      </w:r>
    </w:p>
    <w:p>
      <w:pPr>
        <w:pStyle w:val="Lista"/>
      </w:pPr>
      <w:r>
        <w:t xml:space="preserve">the sole exception to the ubiquitous presence of line numbers in our editions is forme work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t>it is therefore not possible to refer to the contents of forme work using line numbers</w:t>
      </w:r>
    </w:p>
    <w:p>
      <w:pPr>
        <w:pStyle w:val="Lista2"/>
      </w:pPr>
      <w:r>
        <w:t xml:space="preserve">should you need to add an apparatus entry for a forme work item, the value of </w:t>
      </w:r>
      <w:r>
        <w:rPr>
          <w:rStyle w:val="Codeattribute"/>
        </w:rPr>
        <w:t>@loc</w:t>
      </w:r>
      <w:r>
        <w:t xml:space="preserve"> shall be the number of the forme work item prefixed with the letters “</w:t>
      </w:r>
      <w:proofErr w:type="spellStart"/>
      <w:r>
        <w:t>fw</w:t>
      </w:r>
      <w:proofErr w:type="spellEnd"/>
      <w:r>
        <w:t xml:space="preserve">”, e.g. </w:t>
      </w:r>
      <w:r>
        <w:rPr>
          <w:rStyle w:val="Code"/>
        </w:rPr>
        <w:t xml:space="preserve">&lt;app </w:t>
      </w:r>
      <w:r>
        <w:rPr>
          <w:rStyle w:val="Codeattribute"/>
        </w:rPr>
        <w:t>loc</w:t>
      </w:r>
      <w:r>
        <w:rPr>
          <w:rStyle w:val="Code"/>
        </w:rPr>
        <w:t>=</w:t>
      </w:r>
      <w:r>
        <w:rPr>
          <w:rStyle w:val="Codevalue"/>
        </w:rPr>
        <w:t>"fw2r"</w:t>
      </w:r>
      <w:r>
        <w:rPr>
          <w:rStyle w:val="Code"/>
        </w:rPr>
        <w:t>&gt;</w:t>
      </w:r>
      <w:r>
        <w:t xml:space="preserve"> to refer to the forme work element with the number 2r</w:t>
      </w:r>
    </w:p>
    <w:p>
      <w:pPr>
        <w:pStyle w:val="Lista"/>
      </w:pPr>
      <w:r>
        <w:t xml:space="preserve">the sole exceptions to the uniqueness of line numbers are </w:t>
      </w:r>
      <w:r>
        <w:rPr>
          <w:b/>
          <w:bCs/>
        </w:rPr>
        <w:t>editions comprised of textpart divisions</w:t>
      </w:r>
      <w:r>
        <w:t xml:space="preserve"> </w:t>
      </w:r>
      <w:r>
        <w:rPr>
          <w:noProof/>
        </w:rPr>
        <w:t>(</w:t>
      </w:r>
      <w:r>
        <w:t>§</w:t>
      </w:r>
      <w:r>
        <w:fldChar w:fldCharType="begin"/>
      </w:r>
      <w:r>
        <w:instrText xml:space="preserve"> REF _Ref43978987 \r \h  \* MERGEFORMAT </w:instrText>
      </w:r>
      <w:r>
        <w:fldChar w:fldCharType="separate"/>
      </w:r>
      <w:r>
        <w:t>3.2</w:t>
      </w:r>
      <w:r>
        <w:fldChar w:fldCharType="end"/>
      </w:r>
      <w:r>
        <w:t>), where line numbers will be restarted in each division</w:t>
      </w:r>
    </w:p>
    <w:p>
      <w:pPr>
        <w:pStyle w:val="Lista2"/>
      </w:pPr>
      <w:r>
        <w:t xml:space="preserve">however, since the apparatus division of the document must replicate the textpart divisions of the edition division, </w:t>
      </w:r>
      <w:r>
        <w:rPr>
          <w:rStyle w:val="Codeattribute"/>
        </w:rPr>
        <w:t>@loc</w:t>
      </w:r>
      <w:r>
        <w:t xml:space="preserve"> references in the apparatus still only need to include the </w:t>
      </w:r>
      <w:r>
        <w:rPr>
          <w:rStyle w:val="Codeattribute"/>
        </w:rPr>
        <w:t>@n</w:t>
      </w:r>
      <w:r>
        <w:t xml:space="preserve"> of the target line and will remain unambiguous</w:t>
      </w:r>
    </w:p>
    <w:p>
      <w:pPr>
        <w:pStyle w:val="Lista"/>
      </w:pPr>
      <w:r>
        <w:t>although some of us may be used to referring to stanza numbers in apparatus entries, we have chosen not to allow this in order to reduce the complexity of referencing</w:t>
      </w:r>
    </w:p>
    <w:p>
      <w:pPr>
        <w:pStyle w:val="Lista2"/>
      </w:pPr>
      <w:r>
        <w:lastRenderedPageBreak/>
        <w:t>apparatus entries for lemmas in verse shall be referred to by line number like those in prose</w:t>
      </w:r>
    </w:p>
    <w:p>
      <w:pPr>
        <w:pStyle w:val="Lista2"/>
      </w:pPr>
      <w:r>
        <w:t>notes concerning entire stanzas shall be added to the commentary, not to the apparatus</w:t>
      </w:r>
    </w:p>
    <w:p>
      <w:pPr>
        <w:pStyle w:val="Cmsor3"/>
      </w:pPr>
      <w:bookmarkStart w:id="778" w:name="_h4ndd3ziflyd" w:colFirst="0" w:colLast="0"/>
      <w:bookmarkStart w:id="779" w:name="_Ref61250887"/>
      <w:bookmarkStart w:id="780" w:name="_Toc183083891"/>
      <w:bookmarkEnd w:id="778"/>
      <w:r>
        <w:t>Lemmas</w:t>
      </w:r>
      <w:bookmarkEnd w:id="779"/>
      <w:bookmarkEnd w:id="780"/>
    </w:p>
    <w:p>
      <w:pPr>
        <w:pStyle w:val="Lista"/>
      </w:pPr>
      <w:r>
        <w:t xml:space="preserve">the exact spot </w:t>
      </w:r>
      <w:r>
        <w:rPr>
          <w:noProof/>
        </w:rPr>
        <w:t>(</w:t>
      </w:r>
      <w:r>
        <w:t xml:space="preserve">locus) to which an apparatus entry pertains is specified by a lemma, tagged with the XML element </w:t>
      </w:r>
      <w:r>
        <w:rPr>
          <w:rStyle w:val="Code"/>
        </w:rPr>
        <w:t>&lt;lem&gt;</w:t>
      </w:r>
    </w:p>
    <w:p>
      <w:pPr>
        <w:pStyle w:val="Lista"/>
      </w:pPr>
      <w:r>
        <w:t xml:space="preserve">there are no strict rules for the </w:t>
      </w:r>
      <w:r>
        <w:rPr>
          <w:b/>
          <w:bCs/>
        </w:rPr>
        <w:t>extent of your lemmas</w:t>
      </w:r>
      <w:r>
        <w:t xml:space="preserve">; as with any critical apparatus, lemmas should be large enough to make them unambiguous within the line referred to in the </w:t>
      </w:r>
      <w:r>
        <w:rPr>
          <w:rStyle w:val="Codeattribute"/>
        </w:rPr>
        <w:t>@loc</w:t>
      </w:r>
      <w:r>
        <w:t xml:space="preserve"> attribute and small enough to remain concise</w:t>
      </w:r>
    </w:p>
    <w:p>
      <w:pPr>
        <w:pStyle w:val="Lista2"/>
      </w:pPr>
      <w:r>
        <w:t>lemmas should preferably consist of whole words, which may be members of compounds in the text</w:t>
      </w:r>
    </w:p>
    <w:p>
      <w:pPr>
        <w:pStyle w:val="Lista2"/>
      </w:pPr>
      <w:r>
        <w:t xml:space="preserve">when the lemma boundary does not coincide with a word boundary </w:t>
      </w:r>
      <w:r>
        <w:rPr>
          <w:noProof/>
        </w:rPr>
        <w:t>(</w:t>
      </w:r>
      <w:r>
        <w:t>i.e. an editorial space) in the text, indicate this in the lemma as follows:</w:t>
      </w:r>
    </w:p>
    <w:p>
      <w:pPr>
        <w:pStyle w:val="Lista3"/>
      </w:pPr>
      <w:r>
        <w:t xml:space="preserve">when a lemma cuts a non-compound word, use the character ° </w:t>
      </w:r>
      <w:r>
        <w:rPr>
          <w:noProof/>
        </w:rPr>
        <w:t>(</w:t>
      </w:r>
      <w:r>
        <w:t>but preferably use a whole word as a lemma), e.g.</w:t>
      </w:r>
    </w:p>
    <w:p>
      <w:pPr>
        <w:pStyle w:val="Lista4"/>
      </w:pPr>
      <w:r>
        <w:t xml:space="preserve">text </w:t>
      </w:r>
      <w:r>
        <w:rPr>
          <w:rStyle w:val="Foreign"/>
        </w:rPr>
        <w:t>puṇyābhivr̥ddhaye</w:t>
      </w:r>
      <w:r>
        <w:t xml:space="preserve">; lemma </w:t>
      </w:r>
      <w:r>
        <w:rPr>
          <w:rStyle w:val="Foreign"/>
        </w:rPr>
        <w:t>°vr̥ddhaye</w:t>
      </w:r>
      <w:r>
        <w:t xml:space="preserve"> </w:t>
      </w:r>
      <w:r>
        <w:rPr>
          <w:noProof/>
        </w:rPr>
        <w:t>(</w:t>
      </w:r>
      <w:r>
        <w:t xml:space="preserve">where </w:t>
      </w:r>
      <w:r>
        <w:rPr>
          <w:rStyle w:val="Foreign"/>
        </w:rPr>
        <w:t>abhivr̥ddhaye</w:t>
      </w:r>
      <w:r>
        <w:t xml:space="preserve"> is not a compound word)</w:t>
      </w:r>
    </w:p>
    <w:p>
      <w:pPr>
        <w:pStyle w:val="Lista3"/>
      </w:pPr>
      <w:r>
        <w:t>when a boundary between independent words or compound members is obscured by sandhi, use the character °, e.g.</w:t>
      </w:r>
    </w:p>
    <w:p>
      <w:pPr>
        <w:pStyle w:val="Lista4"/>
      </w:pPr>
      <w:r>
        <w:t xml:space="preserve">text </w:t>
      </w:r>
      <w:r>
        <w:rPr>
          <w:rStyle w:val="Foreign"/>
        </w:rPr>
        <w:t>puṇyābhivr̥ddhaye</w:t>
      </w:r>
      <w:r>
        <w:t xml:space="preserve">; lemmas </w:t>
      </w:r>
      <w:r>
        <w:rPr>
          <w:rStyle w:val="Foreign"/>
        </w:rPr>
        <w:t>puṇyā°</w:t>
      </w:r>
      <w:r>
        <w:t xml:space="preserve"> and </w:t>
      </w:r>
      <w:r>
        <w:rPr>
          <w:rStyle w:val="Foreign"/>
        </w:rPr>
        <w:t>°ābhivr̥ddhaye</w:t>
      </w:r>
      <w:r>
        <w:t xml:space="preserve"> </w:t>
      </w:r>
      <w:r>
        <w:rPr>
          <w:noProof/>
        </w:rPr>
        <w:t>(</w:t>
      </w:r>
      <w:r>
        <w:rPr>
          <w:b/>
          <w:bCs/>
        </w:rPr>
        <w:t>not</w:t>
      </w:r>
      <w:r>
        <w:t xml:space="preserve"> </w:t>
      </w:r>
      <w:r>
        <w:rPr>
          <w:rStyle w:val="Foreign"/>
        </w:rPr>
        <w:t>puṇya°</w:t>
      </w:r>
      <w:r>
        <w:t xml:space="preserve"> and </w:t>
      </w:r>
      <w:r>
        <w:rPr>
          <w:rStyle w:val="Foreign"/>
        </w:rPr>
        <w:t>°abhivr̥ddhaye</w:t>
      </w:r>
      <w:r>
        <w:t>)</w:t>
      </w:r>
    </w:p>
    <w:p>
      <w:pPr>
        <w:pStyle w:val="Lista4"/>
      </w:pPr>
      <w:r>
        <w:t xml:space="preserve">text </w:t>
      </w:r>
      <w:r>
        <w:rPr>
          <w:rStyle w:val="Foreign"/>
        </w:rPr>
        <w:t>yathāsmābhiḥ</w:t>
      </w:r>
      <w:r>
        <w:t xml:space="preserve">; lemmas </w:t>
      </w:r>
      <w:r>
        <w:rPr>
          <w:rStyle w:val="Foreign"/>
        </w:rPr>
        <w:t>yathā°</w:t>
      </w:r>
      <w:r>
        <w:t xml:space="preserve"> or </w:t>
      </w:r>
      <w:r>
        <w:rPr>
          <w:rStyle w:val="Foreign"/>
        </w:rPr>
        <w:t>°āsmābhiḥ</w:t>
      </w:r>
      <w:r>
        <w:t xml:space="preserve"> </w:t>
      </w:r>
      <w:r>
        <w:rPr>
          <w:noProof/>
        </w:rPr>
        <w:t>(</w:t>
      </w:r>
      <w:r>
        <w:rPr>
          <w:b/>
          <w:bCs/>
        </w:rPr>
        <w:t>not</w:t>
      </w:r>
      <w:r>
        <w:t xml:space="preserve"> </w:t>
      </w:r>
      <w:r>
        <w:rPr>
          <w:rStyle w:val="Foreign"/>
        </w:rPr>
        <w:t>°asmābhiḥ</w:t>
      </w:r>
      <w:r>
        <w:t>)</w:t>
      </w:r>
    </w:p>
    <w:p>
      <w:pPr>
        <w:pStyle w:val="Lista4"/>
      </w:pPr>
      <w:r>
        <w:t xml:space="preserve">text </w:t>
      </w:r>
      <w:r>
        <w:rPr>
          <w:rStyle w:val="Foreign"/>
        </w:rPr>
        <w:t>maharṣi</w:t>
      </w:r>
      <w:r>
        <w:t xml:space="preserve">; lemmas </w:t>
      </w:r>
      <w:r>
        <w:rPr>
          <w:rStyle w:val="Foreign"/>
        </w:rPr>
        <w:t>maha°</w:t>
      </w:r>
      <w:r>
        <w:t xml:space="preserve"> or </w:t>
      </w:r>
      <w:r>
        <w:rPr>
          <w:rStyle w:val="Foreign"/>
        </w:rPr>
        <w:t>°rṣi</w:t>
      </w:r>
    </w:p>
    <w:p>
      <w:pPr>
        <w:pStyle w:val="Lista3"/>
      </w:pPr>
      <w:r>
        <w:t>when a boundary between compound members is not obscured by sandhi, then depending on whether or not you hyphenate that word in your edition, use</w:t>
      </w:r>
    </w:p>
    <w:p>
      <w:pPr>
        <w:pStyle w:val="Lista4"/>
      </w:pPr>
      <w:r>
        <w:t>the character ° if you do not hyphenate, e.g.</w:t>
      </w:r>
    </w:p>
    <w:p>
      <w:pPr>
        <w:pStyle w:val="Lista5"/>
      </w:pPr>
      <w:r>
        <w:t xml:space="preserve">text </w:t>
      </w:r>
      <w:r>
        <w:rPr>
          <w:rStyle w:val="Foreign"/>
        </w:rPr>
        <w:t>śrīpolekeśivallabhasya</w:t>
      </w:r>
      <w:r>
        <w:t xml:space="preserve">; lemmas </w:t>
      </w:r>
      <w:r>
        <w:rPr>
          <w:rStyle w:val="Foreign"/>
        </w:rPr>
        <w:t>śrī°</w:t>
      </w:r>
      <w:r>
        <w:t xml:space="preserve"> or </w:t>
      </w:r>
      <w:r>
        <w:rPr>
          <w:rStyle w:val="Foreign"/>
        </w:rPr>
        <w:t xml:space="preserve">°polekeśi° </w:t>
      </w:r>
      <w:r>
        <w:t xml:space="preserve"> or </w:t>
      </w:r>
      <w:r>
        <w:rPr>
          <w:rStyle w:val="Foreign"/>
        </w:rPr>
        <w:t>°vallabhasya</w:t>
      </w:r>
    </w:p>
    <w:p>
      <w:pPr>
        <w:pStyle w:val="Lista4"/>
      </w:pPr>
      <w:r>
        <w:t>a hyphen if you do hyphenate, e.g.</w:t>
      </w:r>
    </w:p>
    <w:p>
      <w:pPr>
        <w:pStyle w:val="Lista5"/>
      </w:pPr>
      <w:r>
        <w:t xml:space="preserve">text </w:t>
      </w:r>
      <w:r>
        <w:rPr>
          <w:rStyle w:val="Foreign"/>
        </w:rPr>
        <w:t>śrī-polekeśi-vallabhasya</w:t>
      </w:r>
      <w:r>
        <w:t xml:space="preserve">; lemmas </w:t>
      </w:r>
      <w:r>
        <w:rPr>
          <w:rStyle w:val="Foreign"/>
        </w:rPr>
        <w:t>śrī-</w:t>
      </w:r>
      <w:r>
        <w:t xml:space="preserve"> or </w:t>
      </w:r>
      <w:r>
        <w:rPr>
          <w:rStyle w:val="Foreign"/>
        </w:rPr>
        <w:t>-polekeśi-</w:t>
      </w:r>
      <w:r>
        <w:t xml:space="preserve"> or </w:t>
      </w:r>
      <w:r>
        <w:rPr>
          <w:rStyle w:val="Foreign"/>
        </w:rPr>
        <w:t>-vallabhasya</w:t>
      </w:r>
    </w:p>
    <w:p>
      <w:pPr>
        <w:pStyle w:val="Lista5"/>
      </w:pPr>
      <w:r>
        <w:t>if in such a case your lemma happens to be at the end of a line, then (as per §</w:t>
      </w:r>
      <w:r>
        <w:fldChar w:fldCharType="begin"/>
      </w:r>
      <w:r>
        <w:instrText xml:space="preserve"> REF _Ref43984995 \r \h </w:instrText>
      </w:r>
      <w:r>
        <w:fldChar w:fldCharType="separate"/>
      </w:r>
      <w:r>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(which must, however, be included in lemmas that stretch across a line beginning, as per §</w:t>
      </w:r>
      <w:r>
        <w:fldChar w:fldCharType="begin"/>
      </w:r>
      <w:r>
        <w:instrText xml:space="preserve"> REF _Ref43989517 \r \h </w:instrText>
      </w:r>
      <w:r>
        <w:fldChar w:fldCharType="separate"/>
      </w:r>
      <w:r>
        <w:t>9.1.6</w:t>
      </w:r>
      <w:r>
        <w:fldChar w:fldCharType="end"/>
      </w:r>
      <w:r>
        <w:t>)</w:t>
      </w:r>
    </w:p>
    <w:p>
      <w:pPr>
        <w:pStyle w:val="Lista2"/>
      </w:pPr>
      <w:r>
        <w:t>avoid very long lemmas, if possible, by breaking them up into several smaller ones</w:t>
      </w:r>
    </w:p>
    <w:p>
      <w:pPr>
        <w:pStyle w:val="Lista2"/>
      </w:pPr>
      <w:r>
        <w:t xml:space="preserve">long lemmas that cannot be split up in this way may be shortened by replacing a section of them with </w:t>
      </w:r>
      <w:r>
        <w:rPr>
          <w:rStyle w:val="Code"/>
        </w:rPr>
        <w:t xml:space="preserve">&lt;gap </w:t>
      </w:r>
      <w:r>
        <w:rPr>
          <w:rStyle w:val="Codeattribute"/>
        </w:rPr>
        <w:t>reason</w:t>
      </w:r>
      <w:r>
        <w:rPr>
          <w:rStyle w:val="Code"/>
        </w:rPr>
        <w:t>=</w:t>
      </w:r>
      <w:r>
        <w:rPr>
          <w:rStyle w:val="Codevalue"/>
        </w:rPr>
        <w:t>"ellipsis"</w:t>
      </w:r>
      <w:r>
        <w:rPr>
          <w:rStyle w:val="Code"/>
        </w:rPr>
        <w:t>/&gt;</w:t>
      </w:r>
      <w:r>
        <w:t xml:space="preserve"> </w:t>
      </w:r>
      <w:r>
        <w:rPr>
          <w:noProof/>
        </w:rPr>
        <w:t>(</w:t>
      </w:r>
      <w:r>
        <w:t>which will be displayed as “…”)</w:t>
      </w:r>
    </w:p>
    <w:p>
      <w:pPr>
        <w:pStyle w:val="Lista"/>
      </w:pPr>
      <w:r>
        <w:t xml:space="preserve">the text within your lemma should appear </w:t>
      </w:r>
      <w:r>
        <w:rPr>
          <w:b/>
          <w:bCs/>
        </w:rPr>
        <w:t>as it appears in your digital edition</w:t>
      </w:r>
      <w:r>
        <w:t>; thus,</w:t>
      </w:r>
    </w:p>
    <w:p>
      <w:pPr>
        <w:pStyle w:val="Lista2"/>
      </w:pPr>
      <w:r>
        <w:t>retain in your lemma any markup that encodes information about reading difficulties and editorial intervention</w:t>
      </w:r>
    </w:p>
    <w:p>
      <w:pPr>
        <w:pStyle w:val="Lista3"/>
      </w:pPr>
      <w:r>
        <w:t>but see §</w:t>
      </w:r>
      <w:r>
        <w:fldChar w:fldCharType="begin"/>
      </w:r>
      <w:r>
        <w:instrText xml:space="preserve"> REF _Ref43989517 \w \h  \* MERGEFORMAT </w:instrText>
      </w:r>
      <w:r>
        <w:fldChar w:fldCharType="separate"/>
      </w:r>
      <w:r>
        <w:t>9.1.6</w:t>
      </w:r>
      <w:r>
        <w:fldChar w:fldCharType="end"/>
      </w:r>
      <w:r>
        <w:t xml:space="preserve"> for some concerns pertaining to the use of markup in lemmas</w:t>
      </w:r>
    </w:p>
    <w:p>
      <w:pPr>
        <w:pStyle w:val="Lista2"/>
      </w:pPr>
      <w:r>
        <w:t>do not add any markup to the lemma that is not present in the edition</w:t>
      </w:r>
    </w:p>
    <w:p>
      <w:pPr>
        <w:pStyle w:val="Lista2"/>
      </w:pPr>
      <w:r>
        <w:t>take care to revise the contents of a lemma when you revise a reading in your edition</w:t>
      </w:r>
    </w:p>
    <w:p>
      <w:pPr>
        <w:pStyle w:val="Lista"/>
      </w:pPr>
      <w:r>
        <w:rPr>
          <w:rStyle w:val="Code"/>
        </w:rPr>
        <w:t>&lt;lem&gt;</w:t>
      </w:r>
      <w:r>
        <w:t xml:space="preserve"> may take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xml:space="preserve">) to show that </w:t>
      </w:r>
      <w:r>
        <w:rPr>
          <w:b/>
          <w:bCs/>
        </w:rPr>
        <w:t>a previous edition supports the reading adopted in your edition</w:t>
      </w:r>
    </w:p>
    <w:p>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a reading supports yours</w:t>
      </w:r>
    </w:p>
    <w:p>
      <w:pPr>
        <w:pStyle w:val="Lista2"/>
      </w:pPr>
      <w:r>
        <w:t xml:space="preserve">if your apparatus entry consists only of a lemma </w:t>
      </w:r>
      <w:r>
        <w:rPr>
          <w:noProof/>
        </w:rPr>
        <w:t>(</w:t>
      </w:r>
      <w:r>
        <w:t xml:space="preserve">without either </w:t>
      </w:r>
      <w:r>
        <w:rPr>
          <w:rStyle w:val="Code"/>
        </w:rPr>
        <w:t>&lt;rdg&gt;</w:t>
      </w:r>
      <w:r>
        <w:t xml:space="preserve"> nor </w:t>
      </w:r>
      <w:r>
        <w:rPr>
          <w:rStyle w:val="Code"/>
        </w:rPr>
        <w:t>&lt;note&gt;</w:t>
      </w:r>
      <w:r>
        <w:t xml:space="preserve">), then </w:t>
      </w:r>
      <w:r>
        <w:rPr>
          <w:rStyle w:val="Codeattribute"/>
        </w:rPr>
        <w:t>@source</w:t>
      </w:r>
      <w:r>
        <w:t xml:space="preserve"> must be present on the lemma, since the sole purpose of such an entry is to credit a previous editor for a difficult reading or ingenuous restoration</w:t>
      </w:r>
    </w:p>
    <w:p>
      <w:pPr>
        <w:pStyle w:val="Lista3"/>
      </w:pPr>
      <w:r>
        <w:t>such apparatus entries will be rare; only create them if you feel they are necessary</w:t>
      </w:r>
    </w:p>
    <w:p>
      <w:pPr>
        <w:pStyle w:val="Lista2"/>
      </w:pPr>
      <w:r>
        <w:t xml:space="preserve">if your apparatus entry contains a </w:t>
      </w:r>
      <w:r>
        <w:rPr>
          <w:rStyle w:val="Code"/>
        </w:rPr>
        <w:t>&lt;note&gt;</w:t>
      </w:r>
      <w:r>
        <w:t xml:space="preserve"> but no alternative readings, then there is no need to credit the lemma to a source unless credit is particularly due to a previous editor for an ingenious reading adopted in your edition</w:t>
      </w:r>
    </w:p>
    <w:p>
      <w:pPr>
        <w:pStyle w:val="Lista2"/>
      </w:pPr>
      <w:r>
        <w:lastRenderedPageBreak/>
        <w:t xml:space="preserve">if your apparatus entry contains alternative readings, then </w:t>
      </w:r>
      <w:r>
        <w:rPr>
          <w:noProof/>
        </w:rPr>
        <w:t>(</w:t>
      </w:r>
      <w:r>
        <w:t xml:space="preserve">whether or not it also contains a </w:t>
      </w:r>
      <w:r>
        <w:rPr>
          <w:rStyle w:val="Code"/>
        </w:rPr>
        <w:t>&lt;note&gt;</w:t>
      </w:r>
      <w:r>
        <w:t xml:space="preserve">), any previous editors who agree with the lemma must be credited with </w:t>
      </w:r>
      <w:r>
        <w:rPr>
          <w:rStyle w:val="Codeattribute"/>
        </w:rPr>
        <w:t>@source</w:t>
      </w:r>
    </w:p>
    <w:p>
      <w:pPr>
        <w:pStyle w:val="Lista2"/>
      </w:pPr>
      <w:r>
        <w:t xml:space="preserve">keep in mind that whenever you use </w:t>
      </w:r>
      <w:r>
        <w:rPr>
          <w:rStyle w:val="Codeattribute"/>
        </w:rPr>
        <w:t>@source</w:t>
      </w:r>
      <w:r>
        <w:t xml:space="preserve"> on a lemma,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pPr>
        <w:pStyle w:val="Cmsor3"/>
      </w:pPr>
      <w:bookmarkStart w:id="781" w:name="_b7x6ivkmyvqo" w:colFirst="0" w:colLast="0"/>
      <w:bookmarkStart w:id="782" w:name="_Ref43989425"/>
      <w:bookmarkStart w:id="783" w:name="_Toc183083892"/>
      <w:bookmarkEnd w:id="781"/>
      <w:r>
        <w:t>Alternative readings, restorations and emendations</w:t>
      </w:r>
      <w:bookmarkEnd w:id="782"/>
      <w:bookmarkEnd w:id="783"/>
    </w:p>
    <w:p>
      <w:pPr>
        <w:pStyle w:val="Lista"/>
      </w:pPr>
      <w:r>
        <w:t xml:space="preserve">alternatives to your edited text offered by other editors should be recorded as the contents of an </w:t>
      </w:r>
      <w:r>
        <w:rPr>
          <w:rStyle w:val="Code"/>
        </w:rPr>
        <w:t>&lt;rdg&gt;</w:t>
      </w:r>
      <w:r>
        <w:t xml:space="preserve"> element</w:t>
      </w:r>
    </w:p>
    <w:p>
      <w:pPr>
        <w:pStyle w:val="Lista2"/>
      </w:pPr>
      <w:r>
        <w:t>text within this element must be Romanised according to the DHARMA transliteration scheme regardless of what transliteration system or script the cited edition employed</w:t>
      </w:r>
    </w:p>
    <w:p>
      <w:pPr>
        <w:pStyle w:val="Lista3"/>
      </w:pPr>
      <w:r>
        <w:t xml:space="preserve">if an earlier editor uses </w:t>
      </w:r>
      <w:r>
        <w:rPr>
          <w:rStyle w:val="Foreign"/>
        </w:rPr>
        <w:t>ś</w:t>
      </w:r>
      <w:r>
        <w:t xml:space="preserve"> to transliterate both Grantha </w:t>
      </w:r>
      <w:r>
        <w:rPr>
          <w:rStyle w:val="Foreign"/>
        </w:rPr>
        <w:t>ś</w:t>
      </w:r>
      <w:r>
        <w:t xml:space="preserve"> and Tamil </w:t>
      </w:r>
      <w:r>
        <w:rPr>
          <w:rStyle w:val="Foreign"/>
        </w:rPr>
        <w:t>c</w:t>
      </w:r>
      <w:r>
        <w:t xml:space="preserve">, and you are unable to determine which is meant, choose in </w:t>
      </w:r>
      <w:r>
        <w:rPr>
          <w:rStyle w:val="Code"/>
        </w:rPr>
        <w:t>&lt;lem&gt;</w:t>
      </w:r>
      <w:r>
        <w:t xml:space="preserve"> the interpretation you favour and add a </w:t>
      </w:r>
      <w:r>
        <w:rPr>
          <w:rStyle w:val="Code"/>
        </w:rPr>
        <w:t>&lt;note&gt;</w:t>
      </w:r>
      <w:r>
        <w:t xml:space="preserve"> to the </w:t>
      </w:r>
      <w:r>
        <w:rPr>
          <w:rStyle w:val="Code"/>
        </w:rPr>
        <w:t>&lt;app&gt;</w:t>
      </w:r>
      <w:r>
        <w:t xml:space="preserve">, such as “The original editor’s reading could also be interpreted as …” (specifying the original editor by name if the </w:t>
      </w:r>
      <w:r>
        <w:rPr>
          <w:rStyle w:val="Code"/>
        </w:rPr>
        <w:t>&lt;app&gt;</w:t>
      </w:r>
      <w:r>
        <w:t xml:space="preserve"> contains several </w:t>
      </w:r>
      <w:r>
        <w:rPr>
          <w:rStyle w:val="Code"/>
        </w:rPr>
        <w:t>&lt;rdg&gt;</w:t>
      </w:r>
      <w:r>
        <w:t>)</w:t>
      </w:r>
    </w:p>
    <w:p>
      <w:pPr>
        <w:pStyle w:val="Lista3"/>
      </w:pPr>
      <w:r>
        <w:t>if an earlier editor’s transliteration scheme represents certain details of the script less accurately than ours, feel free to normalise their reading to the more accurate DHARMA system, e.g.</w:t>
      </w:r>
    </w:p>
    <w:p>
      <w:pPr>
        <w:pStyle w:val="Lista4"/>
      </w:pPr>
      <w:r>
        <w:rPr>
          <w:rStyle w:val="Foreign"/>
        </w:rPr>
        <w:t>ḥ</w:t>
      </w:r>
      <w:r>
        <w:t xml:space="preserve"> to </w:t>
      </w:r>
      <w:r>
        <w:rPr>
          <w:rStyle w:val="Foreign"/>
        </w:rPr>
        <w:t>ḫ</w:t>
      </w:r>
      <w:r>
        <w:t xml:space="preserve"> or </w:t>
      </w:r>
      <w:r>
        <w:rPr>
          <w:rStyle w:val="Foreign"/>
        </w:rPr>
        <w:t>ẖ</w:t>
      </w:r>
      <w:r>
        <w:t xml:space="preserve"> as applicable, if an earlier editor does not (consistently) distinguish </w:t>
      </w:r>
      <w:r>
        <w:rPr>
          <w:rStyle w:val="Foreign"/>
        </w:rPr>
        <w:t>upadhmānīya</w:t>
      </w:r>
      <w:r>
        <w:t xml:space="preserve"> and </w:t>
      </w:r>
      <w:r>
        <w:rPr>
          <w:rStyle w:val="Foreign"/>
        </w:rPr>
        <w:t>jihvāmūlīya</w:t>
      </w:r>
      <w:r>
        <w:t xml:space="preserve"> from </w:t>
      </w:r>
      <w:r>
        <w:rPr>
          <w:rStyle w:val="Foreign"/>
        </w:rPr>
        <w:t>visarga</w:t>
      </w:r>
    </w:p>
    <w:p>
      <w:pPr>
        <w:pStyle w:val="Lista4"/>
      </w:pPr>
      <w:r>
        <w:t>initial vowels and final consonants to the uppercase letters used in our transliteration, even if the earlier editor does not indicate these in any way (e.g. by using = adjacent to non-initial vowels and non-final consonants)</w:t>
      </w:r>
    </w:p>
    <w:p>
      <w:pPr>
        <w:pStyle w:val="Lista2"/>
      </w:pPr>
      <w:r>
        <w:t>text within this element should be marked up with XML tags to clearly indicate what the cited editor deemed unclear, emended or supplied</w:t>
      </w:r>
    </w:p>
    <w:p>
      <w:pPr>
        <w:pStyle w:val="Lista3"/>
      </w:pPr>
      <w:r>
        <w:t>that is to say, convert the original editor’s markup and/or additional explanation into XML tags endorsed by this guide as best possible</w:t>
      </w:r>
    </w:p>
    <w:p>
      <w:pPr>
        <w:pStyle w:val="Lista3"/>
      </w:pPr>
      <w:r>
        <w:t>since the markup found in many printed editions is less expressive and/or less rigorously consistent than our EpiDoc conventions, you may need to interpret the intention of the original editor and mark up alternatives accordingly</w:t>
      </w:r>
    </w:p>
    <w:p>
      <w:pPr>
        <w:pStyle w:val="Lista3"/>
      </w:pPr>
      <w:r>
        <w:t>we deem this method to be preferable to the disadvantages inherent in the alternative, namely recreating all brackets etc. precisely as observed in the previous edition</w:t>
      </w:r>
    </w:p>
    <w:p>
      <w:pPr>
        <w:pStyle w:val="Lista2"/>
      </w:pPr>
      <w:r>
        <w:t xml:space="preserve">never retain any traditional editorial markup </w:t>
      </w:r>
      <w:r>
        <w:rPr>
          <w:noProof/>
        </w:rPr>
        <w:t>(</w:t>
      </w:r>
      <w:r>
        <w:t>such as brackets or asterisks)</w:t>
      </w:r>
    </w:p>
    <w:p>
      <w:pPr>
        <w:pStyle w:val="Lista3"/>
      </w:pPr>
      <w:r>
        <w:t>if you are unable to interpret the intent of an earlier editor, discuss it in an apparatus note instead of citing it as a reading</w:t>
      </w:r>
    </w:p>
    <w:p>
      <w:pPr>
        <w:pStyle w:val="Lista3"/>
      </w:pPr>
      <w:r>
        <w:t>see also §</w:t>
      </w:r>
      <w:r>
        <w:fldChar w:fldCharType="begin"/>
      </w:r>
      <w:r>
        <w:instrText xml:space="preserve"> REF _Ref43989517 \w \h  \* MERGEFORMAT </w:instrText>
      </w:r>
      <w:r>
        <w:fldChar w:fldCharType="separate"/>
      </w:r>
      <w:r>
        <w:t>9.1.6</w:t>
      </w:r>
      <w:r>
        <w:fldChar w:fldCharType="end"/>
      </w:r>
      <w:r>
        <w:t xml:space="preserve"> for some concerns pertaining to the use of XML tags in readings, in particular about the encoding of line breaks within a reading</w:t>
      </w:r>
    </w:p>
    <w:p>
      <w:pPr>
        <w:pStyle w:val="Lista2"/>
      </w:pPr>
      <w:r>
        <w:t>feel free to silently correct obvious typographic errors when citing an earlier editor’s reading, but when there is any doubt as to whether you are dealing with a typo or an erroneous reading, it is better to assume the latter</w:t>
      </w:r>
    </w:p>
    <w:p>
      <w:pPr>
        <w:pStyle w:val="Lista"/>
      </w:pPr>
      <w:r>
        <w:t xml:space="preserve">the </w:t>
      </w:r>
      <w:r>
        <w:rPr>
          <w:b/>
          <w:bCs/>
        </w:rPr>
        <w:t>extent of an alternative text segment</w:t>
      </w:r>
      <w:r>
        <w:t xml:space="preserve"> should always correspond exactly to the extent of its lemma</w:t>
      </w:r>
    </w:p>
    <w:p>
      <w:pPr>
        <w:pStyle w:val="Lista2"/>
      </w:pPr>
      <w:r>
        <w:t>as in lemmas, use ° or a hyphen at the beginning or end of an alternative if its boundary does not coincide with the boundary of an independent word of the text</w:t>
      </w:r>
    </w:p>
    <w:p>
      <w:pPr>
        <w:pStyle w:val="Lista3"/>
      </w:pPr>
      <w:r>
        <w:t>see §</w:t>
      </w:r>
      <w:r>
        <w:fldChar w:fldCharType="begin"/>
      </w:r>
      <w:r>
        <w:instrText xml:space="preserve"> REF _Ref61250887 \r \h </w:instrText>
      </w:r>
      <w:r>
        <w:fldChar w:fldCharType="separate"/>
      </w:r>
      <w:r>
        <w:t>9.1.3</w:t>
      </w:r>
      <w:r>
        <w:fldChar w:fldCharType="end"/>
      </w:r>
      <w:r>
        <w:t xml:space="preserve"> for details and examples</w:t>
      </w:r>
    </w:p>
    <w:p>
      <w:pPr>
        <w:pStyle w:val="Lista2"/>
      </w:pPr>
      <w:r>
        <w:t xml:space="preserve">if a printed edition shows nothing </w:t>
      </w:r>
      <w:r>
        <w:rPr>
          <w:noProof/>
        </w:rPr>
        <w:t>(</w:t>
      </w:r>
      <w:r>
        <w:t xml:space="preserve">i.e. not even a lacuna) at a locus where your edition has content </w:t>
      </w:r>
      <w:r>
        <w:rPr>
          <w:noProof/>
        </w:rPr>
        <w:t>(</w:t>
      </w:r>
      <w:r>
        <w:t>including a tentative reading or a lacuna), the reading of the edition in question may be represented by an empty element, e.g.</w:t>
      </w:r>
    </w:p>
    <w:p>
      <w:pPr>
        <w:pStyle w:val="Lista3"/>
      </w:pPr>
      <w:r>
        <w:rPr>
          <w:rStyle w:val="Code"/>
        </w:rPr>
        <w:t xml:space="preserve">&lt;rdg </w:t>
      </w:r>
      <w:r>
        <w:rPr>
          <w:rStyle w:val="Codeattribute"/>
        </w:rPr>
        <w:t>source</w:t>
      </w:r>
      <w:r>
        <w:rPr>
          <w:rStyle w:val="Code"/>
        </w:rPr>
        <w:t>=</w:t>
      </w:r>
      <w:r>
        <w:rPr>
          <w:rStyle w:val="Codevalue"/>
        </w:rPr>
        <w:t>"bib:VenkatasubbaAyyar1943_01"</w:t>
      </w:r>
      <w:r>
        <w:rPr>
          <w:rStyle w:val="Code"/>
        </w:rPr>
        <w:t>/&gt;</w:t>
      </w:r>
    </w:p>
    <w:p>
      <w:pPr>
        <w:pStyle w:val="Lista"/>
      </w:pPr>
      <w:r>
        <w:t xml:space="preserve">keep in mind that all markup within </w:t>
      </w:r>
      <w:r>
        <w:rPr>
          <w:rStyle w:val="Code"/>
        </w:rPr>
        <w:t>&lt;rdg&gt;</w:t>
      </w:r>
      <w:r>
        <w:t xml:space="preserve"> </w:t>
      </w:r>
      <w:r>
        <w:rPr>
          <w:b/>
          <w:bCs/>
        </w:rPr>
        <w:t>represents the cited editor’s markup</w:t>
      </w:r>
      <w:r>
        <w:t>, not your markup pertaining to the cited edition; thus,</w:t>
      </w:r>
    </w:p>
    <w:p>
      <w:pPr>
        <w:pStyle w:val="Lista2"/>
      </w:pPr>
      <w:r>
        <w:t>if your copy of the edition is unclear or illegible, this can be indicated in a note, but not with XML markup for unclear text or a lacuna</w:t>
      </w:r>
    </w:p>
    <w:p>
      <w:pPr>
        <w:pStyle w:val="Lista2"/>
      </w:pPr>
      <w:r>
        <w:lastRenderedPageBreak/>
        <w:t xml:space="preserve">if the previous editor omits some text, this can be indicated by an empty </w:t>
      </w:r>
      <w:r>
        <w:rPr>
          <w:rStyle w:val="Code"/>
        </w:rPr>
        <w:t>&lt;rdg&gt;</w:t>
      </w:r>
      <w:r>
        <w:t xml:space="preserve"> as above, or by choosing a broader lemma that includes some text adjacent to the omission</w:t>
      </w:r>
    </w:p>
    <w:p>
      <w:pPr>
        <w:pStyle w:val="Lista"/>
      </w:pPr>
      <w:r>
        <w:t xml:space="preserve">alternatives </w:t>
      </w:r>
      <w:r>
        <w:rPr>
          <w:b/>
          <w:bCs/>
        </w:rPr>
        <w:t>must always be credited</w:t>
      </w:r>
      <w:r>
        <w:t xml:space="preserve"> to the editor</w:t>
      </w:r>
      <w:r>
        <w:rPr>
          <w:noProof/>
        </w:rPr>
        <w:t>(</w:t>
      </w:r>
      <w:r>
        <w:t xml:space="preserve">s) who proposed or endorsed them, using the attribute </w:t>
      </w:r>
      <w:r>
        <w:rPr>
          <w:rStyle w:val="Codeattribute"/>
        </w:rPr>
        <w:t>@source</w:t>
      </w:r>
      <w:r>
        <w:t xml:space="preserve"> in </w:t>
      </w:r>
      <w:r>
        <w:rPr>
          <w:rStyle w:val="Code"/>
        </w:rPr>
        <w:t>&lt;rdg&gt;</w:t>
      </w:r>
      <w:r>
        <w:t>; see §</w:t>
      </w:r>
      <w:r>
        <w:fldChar w:fldCharType="begin"/>
      </w:r>
      <w:r>
        <w:instrText xml:space="preserve"> REF _Ref43989551 \w \h  \* MERGEFORMAT </w:instrText>
      </w:r>
      <w:r>
        <w:fldChar w:fldCharType="separate"/>
      </w:r>
      <w:r>
        <w:t>10.6.2</w:t>
      </w:r>
      <w:r>
        <w:fldChar w:fldCharType="end"/>
      </w:r>
      <w:r>
        <w:t xml:space="preserve"> for details</w:t>
      </w:r>
    </w:p>
    <w:p>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two editors’ readings may be deemed identical</w:t>
      </w:r>
    </w:p>
    <w:p>
      <w:pPr>
        <w:pStyle w:val="Lista2"/>
      </w:pPr>
      <w:r>
        <w:t xml:space="preserve">if your apparatus includes at least one lemma with alternative readings </w:t>
      </w:r>
      <w:r>
        <w:rPr>
          <w:rStyle w:val="Foreign"/>
        </w:rPr>
        <w:t>and</w:t>
      </w:r>
      <w:r>
        <w:t xml:space="preserve"> you cite more than one previous editor, your apparatus entries should always be formulated in a </w:t>
      </w:r>
      <w:r>
        <w:rPr>
          <w:b/>
          <w:bCs/>
        </w:rPr>
        <w:t xml:space="preserve">“positive” </w:t>
      </w:r>
      <w:r>
        <w:t xml:space="preserve">manner: for any lemma with one or more alternative readings, clearly indicate </w:t>
      </w:r>
      <w:r>
        <w:rPr>
          <w:noProof/>
        </w:rPr>
        <w:t>(</w:t>
      </w:r>
      <w:r>
        <w:t xml:space="preserve">either under the lemma or under one of the alternative readings) what the readings of </w:t>
      </w:r>
      <w:r>
        <w:rPr>
          <w:b/>
          <w:bCs/>
        </w:rPr>
        <w:t>all</w:t>
      </w:r>
      <w:r>
        <w:t xml:space="preserve"> previous editors were</w:t>
      </w:r>
    </w:p>
    <w:p>
      <w:pPr>
        <w:pStyle w:val="Lista3"/>
      </w:pPr>
      <w:r>
        <w:t xml:space="preserve">however, keep in mind that your apparatus does not have to list every minor divergence from previous editions </w:t>
      </w:r>
      <w:r>
        <w:rPr>
          <w:noProof/>
        </w:rPr>
        <w:t>(</w:t>
      </w:r>
      <w:r>
        <w:t>see §</w:t>
      </w:r>
      <w:r>
        <w:fldChar w:fldCharType="begin"/>
      </w:r>
      <w:r>
        <w:instrText xml:space="preserve"> REF _Ref43989643 \w \h  \* MERGEFORMAT </w:instrText>
      </w:r>
      <w:r>
        <w:fldChar w:fldCharType="separate"/>
      </w:r>
      <w:r>
        <w:t>9.1.1</w:t>
      </w:r>
      <w:r>
        <w:fldChar w:fldCharType="end"/>
      </w:r>
      <w:r>
        <w:t>)</w:t>
      </w:r>
    </w:p>
    <w:p>
      <w:pPr>
        <w:pStyle w:val="Lista2"/>
      </w:pPr>
      <w:r>
        <w:t xml:space="preserve">also keep in mind that whenever you use </w:t>
      </w:r>
      <w:r>
        <w:rPr>
          <w:rStyle w:val="Codeattribute"/>
        </w:rPr>
        <w:t>@source</w:t>
      </w:r>
      <w:r>
        <w:t xml:space="preserve"> on a cite a reading from a publication,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pPr>
        <w:pStyle w:val="Cmsor3"/>
      </w:pPr>
      <w:bookmarkStart w:id="784" w:name="_wlnr5yx14afg" w:colFirst="0" w:colLast="0"/>
      <w:bookmarkStart w:id="785" w:name="_Ref43989583"/>
      <w:bookmarkStart w:id="786" w:name="_Toc183083893"/>
      <w:bookmarkEnd w:id="784"/>
      <w:r>
        <w:t>Identical lemmas, identical readings</w:t>
      </w:r>
      <w:bookmarkEnd w:id="785"/>
      <w:bookmarkEnd w:id="786"/>
    </w:p>
    <w:p>
      <w:pPr>
        <w:pStyle w:val="Lista"/>
      </w:pPr>
      <w:r>
        <w:t xml:space="preserve">when </w:t>
      </w:r>
      <w:r>
        <w:rPr>
          <w:b/>
          <w:bCs/>
        </w:rPr>
        <w:t>deciding whether two readings may be deemed identical</w:t>
      </w:r>
      <w:r>
        <w:t>, i.e. whether a certain previous edition’s reading agrees with your lemma or with the reading cited from another previous editor, you should normally consider only the actual received text shown in each edition; thus,</w:t>
      </w:r>
    </w:p>
    <w:p>
      <w:pPr>
        <w:pStyle w:val="Lista2"/>
      </w:pPr>
      <w:r>
        <w:t>ignore differences limited to the transliteration system (see also §</w:t>
      </w:r>
      <w:r>
        <w:fldChar w:fldCharType="begin"/>
      </w:r>
      <w:r>
        <w:instrText xml:space="preserve"> REF _Ref74728619 \r \h </w:instrText>
      </w:r>
      <w:r>
        <w:fldChar w:fldCharType="separate"/>
      </w:r>
      <w:r>
        <w:t>9.4.1</w:t>
      </w:r>
      <w:r>
        <w:fldChar w:fldCharType="end"/>
      </w:r>
      <w:r>
        <w:t xml:space="preserve"> above)</w:t>
      </w:r>
    </w:p>
    <w:p>
      <w:pPr>
        <w:pStyle w:val="Lista3"/>
      </w:pPr>
      <w:r>
        <w:t>if an earlier editor does not distinguish initial vowels from dependent, or final consonant from those in conjuncts, you should still consider the readings identical</w:t>
      </w:r>
    </w:p>
    <w:p>
      <w:pPr>
        <w:pStyle w:val="Lista2"/>
      </w:pPr>
      <w:r>
        <w:t>ignore differences that consist only in the presence or absence of markup for unclear or restored characters</w:t>
      </w:r>
    </w:p>
    <w:p>
      <w:pPr>
        <w:pStyle w:val="Lista3"/>
      </w:pPr>
      <w:r>
        <w:t xml:space="preserve">e.g. if one reading is </w:t>
      </w:r>
      <w:r>
        <w:rPr>
          <w:rStyle w:val="Codetext"/>
        </w:rPr>
        <w:t>ya</w:t>
      </w:r>
      <w:r>
        <w:rPr>
          <w:rStyle w:val="Code"/>
        </w:rPr>
        <w:t>&lt;unclear&gt;</w:t>
      </w:r>
      <w:r>
        <w:rPr>
          <w:rStyle w:val="Codetext"/>
        </w:rPr>
        <w:t>thā</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smābhiḥ</w:t>
      </w:r>
      <w:r>
        <w:rPr>
          <w:rStyle w:val="Code"/>
        </w:rPr>
        <w:t>&lt;/supplied&gt;</w:t>
      </w:r>
      <w:r>
        <w:t xml:space="preserve"> and another is </w:t>
      </w:r>
      <w:r>
        <w:rPr>
          <w:rStyle w:val="Foreign"/>
        </w:rPr>
        <w:t>yathāsmābhiḥ</w:t>
      </w:r>
      <w:r>
        <w:t xml:space="preserve"> without any markup, then the two readings are to be deemed identical</w:t>
      </w:r>
    </w:p>
    <w:p>
      <w:pPr>
        <w:pStyle w:val="Lista2"/>
      </w:pPr>
      <w:r>
        <w:t>if a previous edition does not indicate a space left blank on the support where your XML edition does, ignore this difference</w:t>
      </w:r>
    </w:p>
    <w:p>
      <w:pPr>
        <w:pStyle w:val="Lista2"/>
      </w:pPr>
      <w:r>
        <w:t xml:space="preserve">ignore previous editors’ emendations or normalisations if they do not affect the interpretation of the text, i.e. if you </w:t>
      </w:r>
      <w:r>
        <w:rPr>
          <w:noProof/>
        </w:rPr>
        <w:t>(</w:t>
      </w:r>
      <w:r>
        <w:t>or another editor) have chosen only to flag a phenomenon as erroneous or non-standard, or chosen to ignore one, whereas a previous editor reads the same but emends or normalises it, then the readings are still to be deemed as identical</w:t>
      </w:r>
    </w:p>
    <w:p>
      <w:pPr>
        <w:pStyle w:val="Lista2"/>
      </w:pPr>
      <w:r>
        <w:t xml:space="preserve">if a previous edition contains a minor orthographic mistake that does not affect the meaning and that may well be a typographic error in that edition, feel free to ignore it if their reading is otherwise identical to yours </w:t>
      </w:r>
      <w:r>
        <w:rPr>
          <w:noProof/>
        </w:rPr>
        <w:t>(</w:t>
      </w:r>
      <w:r>
        <w:t>or to another previous edition’s)</w:t>
      </w:r>
    </w:p>
    <w:p>
      <w:pPr>
        <w:pStyle w:val="Lista2"/>
      </w:pPr>
      <w:r>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pPr>
        <w:pStyle w:val="Lista2"/>
      </w:pPr>
      <w:r>
        <w:t>in all of the above cases, the recommendation of ignoring such differences may be overridden for highly problematic spots of text, where you may find it best to faithfully reproduce each previous editor’s reading down to the last detail</w:t>
      </w:r>
    </w:p>
    <w:p>
      <w:pPr>
        <w:pStyle w:val="Lista"/>
      </w:pPr>
      <w:r>
        <w:t xml:space="preserve">whenever </w:t>
      </w:r>
      <w:r>
        <w:rPr>
          <w:b/>
          <w:bCs/>
        </w:rPr>
        <w:t>multiple editions</w:t>
      </w:r>
      <w:r>
        <w:t xml:space="preserve"> are </w:t>
      </w:r>
      <w:r>
        <w:rPr>
          <w:b/>
          <w:bCs/>
        </w:rPr>
        <w:t>cited</w:t>
      </w:r>
      <w:r>
        <w:t xml:space="preserve"> for a lemma or reading, remember that their citations must be listed </w:t>
      </w:r>
      <w:r>
        <w:rPr>
          <w:b/>
          <w:bCs/>
        </w:rPr>
        <w:t xml:space="preserve">within a single </w:t>
      </w:r>
      <w:r>
        <w:rPr>
          <w:rStyle w:val="Codeattribute"/>
        </w:rPr>
        <w:t>@source</w:t>
      </w:r>
      <w:r>
        <w:t xml:space="preserve"> </w:t>
      </w:r>
      <w:r>
        <w:rPr>
          <w:b/>
          <w:bCs/>
        </w:rPr>
        <w:t>attribute</w:t>
      </w:r>
      <w:r>
        <w:t xml:space="preserve"> in chronological order </w:t>
      </w:r>
      <w:r>
        <w:rPr>
          <w:noProof/>
        </w:rPr>
        <w:t>(§</w:t>
      </w:r>
      <w:r>
        <w:rPr>
          <w:noProof/>
        </w:rPr>
        <w:fldChar w:fldCharType="begin"/>
      </w:r>
      <w:r>
        <w:rPr>
          <w:noProof/>
        </w:rPr>
        <w:instrText xml:space="preserve"> REF _Ref44490119 \r \h </w:instrText>
      </w:r>
      <w:r>
        <w:rPr>
          <w:noProof/>
        </w:rPr>
      </w:r>
      <w:r>
        <w:rPr>
          <w:noProof/>
        </w:rPr>
        <w:fldChar w:fldCharType="separate"/>
      </w:r>
      <w:r>
        <w:rPr>
          <w:noProof/>
        </w:rPr>
        <w:t>10.6.2</w:t>
      </w:r>
      <w:r>
        <w:rPr>
          <w:noProof/>
        </w:rPr>
        <w:fldChar w:fldCharType="end"/>
      </w:r>
      <w:r>
        <w:t>)</w:t>
      </w:r>
    </w:p>
    <w:p>
      <w:pPr>
        <w:pStyle w:val="Lista"/>
      </w:pPr>
      <w:r>
        <w:t xml:space="preserve">when more than one previous editor supports a reading, but the </w:t>
      </w:r>
      <w:r>
        <w:rPr>
          <w:b/>
          <w:bCs/>
        </w:rPr>
        <w:t>readings of these editors differ from one another in minor details</w:t>
      </w:r>
      <w:r>
        <w:t xml:space="preserve"> you ignore as per the above guidelines, by preference show the reading as featured in the first of the cited editions</w:t>
      </w:r>
    </w:p>
    <w:p>
      <w:pPr>
        <w:pStyle w:val="Cmsor3"/>
      </w:pPr>
      <w:bookmarkStart w:id="787" w:name="_qb0qotwuz8be" w:colFirst="0" w:colLast="0"/>
      <w:bookmarkStart w:id="788" w:name="_Ref43989517"/>
      <w:bookmarkStart w:id="789" w:name="_Toc183083894"/>
      <w:bookmarkEnd w:id="787"/>
      <w:r>
        <w:lastRenderedPageBreak/>
        <w:t>XML tags in lemmas and readings</w:t>
      </w:r>
      <w:bookmarkEnd w:id="788"/>
      <w:bookmarkEnd w:id="789"/>
    </w:p>
    <w:p>
      <w:pPr>
        <w:pStyle w:val="Lista"/>
      </w:pPr>
      <w:r>
        <w:t>pay attention to the following, especially when you copy and paste the marked-up text of a lemma, but also when adding markup to a reading:</w:t>
      </w:r>
    </w:p>
    <w:p>
      <w:pPr>
        <w:pStyle w:val="Lista"/>
      </w:pPr>
      <w:r>
        <w:rPr>
          <w:b/>
          <w:bCs/>
        </w:rPr>
        <w:t>tags for block-level containers</w:t>
      </w:r>
      <w:r>
        <w:t xml:space="preserve">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never be included in lemmas or readings</w:t>
      </w:r>
    </w:p>
    <w:p>
      <w:pPr>
        <w:pStyle w:val="Lista2"/>
      </w:pPr>
      <w:r>
        <w:t>for a problematic locus extending across a boundary between such containers, preferably create separate lemmas</w:t>
      </w:r>
    </w:p>
    <w:p>
      <w:pPr>
        <w:pStyle w:val="Lista2"/>
      </w:pPr>
      <w:r>
        <w:t xml:space="preserve">if separate lemmas do not seem appropriate, then simply delete from your lemma the </w:t>
      </w:r>
      <w:r>
        <w:rPr>
          <w:noProof/>
        </w:rPr>
        <w:t>(</w:t>
      </w:r>
      <w:r>
        <w:t>start and end) tags belonging to such an element</w:t>
      </w:r>
    </w:p>
    <w:p>
      <w:pPr>
        <w:pStyle w:val="Lista"/>
      </w:pPr>
      <w:r>
        <w:rPr>
          <w:b/>
          <w:bCs/>
        </w:rPr>
        <w:t>empty elements</w:t>
      </w:r>
      <w:r>
        <w:t xml:space="preserve">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shall, however, be included in both lemmas and readings</w:t>
      </w:r>
    </w:p>
    <w:p>
      <w:pPr>
        <w:pStyle w:val="Lista2"/>
      </w:pPr>
      <w:r>
        <w:t xml:space="preserve">the purpose of this is primarily to show the fact that such a transition is present </w:t>
      </w:r>
      <w:r>
        <w:rPr>
          <w:noProof/>
        </w:rPr>
        <w:t>(</w:t>
      </w:r>
      <w:r>
        <w:t>or was indicated as present, not necessarily always in the right place, by a previous edition)</w:t>
      </w:r>
    </w:p>
    <w:p>
      <w:pPr>
        <w:pStyle w:val="Lista2"/>
      </w:pPr>
      <w:r>
        <w:t>any attributes of these elements present in the edition must mandatorily be retained in the lemma (contrary to the suggestion of the first release version of this EGD)</w:t>
      </w:r>
    </w:p>
    <w:p>
      <w:pPr>
        <w:pStyle w:val="Lista2"/>
      </w:pPr>
      <w:r>
        <w:t xml:space="preserve">we foresee that all of these elements will be displayed as a simple / character when they appear as a lemma </w:t>
      </w:r>
      <w:r>
        <w:rPr>
          <w:noProof/>
        </w:rPr>
        <w:t>(</w:t>
      </w:r>
      <w:r>
        <w:t>thus, since a pagelike partition will always be followed by a line beginning, these together will display as //)</w:t>
      </w:r>
    </w:p>
    <w:p>
      <w:pPr>
        <w:pStyle w:val="Lista3"/>
      </w:pPr>
      <w:r>
        <w:t xml:space="preserve">the / character will be displayed contiguously with the surrounding text if the element in question has </w:t>
      </w:r>
      <w:r>
        <w:rPr>
          <w:rStyle w:val="Codeattribute"/>
        </w:rPr>
        <w:t>@break</w:t>
      </w:r>
      <w:r>
        <w:rPr>
          <w:rStyle w:val="Code"/>
        </w:rPr>
        <w:t>=</w:t>
      </w:r>
      <w:r>
        <w:rPr>
          <w:rStyle w:val="Codevalue"/>
        </w:rPr>
        <w:t>"no"</w:t>
      </w:r>
      <w:r>
        <w:t xml:space="preserve">, and with spaces on both sides if the element does not have </w:t>
      </w:r>
      <w:r>
        <w:rPr>
          <w:rStyle w:val="Codeattribute"/>
        </w:rPr>
        <w:t>@break</w:t>
      </w:r>
      <w:r>
        <w:rPr>
          <w:rStyle w:val="Code"/>
        </w:rPr>
        <w:t>=</w:t>
      </w:r>
      <w:r>
        <w:rPr>
          <w:rStyle w:val="Codevalue"/>
        </w:rPr>
        <w:t>"no"</w:t>
      </w:r>
    </w:p>
    <w:p>
      <w:pPr>
        <w:pStyle w:val="Lista2"/>
      </w:pPr>
      <w:r>
        <w:t xml:space="preserve">remember that when a lemma extends across such a boundary, the </w:t>
      </w:r>
      <w:r>
        <w:rPr>
          <w:rStyle w:val="Codeattribute"/>
        </w:rPr>
        <w:t>@loc</w:t>
      </w:r>
      <w:r>
        <w:t xml:space="preserve"> of the apparatus entry must be the number of the line where the lemma begins</w:t>
      </w:r>
    </w:p>
    <w:p>
      <w:pPr>
        <w:pStyle w:val="Lista3"/>
      </w:pPr>
      <w:r>
        <w:t xml:space="preserve">in display, an indication that the lemma extends into the next line will probably be added automatically if an </w:t>
      </w:r>
      <w:r>
        <w:rPr>
          <w:rStyle w:val="Code"/>
        </w:rPr>
        <w:t>&lt;lb/&gt;</w:t>
      </w:r>
      <w:r>
        <w:t xml:space="preserve"> element is present within the lemma</w:t>
      </w:r>
    </w:p>
    <w:p>
      <w:pPr>
        <w:pStyle w:val="Lista"/>
      </w:pPr>
      <w:r>
        <w:rPr>
          <w:b/>
          <w:bCs/>
        </w:rPr>
        <w:t>forme work must not be included in lemmas</w:t>
      </w:r>
    </w:p>
    <w:p>
      <w:pPr>
        <w:pStyle w:val="Lista2"/>
      </w:pPr>
      <w:r>
        <w:t xml:space="preserve">if an </w:t>
      </w:r>
      <w:r>
        <w:rPr>
          <w:rStyle w:val="Code"/>
        </w:rPr>
        <w:t>&lt;fw&gt;</w:t>
      </w:r>
      <w:r>
        <w:t xml:space="preserve"> element (§</w:t>
      </w:r>
      <w:r>
        <w:fldChar w:fldCharType="begin"/>
      </w:r>
      <w:r>
        <w:instrText xml:space="preserve"> REF _Ref43984607 \r \h </w:instrText>
      </w:r>
      <w:r>
        <w:fldChar w:fldCharType="separate"/>
      </w:r>
      <w:r>
        <w:t>3.8.4</w:t>
      </w:r>
      <w:r>
        <w:fldChar w:fldCharType="end"/>
      </w:r>
      <w:r>
        <w:t>) is present after a page break that intervenes in your lemma, then delete it (along with its contents) from the contents of the lemma pasted from your edition</w:t>
      </w:r>
    </w:p>
    <w:p>
      <w:pPr>
        <w:pStyle w:val="Lista2"/>
      </w:pPr>
      <w:r>
        <w:t xml:space="preserve">for lemmas </w:t>
      </w:r>
      <w:r>
        <w:rPr>
          <w:i/>
          <w:iCs/>
        </w:rPr>
        <w:t>within</w:t>
      </w:r>
      <w:r>
        <w:t xml:space="preserve"> forme work, see §</w:t>
      </w:r>
      <w:r>
        <w:fldChar w:fldCharType="begin"/>
      </w:r>
      <w:r>
        <w:instrText xml:space="preserve"> REF _Ref43978538 \r \h </w:instrText>
      </w:r>
      <w:r>
        <w:fldChar w:fldCharType="separate"/>
      </w:r>
      <w:r>
        <w:t>9.1.2</w:t>
      </w:r>
      <w:r>
        <w:fldChar w:fldCharType="end"/>
      </w:r>
    </w:p>
    <w:p>
      <w:pPr>
        <w:pStyle w:val="Lista"/>
      </w:pPr>
      <w:r>
        <w:rPr>
          <w:b/>
          <w:bCs/>
        </w:rPr>
        <w:t>phrase-level markup that concerns the text</w:t>
      </w:r>
      <w:r>
        <w:t>, its execution, and its editorial alteration (§</w:t>
      </w:r>
      <w:r>
        <w:fldChar w:fldCharType="begin"/>
      </w:r>
      <w:r>
        <w:instrText xml:space="preserve"> REF _Ref43990458 \r \h </w:instrText>
      </w:r>
      <w:r>
        <w:fldChar w:fldCharType="separate"/>
      </w:r>
      <w:r>
        <w:t>3.7</w:t>
      </w:r>
      <w:r>
        <w:fldChar w:fldCharType="end"/>
      </w:r>
      <w:r>
        <w:t xml:space="preserve"> to §</w:t>
      </w:r>
      <w:r>
        <w:fldChar w:fldCharType="begin"/>
      </w:r>
      <w:r>
        <w:instrText xml:space="preserve"> REF _Ref43978565 \r \h </w:instrText>
      </w:r>
      <w:r>
        <w:fldChar w:fldCharType="separate"/>
      </w:r>
      <w:r>
        <w:t>5.5</w:t>
      </w:r>
      <w:r>
        <w:fldChar w:fldCharType="end"/>
      </w:r>
      <w:r>
        <w:t>, except §</w:t>
      </w:r>
      <w:r>
        <w:fldChar w:fldCharType="begin"/>
      </w:r>
      <w:r>
        <w:instrText xml:space="preserve"> REF _Ref43989139 \r \h </w:instrText>
      </w:r>
      <w:r>
        <w:fldChar w:fldCharType="separate"/>
      </w:r>
      <w:r>
        <w:t>7.5.1</w:t>
      </w:r>
      <w:r>
        <w:fldChar w:fldCharType="end"/>
      </w:r>
      <w:r>
        <w:t>) must, as a rule, be retained in lemmas as it appears in your edition, and created in readings to represent the intent of the editor cited as far as possible</w:t>
      </w:r>
    </w:p>
    <w:p>
      <w:pPr>
        <w:pStyle w:val="Lista2"/>
      </w:pPr>
      <w:r>
        <w:t>when copying and pasting the content of a lemma from your edition, pay attention to start-tags and end-tags, which may be outside the copied range, so within your lemma,</w:t>
      </w:r>
    </w:p>
    <w:p>
      <w:pPr>
        <w:pStyle w:val="Lista3"/>
      </w:pPr>
      <w:r>
        <w:t>add the start-tag for retained markup commencing before and ending inside your lemma</w:t>
      </w:r>
    </w:p>
    <w:p>
      <w:pPr>
        <w:pStyle w:val="Lista3"/>
      </w:pPr>
      <w:r>
        <w:t>add the end-tag for retained markup commencing inside your lemma and ending after it</w:t>
      </w:r>
    </w:p>
    <w:p>
      <w:pPr>
        <w:pStyle w:val="Lista3"/>
      </w:pPr>
      <w:r>
        <w:t>add start and end-tags for a lemma snipped from within a longer stretch of phrase-level markup</w:t>
      </w:r>
    </w:p>
    <w:p>
      <w:pPr>
        <w:pStyle w:val="Lista"/>
      </w:pPr>
      <w:r>
        <w:rPr>
          <w:b/>
          <w:bCs/>
        </w:rPr>
        <w:t>phrase-level markup that encodes additional information</w:t>
      </w:r>
      <w:r>
        <w:t xml:space="preserve"> (§</w:t>
      </w:r>
      <w:r>
        <w:fldChar w:fldCharType="begin"/>
      </w:r>
      <w:r>
        <w:instrText xml:space="preserve"> REF _Ref43978756 \r \h </w:instrText>
      </w:r>
      <w:r>
        <w:fldChar w:fldCharType="separate"/>
      </w:r>
      <w:r>
        <w:t>6.4</w:t>
      </w:r>
      <w:r>
        <w:fldChar w:fldCharType="end"/>
      </w:r>
      <w:r>
        <w:t xml:space="preserve"> and §</w:t>
      </w:r>
      <w:r>
        <w:fldChar w:fldCharType="begin"/>
      </w:r>
      <w:r>
        <w:instrText xml:space="preserve"> REF _Ref43989139 \r \h </w:instrText>
      </w:r>
      <w:r>
        <w:fldChar w:fldCharType="separate"/>
      </w:r>
      <w:r>
        <w:t>7.5.1</w:t>
      </w:r>
      <w:r>
        <w:fldChar w:fldCharType="end"/>
      </w:r>
      <w:r>
        <w:t>) is indifferent for the purposes of the apparatus and will not affect the display or machine processing of lemmas or readings; thus:</w:t>
      </w:r>
    </w:p>
    <w:p>
      <w:pPr>
        <w:pStyle w:val="Lista2"/>
      </w:pPr>
      <w:r>
        <w:t>it is recommended that you delete any such markup from your lemma in order to reduce code clutter</w:t>
      </w:r>
    </w:p>
    <w:p>
      <w:pPr>
        <w:pStyle w:val="Lista2"/>
      </w:pPr>
      <w:r>
        <w:t>but feel free to leave such markup in a copied and pasted lemma if this is more convenient for you, provided that you pay attention to start-tags and end-tags as above</w:t>
      </w:r>
    </w:p>
    <w:p>
      <w:pPr>
        <w:pStyle w:val="Cmsor3"/>
      </w:pPr>
      <w:bookmarkStart w:id="790" w:name="_1khg88862vrq" w:colFirst="0" w:colLast="0"/>
      <w:bookmarkStart w:id="791" w:name="_Ref43988104"/>
      <w:bookmarkStart w:id="792" w:name="_Toc183083895"/>
      <w:bookmarkEnd w:id="790"/>
      <w:r>
        <w:t>Freeform apparatus notes</w:t>
      </w:r>
      <w:bookmarkEnd w:id="791"/>
      <w:bookmarkEnd w:id="792"/>
    </w:p>
    <w:p>
      <w:pPr>
        <w:pStyle w:val="Lista"/>
      </w:pPr>
      <w:r>
        <w:t xml:space="preserve">if you find the encoding within </w:t>
      </w:r>
      <w:r>
        <w:rPr>
          <w:rStyle w:val="Code"/>
        </w:rPr>
        <w:t>&lt;lem&gt;</w:t>
      </w:r>
      <w:r>
        <w:t xml:space="preserve"> and/or </w:t>
      </w:r>
      <w:r>
        <w:rPr>
          <w:rStyle w:val="Code"/>
        </w:rPr>
        <w:t>&lt;rdg&gt;</w:t>
      </w:r>
      <w:r>
        <w:t xml:space="preserve"> insufficient for recording certain details about your base reading or a cited alternative, add a </w:t>
      </w:r>
      <w:r>
        <w:rPr>
          <w:rStyle w:val="Code"/>
        </w:rPr>
        <w:t>&lt;note&gt;</w:t>
      </w:r>
      <w:r>
        <w:t xml:space="preserve"> element as the last child element of the relevant </w:t>
      </w:r>
      <w:r>
        <w:rPr>
          <w:rStyle w:val="Code"/>
        </w:rPr>
        <w:t>&lt;app&gt;</w:t>
      </w:r>
      <w:r>
        <w:t xml:space="preserve"> entry</w:t>
      </w:r>
    </w:p>
    <w:p>
      <w:pPr>
        <w:pStyle w:val="Lista2"/>
      </w:pPr>
      <w:r>
        <w:t>see §</w:t>
      </w:r>
      <w:r>
        <w:fldChar w:fldCharType="begin"/>
      </w:r>
      <w:r>
        <w:instrText xml:space="preserve"> REF _Ref43989684 \w \h  \* MERGEFORMAT </w:instrText>
      </w:r>
      <w:r>
        <w:fldChar w:fldCharType="separate"/>
      </w:r>
      <w:r>
        <w:t>10.4.1</w:t>
      </w:r>
      <w:r>
        <w:fldChar w:fldCharType="end"/>
      </w:r>
      <w:r>
        <w:t xml:space="preserve"> for general guidance on notes, and the examples below for an illustration</w:t>
      </w:r>
    </w:p>
    <w:p>
      <w:pPr>
        <w:pStyle w:val="Lista"/>
      </w:pPr>
      <w:r>
        <w:t>any editorial notes concerning a segment of text that cannot be conveniently identified by a line number and lemma should be placed in the commentary, not the apparatus</w:t>
      </w:r>
    </w:p>
    <w:p>
      <w:pPr>
        <w:pStyle w:val="Cmsor3"/>
      </w:pPr>
      <w:bookmarkStart w:id="793" w:name="_1vsssow7ypzu" w:colFirst="0" w:colLast="0"/>
      <w:bookmarkStart w:id="794" w:name="_pn0gltowrfhw" w:colFirst="0" w:colLast="0"/>
      <w:bookmarkStart w:id="795" w:name="_Ref43989464"/>
      <w:bookmarkStart w:id="796" w:name="_Toc183083896"/>
      <w:bookmarkEnd w:id="793"/>
      <w:bookmarkEnd w:id="794"/>
      <w:r>
        <w:lastRenderedPageBreak/>
        <w:t>Textpart divisions in the apparatus</w:t>
      </w:r>
      <w:bookmarkEnd w:id="795"/>
      <w:bookmarkEnd w:id="796"/>
    </w:p>
    <w:p>
      <w:pPr>
        <w:pStyle w:val="Lista"/>
      </w:pPr>
      <w:r>
        <w:t xml:space="preserve">as stated in the Overview above, 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these divisions must be replicated within the apparatus</w:t>
      </w:r>
    </w:p>
    <w:p>
      <w:pPr>
        <w:pStyle w:val="Lista"/>
      </w:pPr>
      <w:r>
        <w:t xml:space="preserve">in this case, inside </w:t>
      </w:r>
      <w:r>
        <w:rPr>
          <w:rStyle w:val="Code"/>
        </w:rPr>
        <w:t xml:space="preserve">&lt;div </w:t>
      </w:r>
      <w:r>
        <w:rPr>
          <w:rStyle w:val="Codeattribute"/>
        </w:rPr>
        <w:t>type</w:t>
      </w:r>
      <w:r>
        <w:rPr>
          <w:rStyle w:val="Code"/>
        </w:rPr>
        <w:t>=</w:t>
      </w:r>
      <w:r>
        <w:rPr>
          <w:rStyle w:val="Codevalue"/>
        </w:rPr>
        <w:t>"apparatus"</w:t>
      </w:r>
      <w:r>
        <w:rPr>
          <w:rStyle w:val="Code"/>
        </w:rPr>
        <w:t>&gt;</w:t>
      </w:r>
      <w:r>
        <w:t xml:space="preserve">, create as many </w:t>
      </w:r>
      <w:r>
        <w:rPr>
          <w:rStyle w:val="Code"/>
        </w:rPr>
        <w:t xml:space="preserve">&lt;div </w:t>
      </w:r>
      <w:r>
        <w:rPr>
          <w:rStyle w:val="Codeattribute"/>
        </w:rPr>
        <w:t>type</w:t>
      </w:r>
      <w:r>
        <w:rPr>
          <w:rStyle w:val="Code"/>
        </w:rPr>
        <w:t>=</w:t>
      </w:r>
      <w:r>
        <w:rPr>
          <w:rStyle w:val="Codevalue"/>
        </w:rPr>
        <w:t>"textpart"</w:t>
      </w:r>
      <w:r>
        <w:rPr>
          <w:rStyle w:val="Code"/>
        </w:rPr>
        <w:t>&gt;</w:t>
      </w:r>
      <w:r>
        <w:t xml:space="preserve"> elements as there are in the </w:t>
      </w:r>
      <w:r>
        <w:rPr>
          <w:rStyle w:val="Code"/>
        </w:rPr>
        <w:t xml:space="preserve">&lt;div </w:t>
      </w:r>
      <w:r>
        <w:rPr>
          <w:rStyle w:val="Codeattribute"/>
        </w:rPr>
        <w:t>type</w:t>
      </w:r>
      <w:r>
        <w:rPr>
          <w:rStyle w:val="Code"/>
        </w:rPr>
        <w:t>=</w:t>
      </w:r>
      <w:r>
        <w:rPr>
          <w:rStyle w:val="Codevalue"/>
        </w:rPr>
        <w:t>"edition"</w:t>
      </w:r>
      <w:r>
        <w:rPr>
          <w:rStyle w:val="Code"/>
        </w:rPr>
        <w:t>&gt;</w:t>
      </w:r>
    </w:p>
    <w:p>
      <w:pPr>
        <w:pStyle w:val="Lista2"/>
      </w:pPr>
      <w:r>
        <w:t xml:space="preserve">in the start-tag of these replicated divisions, include all attributes </w:t>
      </w:r>
      <w:r>
        <w:rPr>
          <w:noProof/>
        </w:rPr>
        <w:t>(</w:t>
      </w:r>
      <w:r>
        <w:rPr>
          <w:rStyle w:val="Codeattribute"/>
        </w:rPr>
        <w:t>@subtype</w:t>
      </w:r>
      <w:r>
        <w:t xml:space="preserve"> and </w:t>
      </w:r>
      <w:r>
        <w:rPr>
          <w:rStyle w:val="Codeattribute"/>
        </w:rPr>
        <w:t>@n</w:t>
      </w:r>
      <w:r>
        <w:t>) with the same value that they have in the edition division</w:t>
      </w:r>
    </w:p>
    <w:p>
      <w:pPr>
        <w:pStyle w:val="Lista2"/>
      </w:pPr>
      <w:r>
        <w:t xml:space="preserve">if your edition’s textpart divisions have </w:t>
      </w:r>
      <w:r>
        <w:rPr>
          <w:rStyle w:val="Code"/>
        </w:rPr>
        <w:t>&lt;head&gt;</w:t>
      </w:r>
      <w:r>
        <w:t xml:space="preserve"> elements, these should likewise be replicated in the apparatus, immediately after the start-tag of each textpart division</w:t>
      </w:r>
    </w:p>
    <w:p>
      <w:pPr>
        <w:pStyle w:val="Lista"/>
      </w:pPr>
      <w:r>
        <w:t xml:space="preserve">the apparatus container </w:t>
      </w:r>
      <w:r>
        <w:rPr>
          <w:rStyle w:val="Code"/>
        </w:rPr>
        <w:t>&lt;listApp&gt;</w:t>
      </w:r>
      <w:r>
        <w:t xml:space="preserve"> must in this case be enclosed within </w:t>
      </w:r>
      <w:r>
        <w:rPr>
          <w:rStyle w:val="Code"/>
        </w:rPr>
        <w:t xml:space="preserve">&lt;div </w:t>
      </w:r>
      <w:r>
        <w:rPr>
          <w:rStyle w:val="Codeattribute"/>
        </w:rPr>
        <w:t>type</w:t>
      </w:r>
      <w:r>
        <w:rPr>
          <w:rStyle w:val="Code"/>
        </w:rPr>
        <w:t>=</w:t>
      </w:r>
      <w:r>
        <w:rPr>
          <w:rStyle w:val="Codevalue"/>
        </w:rPr>
        <w:t>"textpart"</w:t>
      </w:r>
      <w:r>
        <w:rPr>
          <w:rStyle w:val="Code"/>
        </w:rPr>
        <w:t>&gt;</w:t>
      </w:r>
    </w:p>
    <w:p>
      <w:pPr>
        <w:pStyle w:val="Lista2"/>
      </w:pPr>
      <w:r>
        <w:t xml:space="preserve">if you have apparatus entries for more than one textpart, then create a </w:t>
      </w:r>
      <w:r>
        <w:rPr>
          <w:rStyle w:val="Code"/>
        </w:rPr>
        <w:t>&lt;listApp&gt;</w:t>
      </w:r>
      <w:r>
        <w:t xml:space="preserve"> within each textpart to wrap the </w:t>
      </w:r>
      <w:r>
        <w:rPr>
          <w:rStyle w:val="Code"/>
        </w:rPr>
        <w:t>&lt;app&gt;</w:t>
      </w:r>
      <w:r>
        <w:t xml:space="preserve"> elements belonging to that textpart</w:t>
      </w:r>
    </w:p>
    <w:p>
      <w:pPr>
        <w:pStyle w:val="Lista2"/>
      </w:pPr>
      <w:r>
        <w:t xml:space="preserve">if one or more textparts have no pertaining apparatus entries, then the textpart division </w:t>
      </w:r>
      <w:r>
        <w:rPr>
          <w:noProof/>
        </w:rPr>
        <w:t>(</w:t>
      </w:r>
      <w:r>
        <w:t xml:space="preserve">with attributes) must still be created for these in the apparatus, but that division shall not contain anything </w:t>
      </w:r>
      <w:r>
        <w:rPr>
          <w:noProof/>
        </w:rPr>
        <w:t>(</w:t>
      </w:r>
      <w:r>
        <w:t xml:space="preserve">except, if applicable, </w:t>
      </w:r>
      <w:r>
        <w:rPr>
          <w:rStyle w:val="Code"/>
        </w:rPr>
        <w:t>&lt;head&gt;</w:t>
      </w:r>
      <w:r>
        <w:t xml:space="preserve">), i.e. there should not be a </w:t>
      </w:r>
      <w:r>
        <w:rPr>
          <w:rStyle w:val="Code"/>
        </w:rPr>
        <w:t>&lt;listApp&gt;</w:t>
      </w:r>
      <w:r>
        <w:t xml:space="preserve"> wrapper, nor any </w:t>
      </w:r>
      <w:r>
        <w:rPr>
          <w:rStyle w:val="Code"/>
        </w:rPr>
        <w:t>&lt;app&gt;</w:t>
      </w:r>
      <w:r>
        <w:t xml:space="preserve"> items there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9.1.8</w:t>
              </w:r>
            </w:fldSimple>
            <w:r>
              <w:t>.</w:t>
            </w:r>
            <w:fldSimple w:instr=" SEQ Example \* ALPHABETIC \s 3 ">
              <w:r>
                <w:rPr>
                  <w:noProof/>
                </w:rPr>
                <w:t>A</w:t>
              </w:r>
            </w:fldSimple>
            <w:r>
              <w:t>: critical apparatus with more than one textpart, each with content</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"1"</w:t>
            </w:r>
            <w:r>
              <w:rPr>
                <w:rStyle w:val="Code"/>
              </w:rPr>
              <w:t>&gt;</w:t>
            </w:r>
            <w:r>
              <w:rPr>
                <w:rStyle w:val="Codetext"/>
              </w:rPr>
              <w:br/>
              <w:t xml:space="preserve">    </w:t>
            </w:r>
            <w:r>
              <w:rPr>
                <w:rStyle w:val="Code"/>
              </w:rPr>
              <w:t>&lt;lem&gt;</w:t>
            </w:r>
            <w:r>
              <w:rPr>
                <w:rStyle w:val="Codetext"/>
              </w:rPr>
              <w:t>ku</w:t>
            </w:r>
            <w:r>
              <w:rPr>
                <w:rStyle w:val="Code"/>
              </w:rPr>
              <w:t>&lt;unclear&gt;</w:t>
            </w:r>
            <w:r>
              <w:rPr>
                <w:rStyle w:val="Codetext"/>
              </w:rPr>
              <w:t>mā</w:t>
            </w:r>
            <w:r>
              <w:rPr>
                <w:rStyle w:val="Code"/>
              </w:rPr>
              <w:t>&lt;/unclear&gt;</w:t>
            </w:r>
            <w:r>
              <w:rPr>
                <w:rStyle w:val="Codetext"/>
              </w:rPr>
              <w:t>rāmātyādhikaraṇasya</w:t>
            </w:r>
            <w:r>
              <w:rPr>
                <w:rStyle w:val="Code"/>
              </w:rPr>
              <w:t>&lt;/lem&gt;</w:t>
            </w:r>
            <w:r>
              <w:rPr>
                <w:rStyle w:val="Codetext"/>
              </w:rPr>
              <w:br/>
              <w:t xml:space="preserve">    </w:t>
            </w:r>
            <w:r>
              <w:rPr>
                <w:rStyle w:val="Code"/>
              </w:rPr>
              <w:t>&lt;note&gt;</w:t>
            </w:r>
            <w:r>
              <w:rPr>
                <w:rStyle w:val="Codetext"/>
              </w:rPr>
              <w:t xml:space="preserve">Our restitution ... </w:t>
            </w:r>
            <w:r>
              <w:rPr>
                <w:rStyle w:val="Code"/>
              </w:rPr>
              <w:t>&lt;/note&gt;</w:t>
            </w:r>
            <w:r>
              <w:rPr>
                <w:rStyle w:val="Codetext"/>
              </w:rPr>
              <w:br/>
              <w:t xml:space="preserve">   </w:t>
            </w:r>
            <w:r>
              <w:rPr>
                <w:rStyle w:val="Code"/>
              </w:rPr>
              <w:t>&lt;/app&gt;</w:t>
            </w:r>
            <w:r>
              <w:rPr>
                <w:rStyle w:val="Codetext"/>
              </w:rPr>
              <w:br/>
              <w:t xml:space="preserve">  </w:t>
            </w:r>
            <w:r>
              <w:rPr>
                <w:rStyle w:val="Code"/>
              </w:rPr>
              <w:t>&lt;/listApp&gt;</w:t>
            </w:r>
            <w:r>
              <w:rPr>
                <w:rStyle w:val="Codetext"/>
              </w:rPr>
              <w:br/>
              <w:t xml:space="preserve"> </w:t>
            </w:r>
            <w:r>
              <w:rPr>
                <w:rStyle w:val="Code"/>
              </w:rPr>
              <w:t>&lt;/div&gt;</w:t>
            </w:r>
            <w:r>
              <w:rPr>
                <w:rStyle w:val="Codetext"/>
              </w:rPr>
              <w:t xml:space="preserve">        </w:t>
            </w:r>
            <w:r>
              <w:rPr>
                <w:rStyle w:val="Codetext"/>
              </w:rPr>
              <w:tab/>
              <w:t xml:space="preserve"> </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Plate</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"2"</w:t>
            </w:r>
            <w:r>
              <w:rPr>
                <w:rStyle w:val="Code"/>
              </w:rPr>
              <w:t>&gt;</w:t>
            </w:r>
            <w:r>
              <w:rPr>
                <w:rStyle w:val="Codetext"/>
              </w:rPr>
              <w:br/>
              <w:t xml:space="preserve">    </w:t>
            </w:r>
            <w:r>
              <w:rPr>
                <w:rStyle w:val="Code"/>
              </w:rPr>
              <w:t>&lt;lem&gt;</w:t>
            </w:r>
            <w:r>
              <w:rPr>
                <w:rStyle w:val="Codetext"/>
              </w:rPr>
              <w:t>°bhi</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ḥ</w:t>
            </w:r>
            <w:r>
              <w:rPr>
                <w:rStyle w:val="Code"/>
              </w:rPr>
              <w:t>&lt;/supplied&gt;</w:t>
            </w:r>
            <w:r>
              <w:rPr>
                <w:rStyle w:val="Codetext"/>
              </w:rPr>
              <w:t xml:space="preserve"> mekhalayā</w:t>
            </w:r>
            <w:r>
              <w:rPr>
                <w:rStyle w:val="Code"/>
              </w:rPr>
              <w:t>&lt;/lem&gt;</w:t>
            </w:r>
            <w:r>
              <w:rPr>
                <w:rStyle w:val="Codetext"/>
              </w:rPr>
              <w:br/>
              <w:t xml:space="preserve">    </w:t>
            </w:r>
            <w:r>
              <w:rPr>
                <w:rStyle w:val="Code"/>
              </w:rPr>
              <w:t>&lt;note&gt;</w:t>
            </w:r>
            <w:r>
              <w:rPr>
                <w:rStyle w:val="Codetext"/>
              </w:rPr>
              <w:t xml:space="preserve">Absence of doubling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r>
              <w:rPr>
                <w:rStyle w:val="Codetext"/>
              </w:rPr>
              <w:br/>
            </w:r>
            <w:r>
              <w:rPr>
                <w:rStyle w:val="Code"/>
              </w:rPr>
              <w:t>&lt;/div&gt;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9.1.8</w:t>
              </w:r>
            </w:fldSimple>
            <w:r>
              <w:t>.</w:t>
            </w:r>
            <w:fldSimple w:instr=" SEQ Example \* ALPHABETIC \s 3 ">
              <w:r>
                <w:rPr>
                  <w:noProof/>
                </w:rPr>
                <w:t>B</w:t>
              </w:r>
            </w:fldSimple>
            <w:r>
              <w:t>: critical apparatus with more than one textpart, one without content</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p>
          <w:p>
            <w:pPr>
              <w:pStyle w:val="CodeParagraph"/>
              <w:rPr>
                <w:rStyle w:val="Codetext"/>
              </w:rPr>
            </w:pPr>
            <w:r>
              <w:rPr>
                <w:rStyle w:val="Code"/>
              </w:rPr>
              <w:t xml:space="preserve">  &lt;head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&lt;!--Empty textpart.--&gt;</w:t>
            </w:r>
            <w:r>
              <w:rPr>
                <w:rStyle w:val="Codetext"/>
              </w:rPr>
              <w:br/>
              <w:t xml:space="preserve"> </w:t>
            </w:r>
            <w:r>
              <w:rPr>
                <w:rStyle w:val="Code"/>
              </w:rPr>
              <w:t>&lt;/div&gt;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"6"</w:t>
            </w:r>
            <w:r>
              <w:rPr>
                <w:rStyle w:val="Code"/>
              </w:rPr>
              <w:t>&gt;</w:t>
            </w:r>
            <w:r>
              <w:rPr>
                <w:rStyle w:val="Codetext"/>
              </w:rPr>
              <w:br/>
              <w:t xml:space="preserve">    </w:t>
            </w:r>
            <w:r>
              <w:rPr>
                <w:rStyle w:val="Code"/>
              </w:rPr>
              <w:t>&lt;lem&gt;</w:t>
            </w:r>
            <w:r>
              <w:rPr>
                <w:rStyle w:val="Codetext"/>
              </w:rPr>
              <w:t>-pu</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ñja</w:t>
            </w:r>
            <w:r>
              <w:rPr>
                <w:rStyle w:val="Code"/>
              </w:rPr>
              <w:t>&lt;/unclear&gt;&lt;/lem&gt;</w:t>
            </w:r>
            <w:r>
              <w:rPr>
                <w:rStyle w:val="Codetext"/>
              </w:rPr>
              <w:br/>
              <w:t xml:space="preserve">    </w:t>
            </w:r>
            <w:r>
              <w:rPr>
                <w:rStyle w:val="Code"/>
              </w:rPr>
              <w:t>&lt;note&gt;</w:t>
            </w:r>
            <w:r>
              <w:rPr>
                <w:rStyle w:val="Codetext"/>
              </w:rPr>
              <w:t xml:space="preserve">While </w:t>
            </w:r>
            <w:r>
              <w:rPr>
                <w:rStyle w:val="Code"/>
              </w:rPr>
              <w:t>&lt;foreign&gt;</w:t>
            </w:r>
            <w:r>
              <w:rPr>
                <w:rStyle w:val="Codetext"/>
              </w:rPr>
              <w:t>puñja</w:t>
            </w:r>
            <w:r>
              <w:rPr>
                <w:rStyle w:val="Code"/>
              </w:rPr>
              <w:t>&lt;/foreign&gt;</w:t>
            </w:r>
            <w:r>
              <w:rPr>
                <w:rStyle w:val="Codetext"/>
              </w:rPr>
              <w:t xml:space="preserve"> must have been intended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p>
          <w:p>
            <w:pPr>
              <w:pStyle w:val="CodeParagraph"/>
            </w:pPr>
            <w:r>
              <w:rPr>
                <w:rStyle w:val="Code"/>
              </w:rPr>
              <w:t>&lt;/div&gt;</w:t>
            </w:r>
          </w:p>
        </w:tc>
      </w:tr>
    </w:tbl>
    <w:p>
      <w:pPr>
        <w:pStyle w:val="Cmsor2"/>
      </w:pPr>
      <w:bookmarkStart w:id="797" w:name="_95bkq7g4grjl" w:colFirst="0" w:colLast="0"/>
      <w:bookmarkStart w:id="798" w:name="_Ref43978780"/>
      <w:bookmarkStart w:id="799" w:name="_Toc183083897"/>
      <w:bookmarkEnd w:id="797"/>
      <w:r>
        <w:lastRenderedPageBreak/>
        <w:t>The translation</w:t>
      </w:r>
      <w:bookmarkEnd w:id="798"/>
      <w:bookmarkEnd w:id="799"/>
    </w:p>
    <w:p>
      <w:pPr>
        <w:pStyle w:val="Cmsor3"/>
      </w:pPr>
      <w:bookmarkStart w:id="800" w:name="_pvxrutfvtymm" w:colFirst="0" w:colLast="0"/>
      <w:bookmarkStart w:id="801" w:name="_Ref43990036"/>
      <w:bookmarkStart w:id="802" w:name="_Toc183083898"/>
      <w:bookmarkEnd w:id="800"/>
      <w:r>
        <w:t>Overview</w:t>
      </w:r>
      <w:bookmarkEnd w:id="801"/>
      <w:bookmarkEnd w:id="802"/>
    </w:p>
    <w:p>
      <w:pPr>
        <w:pStyle w:val="Lista"/>
      </w:pPr>
      <w:r>
        <w:t>whenever possible, a translation should be included in your XML document along with your edition</w:t>
      </w:r>
    </w:p>
    <w:p>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t>9.2.7</w:t>
      </w:r>
      <w:r>
        <w:fldChar w:fldCharType="end"/>
      </w:r>
      <w:r>
        <w:t>,</w:t>
      </w:r>
    </w:p>
    <w:p>
      <w:pPr>
        <w:pStyle w:val="Lista3"/>
      </w:pPr>
      <w:r>
        <w:t>in addition to a new translation, when a previous translation is of particular interest for some reason, e.g. because of its relevance to the history of the scholarly understanding of the text</w:t>
      </w:r>
    </w:p>
    <w:p>
      <w:pPr>
        <w:pStyle w:val="Lista3"/>
      </w:pPr>
      <w:r>
        <w:t>instead of a new translation, when your edition is not a significant improvement on an earlier edition on which a satisfactory published translation is based</w:t>
      </w:r>
    </w:p>
    <w:p>
      <w:pPr>
        <w:pStyle w:val="Lista"/>
      </w:pPr>
      <w:r>
        <w:t>a new translation created for DHARMA</w:t>
      </w:r>
    </w:p>
    <w:p>
      <w:pPr>
        <w:pStyle w:val="Lista2"/>
      </w:pPr>
      <w:r>
        <w:t>should be a convenient representation of the intent of the original, hence it should be as literal as seems useful, but as free as seems necessary</w:t>
      </w:r>
    </w:p>
    <w:p>
      <w:pPr>
        <w:pStyle w:val="Lista2"/>
      </w:pPr>
      <w:r>
        <w:t>should correspond to the text as you have edited it, including restorations and emendations</w:t>
      </w:r>
    </w:p>
    <w:p>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pPr>
        <w:pStyle w:val="Lista3"/>
      </w:pPr>
      <w:r>
        <w:t>in particular, normalise the spelling of original personal names, toponyms and terms retained from the original, as suggested for “loose transliteration” in TG §2.2.2</w:t>
      </w:r>
    </w:p>
    <w:p>
      <w:pPr>
        <w:pStyle w:val="Lista"/>
      </w:pPr>
      <w:r>
        <w:t xml:space="preserve">the translation must be wrapped in </w:t>
      </w:r>
      <w:r>
        <w:rPr>
          <w:rStyle w:val="Code"/>
        </w:rPr>
        <w:t xml:space="preserve">&lt;div </w:t>
      </w:r>
      <w:r>
        <w:rPr>
          <w:rStyle w:val="Codeattribute"/>
        </w:rPr>
        <w:t>type</w:t>
      </w:r>
      <w:r>
        <w:rPr>
          <w:rStyle w:val="Code"/>
        </w:rPr>
        <w:t>=</w:t>
      </w:r>
      <w:r>
        <w:rPr>
          <w:rStyle w:val="Codevalue"/>
        </w:rPr>
        <w:t>"translation"</w:t>
      </w:r>
      <w:r>
        <w:rPr>
          <w:rStyle w:val="Code"/>
        </w:rPr>
        <w:t>&gt;</w:t>
      </w:r>
    </w:p>
    <w:p>
      <w:pPr>
        <w:pStyle w:val="Lista2"/>
      </w:pPr>
      <w:r>
        <w:t>this division follows the edition division and the apparatus division</w:t>
      </w:r>
    </w:p>
    <w:p>
      <w:pPr>
        <w:pStyle w:val="Lista2"/>
      </w:pPr>
      <w:r>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t>9.2.6</w:t>
      </w:r>
      <w:r>
        <w:fldChar w:fldCharType="end"/>
      </w:r>
    </w:p>
    <w:p>
      <w:pPr>
        <w:pStyle w:val="Lista"/>
      </w:pPr>
      <w:r>
        <w:t xml:space="preserve">use the following attributes for </w:t>
      </w:r>
      <w:r>
        <w:rPr>
          <w:rStyle w:val="Code"/>
        </w:rPr>
        <w:t xml:space="preserve">&lt;div </w:t>
      </w:r>
      <w:r>
        <w:rPr>
          <w:rStyle w:val="Codeattribute"/>
        </w:rPr>
        <w:t>type</w:t>
      </w:r>
      <w:r>
        <w:rPr>
          <w:rStyle w:val="Code"/>
        </w:rPr>
        <w:t>=</w:t>
      </w:r>
      <w:r>
        <w:rPr>
          <w:rStyle w:val="Codevalue"/>
        </w:rPr>
        <w:t>"translation"</w:t>
      </w:r>
      <w:r>
        <w:rPr>
          <w:rStyle w:val="Code"/>
        </w:rPr>
        <w:t>&gt;</w:t>
      </w:r>
      <w:r>
        <w:t>, as and when necessary</w:t>
      </w:r>
    </w:p>
    <w:p>
      <w:pPr>
        <w:pStyle w:val="Lista2"/>
      </w:pPr>
      <w:r>
        <w:rPr>
          <w:rStyle w:val="Codeattribute"/>
        </w:rPr>
        <w:t>@xml:lang</w:t>
      </w:r>
      <w:r>
        <w:t xml:space="preserve"> to encode the target language if it is not English </w:t>
      </w:r>
      <w:r>
        <w:rPr>
          <w:noProof/>
        </w:rPr>
        <w:t>(</w:t>
      </w:r>
      <w:r>
        <w:t xml:space="preserve">see </w:t>
      </w:r>
      <w:r>
        <w:fldChar w:fldCharType="begin"/>
      </w:r>
      <w:r>
        <w:instrText xml:space="preserve"> REF _Ref43989726 \w \h  \* MERGEFORMAT </w:instrText>
      </w:r>
      <w:r>
        <w:fldChar w:fldCharType="separate"/>
      </w:r>
      <w:r>
        <w:t>0</w:t>
      </w:r>
      <w:r>
        <w:fldChar w:fldCharType="end"/>
      </w:r>
      <w:r>
        <w:t xml:space="preserve"> for a list of language tags permitted as values for this attribute)</w:t>
      </w:r>
    </w:p>
    <w:p>
      <w:pPr>
        <w:pStyle w:val="Lista3"/>
      </w:pPr>
      <w:r>
        <w:t xml:space="preserve">translations into English do not need and should not have this attribute, since they by default inherit the English language from the </w:t>
      </w:r>
      <w:r>
        <w:rPr>
          <w:rStyle w:val="Codevalue"/>
        </w:rPr>
        <w:t>&lt;TEI&gt;</w:t>
      </w:r>
      <w:r>
        <w:t xml:space="preserve"> root element (as per §</w:t>
      </w:r>
      <w:r>
        <w:fldChar w:fldCharType="begin"/>
      </w:r>
      <w:r>
        <w:instrText xml:space="preserve"> REF _Ref43990600 \r \h </w:instrText>
      </w:r>
      <w:r>
        <w:fldChar w:fldCharType="separate"/>
      </w:r>
      <w:r>
        <w:t>10.3.2</w:t>
      </w:r>
      <w:r>
        <w:fldChar w:fldCharType="end"/>
      </w:r>
      <w:r>
        <w:t>)</w:t>
      </w:r>
    </w:p>
    <w:p>
      <w:pPr>
        <w:pStyle w:val="Lista2"/>
      </w:pP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a published translation is adopted verbatim as per §</w:t>
      </w:r>
      <w:r>
        <w:fldChar w:fldCharType="begin"/>
      </w:r>
      <w:r>
        <w:instrText xml:space="preserve"> REF _Ref43990725 \r \h </w:instrText>
      </w:r>
      <w:r>
        <w:fldChar w:fldCharType="separate"/>
      </w:r>
      <w:r>
        <w:t>9.2.7</w:t>
      </w:r>
      <w:r>
        <w:fldChar w:fldCharType="end"/>
      </w:r>
    </w:p>
    <w:p>
      <w:pPr>
        <w:pStyle w:val="Lista2"/>
      </w:pP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translation is by you and/or another project member</w:t>
      </w:r>
    </w:p>
    <w:p>
      <w:pPr>
        <w:pStyle w:val="Lista"/>
      </w:pPr>
      <w:r>
        <w:t xml:space="preserve">when you feel that credit for a translation cannot be allocated correctly or fairly by using </w:t>
      </w:r>
      <w:r>
        <w:rPr>
          <w:rStyle w:val="Codeattribute"/>
        </w:rPr>
        <w:t>@source</w:t>
      </w:r>
      <w:r>
        <w:t xml:space="preserve"> and </w:t>
      </w:r>
      <w:r>
        <w:rPr>
          <w:rStyle w:val="Codeattribute"/>
        </w:rPr>
        <w:t>@resp</w:t>
      </w:r>
      <w:r>
        <w:t xml:space="preserve"> as above, you may add a </w:t>
      </w:r>
      <w:r>
        <w:rPr>
          <w:b/>
          <w:bCs/>
        </w:rPr>
        <w:t>credit note</w:t>
      </w:r>
      <w:r>
        <w:t xml:space="preserve"> at the beginning of a translation</w:t>
      </w:r>
    </w:p>
    <w:p>
      <w:pPr>
        <w:pStyle w:val="Lista2"/>
      </w:pPr>
      <w:r>
        <w:t xml:space="preserve">to create a credit note, create the element </w:t>
      </w:r>
      <w:r>
        <w:rPr>
          <w:rStyle w:val="Code"/>
        </w:rPr>
        <w:t xml:space="preserve">&lt;note </w:t>
      </w:r>
      <w:r>
        <w:rPr>
          <w:rStyle w:val="Codeattribute"/>
        </w:rPr>
        <w:t>type</w:t>
      </w:r>
      <w:r>
        <w:rPr>
          <w:rStyle w:val="Codetext"/>
        </w:rPr>
        <w:t>=</w:t>
      </w:r>
      <w:r>
        <w:rPr>
          <w:rStyle w:val="Codevalue"/>
        </w:rPr>
        <w:t>"credit"</w:t>
      </w:r>
      <w:r>
        <w:rPr>
          <w:rStyle w:val="Code"/>
        </w:rPr>
        <w:t>&gt;</w:t>
      </w:r>
      <w:r>
        <w:t xml:space="preserve"> as the first item within </w:t>
      </w:r>
      <w:r>
        <w:rPr>
          <w:rStyle w:val="Code"/>
        </w:rPr>
        <w:t xml:space="preserve">&lt;div </w:t>
      </w:r>
      <w:r>
        <w:rPr>
          <w:rStyle w:val="Codeattribute"/>
        </w:rPr>
        <w:t>type</w:t>
      </w:r>
      <w:r>
        <w:rPr>
          <w:rStyle w:val="Codetext"/>
        </w:rPr>
        <w:t>=</w:t>
      </w:r>
      <w:r>
        <w:rPr>
          <w:rStyle w:val="Codevalue"/>
        </w:rPr>
        <w:t>"translation"</w:t>
      </w:r>
      <w:r>
        <w:rPr>
          <w:rStyle w:val="Code"/>
        </w:rPr>
        <w:t>&gt;</w:t>
      </w:r>
      <w:r>
        <w:t>, before any textpart divisions, if such are present</w:t>
      </w:r>
    </w:p>
    <w:p>
      <w:pPr>
        <w:pStyle w:val="Lista3"/>
      </w:pPr>
      <w:r>
        <w:t xml:space="preserve">or as the second item, immediately after the custom </w:t>
      </w:r>
      <w:r>
        <w:rPr>
          <w:rStyle w:val="Code"/>
        </w:rPr>
        <w:t>&lt;head&gt;</w:t>
      </w:r>
      <w:r>
        <w:t xml:space="preserve"> if one is used as per §</w:t>
      </w:r>
      <w:r>
        <w:fldChar w:fldCharType="begin"/>
      </w:r>
      <w:r>
        <w:instrText xml:space="preserve"> REF _Ref43989787 \r \h </w:instrText>
      </w:r>
      <w:r>
        <w:fldChar w:fldCharType="separate"/>
      </w:r>
      <w:r>
        <w:t>9.2.3</w:t>
      </w:r>
      <w:r>
        <w:fldChar w:fldCharType="end"/>
      </w:r>
      <w:r>
        <w:t xml:space="preserve"> </w:t>
      </w:r>
    </w:p>
    <w:p>
      <w:pPr>
        <w:pStyle w:val="Lista2"/>
      </w:pPr>
      <w:r>
        <w:t xml:space="preserve">this </w:t>
      </w:r>
      <w:r>
        <w:rPr>
          <w:rStyle w:val="Codeattribute"/>
        </w:rPr>
        <w:t>@type</w:t>
      </w:r>
      <w:r>
        <w:t xml:space="preserve"> of </w:t>
      </w:r>
      <w:r>
        <w:rPr>
          <w:rStyle w:val="Code"/>
        </w:rPr>
        <w:t>&lt;note&gt;</w:t>
      </w:r>
      <w:r>
        <w:t xml:space="preserve"> will only be used in the translation division, for this particular purpose</w:t>
      </w:r>
    </w:p>
    <w:p>
      <w:pPr>
        <w:pStyle w:val="Lista2"/>
      </w:pPr>
      <w:r>
        <w:t>the contents of a credit note shall be free text consisting of one or more complete sentences (with a capital initial and final punctuation), clarifying the authorship of the translation in situations such as</w:t>
      </w:r>
    </w:p>
    <w:p>
      <w:pPr>
        <w:pStyle w:val="Lista3"/>
      </w:pPr>
      <w:r>
        <w:t>collaborative translation involving people outside DHARMA</w:t>
      </w:r>
    </w:p>
    <w:p>
      <w:pPr>
        <w:pStyle w:val="Lista3"/>
      </w:pPr>
      <w:r>
        <w:t>the partial revision of a previously published translation by you or other DHARMA members</w:t>
      </w:r>
    </w:p>
    <w:p>
      <w:pPr>
        <w:pStyle w:val="Lista4"/>
      </w:pPr>
      <w:r>
        <w:t>the revised previous translation should in this case be properly cited (§</w:t>
      </w:r>
      <w:r>
        <w:fldChar w:fldCharType="begin"/>
      </w:r>
      <w:r>
        <w:instrText xml:space="preserve"> REF _Ref43989849 \r \h </w:instrText>
      </w:r>
      <w:r>
        <w:fldChar w:fldCharType="separate"/>
      </w:r>
      <w:r>
        <w:t>10.4.5</w:t>
      </w:r>
      <w:r>
        <w:fldChar w:fldCharType="end"/>
      </w:r>
      <w:r>
        <w:t>) in the credit note</w:t>
      </w:r>
    </w:p>
    <w:p>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pPr>
        <w:pStyle w:val="Lista3"/>
      </w:pPr>
      <w:r>
        <w:t>the use of an unpublished translation by a person outside DHARMA</w:t>
      </w:r>
    </w:p>
    <w:p>
      <w:pPr>
        <w:pStyle w:val="Cmsor3"/>
      </w:pPr>
      <w:bookmarkStart w:id="803" w:name="_l9hrq46lm8f5" w:colFirst="0" w:colLast="0"/>
      <w:bookmarkStart w:id="804" w:name="_jki9tbn1nzqo" w:colFirst="0" w:colLast="0"/>
      <w:bookmarkStart w:id="805" w:name="_ikyv2ushnpo2" w:colFirst="0" w:colLast="0"/>
      <w:bookmarkStart w:id="806" w:name="_8oa8esure61" w:colFirst="0" w:colLast="0"/>
      <w:bookmarkStart w:id="807" w:name="_Ref63675776"/>
      <w:bookmarkStart w:id="808" w:name="_Toc183083899"/>
      <w:bookmarkEnd w:id="803"/>
      <w:bookmarkEnd w:id="804"/>
      <w:bookmarkEnd w:id="805"/>
      <w:bookmarkEnd w:id="806"/>
      <w:r>
        <w:lastRenderedPageBreak/>
        <w:t>Structural markup in translation</w:t>
      </w:r>
      <w:bookmarkEnd w:id="807"/>
      <w:bookmarkEnd w:id="808"/>
    </w:p>
    <w:p>
      <w:pPr>
        <w:pStyle w:val="Lista"/>
      </w:pPr>
      <w:r>
        <w:t>the overall structure of a translation should, as far as practicable, imitate the structure of the original inscription, in the following manner</w:t>
      </w:r>
    </w:p>
    <w:p>
      <w:pPr>
        <w:pStyle w:val="Lista"/>
      </w:pPr>
      <w:r>
        <w:t xml:space="preserve">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textpart divisions of your edition must be mandatorily replicated in your translation </w:t>
      </w:r>
      <w:r>
        <w:rPr>
          <w:noProof/>
        </w:rPr>
        <w:t>(</w:t>
      </w:r>
      <w:r>
        <w:t xml:space="preserve">with the same attributes and, if applicable, </w:t>
      </w:r>
      <w:r>
        <w:rPr>
          <w:rStyle w:val="Code"/>
        </w:rPr>
        <w:t>&lt;head&gt;</w:t>
      </w:r>
      <w:r>
        <w:t xml:space="preserve"> elements)</w:t>
      </w:r>
    </w:p>
    <w:p>
      <w:pPr>
        <w:pStyle w:val="Lista2"/>
      </w:pPr>
      <w:r>
        <w:t xml:space="preserve">the </w:t>
      </w:r>
      <w:r>
        <w:rPr>
          <w:rStyle w:val="Codeattribute"/>
        </w:rPr>
        <w:t>@xml:lang</w:t>
      </w:r>
      <w:r>
        <w:t xml:space="preserve"> attribute of the </w:t>
      </w:r>
      <w:r>
        <w:rPr>
          <w:rStyle w:val="Code"/>
        </w:rPr>
        <w:t>&lt;head&gt;</w:t>
      </w:r>
      <w:r>
        <w:t xml:space="preserve"> element does not need to be present if the heading is in the same language as that of the translation as a whole</w:t>
      </w:r>
    </w:p>
    <w:p>
      <w:pPr>
        <w:pStyle w:val="Lista"/>
      </w:pPr>
      <w:r>
        <w:t xml:space="preserve">pagelike partitions </w:t>
      </w:r>
      <w:r>
        <w:rPr>
          <w:noProof/>
        </w:rPr>
        <w:t>(</w:t>
      </w:r>
      <w:r>
        <w:t>§</w:t>
      </w:r>
      <w:r>
        <w:fldChar w:fldCharType="begin"/>
      </w:r>
      <w:r>
        <w:instrText xml:space="preserve"> REF _Ref43979481 \r \h  \* MERGEFORMAT </w:instrText>
      </w:r>
      <w:r>
        <w:fldChar w:fldCharType="separate"/>
      </w:r>
      <w:r>
        <w:t>3.4</w:t>
      </w:r>
      <w:r>
        <w:fldChar w:fldCharType="end"/>
      </w:r>
      <w:r>
        <w:t>), if present, may be replicated or omitted from the translation as you see fit</w:t>
      </w:r>
    </w:p>
    <w:p>
      <w:pPr>
        <w:pStyle w:val="Lista2"/>
      </w:pPr>
      <w:r>
        <w:t xml:space="preserve">for replication, use the same element with the same attributes as that used in your edition, and include the </w:t>
      </w:r>
      <w:r>
        <w:rPr>
          <w:rStyle w:val="Code"/>
        </w:rPr>
        <w:t>&lt;label&gt;</w:t>
      </w:r>
      <w:r>
        <w:t xml:space="preserve"> elements if applicable</w:t>
      </w:r>
    </w:p>
    <w:p>
      <w:pPr>
        <w:pStyle w:val="Lista3"/>
      </w:pPr>
      <w:r>
        <w:t xml:space="preserve">the </w:t>
      </w:r>
      <w:r>
        <w:rPr>
          <w:rStyle w:val="Codeattribute"/>
        </w:rPr>
        <w:t>@xml:lang</w:t>
      </w:r>
      <w:r>
        <w:t xml:space="preserve"> attribute of the </w:t>
      </w:r>
      <w:r>
        <w:rPr>
          <w:rStyle w:val="Code"/>
        </w:rPr>
        <w:t>&lt;label&gt;</w:t>
      </w:r>
      <w:r>
        <w:t xml:space="preserve"> element does not need to be present if the label is in the same language as that of the translation as a whole</w:t>
      </w:r>
    </w:p>
    <w:p>
      <w:pPr>
        <w:pStyle w:val="Lista"/>
      </w:pPr>
      <w:r>
        <w:t xml:space="preserve">gridlike partitions </w:t>
      </w:r>
      <w:r>
        <w:rPr>
          <w:noProof/>
        </w:rPr>
        <w:t>(</w:t>
      </w:r>
      <w:r>
        <w:t>§</w:t>
      </w:r>
      <w:r>
        <w:fldChar w:fldCharType="begin"/>
      </w:r>
      <w:r>
        <w:instrText xml:space="preserve"> REF _Ref43984651 \w \h  \* MERGEFORMAT </w:instrText>
      </w:r>
      <w:r>
        <w:fldChar w:fldCharType="separate"/>
      </w:r>
      <w:r>
        <w:t>3.6</w:t>
      </w:r>
      <w:r>
        <w:fldChar w:fldCharType="end"/>
      </w:r>
      <w:r>
        <w:t xml:space="preserve">) and quasi-partitions </w:t>
      </w:r>
      <w:r>
        <w:rPr>
          <w:noProof/>
        </w:rPr>
        <w:t>(</w:t>
      </w:r>
      <w:r>
        <w:t>§</w:t>
      </w:r>
      <w:r>
        <w:fldChar w:fldCharType="begin"/>
      </w:r>
      <w:r>
        <w:instrText xml:space="preserve"> REF _Ref182210491 \r \h </w:instrText>
      </w:r>
      <w:r>
        <w:fldChar w:fldCharType="separate"/>
      </w:r>
      <w:r>
        <w:t>3.8</w:t>
      </w:r>
      <w:r>
        <w:fldChar w:fldCharType="end"/>
      </w:r>
      <w:r>
        <w:t xml:space="preserve">) including forme work </w:t>
      </w:r>
      <w:r>
        <w:rPr>
          <w:noProof/>
        </w:rPr>
        <w:t>(</w:t>
      </w:r>
      <w:r>
        <w:t>§</w:t>
      </w:r>
      <w:r>
        <w:fldChar w:fldCharType="begin"/>
      </w:r>
      <w:r>
        <w:instrText xml:space="preserve"> REF _Ref43984607 \w \h  \* MERGEFORMAT </w:instrText>
      </w:r>
      <w:r>
        <w:fldChar w:fldCharType="separate"/>
      </w:r>
      <w:r>
        <w:t>3.8.4</w:t>
      </w:r>
      <w:r>
        <w:fldChar w:fldCharType="end"/>
      </w:r>
      <w:r>
        <w:t>) shall not be replicated in the translation</w:t>
      </w:r>
    </w:p>
    <w:p>
      <w:pPr>
        <w:pStyle w:val="Lista"/>
      </w:pPr>
      <w:r>
        <w:t>line beginnings shall not be replicated, but line numbers may be indicated as per §</w:t>
      </w:r>
      <w:r>
        <w:fldChar w:fldCharType="begin"/>
      </w:r>
      <w:r>
        <w:instrText xml:space="preserve"> REF _Ref43990179 \w \h  \* MERGEFORMAT </w:instrText>
      </w:r>
      <w:r>
        <w:fldChar w:fldCharType="separate"/>
      </w:r>
      <w:r>
        <w:t>9.2.3</w:t>
      </w:r>
      <w:r>
        <w:fldChar w:fldCharType="end"/>
      </w:r>
      <w:r>
        <w:t xml:space="preserve"> below</w:t>
      </w:r>
    </w:p>
    <w:p>
      <w:pPr>
        <w:pStyle w:val="Lista"/>
      </w:pPr>
      <w:r>
        <w:t>the basic block-level container for translated text is the paragraph (</w:t>
      </w:r>
      <w:r>
        <w:rPr>
          <w:rStyle w:val="Code"/>
        </w:rPr>
        <w:t>&lt;p&gt;</w:t>
      </w:r>
      <w:r>
        <w:t xml:space="preserve"> element) </w:t>
      </w:r>
    </w:p>
    <w:p>
      <w:pPr>
        <w:pStyle w:val="Lista2"/>
      </w:pPr>
      <w:r>
        <w:t xml:space="preserve">each block-level containers in the original edition (i.e. </w:t>
      </w:r>
      <w:r>
        <w:rPr>
          <w:rStyle w:val="Code"/>
        </w:rPr>
        <w:t>&lt;p&gt;</w:t>
      </w:r>
      <w:r>
        <w:t xml:space="preserve">, </w:t>
      </w:r>
      <w:r>
        <w:rPr>
          <w:rStyle w:val="Code"/>
        </w:rPr>
        <w:t>&lt;ab&gt;</w:t>
      </w:r>
      <w:r>
        <w:t xml:space="preserve"> and </w:t>
      </w:r>
      <w:r>
        <w:rPr>
          <w:rStyle w:val="Code"/>
        </w:rPr>
        <w:t>&lt;lg&gt;</w:t>
      </w:r>
      <w:r>
        <w:t>) shall be normally replicated as a corresponding paragraph (</w:t>
      </w:r>
      <w:r>
        <w:rPr>
          <w:rStyle w:val="Code"/>
        </w:rPr>
        <w:t>&lt;p&gt;</w:t>
      </w:r>
      <w:r>
        <w:t xml:space="preserve"> element) in the translation, </w:t>
      </w:r>
    </w:p>
    <w:p>
      <w:pPr>
        <w:pStyle w:val="Lista3"/>
      </w:pPr>
      <w:r>
        <w:t xml:space="preserve">but feel free to use a smaller or larger number of </w:t>
      </w:r>
      <w:r>
        <w:rPr>
          <w:rStyle w:val="Code"/>
        </w:rPr>
        <w:t>&lt;p&gt;</w:t>
      </w:r>
      <w:r>
        <w:t xml:space="preserve"> elements at your discretion</w:t>
      </w:r>
    </w:p>
    <w:p>
      <w:pPr>
        <w:pStyle w:val="Lista2"/>
      </w:pPr>
      <w:r>
        <w:t xml:space="preserve">for paragraphs translating verse, add the attribute </w:t>
      </w:r>
      <w:r>
        <w:rPr>
          <w:rStyle w:val="Codeattribute"/>
        </w:rPr>
        <w:t>@rend</w:t>
      </w:r>
      <w:r>
        <w:t xml:space="preserve"> with the value </w:t>
      </w:r>
      <w:r>
        <w:rPr>
          <w:rStyle w:val="Codevalue"/>
        </w:rPr>
        <w:t>"stanza"</w:t>
      </w:r>
      <w:r>
        <w:t xml:space="preserve"> to the </w:t>
      </w:r>
      <w:r>
        <w:rPr>
          <w:rStyle w:val="Code"/>
        </w:rPr>
        <w:t>&lt;p&gt;</w:t>
      </w:r>
      <w:r>
        <w:t xml:space="preserve"> element</w:t>
      </w:r>
    </w:p>
    <w:p>
      <w:pPr>
        <w:pStyle w:val="Lista3"/>
      </w:pPr>
      <w:r>
        <w:t xml:space="preserve">should your translation of a stanza consist of verselike lines that will need to be displayed as separate typographic lines, you may wrap each of these in an </w:t>
      </w:r>
      <w:r>
        <w:rPr>
          <w:rStyle w:val="Code"/>
        </w:rPr>
        <w:t>&lt;l&gt;</w:t>
      </w:r>
      <w:r>
        <w:t xml:space="preserve"> element within the </w:t>
      </w:r>
      <w:r>
        <w:rPr>
          <w:rStyle w:val="Code"/>
        </w:rPr>
        <w:t>&lt;p&gt;</w:t>
      </w:r>
      <w:r>
        <w:t xml:space="preserve"> element corresponding to a stanza</w:t>
      </w:r>
    </w:p>
    <w:p>
      <w:pPr>
        <w:pStyle w:val="Lista2"/>
      </w:pPr>
      <w:r>
        <w:t xml:space="preserve">if a paragraph of the original text is, or contains, a list (such as a list of donees or boundaries), you may at your discretion use a </w:t>
      </w:r>
      <w:r>
        <w:rPr>
          <w:rStyle w:val="Code"/>
        </w:rPr>
        <w:t>&lt;list&gt;</w:t>
      </w:r>
      <w:r>
        <w:t xml:space="preserve"> element with </w:t>
      </w:r>
      <w:r>
        <w:rPr>
          <w:rStyle w:val="Code"/>
        </w:rPr>
        <w:t>&lt;item&gt;</w:t>
      </w:r>
      <w:r>
        <w:t xml:space="preserve">s within the corresponding </w:t>
      </w:r>
      <w:r>
        <w:rPr>
          <w:rStyle w:val="Code"/>
        </w:rPr>
        <w:t>&lt;p&gt;</w:t>
      </w:r>
      <w:r>
        <w:t xml:space="preserve"> element of your translation as described in §</w:t>
      </w:r>
      <w:r>
        <w:fldChar w:fldCharType="begin"/>
      </w:r>
      <w:r>
        <w:instrText xml:space="preserve"> REF _Ref56419954 \r \h </w:instrText>
      </w:r>
      <w:r>
        <w:fldChar w:fldCharType="separate"/>
      </w:r>
      <w:r>
        <w:t>10.2.2</w:t>
      </w:r>
      <w:r>
        <w:fldChar w:fldCharType="end"/>
      </w:r>
    </w:p>
    <w:p>
      <w:pPr>
        <w:pStyle w:val="Lista3"/>
      </w:pPr>
      <w:r>
        <w:t>translating lists as continuous prose is acceptable and in fact preferable for short lists, but segmenting them in this way is recommended for long lists</w:t>
      </w:r>
    </w:p>
    <w:p>
      <w:pPr>
        <w:pStyle w:val="Lista3"/>
      </w:pPr>
      <w:r>
        <w:t>note that this element must not be used in the edition itself</w:t>
      </w:r>
    </w:p>
    <w:p>
      <w:pPr>
        <w:pStyle w:val="Cmsor3"/>
      </w:pPr>
      <w:bookmarkStart w:id="809" w:name="_tofxidp3cso" w:colFirst="0" w:colLast="0"/>
      <w:bookmarkStart w:id="810" w:name="_Ref43989787"/>
      <w:bookmarkStart w:id="811" w:name="_Ref151372539"/>
      <w:bookmarkStart w:id="812" w:name="_Toc183083900"/>
      <w:bookmarkStart w:id="813" w:name="_Ref43990179"/>
      <w:bookmarkEnd w:id="809"/>
      <w:r>
        <w:t>Headings in translation</w:t>
      </w:r>
      <w:bookmarkEnd w:id="810"/>
      <w:r>
        <w:t>s</w:t>
      </w:r>
      <w:bookmarkEnd w:id="811"/>
      <w:bookmarkEnd w:id="812"/>
    </w:p>
    <w:p>
      <w:pPr>
        <w:pStyle w:val="Lista"/>
      </w:pPr>
      <w:r>
        <w:t xml:space="preserve">we foresee that </w:t>
      </w:r>
      <w:r>
        <w:rPr>
          <w:b/>
          <w:bCs/>
        </w:rPr>
        <w:t>headings for translations as a whole</w:t>
      </w:r>
      <w:r>
        <w:t xml:space="preserve"> will be generated automatically on the basis of the </w:t>
      </w:r>
      <w:r>
        <w:rPr>
          <w:rStyle w:val="Codeattribute"/>
        </w:rPr>
        <w:t>@xml:lang</w:t>
      </w:r>
      <w:r>
        <w:t xml:space="preserve"> and </w:t>
      </w:r>
      <w:r>
        <w:rPr>
          <w:rStyle w:val="Codeattribute"/>
        </w:rPr>
        <w:t>@source</w:t>
      </w:r>
      <w:r>
        <w:t xml:space="preserve"> or </w:t>
      </w:r>
      <w:r>
        <w:rPr>
          <w:rStyle w:val="Codeattribute"/>
        </w:rPr>
        <w:t>@resp</w:t>
      </w:r>
      <w:r>
        <w:t xml:space="preserve"> attributes of the translation division, thus</w:t>
      </w:r>
    </w:p>
    <w:p>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resp</w:t>
      </w:r>
      <w:r>
        <w:rPr>
          <w:rStyle w:val="Code"/>
        </w:rPr>
        <w:t>=</w:t>
      </w:r>
      <w:r>
        <w:rPr>
          <w:rStyle w:val="Codevalue"/>
        </w:rPr>
        <w:t>"part:daba"</w:t>
      </w:r>
      <w:r>
        <w:rPr>
          <w:rStyle w:val="Code"/>
        </w:rPr>
        <w:t>&gt;</w:t>
      </w:r>
      <w:r>
        <w:t xml:space="preserve"> will be displayed as a heading “Translation into English by Dániel Balogh”</w:t>
      </w:r>
    </w:p>
    <w:p>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 xml:space="preserve"> </w:t>
      </w:r>
      <w:r>
        <w:rPr>
          <w:rStyle w:val="Codeattribute"/>
        </w:rPr>
        <w:t>resp</w:t>
      </w:r>
      <w:r>
        <w:rPr>
          <w:rStyle w:val="Code"/>
        </w:rPr>
        <w:t>=</w:t>
      </w:r>
      <w:r>
        <w:rPr>
          <w:rStyle w:val="Codevalue"/>
        </w:rPr>
        <w:t>"part:emfr"</w:t>
      </w:r>
      <w:r>
        <w:rPr>
          <w:rStyle w:val="Code"/>
        </w:rPr>
        <w:t>&gt;</w:t>
      </w:r>
      <w:r>
        <w:t xml:space="preserve"> will be displayed as a heading “Translation into French by Emmanuel Francis”</w:t>
      </w:r>
    </w:p>
    <w:p>
      <w:pPr>
        <w:pStyle w:val="Lista"/>
      </w:pPr>
      <w:r>
        <w:t xml:space="preserve">to create a </w:t>
      </w:r>
      <w:r>
        <w:rPr>
          <w:b/>
          <w:bCs/>
        </w:rPr>
        <w:t xml:space="preserve">custom header </w:t>
      </w:r>
      <w:r>
        <w:t>for a translation where the above is insufficient,</w:t>
      </w:r>
    </w:p>
    <w:p>
      <w:pPr>
        <w:pStyle w:val="Lista3"/>
      </w:pPr>
      <w:r>
        <w:t xml:space="preserve">include the element </w:t>
      </w:r>
      <w:r>
        <w:rPr>
          <w:rStyle w:val="Code"/>
        </w:rPr>
        <w:t>&lt;head&gt;</w:t>
      </w:r>
      <w:r>
        <w:t xml:space="preserve"> as the first item within </w:t>
      </w:r>
      <w:r>
        <w:rPr>
          <w:rStyle w:val="Code"/>
        </w:rPr>
        <w:t xml:space="preserve">&lt;div </w:t>
      </w:r>
      <w:r>
        <w:rPr>
          <w:rStyle w:val="Codeattribute"/>
        </w:rPr>
        <w:t>type</w:t>
      </w:r>
      <w:r>
        <w:rPr>
          <w:rStyle w:val="Code"/>
        </w:rPr>
        <w:t>=</w:t>
      </w:r>
      <w:r>
        <w:rPr>
          <w:rStyle w:val="Codevalue"/>
        </w:rPr>
        <w:t>"translation"</w:t>
      </w:r>
      <w:r>
        <w:rPr>
          <w:rStyle w:val="Code"/>
        </w:rPr>
        <w:t>&gt;</w:t>
      </w:r>
    </w:p>
    <w:p>
      <w:pPr>
        <w:pStyle w:val="Lista4"/>
      </w:pPr>
      <w:r>
        <w:t>containing free text that is to be displayed as a heading above the translation</w:t>
      </w:r>
    </w:p>
    <w:p>
      <w:pPr>
        <w:pStyle w:val="Lista3"/>
      </w:pPr>
      <w:r>
        <w:t>such headers, if used, will replace the auto-generated header, so it is recommended that you include the word “Translation” and a specification of the target language</w:t>
      </w:r>
    </w:p>
    <w:p>
      <w:pPr>
        <w:pStyle w:val="Lista"/>
      </w:pPr>
      <w:r>
        <w:t>the structural parts of the translation that correspond to those of the edition (§</w:t>
      </w:r>
      <w:r>
        <w:fldChar w:fldCharType="begin"/>
      </w:r>
      <w:r>
        <w:instrText xml:space="preserve"> REF _Ref63675776 \r \h </w:instrText>
      </w:r>
      <w:r>
        <w:fldChar w:fldCharType="separate"/>
      </w:r>
      <w:r>
        <w:t>9.2.2</w:t>
      </w:r>
      <w:r>
        <w:fldChar w:fldCharType="end"/>
      </w:r>
      <w:r>
        <w:t xml:space="preserve">) will have headers auto-generated as in the edition, and/or encoded as </w:t>
      </w:r>
      <w:r>
        <w:rPr>
          <w:rStyle w:val="Code"/>
        </w:rPr>
        <w:t>&lt;head&gt;</w:t>
      </w:r>
      <w:r>
        <w:t xml:space="preserve"> or </w:t>
      </w:r>
      <w:r>
        <w:rPr>
          <w:rStyle w:val="Code"/>
        </w:rPr>
        <w:t>&lt;label&gt;</w:t>
      </w:r>
      <w:r>
        <w:t xml:space="preserve"> elements</w:t>
      </w:r>
    </w:p>
    <w:p>
      <w:pPr>
        <w:pStyle w:val="Lista"/>
      </w:pPr>
      <w:r>
        <w:t xml:space="preserve">to add secondary headers to parts of a translation that do not correspond to a structural part of the edition, you may use the </w:t>
      </w:r>
      <w:r>
        <w:rPr>
          <w:rStyle w:val="Code"/>
        </w:rPr>
        <w:t>&lt;label&gt;</w:t>
      </w:r>
      <w:r>
        <w:t xml:space="preserve"> element at any arbitrary point between two </w:t>
      </w:r>
      <w:r>
        <w:rPr>
          <w:rStyle w:val="Code"/>
        </w:rPr>
        <w:t>&lt;p&gt;</w:t>
      </w:r>
      <w:r>
        <w:t xml:space="preserve"> elements (or before the first </w:t>
      </w:r>
      <w:r>
        <w:rPr>
          <w:rStyle w:val="Code"/>
        </w:rPr>
        <w:t>&lt;p&gt;</w:t>
      </w:r>
      <w:r>
        <w:t xml:space="preserve"> element) of the translation</w:t>
      </w:r>
    </w:p>
    <w:p>
      <w:pPr>
        <w:pStyle w:val="Lista2"/>
      </w:pPr>
      <w:r>
        <w:t>these will be displayed as headers</w:t>
      </w:r>
    </w:p>
    <w:p>
      <w:pPr>
        <w:pStyle w:val="Lista2"/>
      </w:pPr>
      <w:r>
        <w:lastRenderedPageBreak/>
        <w:t xml:space="preserve">the attribute </w:t>
      </w:r>
      <w:r>
        <w:rPr>
          <w:rStyle w:val="Codeattribute"/>
        </w:rPr>
        <w:t>@xml:lang</w:t>
      </w:r>
      <w:r>
        <w:t xml:space="preserve"> should only be added to this </w:t>
      </w:r>
      <w:r>
        <w:rPr>
          <w:rStyle w:val="Code"/>
        </w:rPr>
        <w:t>&lt;label&gt;</w:t>
      </w:r>
      <w:r>
        <w:t xml:space="preserve"> element if the label is in a different language than of translation as a whole</w:t>
      </w:r>
    </w:p>
    <w:p>
      <w:pPr>
        <w:pStyle w:val="Cmsor3"/>
      </w:pPr>
      <w:bookmarkStart w:id="814" w:name="_Ref182309743"/>
      <w:bookmarkStart w:id="815" w:name="_Toc183083901"/>
      <w:r>
        <w:t>Indicating correspondence to the original</w:t>
      </w:r>
      <w:bookmarkEnd w:id="813"/>
      <w:bookmarkEnd w:id="814"/>
      <w:bookmarkEnd w:id="815"/>
    </w:p>
    <w:p>
      <w:pPr>
        <w:pStyle w:val="Lista"/>
      </w:pPr>
      <w:r>
        <w:t xml:space="preserve">to indicate how block-level translation elements correspond to parts of the original text, you should normally add the attribute </w:t>
      </w:r>
      <w:r>
        <w:rPr>
          <w:rStyle w:val="Codeattribute"/>
        </w:rPr>
        <w:t>@n</w:t>
      </w:r>
      <w:r>
        <w:t xml:space="preserve"> to each block-level container in the translation as reference to either a line number or a stanza number in the original</w:t>
      </w:r>
    </w:p>
    <w:p>
      <w:pPr>
        <w:pStyle w:val="Lista2"/>
      </w:pPr>
      <w:r>
        <w:t>for short inscriptions best translated as a single paragraph of prose, such referencing may be omitted</w:t>
      </w:r>
    </w:p>
    <w:p>
      <w:pPr>
        <w:pStyle w:val="Lista2"/>
      </w:pPr>
      <w:r>
        <w:t xml:space="preserve">in </w:t>
      </w:r>
      <w:r>
        <w:rPr>
          <w:rStyle w:val="Code"/>
        </w:rPr>
        <w:t>&lt;p&gt;</w:t>
      </w:r>
      <w:r>
        <w:t xml:space="preserve"> elements translating regular prose, use the value(s) of </w:t>
      </w:r>
      <w:r>
        <w:rPr>
          <w:rStyle w:val="Codeattribute"/>
        </w:rPr>
        <w:t>@n</w:t>
      </w:r>
      <w:r>
        <w:t xml:space="preserve"> from the </w:t>
      </w:r>
      <w:r>
        <w:rPr>
          <w:rStyle w:val="Code"/>
        </w:rPr>
        <w:t>&lt;lb/&gt;</w:t>
      </w:r>
      <w:r>
        <w:t xml:space="preserve"> element(s) of the corresponding line(s) in the original</w:t>
      </w:r>
    </w:p>
    <w:p>
      <w:pPr>
        <w:pStyle w:val="Lista3"/>
      </w:pPr>
      <w:r>
        <w:t>this will be shown in display as a line number</w:t>
      </w:r>
    </w:p>
    <w:p>
      <w:pPr>
        <w:pStyle w:val="Lista2"/>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use the value(s) of </w:t>
      </w:r>
      <w:r>
        <w:rPr>
          <w:rStyle w:val="Codeattribute"/>
        </w:rPr>
        <w:t>@n</w:t>
      </w:r>
      <w:r>
        <w:t xml:space="preserve"> from the </w:t>
      </w:r>
      <w:r>
        <w:rPr>
          <w:rStyle w:val="Code"/>
        </w:rPr>
        <w:t>&lt;lg/&gt;</w:t>
      </w:r>
      <w:r>
        <w:t xml:space="preserve"> element(s) of the corresponding stanza(s) in the original</w:t>
      </w:r>
    </w:p>
    <w:p>
      <w:pPr>
        <w:pStyle w:val="Lista3"/>
      </w:pPr>
      <w:r>
        <w:t>this will be shown in display as a stanza number</w:t>
      </w:r>
    </w:p>
    <w:p>
      <w:pPr>
        <w:pStyle w:val="Lista2"/>
      </w:pPr>
      <w:r>
        <w:t xml:space="preserve">in </w:t>
      </w:r>
      <w:r>
        <w:rPr>
          <w:rStyle w:val="Code"/>
        </w:rPr>
        <w:t>&lt;item&gt;</w:t>
      </w:r>
      <w:r>
        <w:t xml:space="preserve"> elements translating list items, use the value(s) of </w:t>
      </w:r>
      <w:r>
        <w:rPr>
          <w:rStyle w:val="Codeattribute"/>
        </w:rPr>
        <w:t>@n</w:t>
      </w:r>
      <w:r>
        <w:t xml:space="preserve"> from the </w:t>
      </w:r>
      <w:r>
        <w:rPr>
          <w:rStyle w:val="Code"/>
        </w:rPr>
        <w:t>&lt;lb/&gt;</w:t>
      </w:r>
      <w:r>
        <w:t xml:space="preserve"> element(s) of the corresponding line(s) in the original</w:t>
      </w:r>
    </w:p>
    <w:p>
      <w:pPr>
        <w:pStyle w:val="Lista3"/>
      </w:pPr>
      <w:r>
        <w:t>this will be shown in display as a line number</w:t>
      </w:r>
    </w:p>
    <w:p>
      <w:pPr>
        <w:pStyle w:val="Lista3"/>
      </w:pPr>
      <w:r>
        <w:t>as stated in §9.2.5 above, marking up lists in the translation is optional; and even if you choose to do so, adding line numbers to each list item is not mandatory</w:t>
      </w:r>
    </w:p>
    <w:p>
      <w:pPr>
        <w:pStyle w:val="Lista3"/>
      </w:pPr>
      <w:r>
        <w:t xml:space="preserve">feel free to omit numbering in short lists (instead, number only the </w:t>
      </w:r>
      <w:r>
        <w:rPr>
          <w:rStyle w:val="Code"/>
        </w:rPr>
        <w:t>&lt;p&gt;</w:t>
      </w:r>
      <w:r>
        <w:t xml:space="preserve"> elements containing the list), and in long lists, feel free to number only some of the items, or to use the milestone method described below</w:t>
      </w:r>
    </w:p>
    <w:p>
      <w:pPr>
        <w:pStyle w:val="Lista3"/>
      </w:pPr>
      <w:r>
        <w:t xml:space="preserve">to indicate a line or stanza in the original, simply use the value of </w:t>
      </w:r>
      <w:r>
        <w:rPr>
          <w:rStyle w:val="Codeattribute"/>
        </w:rPr>
        <w:t>@n</w:t>
      </w:r>
      <w:r>
        <w:t xml:space="preserve"> from the appropriate </w:t>
      </w:r>
      <w:r>
        <w:rPr>
          <w:rStyle w:val="Code"/>
        </w:rPr>
        <w:t>&lt;lb/&gt;</w:t>
      </w:r>
      <w:r>
        <w:t xml:space="preserve"> or </w:t>
      </w:r>
      <w:r>
        <w:rPr>
          <w:rStyle w:val="Code"/>
        </w:rPr>
        <w:t>&lt;lg&gt;</w:t>
      </w:r>
      <w:r>
        <w:t xml:space="preserve"> element of the original</w:t>
      </w:r>
    </w:p>
    <w:p>
      <w:pPr>
        <w:pStyle w:val="Lista3"/>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this </w:t>
      </w:r>
      <w:r>
        <w:rPr>
          <w:rStyle w:val="Codeattribute"/>
        </w:rPr>
        <w:t>@n</w:t>
      </w:r>
      <w:r>
        <w:t xml:space="preserve"> will be interpreted as a stanza number, while in </w:t>
      </w:r>
      <w:r>
        <w:rPr>
          <w:rStyle w:val="Code"/>
        </w:rPr>
        <w:t>&lt;p&gt;</w:t>
      </w:r>
      <w:r>
        <w:t xml:space="preserve"> elements translating prose (and thus without the </w:t>
      </w:r>
      <w:r>
        <w:rPr>
          <w:rStyle w:val="Codeattribute"/>
        </w:rPr>
        <w:t>@rend</w:t>
      </w:r>
      <w:r>
        <w:t xml:space="preserve"> attribute) it will be interpreted as a line number</w:t>
      </w:r>
    </w:p>
    <w:p>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pPr>
        <w:pStyle w:val="Lista2"/>
      </w:pPr>
      <w:r>
        <w:t xml:space="preserve">in such cases, you may optionally use a </w:t>
      </w:r>
      <w:r>
        <w:rPr>
          <w:rStyle w:val="Code"/>
        </w:rPr>
        <w:t>&lt;milestone/&gt;</w:t>
      </w:r>
      <w:r>
        <w:t xml:space="preserve"> element at any point where you wish to show a reference to a line (or stanza) number</w:t>
      </w:r>
    </w:p>
    <w:p>
      <w:pPr>
        <w:pStyle w:val="Lista2"/>
      </w:pPr>
      <w:r>
        <w:t>see §3.5.3 for an introduction to the concept of milestones</w:t>
      </w:r>
    </w:p>
    <w:p>
      <w:pPr>
        <w:pStyle w:val="Lista2"/>
      </w:pPr>
      <w:r>
        <w:rPr>
          <w:rStyle w:val="Code"/>
        </w:rPr>
        <w:t>&lt;milestone/&gt;</w:t>
      </w:r>
      <w:r>
        <w:t xml:space="preserve"> elements used for this purpose must always carry the attribute </w:t>
      </w:r>
      <w:r>
        <w:rPr>
          <w:rStyle w:val="Codeattribute"/>
        </w:rPr>
        <w:t>@type</w:t>
      </w:r>
      <w:r>
        <w:rPr>
          <w:rStyle w:val="Codetext"/>
        </w:rPr>
        <w:t>=</w:t>
      </w:r>
      <w:r>
        <w:rPr>
          <w:rStyle w:val="Codevalue"/>
        </w:rPr>
        <w:t>"ref"</w:t>
      </w:r>
    </w:p>
    <w:p>
      <w:pPr>
        <w:pStyle w:val="Lista2"/>
      </w:pPr>
      <w:r>
        <w:t xml:space="preserve">in addition, the mandatory attribute </w:t>
      </w:r>
      <w:r>
        <w:rPr>
          <w:rStyle w:val="Codeattribute"/>
        </w:rPr>
        <w:t>@unit</w:t>
      </w:r>
      <w:r>
        <w:t xml:space="preserve"> shall have one of the following values:</w:t>
      </w:r>
    </w:p>
    <w:p>
      <w:pPr>
        <w:pStyle w:val="Lista3"/>
      </w:pPr>
      <w:r>
        <w:rPr>
          <w:rStyle w:val="Codevalue"/>
        </w:rPr>
        <w:t>"line"</w:t>
      </w:r>
      <w:r>
        <w:t xml:space="preserve"> when referring to a line number</w:t>
      </w:r>
    </w:p>
    <w:p>
      <w:pPr>
        <w:pStyle w:val="Lista3"/>
      </w:pPr>
      <w:r>
        <w:rPr>
          <w:rStyle w:val="Codevalue"/>
        </w:rPr>
        <w:t>"stanza"</w:t>
      </w:r>
      <w:r>
        <w:t xml:space="preserve"> when referring to a stanza number</w:t>
      </w:r>
    </w:p>
    <w:p>
      <w:pPr>
        <w:pStyle w:val="Lista2"/>
      </w:pPr>
      <w:r>
        <w:t xml:space="preserve">for example, </w:t>
      </w:r>
      <w:r>
        <w:rPr>
          <w:rStyle w:val="Code"/>
        </w:rPr>
        <w:t>&lt;milestone type=</w:t>
      </w:r>
      <w:r>
        <w:rPr>
          <w:rStyle w:val="Codevalue"/>
        </w:rPr>
        <w:t>"ref"</w:t>
      </w:r>
      <w:r>
        <w:rPr>
          <w:rStyle w:val="Code"/>
        </w:rPr>
        <w:t xml:space="preserve"> unit=</w:t>
      </w:r>
      <w:r>
        <w:rPr>
          <w:rStyle w:val="Codevalue"/>
        </w:rPr>
        <w:t>"line"</w:t>
      </w:r>
      <w:r>
        <w:rPr>
          <w:rStyle w:val="Code"/>
        </w:rPr>
        <w:t xml:space="preserve"> n=</w:t>
      </w:r>
      <w:r>
        <w:rPr>
          <w:rStyle w:val="Codevalue"/>
        </w:rPr>
        <w:t>"21"</w:t>
      </w:r>
      <w:r>
        <w:rPr>
          <w:rStyle w:val="Code"/>
        </w:rPr>
        <w:t>/&gt;</w:t>
      </w:r>
      <w:r>
        <w:t xml:space="preserve"> will be shown as a reference to line number 21</w:t>
      </w:r>
    </w:p>
    <w:p>
      <w:pPr>
        <w:pStyle w:val="Lista2"/>
      </w:pPr>
      <w:r>
        <w:t xml:space="preserve">do not forget that </w:t>
      </w:r>
      <w:r>
        <w:rPr>
          <w:rStyle w:val="Code"/>
        </w:rPr>
        <w:t>&lt;milestone/&gt;</w:t>
      </w:r>
      <w:r>
        <w:t xml:space="preserve"> is an empty element, not a container</w:t>
      </w:r>
    </w:p>
    <w:p>
      <w:pPr>
        <w:pStyle w:val="Lista"/>
      </w:pPr>
      <w:r>
        <w:t>in all of the above methods, ranges and sets of numbers may be used freely whenever necessary</w:t>
      </w:r>
    </w:p>
    <w:p>
      <w:pPr>
        <w:pStyle w:val="Lista2"/>
      </w:pPr>
      <w:r>
        <w:t>to refer to a range of lines or stanzas, use a hyphen between two values, e.g.</w:t>
      </w:r>
    </w:p>
    <w:p>
      <w:pPr>
        <w:pStyle w:val="Lista3"/>
      </w:pPr>
      <w:r>
        <w:rPr>
          <w:rStyle w:val="Code"/>
        </w:rPr>
        <w:t xml:space="preserve">&lt;p </w:t>
      </w:r>
      <w:r>
        <w:rPr>
          <w:rStyle w:val="Codeattribute"/>
        </w:rPr>
        <w:t>n</w:t>
      </w:r>
      <w:r>
        <w:rPr>
          <w:rStyle w:val="Codetext"/>
        </w:rPr>
        <w:t>=</w:t>
      </w:r>
      <w:r>
        <w:rPr>
          <w:rStyle w:val="Codevalue"/>
        </w:rPr>
        <w:t>"1-3"</w:t>
      </w:r>
      <w:r>
        <w:rPr>
          <w:rStyle w:val="Code"/>
        </w:rPr>
        <w:t>&gt;</w:t>
      </w:r>
      <w:r>
        <w:t xml:space="preserve"> a paragraph translating prose in lines 1 to 3</w:t>
      </w:r>
    </w:p>
    <w:p>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"8-9"</w:t>
      </w:r>
      <w:r>
        <w:rPr>
          <w:rStyle w:val="Code"/>
        </w:rPr>
        <w:t>&gt;</w:t>
      </w:r>
      <w:r>
        <w:t xml:space="preserve"> a single paragraph translating stanzas 8 and 9 together</w:t>
      </w:r>
    </w:p>
    <w:p>
      <w:pPr>
        <w:pStyle w:val="Lista2"/>
      </w:pPr>
      <w:r>
        <w:t>to refer to a set of non-contiguous lines or stanzas, use a comma and a space between two values, e.g.</w:t>
      </w:r>
    </w:p>
    <w:p>
      <w:pPr>
        <w:pStyle w:val="Lista3"/>
      </w:pPr>
      <w:r>
        <w:rPr>
          <w:rStyle w:val="Code"/>
        </w:rPr>
        <w:t xml:space="preserve">&lt;p </w:t>
      </w:r>
      <w:r>
        <w:rPr>
          <w:rStyle w:val="Codeattribute"/>
        </w:rPr>
        <w:t>n</w:t>
      </w:r>
      <w:r>
        <w:rPr>
          <w:rStyle w:val="Codetext"/>
        </w:rPr>
        <w:t>=</w:t>
      </w:r>
      <w:r>
        <w:rPr>
          <w:rStyle w:val="Codevalue"/>
        </w:rPr>
        <w:t>"1, 3"</w:t>
      </w:r>
      <w:r>
        <w:rPr>
          <w:rStyle w:val="Code"/>
        </w:rPr>
        <w:t>&gt;</w:t>
      </w:r>
      <w:r>
        <w:t xml:space="preserve"> a paragraph translating prose from lines 1 and 3 </w:t>
      </w:r>
      <w:r>
        <w:rPr>
          <w:noProof/>
        </w:rPr>
        <w:t>(</w:t>
      </w:r>
      <w:r>
        <w:t>but not 2)</w:t>
      </w:r>
    </w:p>
    <w:p>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 10"</w:t>
      </w:r>
      <w:r>
        <w:rPr>
          <w:rStyle w:val="Code"/>
        </w:rPr>
        <w:t>&gt;</w:t>
      </w:r>
      <w:r>
        <w:t xml:space="preserve"> a paragraph translating </w:t>
      </w:r>
      <w:r>
        <w:rPr>
          <w:noProof/>
        </w:rPr>
        <w:t>(</w:t>
      </w:r>
      <w:r>
        <w:t>parts of) stanzas 8 and 10 together</w:t>
      </w:r>
    </w:p>
    <w:p>
      <w:pPr>
        <w:pStyle w:val="Lista"/>
      </w:pPr>
      <w:r>
        <w:t>the above indicators are for human readers and are not meant to be machine-actionable, therefore</w:t>
      </w:r>
    </w:p>
    <w:p>
      <w:pPr>
        <w:pStyle w:val="Lista2"/>
      </w:pPr>
      <w:r>
        <w:t>feel free to refer to larger ranges of lines or to several stanzas for passages best translated in larger chunks</w:t>
      </w:r>
    </w:p>
    <w:p>
      <w:pPr>
        <w:pStyle w:val="Lista2"/>
      </w:pPr>
      <w:r>
        <w:lastRenderedPageBreak/>
        <w:t>feel free to refer to the same line or stanza number in several translation elements, each of which includes parts of a single line or stanza of the original</w:t>
      </w:r>
    </w:p>
    <w:p>
      <w:pPr>
        <w:pStyle w:val="Lista2"/>
      </w:pPr>
      <w:r>
        <w:t>should the intelligibility of the translation demand it, feel free to translate items in a different order than that in which they appear in the original</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9.2.4</w:t>
              </w:r>
            </w:fldSimple>
            <w:r>
              <w:t>.</w:t>
            </w:r>
            <w:fldSimple w:instr=" SEQ Example \* ALPHABETIC \s 3 ">
              <w:r>
                <w:rPr>
                  <w:noProof/>
                </w:rPr>
                <w:t>A</w:t>
              </w:r>
            </w:fldSimple>
            <w:r>
              <w:t>: numbering in translation to indicate correspondence to the original</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r>
              <w:rPr>
                <w:rStyle w:val="Code"/>
              </w:rPr>
              <w:t xml:space="preserve">&lt;p </w:t>
            </w:r>
            <w:r>
              <w:rPr>
                <w:rStyle w:val="Codeattribute"/>
              </w:rPr>
              <w:t>n</w:t>
            </w:r>
            <w:r>
              <w:rPr>
                <w:rStyle w:val="Code"/>
              </w:rPr>
              <w:t>=</w:t>
            </w:r>
            <w:r>
              <w:rPr>
                <w:rStyle w:val="Codevalue"/>
              </w:rPr>
              <w:t>"1-9"</w:t>
            </w:r>
            <w:r>
              <w:rPr>
                <w:rStyle w:val="Code"/>
              </w:rPr>
              <w:t>&gt;</w:t>
            </w:r>
            <w:r>
              <w:rPr>
                <w:rStyle w:val="Codetext"/>
              </w:rPr>
              <w:t xml:space="preserve">Hail! From the victorious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"9-15"</w:t>
            </w:r>
            <w:r>
              <w:rPr>
                <w:rStyle w:val="Code"/>
              </w:rPr>
              <w:t>&gt;</w:t>
            </w:r>
            <w:r>
              <w:rPr>
                <w:rStyle w:val="Codetext"/>
              </w:rPr>
              <w:t xml:space="preserve">There is this village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"15-17"</w:t>
            </w:r>
            <w:r>
              <w:rPr>
                <w:rStyle w:val="Code"/>
              </w:rPr>
              <w:t>&gt;</w:t>
            </w:r>
            <w:r>
              <w:rPr>
                <w:rStyle w:val="Codetext"/>
              </w:rPr>
              <w:t xml:space="preserve">In the first year [...] </w:t>
            </w:r>
            <w:r>
              <w:rPr>
                <w:rStyle w:val="Code"/>
              </w:rPr>
              <w:t>&lt;/p&gt;</w:t>
            </w:r>
            <w:r>
              <w:rPr>
                <w:rStyle w:val="Codetext"/>
              </w:rPr>
              <w:t xml:space="preserve"> </w:t>
            </w:r>
            <w:r>
              <w:rPr>
                <w:rStyle w:val="Codetext"/>
              </w:rPr>
              <w:br/>
              <w:t xml:space="preserve">  </w:t>
            </w:r>
            <w:r>
              <w:rPr>
                <w:rStyle w:val="Code"/>
              </w:rPr>
              <w:t xml:space="preserve">&lt;p </w:t>
            </w:r>
            <w:r>
              <w:rPr>
                <w:rStyle w:val="Codeattribute"/>
              </w:rPr>
              <w:t>rend</w:t>
            </w:r>
            <w:r>
              <w:rPr>
                <w:rStyle w:val="Code"/>
              </w:rPr>
              <w:t>=</w:t>
            </w:r>
            <w:r>
              <w:rPr>
                <w:rStyle w:val="Codevalue"/>
              </w:rPr>
              <w:t>"stanza"</w:t>
            </w:r>
            <w:r>
              <w:rPr>
                <w:rStyle w:val="Code"/>
              </w:rPr>
              <w:t xml:space="preserve"> </w:t>
            </w:r>
            <w:r>
              <w:rPr>
                <w:rStyle w:val="Codeattribute"/>
              </w:rPr>
              <w:t>n</w:t>
            </w:r>
            <w:r>
              <w:rPr>
                <w:rStyle w:val="Code"/>
              </w:rPr>
              <w:t>=</w:t>
            </w:r>
            <w:r>
              <w:rPr>
                <w:rStyle w:val="Codevalue"/>
              </w:rPr>
              <w:t>"1"</w:t>
            </w:r>
            <w:r>
              <w:rPr>
                <w:rStyle w:val="Code"/>
              </w:rPr>
              <w:t>&gt;</w:t>
            </w:r>
            <w:r>
              <w:rPr>
                <w:rStyle w:val="Codetext"/>
              </w:rPr>
              <w:t>By numerous kings, many times land has been given. Whoever holds land at a given moment, to him does the fruit then belong.</w:t>
            </w:r>
            <w:r>
              <w:rPr>
                <w:rStyle w:val="Code"/>
              </w:rPr>
              <w:t>&lt;/p&gt;</w:t>
            </w:r>
            <w:r>
              <w:rPr>
                <w:rStyle w:val="Codetext"/>
              </w:rPr>
              <w:br/>
            </w:r>
            <w:r>
              <w:rPr>
                <w:rStyle w:val="Code"/>
              </w:rPr>
              <w:t>&lt;/div&gt;</w:t>
            </w:r>
          </w:p>
        </w:tc>
      </w:tr>
    </w:tbl>
    <w:p>
      <w:pPr>
        <w:pStyle w:val="Cmsor3"/>
      </w:pPr>
      <w:bookmarkStart w:id="816" w:name="_1959vvmyvc8" w:colFirst="0" w:colLast="0"/>
      <w:bookmarkStart w:id="817" w:name="_Ref151371819"/>
      <w:bookmarkStart w:id="818" w:name="_Toc183083902"/>
      <w:bookmarkEnd w:id="816"/>
      <w:r>
        <w:t>Phrase-level markup in translations</w:t>
      </w:r>
      <w:bookmarkEnd w:id="817"/>
      <w:bookmarkEnd w:id="818"/>
    </w:p>
    <w:p>
      <w:pPr>
        <w:pStyle w:val="Lista"/>
      </w:pPr>
      <w:r>
        <w:t xml:space="preserve">in addition to plain English </w:t>
      </w:r>
      <w:r>
        <w:rPr>
          <w:noProof/>
        </w:rPr>
        <w:t>(</w:t>
      </w:r>
      <w:r>
        <w:t>or other modern-language) text, the translation division may contain phrase-level markup of the following kinds</w:t>
      </w:r>
    </w:p>
    <w:p>
      <w:pPr>
        <w:pStyle w:val="Lista2"/>
      </w:pPr>
      <w:r>
        <w:t>globally permitted miscellaneous markup as per §</w:t>
      </w:r>
      <w:r>
        <w:fldChar w:fldCharType="begin"/>
      </w:r>
      <w:r>
        <w:instrText xml:space="preserve"> REF _Ref43990225 \w \h  \* MERGEFORMAT </w:instrText>
      </w:r>
      <w:r>
        <w:fldChar w:fldCharType="separate"/>
      </w:r>
      <w:r>
        <w:t>10</w:t>
      </w:r>
      <w:r>
        <w:fldChar w:fldCharType="end"/>
      </w:r>
    </w:p>
    <w:p>
      <w:pPr>
        <w:pStyle w:val="Lista2"/>
      </w:pPr>
      <w:r>
        <w:t>additional encoding solutions specific translations, as outlined in the subsections of the present §</w:t>
      </w:r>
      <w:r>
        <w:fldChar w:fldCharType="begin"/>
      </w:r>
      <w:r>
        <w:instrText xml:space="preserve"> REF _Ref151371819 \r \h </w:instrText>
      </w:r>
      <w:r>
        <w:fldChar w:fldCharType="separate"/>
      </w:r>
      <w:r>
        <w:t>9.2.5</w:t>
      </w:r>
      <w:r>
        <w:fldChar w:fldCharType="end"/>
      </w:r>
    </w:p>
    <w:p>
      <w:pPr>
        <w:pStyle w:val="Lista"/>
      </w:pPr>
      <w:r>
        <w:t>no other markup should appear in translations,</w:t>
      </w:r>
      <w:r>
        <w:rPr>
          <w:rStyle w:val="Lbjegyzet-hivatkozs"/>
        </w:rPr>
        <w:footnoteReference w:id="55"/>
      </w:r>
      <w:r>
        <w:t xml:space="preserve"> and this applies also to the use of non-XML markup such as brackets, asterisks and other signs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A</w:t>
              </w:r>
            </w:fldSimple>
            <w:r>
              <w:t>: phrase-level markup in translation</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r>
            <w:r>
              <w:rPr>
                <w:rStyle w:val="Code"/>
              </w:rPr>
              <w:t xml:space="preserve">  &lt;p&gt;</w:t>
            </w:r>
            <w:r>
              <w:rPr>
                <w:rStyle w:val="Codetext"/>
              </w:rPr>
              <w:t xml:space="preserve">Indeed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asti</w:t>
            </w:r>
            <w:r>
              <w:rPr>
                <w:rStyle w:val="Code"/>
              </w:rPr>
              <w:t>&lt;/foreign&gt;&lt;/supplied&gt;</w:t>
            </w:r>
            <w:r>
              <w:rPr>
                <w:rStyle w:val="Codetext"/>
              </w:rPr>
              <w:t xml:space="preserve">, with respect to vendible properties in this division, the sale of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 xml:space="preserve">a </w:t>
            </w:r>
            <w:r>
              <w:rPr>
                <w:rStyle w:val="Code"/>
              </w:rPr>
              <w:t>&lt;foreign&gt;</w:t>
            </w:r>
            <w:r>
              <w:rPr>
                <w:rStyle w:val="Codetext"/>
              </w:rPr>
              <w:t>kulyavāpa</w:t>
            </w:r>
            <w:r>
              <w:rPr>
                <w:rStyle w:val="Code"/>
              </w:rPr>
              <w:t>&lt;/foreign&gt;</w:t>
            </w:r>
            <w:r>
              <w:rPr>
                <w:rStyle w:val="Codetext"/>
              </w:rPr>
              <w:t xml:space="preserve"> of</w:t>
            </w:r>
            <w:r>
              <w:rPr>
                <w:rStyle w:val="Code"/>
              </w:rPr>
              <w:t>&lt;/supplied&gt;</w:t>
            </w:r>
            <w:r>
              <w:rPr>
                <w:rStyle w:val="Codetext"/>
              </w:rPr>
              <w:t xml:space="preserve"> waste land that is without revenue charges and yields no tax, to be enjoyed in perpetuity in accordance with the law on permanent endowments, is customary for one hundred </w:t>
            </w:r>
            <w:r>
              <w:rPr>
                <w:rStyle w:val="Code"/>
              </w:rPr>
              <w:t>&lt;foreign&gt;</w:t>
            </w:r>
            <w:r>
              <w:rPr>
                <w:rStyle w:val="Codetext"/>
              </w:rPr>
              <w:t>kārṣāpaṇa</w:t>
            </w:r>
            <w:r>
              <w:rPr>
                <w:rStyle w:val="Code"/>
              </w:rPr>
              <w:t>&lt;/foreign&gt;</w:t>
            </w:r>
            <w:r>
              <w:rPr>
                <w:rStyle w:val="Codetext"/>
              </w:rPr>
              <w:t xml:space="preserve">s. And no conflict of interest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virodha</w:t>
            </w:r>
            <w:r>
              <w:rPr>
                <w:rStyle w:val="Code"/>
              </w:rPr>
              <w:t>&lt;/foreign&gt;&lt;/supplied&gt;</w:t>
            </w:r>
            <w:r>
              <w:rPr>
                <w:rStyle w:val="Codetext"/>
              </w:rPr>
              <w:t xml:space="preserve"> whatsoever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will result</w:t>
            </w:r>
            <w:r>
              <w:rPr>
                <w:rStyle w:val="Code"/>
              </w:rPr>
              <w:t>&lt;/supplied&gt;</w:t>
            </w:r>
            <w:r>
              <w:rPr>
                <w:rStyle w:val="Codetext"/>
              </w:rPr>
              <w:t xml:space="preserve"> through its sale: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on the contrary,</w:t>
            </w:r>
            <w:r>
              <w:rPr>
                <w:rStyle w:val="Code"/>
              </w:rPr>
              <w:t>&lt;/supplied&gt;</w:t>
            </w:r>
            <w:r>
              <w:rPr>
                <w:rStyle w:val="Codetext"/>
              </w:rPr>
              <w:t xml:space="preserve"> for His Majesty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 will be</w:t>
            </w:r>
            <w:r>
              <w:rPr>
                <w:rStyle w:val="Code"/>
              </w:rPr>
              <w:t>&lt;/supplied&gt;</w:t>
            </w:r>
            <w:r>
              <w:rPr>
                <w:rStyle w:val="Codetext"/>
              </w:rPr>
              <w:t xml:space="preserve"> increase of wealth and attainment of one sixth of the merit.</w:t>
            </w:r>
            <w:r>
              <w:rPr>
                <w:rStyle w:val="Code"/>
              </w:rPr>
              <w:t>&lt;/p&gt;</w:t>
            </w:r>
            <w:r>
              <w:rPr>
                <w:rStyle w:val="Codetext"/>
              </w:rPr>
              <w:br/>
            </w:r>
            <w:r>
              <w:rPr>
                <w:rStyle w:val="Code"/>
              </w:rPr>
              <w:t>&lt;/div&gt;</w:t>
            </w:r>
          </w:p>
        </w:tc>
      </w:tr>
    </w:tbl>
    <w:p>
      <w:pPr>
        <w:pStyle w:val="Cmsor4"/>
      </w:pPr>
      <w:bookmarkStart w:id="819" w:name="_13vab39mftla" w:colFirst="0" w:colLast="0"/>
      <w:bookmarkStart w:id="820" w:name="_Toc183083903"/>
      <w:bookmarkEnd w:id="819"/>
      <w:r>
        <w:t>Foreign words</w:t>
      </w:r>
      <w:bookmarkEnd w:id="820"/>
    </w:p>
    <w:p>
      <w:pPr>
        <w:pStyle w:val="Lista"/>
      </w:pPr>
      <w:r>
        <w:t xml:space="preserve">words in a language other than the language of the translation must be tagged as </w:t>
      </w:r>
      <w:r>
        <w:rPr>
          <w:rStyle w:val="Code"/>
        </w:rPr>
        <w:t>&lt;foreign&gt;</w:t>
      </w:r>
      <w:r>
        <w:t xml:space="preserve"> as per §</w:t>
      </w:r>
      <w:r>
        <w:fldChar w:fldCharType="begin"/>
      </w:r>
      <w:r>
        <w:instrText xml:space="preserve"> REF _Ref43986658 \w \h  \* MERGEFORMAT </w:instrText>
      </w:r>
      <w:r>
        <w:fldChar w:fldCharType="separate"/>
      </w:r>
      <w:r>
        <w:t>10.3.3</w:t>
      </w:r>
      <w:r>
        <w:fldChar w:fldCharType="end"/>
      </w:r>
    </w:p>
    <w:p>
      <w:pPr>
        <w:pStyle w:val="Lista2"/>
      </w:pPr>
      <w:r>
        <w:t>there are no special rules or methods applicable to translations, and this subsection only exists to make it explicit that this encoding can and must be used in translations</w:t>
      </w:r>
    </w:p>
    <w:p>
      <w:pPr>
        <w:pStyle w:val="Lista"/>
      </w:pPr>
      <w:r>
        <w:t>as per §</w:t>
      </w:r>
      <w:r>
        <w:fldChar w:fldCharType="begin"/>
      </w:r>
      <w:r>
        <w:instrText xml:space="preserve"> REF _Ref43986658 \w \h  \* MERGEFORMAT </w:instrText>
      </w:r>
      <w:r>
        <w:fldChar w:fldCharType="separate"/>
      </w:r>
      <w:r>
        <w:t>10.3.3</w:t>
      </w:r>
      <w:r>
        <w:fldChar w:fldCharType="end"/>
      </w:r>
      <w:r>
        <w:t xml:space="preserve">, words in the inscription’s language or Sanskrit do not require the attribute </w:t>
      </w:r>
      <w:r>
        <w:rPr>
          <w:rStyle w:val="Codeattribute"/>
        </w:rPr>
        <w:t>@xml:lang</w:t>
      </w:r>
      <w:r>
        <w:t>, including</w:t>
      </w:r>
    </w:p>
    <w:p>
      <w:pPr>
        <w:pStyle w:val="Lista2"/>
      </w:pPr>
      <w:r>
        <w:t>such words appearing in the text without any other markup, e.g.</w:t>
      </w:r>
    </w:p>
    <w:p>
      <w:pPr>
        <w:pStyle w:val="Lista3"/>
      </w:pPr>
      <w:r>
        <w:t xml:space="preserve">technical terms </w:t>
      </w:r>
      <w:r>
        <w:rPr>
          <w:noProof/>
        </w:rPr>
        <w:t>(</w:t>
      </w:r>
      <w:r>
        <w:t xml:space="preserve">e.g. one </w:t>
      </w:r>
      <w:r>
        <w:rPr>
          <w:rStyle w:val="Code"/>
        </w:rPr>
        <w:t>&lt;foreign&gt;</w:t>
      </w:r>
      <w:r>
        <w:rPr>
          <w:rStyle w:val="Codetext"/>
        </w:rPr>
        <w:t>kulyavāpa</w:t>
      </w:r>
      <w:r>
        <w:rPr>
          <w:rStyle w:val="Code"/>
        </w:rPr>
        <w:t>&lt;/foreign&gt;</w:t>
      </w:r>
      <w:r>
        <w:rPr>
          <w:rStyle w:val="Codetext"/>
        </w:rPr>
        <w:t xml:space="preserve"> of land</w:t>
      </w:r>
      <w:r>
        <w:t>)</w:t>
      </w:r>
    </w:p>
    <w:p>
      <w:pPr>
        <w:pStyle w:val="Lista3"/>
      </w:pPr>
      <w:r>
        <w:t>unintelligible text that is not translated as per §</w:t>
      </w:r>
      <w:r>
        <w:fldChar w:fldCharType="begin"/>
      </w:r>
      <w:r>
        <w:instrText xml:space="preserve"> REF _Ref43990112 \w \h  \* MERGEFORMAT </w:instrText>
      </w:r>
      <w:r>
        <w:fldChar w:fldCharType="separate"/>
      </w:r>
      <w:r>
        <w:t>9.2.5.5</w:t>
      </w:r>
      <w:r>
        <w:fldChar w:fldCharType="end"/>
      </w:r>
    </w:p>
    <w:p>
      <w:pPr>
        <w:pStyle w:val="Lista2"/>
      </w:pPr>
      <w:r>
        <w:t>such words inserted into the translation as explanation, as per §</w:t>
      </w:r>
      <w:r>
        <w:fldChar w:fldCharType="begin"/>
      </w:r>
      <w:r>
        <w:instrText xml:space="preserve"> REF _Ref43990269 \w \h  \* MERGEFORMAT </w:instrText>
      </w:r>
      <w:r>
        <w:fldChar w:fldCharType="separate"/>
      </w:r>
      <w:r>
        <w:t>9.2.5.2</w:t>
      </w:r>
      <w:r>
        <w:fldChar w:fldCharType="end"/>
      </w:r>
    </w:p>
    <w:p>
      <w:pPr>
        <w:pStyle w:val="Lista"/>
      </w:pPr>
      <w:r>
        <w:t>as per §</w:t>
      </w:r>
      <w:r>
        <w:fldChar w:fldCharType="begin"/>
      </w:r>
      <w:r>
        <w:instrText xml:space="preserve"> REF _Ref43986658 \w \h  \* MERGEFORMAT </w:instrText>
      </w:r>
      <w:r>
        <w:fldChar w:fldCharType="separate"/>
      </w:r>
      <w:r>
        <w:t>10.3.3</w:t>
      </w:r>
      <w:r>
        <w:fldChar w:fldCharType="end"/>
      </w:r>
      <w:r>
        <w:t xml:space="preserve">, when words in another modern language are encoded as </w:t>
      </w:r>
      <w:r>
        <w:rPr>
          <w:rStyle w:val="Code"/>
        </w:rPr>
        <w:t>&lt;foreign&gt;</w:t>
      </w:r>
      <w:r>
        <w:t xml:space="preserve">, the attribute </w:t>
      </w:r>
      <w:r>
        <w:rPr>
          <w:rStyle w:val="Codeattribute"/>
        </w:rPr>
        <w:t>@xml:lang</w:t>
      </w:r>
      <w:r>
        <w:t xml:space="preserve"> must always be present</w:t>
      </w:r>
    </w:p>
    <w:p>
      <w:pPr>
        <w:pStyle w:val="Cmsor4"/>
      </w:pPr>
      <w:bookmarkStart w:id="821" w:name="_ch9cnmcz0pvb" w:colFirst="0" w:colLast="0"/>
      <w:bookmarkStart w:id="822" w:name="_Ref43990269"/>
      <w:bookmarkStart w:id="823" w:name="_Toc183083904"/>
      <w:bookmarkEnd w:id="821"/>
      <w:r>
        <w:lastRenderedPageBreak/>
        <w:t>Additions to the translation</w:t>
      </w:r>
      <w:bookmarkEnd w:id="822"/>
      <w:bookmarkEnd w:id="823"/>
    </w:p>
    <w:p>
      <w:pPr>
        <w:pStyle w:val="Lista"/>
      </w:pPr>
      <w:r>
        <w:t xml:space="preserve">words in the translation that do not correspond to anything in the extant original text shall be tagged as </w:t>
      </w:r>
      <w:r>
        <w:rPr>
          <w:rStyle w:val="Code"/>
        </w:rPr>
        <w:t>&lt;supplied&gt;</w:t>
      </w:r>
      <w:r>
        <w:t>, as outlined below</w:t>
      </w:r>
    </w:p>
    <w:p>
      <w:pPr>
        <w:pStyle w:val="Lista2"/>
      </w:pPr>
      <w:r>
        <w:t xml:space="preserve">in each of these cases, </w:t>
      </w:r>
      <w:r>
        <w:rPr>
          <w:rStyle w:val="Codeattribute"/>
        </w:rPr>
        <w:t>@cert</w:t>
      </w:r>
      <w:r>
        <w:rPr>
          <w:rStyle w:val="Code"/>
        </w:rPr>
        <w:t>=</w:t>
      </w:r>
      <w:r>
        <w:rPr>
          <w:rStyle w:val="Codevalue"/>
        </w:rPr>
        <w:t>"low"</w:t>
      </w:r>
      <w:r>
        <w:t xml:space="preserve"> may be added to this element to indicate tentativeness; see §</w:t>
      </w:r>
      <w:r>
        <w:fldChar w:fldCharType="begin"/>
      </w:r>
      <w:r>
        <w:instrText xml:space="preserve"> REF _Ref43990290 \r \h  \* MERGEFORMAT </w:instrText>
      </w:r>
      <w:r>
        <w:fldChar w:fldCharType="separate"/>
      </w:r>
      <w:r>
        <w:t>9.2.5.3</w:t>
      </w:r>
      <w:r>
        <w:fldChar w:fldCharType="end"/>
      </w:r>
      <w:r>
        <w:t xml:space="preserve"> below</w:t>
      </w:r>
    </w:p>
    <w:p>
      <w:pPr>
        <w:pStyle w:val="Lista"/>
      </w:pPr>
      <w:r>
        <w:t xml:space="preserve">words </w:t>
      </w:r>
      <w:r>
        <w:rPr>
          <w:b/>
          <w:bCs/>
        </w:rPr>
        <w:t xml:space="preserve">added to the translation for the sake of target language syntax </w:t>
      </w:r>
      <w:r>
        <w:t xml:space="preserve">shall be marked up as </w:t>
      </w:r>
      <w:r>
        <w:rPr>
          <w:rStyle w:val="Code"/>
        </w:rPr>
        <w:t xml:space="preserve">&lt;supplied </w:t>
      </w:r>
      <w:r>
        <w:rPr>
          <w:rStyle w:val="Codeattribute"/>
        </w:rPr>
        <w:t>reason</w:t>
      </w:r>
      <w:r>
        <w:rPr>
          <w:rStyle w:val="Code"/>
        </w:rPr>
        <w:t>=</w:t>
      </w:r>
      <w:r>
        <w:rPr>
          <w:rStyle w:val="Codevalue"/>
        </w:rPr>
        <w:t>"subaudible"</w:t>
      </w:r>
      <w:r>
        <w:rPr>
          <w:rStyle w:val="Code"/>
        </w:rPr>
        <w:t>&gt;</w:t>
      </w:r>
    </w:p>
    <w:p>
      <w:pPr>
        <w:pStyle w:val="Lista2"/>
      </w:pPr>
      <w:r>
        <w:t>this markup method is to be used for words that, though not explicitly present in the original, need to be read to get a proper translated sentence; see the next point about additions that are not required for completing the syntax in the target language</w:t>
      </w:r>
    </w:p>
    <w:p>
      <w:pPr>
        <w:pStyle w:val="Lista2"/>
      </w:pPr>
      <w:r>
        <w:t xml:space="preserve">e.g. </w:t>
      </w:r>
      <w:r>
        <w:rPr>
          <w:rStyle w:val="Code"/>
        </w:rPr>
        <w:t>&lt;p&gt;</w:t>
      </w:r>
      <w:r>
        <w:rPr>
          <w:rStyle w:val="Codetext"/>
        </w:rPr>
        <w:t xml:space="preserve">He was generous to his subjects and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therefore</w:t>
      </w:r>
      <w:r>
        <w:rPr>
          <w:rStyle w:val="Code"/>
        </w:rPr>
        <w:t>&lt;/supplied&gt;</w:t>
      </w:r>
      <w:r>
        <w:rPr>
          <w:rStyle w:val="Codetext"/>
        </w:rPr>
        <w:t xml:space="preserve"> loved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by them</w:t>
      </w:r>
      <w:r>
        <w:rPr>
          <w:rStyle w:val="Code"/>
        </w:rPr>
        <w:t xml:space="preserve">&lt;/supplied&gt; </w:t>
      </w:r>
      <w:r>
        <w:rPr>
          <w:rStyle w:val="Codetext"/>
        </w:rPr>
        <w:t xml:space="preserve">… </w:t>
      </w:r>
      <w:r>
        <w:rPr>
          <w:rStyle w:val="Code"/>
        </w:rPr>
        <w:t>&lt;/p&gt;</w:t>
      </w:r>
    </w:p>
    <w:p>
      <w:pPr>
        <w:pStyle w:val="Lista2"/>
      </w:pPr>
      <w:r>
        <w:t>we foresee that this markup will be displayed as square brackets, e.g. “He was generous to his subjects and [therefore] loved [by them].”</w:t>
      </w:r>
    </w:p>
    <w:p>
      <w:pPr>
        <w:pStyle w:val="Lista2"/>
      </w:pPr>
      <w:r>
        <w:t>do not clutter a translation with such tags unless you find that such accuracy is essential: depending on how free or literal your translation is, you may prefer to avoid the use of this element</w:t>
      </w:r>
    </w:p>
    <w:p>
      <w:pPr>
        <w:pStyle w:val="Lista"/>
      </w:pPr>
      <w:r>
        <w:t xml:space="preserve">segments of translation corresponding to text </w:t>
      </w:r>
      <w:r>
        <w:rPr>
          <w:b/>
          <w:bCs/>
        </w:rPr>
        <w:t xml:space="preserve">restored by the editor in the original </w:t>
      </w:r>
      <w:r>
        <w:t xml:space="preserve"> shall be indicated in the translation using the same elements as in the edition, namely</w:t>
      </w:r>
    </w:p>
    <w:p>
      <w:pPr>
        <w:pStyle w:val="Lista2"/>
      </w:pPr>
      <w:r>
        <w:t xml:space="preserve">lost text, e.g. </w:t>
      </w:r>
      <w:r>
        <w:rPr>
          <w:rStyle w:val="Codetext"/>
        </w:rPr>
        <w:t xml:space="preserve">The truest of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nr̥pa</w:t>
      </w:r>
      <w:r>
        <w:rPr>
          <w:rStyle w:val="Code"/>
        </w:rPr>
        <w:t>&lt;/supplied&gt;</w:t>
      </w:r>
      <w:r>
        <w:rPr>
          <w:rStyle w:val="Codetext"/>
        </w:rPr>
        <w:t>-sattamaḥ</w:t>
      </w:r>
      <w:r>
        <w:t xml:space="preserve"> in the edition</w:t>
      </w:r>
    </w:p>
    <w:p>
      <w:pPr>
        <w:pStyle w:val="Lista2"/>
      </w:pPr>
      <w:r>
        <w:t xml:space="preserve">text omitted by the scribe, e.g. </w:t>
      </w:r>
      <w:r>
        <w:rPr>
          <w:rStyle w:val="Codetext"/>
        </w:rPr>
        <w:t xml:space="preserve">The truest of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nr̥pa</w:t>
      </w:r>
      <w:r>
        <w:rPr>
          <w:rStyle w:val="Code"/>
        </w:rPr>
        <w:t>&lt;/supplied&gt;</w:t>
      </w:r>
      <w:r>
        <w:rPr>
          <w:rStyle w:val="Codetext"/>
        </w:rPr>
        <w:t>-sattamaḥ</w:t>
      </w:r>
      <w:r>
        <w:t xml:space="preserve"> in the edition</w:t>
      </w:r>
    </w:p>
    <w:p>
      <w:pPr>
        <w:pStyle w:val="Lista2"/>
      </w:pPr>
      <w:r>
        <w:t xml:space="preserve">use the same encoding for concepts presumed to have been present in a larger lacuna of the text, even if they have not been restored in the edition </w:t>
      </w:r>
      <w:r>
        <w:rPr>
          <w:noProof/>
        </w:rPr>
        <w:t>(</w:t>
      </w:r>
      <w:r>
        <w:t>because there is no way to know what synonym was used or where a word was located within a lacuna)</w:t>
      </w:r>
    </w:p>
    <w:p>
      <w:pPr>
        <w:pStyle w:val="Lista4"/>
      </w:pPr>
      <w:r>
        <w:t xml:space="preserve">e.g. </w:t>
      </w:r>
      <w:r>
        <w:rPr>
          <w:rStyle w:val="Codetext"/>
        </w:rPr>
        <w:t xml:space="preserve">The village named X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was granted</w:t>
      </w:r>
      <w:r>
        <w:rPr>
          <w:rStyle w:val="Code"/>
        </w:rPr>
        <w:t>&lt;/supplied&gt;</w:t>
      </w:r>
      <w:r>
        <w:rPr>
          <w:rStyle w:val="Codetext"/>
        </w:rPr>
        <w:t>...</w:t>
      </w:r>
      <w:r>
        <w:t xml:space="preserve"> for </w:t>
      </w:r>
      <w:r>
        <w:rPr>
          <w:rStyle w:val="Codetext"/>
        </w:rPr>
        <w:t xml:space="preserve">...X nāmo grāmaḥ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/&gt;</w:t>
      </w:r>
    </w:p>
    <w:p>
      <w:pPr>
        <w:pStyle w:val="Lista4"/>
      </w:pPr>
      <w:r>
        <w:t xml:space="preserve">note that in this case you will have to use </w:t>
      </w:r>
      <w:r>
        <w:rPr>
          <w:rStyle w:val="Codeattribute"/>
        </w:rPr>
        <w:t>@reason</w:t>
      </w:r>
      <w:r>
        <w:rPr>
          <w:rStyle w:val="Code"/>
        </w:rPr>
        <w:t>=</w:t>
      </w:r>
      <w:r>
        <w:rPr>
          <w:rStyle w:val="Codevalue"/>
        </w:rPr>
        <w:t>"lost"</w:t>
      </w:r>
      <w:r>
        <w:t xml:space="preserve"> in the </w:t>
      </w:r>
      <w:r>
        <w:rPr>
          <w:rStyle w:val="Code"/>
        </w:rPr>
        <w:t>&lt;supplied&gt;</w:t>
      </w:r>
      <w:r>
        <w:t xml:space="preserve"> element even if the corresponding </w:t>
      </w:r>
      <w:r>
        <w:rPr>
          <w:rStyle w:val="Code"/>
        </w:rPr>
        <w:t>&lt;gap&gt;</w:t>
      </w:r>
      <w:r>
        <w:t xml:space="preserve"> element in the edition has </w:t>
      </w:r>
      <w:r>
        <w:rPr>
          <w:rStyle w:val="Codeattribute"/>
        </w:rPr>
        <w:t>@reason</w:t>
      </w:r>
      <w:r>
        <w:rPr>
          <w:rStyle w:val="Code"/>
        </w:rPr>
        <w:t>=</w:t>
      </w:r>
      <w:r>
        <w:rPr>
          <w:rStyle w:val="Codevalue"/>
        </w:rPr>
        <w:t>"illegible"</w:t>
      </w:r>
      <w:r>
        <w:t xml:space="preserve"> </w:t>
      </w:r>
      <w:r>
        <w:rPr>
          <w:noProof/>
        </w:rPr>
        <w:t>(</w:t>
      </w:r>
      <w:r>
        <w:t>§</w:t>
      </w:r>
      <w:r>
        <w:fldChar w:fldCharType="begin"/>
      </w:r>
      <w:r>
        <w:instrText xml:space="preserve"> REF _Ref43988606 \w \h  \* MERGEFORMAT </w:instrText>
      </w:r>
      <w:r>
        <w:fldChar w:fldCharType="separate"/>
      </w:r>
      <w:r>
        <w:t>5.1</w:t>
      </w:r>
      <w:r>
        <w:fldChar w:fldCharType="end"/>
      </w:r>
      <w:r>
        <w:t>)</w:t>
      </w:r>
    </w:p>
    <w:p>
      <w:pPr>
        <w:pStyle w:val="Lista4"/>
      </w:pPr>
      <w:r>
        <w:t>such restorations will usually not cover the whole of a lacuna and will thus need to be used in conjunction with lacuna markup as per §</w:t>
      </w:r>
      <w:r>
        <w:fldChar w:fldCharType="begin"/>
      </w:r>
      <w:r>
        <w:instrText xml:space="preserve"> REF _Ref43990112 \w \h  \* MERGEFORMAT </w:instrText>
      </w:r>
      <w:r>
        <w:fldChar w:fldCharType="separate"/>
      </w:r>
      <w:r>
        <w:t>9.2.5.5</w:t>
      </w:r>
      <w:r>
        <w:fldChar w:fldCharType="end"/>
      </w:r>
    </w:p>
    <w:p>
      <w:pPr>
        <w:pStyle w:val="Lista2"/>
      </w:pPr>
      <w:r>
        <w:t>we foresee that this markup will be displayed as square brackets, without distinction from words added for the sake of target language syntax, e.g. “The truest of [kings]...”</w:t>
      </w:r>
    </w:p>
    <w:p>
      <w:pPr>
        <w:pStyle w:val="Lista2"/>
      </w:pPr>
      <w:r>
        <w:t>do not clutter a translation with such tags unless you find that such accuracy is essential: as a rule, lost or omitted text shorter than a full word and confidently restored by you in the edition should not be marked up as supplied in the translation</w:t>
      </w:r>
    </w:p>
    <w:p>
      <w:pPr>
        <w:pStyle w:val="Lista"/>
      </w:pPr>
      <w:r>
        <w:t xml:space="preserve">words implied by the context and </w:t>
      </w:r>
      <w:r>
        <w:rPr>
          <w:b/>
          <w:bCs/>
        </w:rPr>
        <w:t>added to the translation for the sake of clarification or disambiguation</w:t>
      </w:r>
      <w:r>
        <w:t xml:space="preserve"> shall be marked up as </w:t>
      </w:r>
      <w:r>
        <w:rPr>
          <w:rStyle w:val="Code"/>
        </w:rPr>
        <w:t xml:space="preserve">&lt;supplied </w:t>
      </w:r>
      <w:r>
        <w:rPr>
          <w:rStyle w:val="Codeattribute"/>
        </w:rPr>
        <w:t>reason</w:t>
      </w:r>
      <w:r>
        <w:rPr>
          <w:rStyle w:val="Code"/>
        </w:rPr>
        <w:t>=</w:t>
      </w:r>
      <w:r>
        <w:rPr>
          <w:rStyle w:val="Codevalue"/>
        </w:rPr>
        <w:t>"explanation"</w:t>
      </w:r>
      <w:r>
        <w:rPr>
          <w:rStyle w:val="Code"/>
        </w:rPr>
        <w:t>&gt;</w:t>
      </w:r>
    </w:p>
    <w:p>
      <w:pPr>
        <w:pStyle w:val="Lista2"/>
      </w:pPr>
      <w:r>
        <w:t>this markup method is to be used for supplementary words that are not required for completing the syntax in the target language or may even interrupt the sentence; see the previous point about words that need to be read to get a proper translated sentence</w:t>
      </w:r>
    </w:p>
    <w:p>
      <w:pPr>
        <w:pStyle w:val="Lista3"/>
      </w:pPr>
      <w:r>
        <w:t xml:space="preserve">e.g. </w:t>
      </w:r>
      <w:r>
        <w:rPr>
          <w:rStyle w:val="Code"/>
        </w:rPr>
        <w:t>&lt;p&gt;</w:t>
      </w:r>
      <w:r>
        <w:rPr>
          <w:rStyle w:val="Codetext"/>
        </w:rPr>
        <w:t xml:space="preserve">... devotion to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Viṣṇu</w:t>
      </w:r>
      <w:r>
        <w:rPr>
          <w:rStyle w:val="Code"/>
        </w:rPr>
        <w:t>&lt;/supplied&gt;</w:t>
      </w:r>
      <w:r>
        <w:rPr>
          <w:rStyle w:val="Codetext"/>
        </w:rPr>
        <w:t xml:space="preserve"> the bearer of the discus and the mace ... </w:t>
      </w:r>
      <w:r>
        <w:rPr>
          <w:rStyle w:val="Code"/>
        </w:rPr>
        <w:t>&lt;/p&gt;</w:t>
      </w:r>
    </w:p>
    <w:p>
      <w:pPr>
        <w:pStyle w:val="Lista2"/>
      </w:pPr>
      <w:r>
        <w:t xml:space="preserve">we foresee that this markup will be displayed as parentheses, e.g. “... devotion to </w:t>
      </w:r>
      <w:r>
        <w:rPr>
          <w:noProof/>
        </w:rPr>
        <w:t>(</w:t>
      </w:r>
      <w:r>
        <w:t>Viṣṇu) the bearer of the discus and the mace ...”</w:t>
      </w:r>
    </w:p>
    <w:p>
      <w:pPr>
        <w:pStyle w:val="Lista2"/>
      </w:pPr>
      <w:r>
        <w:t xml:space="preserve">to </w:t>
      </w:r>
      <w:r>
        <w:rPr>
          <w:b/>
          <w:bCs/>
        </w:rPr>
        <w:t>add words of the original</w:t>
      </w:r>
      <w:r>
        <w:t xml:space="preserve"> </w:t>
      </w:r>
      <w:r>
        <w:rPr>
          <w:noProof/>
        </w:rPr>
        <w:t>(</w:t>
      </w:r>
      <w:r>
        <w:t xml:space="preserve">or equivalents in Sanskrit or another applicable major language) next to translated words, in order to make your translation more transparent, enclose these in </w:t>
      </w:r>
      <w:r>
        <w:rPr>
          <w:rStyle w:val="Code"/>
        </w:rPr>
        <w:t xml:space="preserve">&lt;supplied </w:t>
      </w:r>
      <w:r>
        <w:rPr>
          <w:rStyle w:val="Codeattribute"/>
        </w:rPr>
        <w:t>reason</w:t>
      </w:r>
      <w:r>
        <w:rPr>
          <w:rStyle w:val="Code"/>
        </w:rPr>
        <w:t>=</w:t>
      </w:r>
      <w:r>
        <w:rPr>
          <w:rStyle w:val="Codevalue"/>
        </w:rPr>
        <w:t>"explanation"</w:t>
      </w:r>
      <w:r>
        <w:rPr>
          <w:rStyle w:val="Code"/>
        </w:rPr>
        <w:t>&gt;</w:t>
      </w:r>
      <w:r>
        <w:t xml:space="preserve"> as above, and within that tag, use </w:t>
      </w:r>
      <w:r>
        <w:rPr>
          <w:rStyle w:val="Code"/>
        </w:rPr>
        <w:t>&lt;foreign&gt;</w:t>
      </w:r>
    </w:p>
    <w:p>
      <w:pPr>
        <w:pStyle w:val="Lista3"/>
      </w:pPr>
      <w:r>
        <w:lastRenderedPageBreak/>
        <w:t xml:space="preserve">e.g. </w:t>
      </w:r>
      <w:r>
        <w:rPr>
          <w:rStyle w:val="Code"/>
        </w:rPr>
        <w:t>&lt;p&gt;</w:t>
      </w:r>
      <w:r>
        <w:rPr>
          <w:rStyle w:val="Codetext"/>
        </w:rPr>
        <w:t xml:space="preserve">Homage to that thousand-headed Person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puruṣa</w:t>
      </w:r>
      <w:r>
        <w:rPr>
          <w:rStyle w:val="Code"/>
        </w:rPr>
        <w:t>&lt;/foreign&gt;&lt;/supplied&gt;</w:t>
      </w:r>
      <w:r>
        <w:rPr>
          <w:rStyle w:val="Codetext"/>
        </w:rPr>
        <w:t xml:space="preserve"> ... </w:t>
      </w:r>
      <w:r>
        <w:rPr>
          <w:rStyle w:val="Code"/>
        </w:rPr>
        <w:t>&lt;/p&gt;</w:t>
      </w:r>
    </w:p>
    <w:p>
      <w:pPr>
        <w:pStyle w:val="Lista4"/>
      </w:pPr>
      <w:r>
        <w:t xml:space="preserve">foreseeably displayed as “Homage to that thousand-headed Person </w:t>
      </w:r>
      <w:r>
        <w:rPr>
          <w:noProof/>
        </w:rPr>
        <w:t>(</w:t>
      </w:r>
      <w:r>
        <w:rPr>
          <w:rStyle w:val="Foreign"/>
        </w:rPr>
        <w:t>puruṣa</w:t>
      </w:r>
      <w:r>
        <w:t>)”</w:t>
      </w:r>
    </w:p>
    <w:p>
      <w:pPr>
        <w:pStyle w:val="Lista3"/>
      </w:pPr>
      <w:r>
        <w:t>as per §</w:t>
      </w:r>
      <w:r>
        <w:fldChar w:fldCharType="begin"/>
      </w:r>
      <w:r>
        <w:instrText xml:space="preserve"> REF _Ref43986658 \w \h  \* MERGEFORMAT </w:instrText>
      </w:r>
      <w:r>
        <w:fldChar w:fldCharType="separate"/>
      </w:r>
      <w:r>
        <w:t>10.3.3</w:t>
      </w:r>
      <w:r>
        <w:fldChar w:fldCharType="end"/>
      </w:r>
      <w:r>
        <w:t xml:space="preserve">, the attribute </w:t>
      </w:r>
      <w:r>
        <w:rPr>
          <w:rStyle w:val="Codeattribute"/>
        </w:rPr>
        <w:t>@xml:lang</w:t>
      </w:r>
      <w:r>
        <w:t xml:space="preserve"> need not be used in this case</w:t>
      </w:r>
    </w:p>
    <w:p>
      <w:pPr>
        <w:pStyle w:val="Cmsor4"/>
      </w:pPr>
      <w:bookmarkStart w:id="824" w:name="_lqyt4grwngxw" w:colFirst="0" w:colLast="0"/>
      <w:bookmarkStart w:id="825" w:name="_Ref43990290"/>
      <w:bookmarkStart w:id="826" w:name="_Toc183083905"/>
      <w:bookmarkEnd w:id="824"/>
      <w:r>
        <w:t>Indicating uncertainty</w:t>
      </w:r>
      <w:bookmarkEnd w:id="825"/>
      <w:bookmarkEnd w:id="826"/>
    </w:p>
    <w:p>
      <w:pPr>
        <w:pStyle w:val="Lista"/>
      </w:pPr>
      <w:r>
        <w:t xml:space="preserve">to indicate the uncertainty or tentativeness </w:t>
      </w:r>
      <w:r>
        <w:rPr>
          <w:b/>
          <w:bCs/>
        </w:rPr>
        <w:t>of a translated word or phrase</w:t>
      </w:r>
      <w:r>
        <w:t xml:space="preserve">, wrap a segment of translation in </w:t>
      </w:r>
      <w:r>
        <w:rPr>
          <w:rStyle w:val="Code"/>
        </w:rPr>
        <w:t xml:space="preserve">&lt;seg </w:t>
      </w:r>
      <w:r>
        <w:rPr>
          <w:rStyle w:val="Codeattribute"/>
        </w:rPr>
        <w:t>cert</w:t>
      </w:r>
      <w:r>
        <w:rPr>
          <w:rStyle w:val="Code"/>
        </w:rPr>
        <w:t>=</w:t>
      </w:r>
      <w:r>
        <w:rPr>
          <w:rStyle w:val="Codevalue"/>
        </w:rPr>
        <w:t>"low"</w:t>
      </w:r>
      <w:r>
        <w:rPr>
          <w:rStyle w:val="Code"/>
        </w:rPr>
        <w:t>&gt;</w:t>
      </w:r>
    </w:p>
    <w:p>
      <w:pPr>
        <w:pStyle w:val="Lista2"/>
      </w:pPr>
      <w:r>
        <w:t xml:space="preserve">e.g.  </w:t>
      </w:r>
      <w:r>
        <w:rPr>
          <w:rStyle w:val="Code"/>
        </w:rPr>
        <w:t>&lt;p&gt;</w:t>
      </w:r>
      <w:r>
        <w:rPr>
          <w:rStyle w:val="Codetext"/>
        </w:rPr>
        <w:t xml:space="preserve">Out of the hundred and </w:t>
      </w:r>
      <w:r>
        <w:rPr>
          <w:rStyle w:val="Code"/>
        </w:rPr>
        <w:t xml:space="preserve">&lt;seg </w:t>
      </w:r>
      <w:r>
        <w:rPr>
          <w:rStyle w:val="Codeattribute"/>
        </w:rPr>
        <w:t>cert</w:t>
      </w:r>
      <w:r>
        <w:rPr>
          <w:rStyle w:val="Code"/>
        </w:rPr>
        <w:t>=</w:t>
      </w:r>
      <w:r>
        <w:rPr>
          <w:rStyle w:val="Codevalue"/>
        </w:rPr>
        <w:t>"low"</w:t>
      </w:r>
      <w:r>
        <w:rPr>
          <w:rStyle w:val="Code"/>
        </w:rPr>
        <w:t>&gt;</w:t>
      </w:r>
      <w:r>
        <w:rPr>
          <w:rStyle w:val="Codetext"/>
        </w:rPr>
        <w:t>twenty</w:t>
      </w:r>
      <w:r>
        <w:rPr>
          <w:rStyle w:val="Code"/>
        </w:rPr>
        <w:t>&lt;/seg&gt;</w:t>
      </w:r>
      <w:r>
        <w:rPr>
          <w:rStyle w:val="Codetext"/>
        </w:rPr>
        <w:t xml:space="preserve"> shares comprising this village ... </w:t>
      </w:r>
      <w:r>
        <w:rPr>
          <w:rStyle w:val="Code"/>
        </w:rPr>
        <w:t>&lt;/p&gt;</w:t>
      </w:r>
    </w:p>
    <w:p>
      <w:pPr>
        <w:pStyle w:val="Lista2"/>
      </w:pPr>
      <w:r>
        <w:t xml:space="preserve">use this method regardless of whether the tentativeness of your translation stems from the condition of the original </w:t>
      </w:r>
      <w:r>
        <w:rPr>
          <w:noProof/>
        </w:rPr>
        <w:t>(</w:t>
      </w:r>
      <w:r>
        <w:t>e.g. partly or wholly unclear, illegible or restored) or from the obscurity of its language</w:t>
      </w:r>
    </w:p>
    <w:p>
      <w:pPr>
        <w:pStyle w:val="Lista2"/>
      </w:pPr>
      <w:r>
        <w:t xml:space="preserve">this will probably be displayed wrapped in a pair of question marks </w:t>
      </w:r>
      <w:r>
        <w:rPr>
          <w:noProof/>
        </w:rPr>
        <w:t>(</w:t>
      </w:r>
      <w:r>
        <w:t>inverted and regular), e.g. In the great and renowned city ¿named? two ¿times?&gt; five ...</w:t>
      </w:r>
    </w:p>
    <w:p>
      <w:pPr>
        <w:pStyle w:val="Lista"/>
      </w:pPr>
      <w:r>
        <w:t xml:space="preserve">to indicate the uncertainty or tentativeness </w:t>
      </w:r>
      <w:r>
        <w:rPr>
          <w:b/>
          <w:bCs/>
        </w:rPr>
        <w:t>of a word added to the translation</w:t>
      </w:r>
      <w:r>
        <w:t xml:space="preserve">, add </w:t>
      </w:r>
      <w:r>
        <w:rPr>
          <w:rStyle w:val="Codeattribute"/>
        </w:rPr>
        <w:t>@cert</w:t>
      </w:r>
      <w:r>
        <w:rPr>
          <w:rStyle w:val="Code"/>
        </w:rPr>
        <w:t>=</w:t>
      </w:r>
      <w:r>
        <w:rPr>
          <w:rStyle w:val="Codevalue"/>
        </w:rPr>
        <w:t>"low"</w:t>
      </w:r>
      <w:r>
        <w:t xml:space="preserve"> to any </w:t>
      </w:r>
      <w:r>
        <w:rPr>
          <w:rStyle w:val="Code"/>
        </w:rPr>
        <w:t>&lt;supplied&gt;</w:t>
      </w:r>
      <w:r>
        <w:t xml:space="preserve"> element used as per §</w:t>
      </w:r>
      <w:r>
        <w:fldChar w:fldCharType="begin"/>
      </w:r>
      <w:r>
        <w:instrText xml:space="preserve"> REF _Ref43990269 \w \h  \* MERGEFORMAT </w:instrText>
      </w:r>
      <w:r>
        <w:fldChar w:fldCharType="separate"/>
      </w:r>
      <w:r>
        <w:t>9.2.5.2</w:t>
      </w:r>
      <w:r>
        <w:fldChar w:fldCharType="end"/>
      </w:r>
      <w:r>
        <w:t xml:space="preserve"> above</w:t>
      </w:r>
    </w:p>
    <w:p>
      <w:pPr>
        <w:pStyle w:val="Lista2"/>
      </w:pPr>
      <w:r>
        <w:t xml:space="preserve">e.g. </w:t>
      </w:r>
      <w:r>
        <w:rPr>
          <w:rStyle w:val="Code"/>
        </w:rPr>
        <w:t>&lt;p&gt;</w:t>
      </w:r>
      <w:r>
        <w:rPr>
          <w:rStyle w:val="Codetext"/>
        </w:rPr>
        <w:t xml:space="preserve">On this day he </w:t>
      </w:r>
      <w:r>
        <w:rPr>
          <w:rStyle w:val="Code"/>
        </w:rPr>
        <w:t xml:space="preserve">&lt;supplied </w:t>
      </w:r>
      <w:r>
        <w:rPr>
          <w:rStyle w:val="Codeattribute"/>
        </w:rPr>
        <w:t>reason</w:t>
      </w:r>
      <w:r>
        <w:rPr>
          <w:rStyle w:val="Code"/>
        </w:rPr>
        <w:t>=</w:t>
      </w:r>
      <w:r>
        <w:rPr>
          <w:rStyle w:val="Codevalue"/>
        </w:rPr>
        <w:t>"explanation"</w:t>
      </w:r>
      <w:r>
        <w:rPr>
          <w:rStyle w:val="Code"/>
        </w:rPr>
        <w:t xml:space="preserve"> </w:t>
      </w:r>
      <w:r>
        <w:rPr>
          <w:rStyle w:val="Codeattribute"/>
        </w:rPr>
        <w:t>cert</w:t>
      </w:r>
      <w:r>
        <w:rPr>
          <w:rStyle w:val="Code"/>
        </w:rPr>
        <w:t>=</w:t>
      </w:r>
      <w:r>
        <w:rPr>
          <w:rStyle w:val="Codevalue"/>
        </w:rPr>
        <w:t>"low"</w:t>
      </w:r>
      <w:r>
        <w:rPr>
          <w:rStyle w:val="Code"/>
        </w:rPr>
        <w:t>&gt;</w:t>
      </w:r>
      <w:r>
        <w:rPr>
          <w:rStyle w:val="Codetext"/>
        </w:rPr>
        <w:t>Viṣṇuvardhana</w:t>
      </w:r>
      <w:r>
        <w:rPr>
          <w:rStyle w:val="Code"/>
        </w:rPr>
        <w:t>&lt;/supplied&gt;</w:t>
      </w:r>
      <w:r>
        <w:rPr>
          <w:rStyle w:val="Codetext"/>
        </w:rPr>
        <w:t xml:space="preserve"> donated … </w:t>
      </w:r>
      <w:r>
        <w:rPr>
          <w:rStyle w:val="Code"/>
        </w:rPr>
        <w:t>&lt;/p&gt;</w:t>
      </w:r>
    </w:p>
    <w:p>
      <w:pPr>
        <w:pStyle w:val="Lista2"/>
      </w:pPr>
      <w:r>
        <w:t xml:space="preserve">this will be displayed with a ? added inside the brackets corresponding to </w:t>
      </w:r>
      <w:r>
        <w:rPr>
          <w:rStyle w:val="Codeattribute"/>
        </w:rPr>
        <w:t>@reason</w:t>
      </w:r>
      <w:r>
        <w:t xml:space="preserve"> as above, e.g. On this day he </w:t>
      </w:r>
      <w:r>
        <w:rPr>
          <w:noProof/>
        </w:rPr>
        <w:t>(</w:t>
      </w:r>
      <w:r>
        <w:t>Viṣṇuvardhana?) donated ...</w:t>
      </w:r>
    </w:p>
    <w:p>
      <w:pPr>
        <w:pStyle w:val="Cmsor4"/>
      </w:pPr>
      <w:bookmarkStart w:id="827" w:name="_7koll7kvgjet" w:colFirst="0" w:colLast="0"/>
      <w:bookmarkStart w:id="828" w:name="_Ref43990147"/>
      <w:bookmarkStart w:id="829" w:name="_Toc183083906"/>
      <w:bookmarkEnd w:id="827"/>
      <w:r>
        <w:t>Indicating incorrect or unexpected text</w:t>
      </w:r>
      <w:bookmarkEnd w:id="828"/>
      <w:bookmarkEnd w:id="829"/>
    </w:p>
    <w:p>
      <w:pPr>
        <w:pStyle w:val="Lista"/>
      </w:pPr>
      <w:r>
        <w:t xml:space="preserve">the element </w:t>
      </w:r>
      <w:r>
        <w:rPr>
          <w:rStyle w:val="Code"/>
        </w:rPr>
        <w:t>&lt;sic&gt;</w:t>
      </w:r>
      <w:r>
        <w:t xml:space="preserve"> may be used in translations in either of the following circumstances</w:t>
      </w:r>
    </w:p>
    <w:p>
      <w:pPr>
        <w:pStyle w:val="Lista"/>
      </w:pPr>
      <w:r>
        <w:t xml:space="preserve">in your own translation, you may deploy </w:t>
      </w:r>
      <w:r>
        <w:rPr>
          <w:rStyle w:val="Code"/>
        </w:rPr>
        <w:t>&lt;sic&gt;</w:t>
      </w:r>
      <w:r>
        <w:t xml:space="preserve"> to highlight words or stretches of translation corresponding to an original that seems inappropriate in context</w:t>
      </w:r>
    </w:p>
    <w:p>
      <w:pPr>
        <w:pStyle w:val="Lista"/>
      </w:pPr>
      <w:r>
        <w:t xml:space="preserve">when reproducing a published translation, </w:t>
      </w:r>
      <w:r>
        <w:rPr>
          <w:rStyle w:val="Code"/>
        </w:rPr>
        <w:t>&lt;sic&gt;</w:t>
      </w:r>
      <w:r>
        <w:t xml:space="preserve"> may be used to highlight points where the original translator’s usage or transliteration practice is wrong or unexpected</w:t>
      </w:r>
    </w:p>
    <w:p>
      <w:pPr>
        <w:pStyle w:val="Cmsor4"/>
      </w:pPr>
      <w:bookmarkStart w:id="830" w:name="_nmj09iowt53z" w:colFirst="0" w:colLast="0"/>
      <w:bookmarkStart w:id="831" w:name="_Ref43990112"/>
      <w:bookmarkStart w:id="832" w:name="_Toc183083907"/>
      <w:bookmarkEnd w:id="830"/>
      <w:r>
        <w:t>Gaps in the translation</w:t>
      </w:r>
      <w:bookmarkEnd w:id="831"/>
      <w:bookmarkEnd w:id="832"/>
    </w:p>
    <w:p>
      <w:pPr>
        <w:pStyle w:val="Lista"/>
      </w:pPr>
      <w:r>
        <w:rPr>
          <w:b/>
          <w:bCs/>
        </w:rPr>
        <w:t>lacunae</w:t>
      </w:r>
      <w:r>
        <w:t xml:space="preserve"> in the original shall be indicated in the translation using the same element as in the edition, namely, </w:t>
      </w:r>
      <w:r>
        <w:rPr>
          <w:rStyle w:val="Code"/>
        </w:rPr>
        <w:t>&lt;gap&gt;</w:t>
      </w:r>
      <w:r>
        <w:t xml:space="preserve"> with </w:t>
      </w:r>
      <w:r>
        <w:rPr>
          <w:rStyle w:val="Codeattribute"/>
        </w:rPr>
        <w:t>@reason</w:t>
      </w:r>
      <w:r>
        <w:t xml:space="preserve"> as per §</w:t>
      </w:r>
      <w:r>
        <w:fldChar w:fldCharType="begin"/>
      </w:r>
      <w:r>
        <w:instrText xml:space="preserve"> REF _Ref43987758 \w \h  \* MERGEFORMAT </w:instrText>
      </w:r>
      <w:r>
        <w:fldChar w:fldCharType="separate"/>
      </w:r>
      <w:r>
        <w:t>5.4.2</w:t>
      </w:r>
      <w:r>
        <w:fldChar w:fldCharType="end"/>
      </w:r>
    </w:p>
    <w:p>
      <w:pPr>
        <w:pStyle w:val="Lista2"/>
      </w:pPr>
      <w:r>
        <w:t>normally, this element may be used in a translation without any further attributes</w:t>
      </w:r>
    </w:p>
    <w:p>
      <w:pPr>
        <w:pStyle w:val="Lista3"/>
      </w:pPr>
      <w:r>
        <w:t xml:space="preserve">gaps encoded in this way will probably be displayed as </w:t>
      </w:r>
      <w:r>
        <w:rPr>
          <w:rStyle w:val="Foreign"/>
        </w:rPr>
        <w:t>[...]</w:t>
      </w:r>
      <w:r>
        <w:t xml:space="preserve"> </w:t>
      </w:r>
      <w:r>
        <w:rPr>
          <w:noProof/>
        </w:rPr>
        <w:t>(</w:t>
      </w:r>
      <w:r>
        <w:t xml:space="preserve">regardless of the value of </w:t>
      </w:r>
      <w:r>
        <w:rPr>
          <w:rStyle w:val="Codeattribute"/>
        </w:rPr>
        <w:t>@reason</w:t>
      </w:r>
      <w:r>
        <w:t>) and will be sufficient for most lacunae in most translations</w:t>
      </w:r>
    </w:p>
    <w:p>
      <w:pPr>
        <w:pStyle w:val="Lista2"/>
      </w:pPr>
      <w:r>
        <w:t xml:space="preserve">however, when you deem it essential to present accurate details of a lacuna in the translated text, you may optionally use the attributes </w:t>
      </w:r>
      <w:r>
        <w:rPr>
          <w:rStyle w:val="Codeattribute"/>
        </w:rPr>
        <w:t>@unit</w:t>
      </w:r>
      <w:r>
        <w:t xml:space="preserve">, </w:t>
      </w:r>
      <w:r>
        <w:rPr>
          <w:rStyle w:val="Codeattribute"/>
        </w:rPr>
        <w:t>@quantity</w:t>
      </w:r>
      <w:r>
        <w:t xml:space="preserve"> and </w:t>
      </w:r>
      <w:r>
        <w:rPr>
          <w:rStyle w:val="Codeattribute"/>
        </w:rPr>
        <w:t>@precision</w:t>
      </w:r>
      <w:r>
        <w:t xml:space="preserve"> as set out in §</w:t>
      </w:r>
      <w:r>
        <w:fldChar w:fldCharType="begin"/>
      </w:r>
      <w:r>
        <w:instrText xml:space="preserve"> REF _Ref43988016 \w \h  \* MERGEFORMAT </w:instrText>
      </w:r>
      <w:r>
        <w:fldChar w:fldCharType="separate"/>
      </w:r>
      <w:r>
        <w:t>5.4.3</w:t>
      </w:r>
      <w:r>
        <w:fldChar w:fldCharType="end"/>
      </w:r>
      <w:r>
        <w:t xml:space="preserve"> and §</w:t>
      </w:r>
      <w:r>
        <w:fldChar w:fldCharType="begin"/>
      </w:r>
      <w:r>
        <w:instrText xml:space="preserve"> REF _Ref43987920 \w \h  \* MERGEFORMAT </w:instrText>
      </w:r>
      <w:r>
        <w:fldChar w:fldCharType="separate"/>
      </w:r>
      <w:r>
        <w:t>5.4.6</w:t>
      </w:r>
      <w:r>
        <w:fldChar w:fldCharType="end"/>
      </w:r>
      <w:r>
        <w:t>, with the following additional options:</w:t>
      </w:r>
    </w:p>
    <w:p>
      <w:pPr>
        <w:pStyle w:val="Lista4"/>
      </w:pPr>
      <w:r>
        <w:t xml:space="preserve">fractional numbers </w:t>
      </w:r>
      <w:r>
        <w:rPr>
          <w:noProof/>
        </w:rPr>
        <w:t>(</w:t>
      </w:r>
      <w:r>
        <w:t xml:space="preserve">decimal fractions) for </w:t>
      </w:r>
      <w:r>
        <w:rPr>
          <w:rStyle w:val="Codeattribute"/>
        </w:rPr>
        <w:t>@quantity</w:t>
      </w:r>
      <w:r>
        <w:t xml:space="preserve"> are permitted in this case, even though they cannot be used in the edition</w:t>
      </w:r>
    </w:p>
    <w:p>
      <w:pPr>
        <w:pStyle w:val="Lista4"/>
      </w:pPr>
      <w:r>
        <w:rPr>
          <w:rStyle w:val="Codeattribute"/>
        </w:rPr>
        <w:t>@unit</w:t>
      </w:r>
      <w:r>
        <w:t xml:space="preserve"> may be </w:t>
      </w:r>
      <w:r>
        <w:rPr>
          <w:rStyle w:val="Codevalue"/>
        </w:rPr>
        <w:t>"line"</w:t>
      </w:r>
      <w:r>
        <w:t xml:space="preserve"> even if a multiline lacuna is represented in the edition as a series of inline lacunae</w:t>
      </w:r>
    </w:p>
    <w:p>
      <w:pPr>
        <w:pStyle w:val="Lista3"/>
      </w:pPr>
      <w:r>
        <w:t>such gaps will probably be displayed as text, e.g.</w:t>
      </w:r>
    </w:p>
    <w:p>
      <w:pPr>
        <w:pStyle w:val="Lista4"/>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"3.5"</w:t>
      </w:r>
      <w:r>
        <w:rPr>
          <w:rStyle w:val="Code"/>
        </w:rPr>
        <w:t xml:space="preserve"> </w:t>
      </w:r>
      <w:r>
        <w:rPr>
          <w:rStyle w:val="Codeattribute"/>
        </w:rPr>
        <w:t>unit</w:t>
      </w:r>
      <w:r>
        <w:rPr>
          <w:rStyle w:val="Code"/>
        </w:rPr>
        <w:t>=</w:t>
      </w:r>
      <w:r>
        <w:rPr>
          <w:rStyle w:val="Codevalue"/>
        </w:rPr>
        <w:t>"line"</w:t>
      </w:r>
      <w:r>
        <w:rPr>
          <w:rStyle w:val="Code"/>
        </w:rPr>
        <w:t>/&gt;</w:t>
      </w:r>
      <w:r>
        <w:t xml:space="preserve"> displayed as </w:t>
      </w:r>
      <w:r>
        <w:rPr>
          <w:rStyle w:val="Foreign"/>
        </w:rPr>
        <w:t>[3.5 lines lost]</w:t>
      </w:r>
    </w:p>
    <w:p>
      <w:pPr>
        <w:pStyle w:val="Lista4"/>
        <w:rPr>
          <w:rStyle w:val="Foreign"/>
        </w:rPr>
      </w:pP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 xml:space="preserve">"character" </w:t>
      </w:r>
      <w:r>
        <w:rPr>
          <w:rStyle w:val="Codeattribute"/>
        </w:rPr>
        <w:t>precision</w:t>
      </w:r>
      <w:r>
        <w:rPr>
          <w:rStyle w:val="Code"/>
        </w:rPr>
        <w:t>=</w:t>
      </w:r>
      <w:r>
        <w:rPr>
          <w:rStyle w:val="Codevalue"/>
        </w:rPr>
        <w:t>"low"</w:t>
      </w:r>
      <w:r>
        <w:rPr>
          <w:rStyle w:val="Code"/>
        </w:rPr>
        <w:t>/&gt;</w:t>
      </w:r>
      <w:r>
        <w:t xml:space="preserve"> displayed as </w:t>
      </w:r>
      <w:r>
        <w:rPr>
          <w:rStyle w:val="Foreign"/>
        </w:rPr>
        <w:t>[ca. 10 characters illegible]</w:t>
      </w:r>
    </w:p>
    <w:p>
      <w:pPr>
        <w:pStyle w:val="Lista2"/>
      </w:pPr>
      <w:r>
        <w:t xml:space="preserve">no other methods of lacuna markup shall be used in translations, i.e. avoid the use of </w:t>
      </w:r>
      <w:r>
        <w:rPr>
          <w:rStyle w:val="Codeattribute"/>
        </w:rPr>
        <w:t>@extent</w:t>
      </w:r>
      <w:r>
        <w:t xml:space="preserve"> and the encoding of sub-</w:t>
      </w:r>
      <w:proofErr w:type="spellStart"/>
      <w:r>
        <w:rPr>
          <w:rStyle w:val="Foreign"/>
        </w:rPr>
        <w:t>akṣara</w:t>
      </w:r>
      <w:proofErr w:type="spellEnd"/>
      <w:r>
        <w:t xml:space="preserve"> lacunae</w:t>
      </w:r>
    </w:p>
    <w:p>
      <w:pPr>
        <w:pStyle w:val="Lista"/>
      </w:pPr>
      <w:r>
        <w:t xml:space="preserve">when </w:t>
      </w:r>
      <w:r>
        <w:rPr>
          <w:b/>
          <w:bCs/>
        </w:rPr>
        <w:t>a segment of extant text is not translated because it is not intelligible</w:t>
      </w:r>
      <w:r>
        <w:t>, this shall be indicated in the following way</w:t>
      </w:r>
    </w:p>
    <w:p>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pPr>
        <w:pStyle w:val="Lista3"/>
      </w:pPr>
      <w:r>
        <w:lastRenderedPageBreak/>
        <w:t>such a gap element in a translation will be displayed as ...</w:t>
      </w:r>
    </w:p>
    <w:p>
      <w:pPr>
        <w:pStyle w:val="Lista2"/>
      </w:pPr>
      <w:r>
        <w:t xml:space="preserve">after </w:t>
      </w:r>
      <w:r>
        <w:rPr>
          <w:rStyle w:val="Code"/>
        </w:rPr>
        <w:t xml:space="preserve">&lt;gap </w:t>
      </w:r>
      <w:r>
        <w:rPr>
          <w:rStyle w:val="Codeattribute"/>
        </w:rPr>
        <w:t>reason</w:t>
      </w:r>
      <w:r>
        <w:rPr>
          <w:rStyle w:val="Code"/>
        </w:rPr>
        <w:t>=</w:t>
      </w:r>
      <w:r>
        <w:rPr>
          <w:rStyle w:val="Codevalue"/>
        </w:rPr>
        <w:t>"ellipsis"</w:t>
      </w:r>
      <w:r>
        <w:rPr>
          <w:rStyle w:val="Code"/>
        </w:rPr>
        <w:t>/&gt;</w:t>
      </w:r>
      <w:r>
        <w:t xml:space="preserve">, as a rule replicate the unintelligible text wrapped in the element </w:t>
      </w:r>
      <w:r>
        <w:rPr>
          <w:rStyle w:val="Code"/>
        </w:rPr>
        <w:t>&lt;foreign&gt;</w:t>
      </w:r>
      <w:r>
        <w:t xml:space="preserve"> which is in turn wrapped in </w:t>
      </w:r>
      <w:r>
        <w:rPr>
          <w:rStyle w:val="Code"/>
        </w:rPr>
        <w:t xml:space="preserve">&lt;supplied </w:t>
      </w:r>
      <w:r>
        <w:rPr>
          <w:rStyle w:val="Codeattribute"/>
        </w:rPr>
        <w:t>reason</w:t>
      </w:r>
      <w:r>
        <w:rPr>
          <w:rStyle w:val="Code"/>
        </w:rPr>
        <w:t>=</w:t>
      </w:r>
      <w:r>
        <w:rPr>
          <w:rStyle w:val="Codevalue"/>
        </w:rPr>
        <w:t>"explanation"</w:t>
      </w:r>
      <w:r>
        <w:rPr>
          <w:rStyle w:val="Code"/>
        </w:rPr>
        <w:t>&gt;</w:t>
      </w:r>
    </w:p>
    <w:p>
      <w:pPr>
        <w:pStyle w:val="Lista3"/>
      </w:pPr>
      <w:r>
        <w:t>markup pertaining to the replicated text may be used as per §</w:t>
      </w:r>
      <w:r>
        <w:fldChar w:fldCharType="begin"/>
      </w:r>
      <w:r>
        <w:instrText xml:space="preserve"> REF _Ref43990337 \r \h  \* MERGEFORMAT </w:instrText>
      </w:r>
      <w:r>
        <w:fldChar w:fldCharType="separate"/>
      </w:r>
      <w:r>
        <w:t>10.1</w:t>
      </w:r>
      <w:r>
        <w:fldChar w:fldCharType="end"/>
      </w:r>
    </w:p>
    <w:p>
      <w:pPr>
        <w:pStyle w:val="Lista3"/>
      </w:pPr>
      <w:r>
        <w:t xml:space="preserve">if the unintelligible text is very long </w:t>
      </w:r>
      <w:r>
        <w:rPr>
          <w:noProof/>
        </w:rPr>
        <w:t>(</w:t>
      </w:r>
      <w:r>
        <w:t xml:space="preserve">e.g. an entire paragraph), you may optionally forego replicating it; in this case the </w:t>
      </w:r>
      <w:r>
        <w:rPr>
          <w:rStyle w:val="Code"/>
        </w:rPr>
        <w:t>&lt;note&gt;</w:t>
      </w:r>
      <w:r>
        <w:t xml:space="preserve"> element mentioned in the next point is mandatory</w:t>
      </w:r>
    </w:p>
    <w:p>
      <w:pPr>
        <w:pStyle w:val="Lista2"/>
      </w:pPr>
      <w:r>
        <w:t xml:space="preserve">optionally, after the </w:t>
      </w:r>
      <w:r>
        <w:rPr>
          <w:rStyle w:val="Code"/>
        </w:rPr>
        <w:t>&lt;supplied&gt;</w:t>
      </w:r>
      <w:r>
        <w:t xml:space="preserve"> element, add a </w:t>
      </w:r>
      <w:r>
        <w:rPr>
          <w:rStyle w:val="Code"/>
        </w:rPr>
        <w:t>&lt;note&gt;</w:t>
      </w:r>
      <w:r>
        <w:t xml:space="preserve"> with any explanation you deem appropriate</w:t>
      </w:r>
    </w:p>
    <w:p>
      <w:pPr>
        <w:pStyle w:val="Lista"/>
      </w:pPr>
      <w:r>
        <w:t xml:space="preserve">when </w:t>
      </w:r>
      <w:r>
        <w:rPr>
          <w:b/>
          <w:bCs/>
        </w:rPr>
        <w:t>a segment of extant text is not translated for any other reason</w:t>
      </w:r>
      <w:r>
        <w:t xml:space="preserve"> </w:t>
      </w:r>
      <w:r>
        <w:rPr>
          <w:noProof/>
        </w:rPr>
        <w:t>(</w:t>
      </w:r>
      <w:r>
        <w:t>for instance because it is considered too trivial to translate), this shall be indicated in the following way</w:t>
      </w:r>
    </w:p>
    <w:p>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pPr>
        <w:pStyle w:val="Lista3"/>
      </w:pPr>
      <w:r>
        <w:t xml:space="preserve">such a gap element in a translation will be displayed as … </w:t>
      </w:r>
      <w:r>
        <w:rPr>
          <w:noProof/>
        </w:rPr>
        <w:t>(</w:t>
      </w:r>
      <w:r>
        <w:t>in the same way as for unintelligible text, but not followed by the text in the original language)</w:t>
      </w:r>
    </w:p>
    <w:p>
      <w:pPr>
        <w:pStyle w:val="Lista2"/>
      </w:pPr>
      <w:r>
        <w:t xml:space="preserve">preferably, after the </w:t>
      </w:r>
      <w:r>
        <w:rPr>
          <w:rStyle w:val="Code"/>
        </w:rPr>
        <w:t>&lt;supplied&gt;</w:t>
      </w:r>
      <w:r>
        <w:t xml:space="preserve"> element, add a </w:t>
      </w:r>
      <w:r>
        <w:rPr>
          <w:rStyle w:val="Code"/>
        </w:rPr>
        <w:t>&lt;note&gt;</w:t>
      </w:r>
      <w:r>
        <w:t xml:space="preserve"> with an explanation of why the text has not been translated</w:t>
      </w:r>
    </w:p>
    <w:p>
      <w:pPr>
        <w:pStyle w:val="Cmsor4"/>
      </w:pPr>
      <w:bookmarkStart w:id="833" w:name="_Toc183083908"/>
      <w:r>
        <w:t>Blank space in the translation</w:t>
      </w:r>
      <w:bookmarkEnd w:id="833"/>
    </w:p>
    <w:p>
      <w:pPr>
        <w:pStyle w:val="Lista"/>
      </w:pPr>
      <w:r>
        <w:t>in general, spaces encoded in the edition (§</w:t>
      </w:r>
      <w:r>
        <w:fldChar w:fldCharType="begin"/>
      </w:r>
      <w:r>
        <w:instrText xml:space="preserve"> REF _Ref43989284 \r \h </w:instrText>
      </w:r>
      <w:r>
        <w:fldChar w:fldCharType="separate"/>
      </w:r>
      <w:r>
        <w:t>4.3</w:t>
      </w:r>
      <w:r>
        <w:fldChar w:fldCharType="end"/>
      </w:r>
      <w:r>
        <w:t>) should not be preserved in the translation</w:t>
      </w:r>
    </w:p>
    <w:p>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t>4.3.2.2</w:t>
      </w:r>
      <w:r>
        <w:fldChar w:fldCharType="end"/>
      </w:r>
      <w:r>
        <w:t>) may be preserved in the translation if you feel that this serves a useful purpose</w:t>
      </w:r>
    </w:p>
    <w:p>
      <w:pPr>
        <w:pStyle w:val="Lista"/>
      </w:pPr>
      <w:r>
        <w:t xml:space="preserve">in this case, use the </w:t>
      </w:r>
      <w:r>
        <w:rPr>
          <w:rStyle w:val="Code"/>
        </w:rPr>
        <w:t>&lt;space/&gt;</w:t>
      </w:r>
      <w:r>
        <w:t xml:space="preserve"> element exactly as in the edition division, 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pPr>
        <w:pStyle w:val="Lista2"/>
      </w:pPr>
      <w:r>
        <w:t xml:space="preserve">this will probably be displayed as text in square brackets, e.g. </w:t>
      </w:r>
      <w:r>
        <w:rPr>
          <w:rStyle w:val="Foreign"/>
        </w:rPr>
        <w:t>[space of ca. 3 characters left blank]</w:t>
      </w:r>
    </w:p>
    <w:p>
      <w:pPr>
        <w:pStyle w:val="Cmsor4"/>
      </w:pPr>
      <w:bookmarkStart w:id="834" w:name="_uuedk8qhkcii" w:colFirst="0" w:colLast="0"/>
      <w:bookmarkStart w:id="835" w:name="_Toc183083909"/>
      <w:bookmarkEnd w:id="834"/>
      <w:r>
        <w:t>Indicating bitextuality</w:t>
      </w:r>
      <w:bookmarkEnd w:id="835"/>
    </w:p>
    <w:p>
      <w:pPr>
        <w:pStyle w:val="Lista"/>
      </w:pPr>
      <w:r>
        <w:t xml:space="preserve">to </w:t>
      </w:r>
      <w:r>
        <w:rPr>
          <w:b/>
          <w:bCs/>
        </w:rPr>
        <w:t>indicate bitextuality</w:t>
      </w:r>
      <w:r>
        <w:t xml:space="preserve"> </w:t>
      </w:r>
      <w:r>
        <w:rPr>
          <w:noProof/>
        </w:rPr>
        <w:t>(</w:t>
      </w:r>
      <w:r>
        <w:rPr>
          <w:rStyle w:val="Foreign"/>
        </w:rPr>
        <w:t>śleṣa</w:t>
      </w:r>
      <w:r>
        <w:t xml:space="preserve">) in your translation, select one translation of the double entendre as the primary or more literal one </w:t>
      </w:r>
      <w:r>
        <w:rPr>
          <w:noProof/>
        </w:rPr>
        <w:t>(</w:t>
      </w:r>
      <w:r>
        <w:t xml:space="preserve">to leave without markup), and wrap the translation of the secondary or less literal meaning in </w:t>
      </w:r>
      <w:r>
        <w:rPr>
          <w:rStyle w:val="Code"/>
        </w:rPr>
        <w:t xml:space="preserve">&lt;seg </w:t>
      </w:r>
      <w:r>
        <w:rPr>
          <w:rStyle w:val="Codeattribute"/>
        </w:rPr>
        <w:t>rend</w:t>
      </w:r>
      <w:r>
        <w:rPr>
          <w:rStyle w:val="Code"/>
        </w:rPr>
        <w:t>=</w:t>
      </w:r>
      <w:r>
        <w:rPr>
          <w:rStyle w:val="Codevalue"/>
        </w:rPr>
        <w:t>"pun"</w:t>
      </w:r>
      <w:r>
        <w:rPr>
          <w:rStyle w:val="Code"/>
        </w:rPr>
        <w:t>&gt;</w:t>
      </w:r>
    </w:p>
    <w:p>
      <w:pPr>
        <w:pStyle w:val="Lista2"/>
      </w:pPr>
      <w:r>
        <w:t>this will be displayed as {} curly braces around the segment thus tagged</w:t>
      </w:r>
    </w:p>
    <w:p>
      <w:pPr>
        <w:pStyle w:val="Lista2"/>
      </w:pPr>
      <w:r>
        <w:t xml:space="preserve">this encoding will not be machine-actionable and will in many cases leave some ambiguity that will have to be resolved by the reader, but we do not perceive a need for a more rigorous </w:t>
      </w:r>
      <w:r>
        <w:rPr>
          <w:noProof/>
        </w:rPr>
        <w:t>(</w:t>
      </w:r>
      <w:r>
        <w:t>and thus more complex) encoding scheme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B</w:t>
              </w:r>
            </w:fldSimple>
            <w:r>
              <w:t>: translation with bitextual words dispersed across a stretch of text</w:t>
            </w:r>
          </w:p>
        </w:tc>
      </w:tr>
      <w:tr>
        <w:tc>
          <w:tcPr>
            <w:tcW w:w="5000" w:type="pct"/>
          </w:tcPr>
          <w:p>
            <w:pPr>
              <w:pStyle w:val="CodeParagraph"/>
            </w:pPr>
            <w:r>
              <w:rPr>
                <w:rStyle w:val="Codetext"/>
              </w:rPr>
              <w:t xml:space="preserve">... who make the ocean heave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the treasured water burst forth</w:t>
            </w:r>
            <w:r>
              <w:rPr>
                <w:rStyle w:val="Code"/>
              </w:rPr>
              <w:t>&lt;/seg&gt;</w:t>
            </w:r>
            <w:r>
              <w:rPr>
                <w:rStyle w:val="Codetext"/>
              </w:rPr>
              <w:t xml:space="preserve"> with the powerful wind </w:t>
            </w:r>
            <w:r>
              <w:rPr>
                <w:rStyle w:val="Code"/>
              </w:rPr>
              <w:t xml:space="preserve">&lt;seg </w:t>
            </w:r>
            <w:r>
              <w:rPr>
                <w:rStyle w:val="Codeattribute"/>
              </w:rPr>
              <w:t>rend</w:t>
            </w:r>
            <w:r>
              <w:rPr>
                <w:rStyle w:val="Code"/>
              </w:rPr>
              <w:t>=</w:t>
            </w:r>
            <w:r>
              <w:rPr>
                <w:rStyle w:val="Codevalue"/>
              </w:rPr>
              <w:t>"pun"</w:t>
            </w:r>
            <w:r>
              <w:rPr>
                <w:rStyle w:val="Code"/>
              </w:rPr>
              <w:t>&gt;</w:t>
            </w:r>
            <w:r>
              <w:rPr>
                <w:rStyle w:val="Codetext"/>
              </w:rPr>
              <w:t>vital breath</w:t>
            </w:r>
            <w:r>
              <w:rPr>
                <w:rStyle w:val="Code"/>
              </w:rPr>
              <w:t>&lt;/seg&gt;</w:t>
            </w:r>
            <w:r>
              <w:rPr>
                <w:rStyle w:val="Codetext"/>
              </w:rPr>
              <w:t xml:space="preserve"> arising from the lute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ritual procedure</w:t>
            </w:r>
            <w:r>
              <w:rPr>
                <w:rStyle w:val="Code"/>
              </w:rPr>
              <w:t>&lt;/seg&gt;</w:t>
            </w:r>
            <w:r>
              <w:rPr>
                <w:rStyle w:val="Codetext"/>
              </w:rPr>
              <w:t xml:space="preserve"> ...</w:t>
            </w:r>
          </w:p>
        </w:tc>
      </w:tr>
      <w:tr>
        <w:tc>
          <w:tcPr>
            <w:tcW w:w="5000" w:type="pct"/>
          </w:tcPr>
          <w:p>
            <w:pPr>
              <w:pStyle w:val="TableNote"/>
            </w:pPr>
            <w:r>
              <w:t>display: … who make the ocean heave {the treasured water burst forth} with the powerful wind {vital breath} arising from the lute {ritual procedure} …</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C</w:t>
              </w:r>
            </w:fldSimple>
            <w:r>
              <w:t>: translation with bitextual interpretation integrated into one sentence</w:t>
            </w:r>
          </w:p>
        </w:tc>
      </w:tr>
      <w:tr>
        <w:tc>
          <w:tcPr>
            <w:tcW w:w="5000" w:type="pct"/>
          </w:tcPr>
          <w:p>
            <w:pPr>
              <w:pStyle w:val="CodeParagraph"/>
              <w:keepNext/>
            </w:pPr>
            <w:r>
              <w:rPr>
                <w:rStyle w:val="Codetext"/>
              </w:rPr>
              <w:t xml:space="preserve">May this reservoir of water, which is eternally festive because it is surrounded by the bodies of many riverlike women, never become exhausted just as the great ocean </w:t>
            </w:r>
            <w:r>
              <w:rPr>
                <w:rStyle w:val="Code"/>
              </w:rPr>
              <w:t xml:space="preserve">&lt;seg </w:t>
            </w:r>
            <w:r>
              <w:rPr>
                <w:rStyle w:val="Codeattribute"/>
              </w:rPr>
              <w:t>rend</w:t>
            </w:r>
            <w:r>
              <w:rPr>
                <w:rStyle w:val="Code"/>
              </w:rPr>
              <w:t>=</w:t>
            </w:r>
            <w:r>
              <w:rPr>
                <w:rStyle w:val="Codevalue"/>
              </w:rPr>
              <w:t>"pun"</w:t>
            </w:r>
            <w:r>
              <w:rPr>
                <w:rStyle w:val="Code"/>
              </w:rPr>
              <w:t>&gt;</w:t>
            </w:r>
            <w:r>
              <w:rPr>
                <w:rStyle w:val="Codetext"/>
              </w:rPr>
              <w:t>which eternally revels in bodily union with many women who are rivers, yet never contracts the clap</w:t>
            </w:r>
            <w:r>
              <w:rPr>
                <w:rStyle w:val="Code"/>
              </w:rPr>
              <w:t>&lt;/seg&gt;</w:t>
            </w:r>
            <w:r>
              <w:rPr>
                <w:rStyle w:val="Codetext"/>
              </w:rPr>
              <w:t>.</w:t>
            </w:r>
          </w:p>
        </w:tc>
      </w:tr>
      <w:tr>
        <w:tc>
          <w:tcPr>
            <w:tcW w:w="5000" w:type="pct"/>
          </w:tcPr>
          <w:p>
            <w:pPr>
              <w:pStyle w:val="TableNote"/>
            </w:pPr>
            <w:r>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pPr>
        <w:pStyle w:val="Cmsor3"/>
      </w:pPr>
      <w:bookmarkStart w:id="836" w:name="_r5nlq6s8z4nw" w:colFirst="0" w:colLast="0"/>
      <w:bookmarkStart w:id="837" w:name="_Ref53128241"/>
      <w:bookmarkStart w:id="838" w:name="_Toc183083910"/>
      <w:bookmarkStart w:id="839" w:name="_Ref43978788"/>
      <w:bookmarkEnd w:id="836"/>
      <w:r>
        <w:t>Attaching multiple translations</w:t>
      </w:r>
      <w:bookmarkEnd w:id="837"/>
      <w:bookmarkEnd w:id="838"/>
    </w:p>
    <w:p>
      <w:pPr>
        <w:pStyle w:val="Lista"/>
      </w:pPr>
      <w:r>
        <w:t xml:space="preserve">if you wish to include more than one translation (e.g. by different persons or to different languages), simply repeat </w:t>
      </w:r>
      <w:r>
        <w:rPr>
          <w:rStyle w:val="Code"/>
        </w:rPr>
        <w:t xml:space="preserve">&lt;div </w:t>
      </w:r>
      <w:r>
        <w:rPr>
          <w:rStyle w:val="Codeattribute"/>
        </w:rPr>
        <w:t>type</w:t>
      </w:r>
      <w:r>
        <w:rPr>
          <w:rStyle w:val="Code"/>
        </w:rPr>
        <w:t>=</w:t>
      </w:r>
      <w:r>
        <w:rPr>
          <w:rStyle w:val="Codevalue"/>
        </w:rPr>
        <w:t>"translation"</w:t>
      </w:r>
      <w:r>
        <w:rPr>
          <w:rStyle w:val="Code"/>
        </w:rPr>
        <w:t>&gt;</w:t>
      </w:r>
      <w:r>
        <w:t xml:space="preserve"> for each of them, with attributes applied as above</w:t>
      </w:r>
    </w:p>
    <w:p>
      <w:pPr>
        <w:pStyle w:val="Lista"/>
      </w:pPr>
      <w:r>
        <w:lastRenderedPageBreak/>
        <w:t>there is no requirement to include multiple translations just because they are available; see §</w:t>
      </w:r>
      <w:r>
        <w:fldChar w:fldCharType="begin"/>
      </w:r>
      <w:r>
        <w:instrText xml:space="preserve"> REF _Ref43989643 \r \h </w:instrText>
      </w:r>
      <w:r>
        <w:fldChar w:fldCharType="separate"/>
      </w:r>
      <w:r>
        <w:t>9.1.1</w:t>
      </w:r>
      <w:r>
        <w:fldChar w:fldCharType="end"/>
      </w:r>
      <w:r>
        <w:t xml:space="preserve"> above</w:t>
      </w:r>
    </w:p>
    <w:p>
      <w:pPr>
        <w:pStyle w:val="Lista"/>
      </w:pPr>
      <w:r>
        <w:t>when you include more than one translation in your XML document, these should be presented in an order of decreasing usefulness, prioritising those which are more recent, more accurate, and in more widely spoken languages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9.2.6</w:t>
              </w:r>
            </w:fldSimple>
            <w:r>
              <w:t>.</w:t>
            </w:r>
            <w:fldSimple w:instr=" SEQ Example \* ALPHABETIC \s 3 ">
              <w:r>
                <w:rPr>
                  <w:noProof/>
                </w:rPr>
                <w:t>A</w:t>
              </w:r>
            </w:fldSimple>
            <w:r>
              <w:t>: multiple translations</w:t>
            </w:r>
          </w:p>
        </w:tc>
      </w:tr>
      <w:tr>
        <w:tc>
          <w:tcPr>
            <w:tcW w:w="5000" w:type="pct"/>
          </w:tcPr>
          <w:p>
            <w:pPr>
              <w:pStyle w:val="CodeParagraph"/>
              <w:rPr>
                <w:rStyle w:val="Codetext"/>
              </w:rPr>
            </w:pP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"ocm-Latn"</w:t>
            </w:r>
            <w:r>
              <w:rPr>
                <w:rStyle w:val="Code"/>
              </w:rPr>
              <w:t>&gt;</w:t>
            </w:r>
            <w:r>
              <w:rPr>
                <w:rStyle w:val="Codetext"/>
              </w:rPr>
              <w:br/>
              <w:t xml:space="preserve">  ...</w:t>
            </w:r>
            <w:r>
              <w:rPr>
                <w:rStyle w:val="Codetext"/>
              </w:rPr>
              <w:br/>
              <w:t xml:space="preserve">  </w:t>
            </w:r>
            <w:r>
              <w:rPr>
                <w:rStyle w:val="Code"/>
              </w:rPr>
              <w:t>&lt;ab&gt;</w:t>
            </w:r>
            <w:r>
              <w:rPr>
                <w:rStyle w:val="Codetext"/>
              </w:rPr>
              <w:t>pu vyā</w:t>
            </w:r>
            <w:r>
              <w:rPr>
                <w:rStyle w:val="Code"/>
              </w:rPr>
              <w:t>&lt;/ab&gt;</w:t>
            </w:r>
            <w:r>
              <w:rPr>
                <w:rStyle w:val="Codetext"/>
              </w:rPr>
              <w:br/>
              <w:t xml:space="preserve">  ...</w:t>
            </w:r>
            <w:r>
              <w:rPr>
                <w:rStyle w:val="Codetext"/>
              </w:rPr>
              <w:br/>
            </w:r>
            <w:r>
              <w:rPr>
                <w:rStyle w:val="Code"/>
              </w:rPr>
              <w:t>&lt;/div&gt;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p>
          <w:p>
            <w:pPr>
              <w:pStyle w:val="CodeParagraph"/>
            </w:pPr>
            <w:r>
              <w:rPr>
                <w:rStyle w:val="Codetext"/>
              </w:rPr>
              <w:t xml:space="preserve">  </w:t>
            </w:r>
            <w:r>
              <w:rPr>
                <w:rStyle w:val="Code"/>
              </w:rPr>
              <w:t>&lt;p&gt;</w:t>
            </w:r>
            <w:r>
              <w:rPr>
                <w:rStyle w:val="Codetext"/>
              </w:rPr>
              <w:t>Her majesty the queen</w:t>
            </w:r>
            <w:r>
              <w:rPr>
                <w:rStyle w:val="Code"/>
              </w:rPr>
              <w:t>&lt;/p&gt;</w:t>
            </w:r>
            <w:r>
              <w:rPr>
                <w:rStyle w:val="Codetext"/>
              </w:rPr>
              <w:br/>
              <w:t xml:space="preserve">  ...</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&gt;</w:t>
            </w:r>
            <w:r>
              <w:rPr>
                <w:rStyle w:val="Codetext"/>
              </w:rPr>
              <w:br/>
              <w:t xml:space="preserve">  ...</w:t>
            </w:r>
            <w:r>
              <w:rPr>
                <w:rStyle w:val="Codetext"/>
              </w:rPr>
              <w:br/>
              <w:t xml:space="preserve">  </w:t>
            </w:r>
            <w:r>
              <w:rPr>
                <w:rStyle w:val="Code"/>
              </w:rPr>
              <w:t>&lt;p&gt;</w:t>
            </w:r>
            <w:r>
              <w:rPr>
                <w:rStyle w:val="Codetext"/>
              </w:rPr>
              <w:t>Sa majesté la reine</w:t>
            </w:r>
            <w:r>
              <w:rPr>
                <w:rStyle w:val="Code"/>
              </w:rPr>
              <w:t>&lt;/p&gt;</w:t>
            </w:r>
            <w:r>
              <w:rPr>
                <w:rStyle w:val="Codetext"/>
              </w:rPr>
              <w:br/>
              <w:t xml:space="preserve">  ...</w:t>
            </w:r>
            <w:r>
              <w:rPr>
                <w:rStyle w:val="Codetext"/>
              </w:rPr>
              <w:br/>
            </w:r>
            <w:r>
              <w:rPr>
                <w:rStyle w:val="Code"/>
              </w:rPr>
              <w:t>&lt;/div&gt;</w:t>
            </w:r>
          </w:p>
        </w:tc>
      </w:tr>
    </w:tbl>
    <w:p>
      <w:pPr>
        <w:pStyle w:val="Cmsor3"/>
      </w:pPr>
      <w:bookmarkStart w:id="840" w:name="_Ref43990725"/>
      <w:bookmarkStart w:id="841" w:name="_Toc183083911"/>
      <w:r>
        <w:t>Reproducing a published translation</w:t>
      </w:r>
      <w:bookmarkEnd w:id="840"/>
      <w:bookmarkEnd w:id="841"/>
    </w:p>
    <w:p>
      <w:pPr>
        <w:pStyle w:val="Lista"/>
      </w:pPr>
      <w:r>
        <w:t xml:space="preserve">when encoding a previously published translation without changes, the </w:t>
      </w:r>
      <w:r>
        <w:rPr>
          <w:b/>
          <w:bCs/>
        </w:rPr>
        <w:t xml:space="preserve">author </w:t>
      </w:r>
      <w:r>
        <w:t xml:space="preserve">of that translation </w:t>
      </w:r>
      <w:r>
        <w:rPr>
          <w:b/>
          <w:bCs/>
        </w:rPr>
        <w:t>must be credited</w:t>
      </w:r>
      <w:r>
        <w:t xml:space="preserve"> using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w:t>
      </w:r>
    </w:p>
    <w:p>
      <w:pPr>
        <w:pStyle w:val="Lista2"/>
      </w:pPr>
      <w:r>
        <w:t xml:space="preserve">to credit a contributor other than the author of a published translation, or to indicate the author of a published translation that you have improved on, attach a credit note </w:t>
      </w:r>
      <w:r>
        <w:rPr>
          <w:noProof/>
        </w:rPr>
        <w:t>(</w:t>
      </w:r>
      <w:r>
        <w:t>§</w:t>
      </w:r>
      <w:r>
        <w:fldChar w:fldCharType="begin"/>
      </w:r>
      <w:r>
        <w:instrText xml:space="preserve"> REF _Ref43990036 \r \h </w:instrText>
      </w:r>
      <w:r>
        <w:fldChar w:fldCharType="separate"/>
      </w:r>
      <w:r>
        <w:t>9.2.1</w:t>
      </w:r>
      <w:r>
        <w:fldChar w:fldCharType="end"/>
      </w:r>
      <w:r>
        <w:t>) to the beginning of the translation</w:t>
      </w:r>
    </w:p>
    <w:p>
      <w:pPr>
        <w:pStyle w:val="Lista"/>
      </w:pPr>
      <w:r>
        <w:t xml:space="preserve">as far as feasible, </w:t>
      </w:r>
      <w:r>
        <w:rPr>
          <w:b/>
          <w:bCs/>
        </w:rPr>
        <w:t>convert</w:t>
      </w:r>
      <w:r>
        <w:t xml:space="preserve"> any character-based </w:t>
      </w:r>
      <w:r>
        <w:rPr>
          <w:b/>
          <w:bCs/>
        </w:rPr>
        <w:t xml:space="preserve">markup </w:t>
      </w:r>
      <w:r>
        <w:t>used by the original translator to XML-based markup</w:t>
      </w:r>
    </w:p>
    <w:p>
      <w:pPr>
        <w:pStyle w:val="Lista2"/>
      </w:pPr>
      <w:r>
        <w:t xml:space="preserve">translator’s marks that cannot be converted to XML equivalents may be retained </w:t>
      </w:r>
      <w:r>
        <w:rPr>
          <w:noProof/>
        </w:rPr>
        <w:t>(</w:t>
      </w:r>
      <w:r>
        <w:t>as an exception to the rule of not using non-XML markup)</w:t>
      </w:r>
    </w:p>
    <w:p>
      <w:pPr>
        <w:pStyle w:val="Lista3"/>
      </w:pPr>
      <w:r>
        <w:t>clarify any such markup within the credit note</w:t>
      </w:r>
    </w:p>
    <w:p>
      <w:pPr>
        <w:pStyle w:val="Lista"/>
      </w:pPr>
      <w:r>
        <w:t xml:space="preserve">any </w:t>
      </w:r>
      <w:r>
        <w:rPr>
          <w:b/>
          <w:bCs/>
        </w:rPr>
        <w:t>words</w:t>
      </w:r>
      <w:r>
        <w:t xml:space="preserve"> </w:t>
      </w:r>
      <w:r>
        <w:rPr>
          <w:b/>
          <w:bCs/>
        </w:rPr>
        <w:t xml:space="preserve">transliterated </w:t>
      </w:r>
      <w:r>
        <w:t>from an Indic script appearing in a translation you adopt, or the notes attached to it, should be silently converted to our transliteration system whenever feasible</w:t>
      </w:r>
    </w:p>
    <w:p>
      <w:pPr>
        <w:pStyle w:val="Lista2"/>
      </w:pPr>
      <w:r>
        <w:t xml:space="preserve">however, when the element </w:t>
      </w:r>
      <w:r>
        <w:rPr>
          <w:rStyle w:val="Code"/>
        </w:rPr>
        <w:t>&lt;quote&gt;</w:t>
      </w:r>
      <w:r>
        <w:t xml:space="preserve"> </w:t>
      </w:r>
      <w:r>
        <w:rPr>
          <w:noProof/>
        </w:rPr>
        <w:t>(</w:t>
      </w:r>
      <w:r>
        <w:t>§</w:t>
      </w:r>
      <w:r>
        <w:fldChar w:fldCharType="begin"/>
      </w:r>
      <w:r>
        <w:instrText xml:space="preserve"> REF _Ref43990078 \w \h  \* MERGEFORMAT </w:instrText>
      </w:r>
      <w:r>
        <w:fldChar w:fldCharType="separate"/>
      </w:r>
      <w:r>
        <w:t>10.4.4</w:t>
      </w:r>
      <w:r>
        <w:fldChar w:fldCharType="end"/>
      </w:r>
      <w:r>
        <w:t>) is used to cite parts of a translation, the original transliteration should be preserved</w:t>
      </w:r>
    </w:p>
    <w:p>
      <w:pPr>
        <w:pStyle w:val="Lista"/>
      </w:pPr>
      <w:r>
        <w:rPr>
          <w:b/>
          <w:bCs/>
        </w:rPr>
        <w:t>notes attached to a published translation</w:t>
      </w:r>
      <w:r>
        <w:t xml:space="preserve"> do not have to be reproduced verbatim or in their entirety</w:t>
      </w:r>
    </w:p>
    <w:p>
      <w:pPr>
        <w:pStyle w:val="Lista2"/>
      </w:pPr>
      <w:r>
        <w:t xml:space="preserve">however, any notes attached to a translation will by default be assumed to be by the author credited in the attributes of the translation as a whole </w:t>
      </w:r>
      <w:r>
        <w:rPr>
          <w:noProof/>
        </w:rPr>
        <w:t>(</w:t>
      </w:r>
      <w:r>
        <w:t>as per §</w:t>
      </w:r>
      <w:r>
        <w:fldChar w:fldCharType="begin"/>
      </w:r>
      <w:r>
        <w:instrText xml:space="preserve"> REF _Ref43990036 \w \h  \* MERGEFORMAT </w:instrText>
      </w:r>
      <w:r>
        <w:fldChar w:fldCharType="separate"/>
      </w:r>
      <w:r>
        <w:t>9.2.1</w:t>
      </w:r>
      <w:r>
        <w:fldChar w:fldCharType="end"/>
      </w:r>
      <w:r>
        <w:t>), therefore any notes that are not reproduced verbatim from the published translation must be attributed explicitly as follows:</w:t>
      </w:r>
    </w:p>
    <w:p>
      <w:pPr>
        <w:pStyle w:val="Lista3"/>
      </w:pPr>
      <w:r>
        <w:t xml:space="preserve">when adding notes of your own,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on each such note to encode your authorship</w:t>
      </w:r>
    </w:p>
    <w:p>
      <w:pPr>
        <w:pStyle w:val="Lista3"/>
      </w:pPr>
      <w:r>
        <w:t xml:space="preserve">when supplementing a published translation with notes from another source,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xml:space="preserve">) or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to assign credit to a project member or to a publication, as applicable</w:t>
      </w:r>
    </w:p>
    <w:p>
      <w:pPr>
        <w:pStyle w:val="Lista3"/>
      </w:pPr>
      <w:r>
        <w:t xml:space="preserve">when paraphrasing notes that are not your own, likewise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to encode your authorship, and include in your paraphrase an attribution to the original author of the note</w:t>
      </w:r>
    </w:p>
    <w:p>
      <w:pPr>
        <w:pStyle w:val="Lista5"/>
      </w:pPr>
      <w:r>
        <w:t>if that original author is the person to whom the translation as a whole is credited, then this attribution need not include an encoded reference, e.g. “Fleet observes that…”</w:t>
      </w:r>
    </w:p>
    <w:p>
      <w:pPr>
        <w:pStyle w:val="Lista"/>
      </w:pPr>
      <w:r>
        <w:t xml:space="preserve">if a published translation is </w:t>
      </w:r>
      <w:r>
        <w:rPr>
          <w:b/>
          <w:bCs/>
        </w:rPr>
        <w:t>based on a reading</w:t>
      </w:r>
      <w:r>
        <w:t xml:space="preserve">, restoration or emendation </w:t>
      </w:r>
      <w:r>
        <w:rPr>
          <w:b/>
          <w:bCs/>
        </w:rPr>
        <w:t>other than what you adopt in your edition</w:t>
      </w:r>
      <w:r>
        <w:t>, it is highly recommended that you point this out in a note of your own, attached to the spot where the translation is based on divergent text</w:t>
      </w:r>
    </w:p>
    <w:p>
      <w:pPr>
        <w:pStyle w:val="Lista"/>
      </w:pPr>
      <w:r>
        <w:lastRenderedPageBreak/>
        <w:t xml:space="preserve">when a published translation you are encoding </w:t>
      </w:r>
      <w:r>
        <w:rPr>
          <w:b/>
          <w:bCs/>
        </w:rPr>
        <w:t>omits a stretch of the text</w:t>
      </w:r>
      <w:r>
        <w:t xml:space="preserve"> </w:t>
      </w:r>
      <w:r>
        <w:rPr>
          <w:noProof/>
        </w:rPr>
        <w:t>(</w:t>
      </w:r>
      <w:r>
        <w:t>for example because it is unintelligible or because the original publisher considered a part of the text not worthy of attention), this shall be indicated in your encoding as per §</w:t>
      </w:r>
      <w:r>
        <w:fldChar w:fldCharType="begin"/>
      </w:r>
      <w:r>
        <w:instrText xml:space="preserve"> REF _Ref43990112 \w \h  \* MERGEFORMAT </w:instrText>
      </w:r>
      <w:r>
        <w:fldChar w:fldCharType="separate"/>
      </w:r>
      <w:r>
        <w:t>9.2.5.5</w:t>
      </w:r>
      <w:r>
        <w:fldChar w:fldCharType="end"/>
      </w:r>
      <w:r>
        <w:t>)</w:t>
      </w:r>
    </w:p>
    <w:p>
      <w:pPr>
        <w:pStyle w:val="Lista"/>
      </w:pPr>
      <w:r>
        <w:t xml:space="preserve">handling </w:t>
      </w:r>
      <w:r>
        <w:rPr>
          <w:b/>
          <w:bCs/>
        </w:rPr>
        <w:t>mistakes in a published translation</w:t>
      </w:r>
    </w:p>
    <w:p>
      <w:pPr>
        <w:pStyle w:val="Lista2"/>
      </w:pPr>
      <w:r>
        <w:t>it is recommended that you silently correct any obvious typographic errors in a published translation you are reproducing</w:t>
      </w:r>
    </w:p>
    <w:p>
      <w:pPr>
        <w:pStyle w:val="Lista2"/>
      </w:pPr>
      <w:r>
        <w:t xml:space="preserve">unusual or incorrect interpretation and unexpected transliteration/normalisation found in published translations may be flagged with </w:t>
      </w:r>
      <w:r>
        <w:rPr>
          <w:rStyle w:val="Code"/>
        </w:rPr>
        <w:t>&lt;sic&gt;</w:t>
      </w:r>
      <w:r>
        <w:t xml:space="preserve"> as per §</w:t>
      </w:r>
      <w:r>
        <w:fldChar w:fldCharType="begin"/>
      </w:r>
      <w:r>
        <w:instrText xml:space="preserve"> REF _Ref43990147 \w \h  \* MERGEFORMAT </w:instrText>
      </w:r>
      <w:r>
        <w:fldChar w:fldCharType="separate"/>
      </w:r>
      <w:r>
        <w:t>9.2.5.4</w:t>
      </w:r>
      <w:r>
        <w:fldChar w:fldCharType="end"/>
      </w:r>
    </w:p>
    <w:p>
      <w:pPr>
        <w:pStyle w:val="Cmsor2"/>
      </w:pPr>
      <w:bookmarkStart w:id="842" w:name="_Ref181352286"/>
      <w:bookmarkStart w:id="843" w:name="_Toc183083912"/>
      <w:r>
        <w:t>The commentary</w:t>
      </w:r>
      <w:bookmarkEnd w:id="839"/>
      <w:bookmarkEnd w:id="842"/>
      <w:bookmarkEnd w:id="843"/>
    </w:p>
    <w:p>
      <w:pPr>
        <w:pStyle w:val="Cmsor3"/>
      </w:pPr>
      <w:bookmarkStart w:id="844" w:name="_5cjqjha8yozn" w:colFirst="0" w:colLast="0"/>
      <w:bookmarkStart w:id="845" w:name="_Toc183083913"/>
      <w:bookmarkEnd w:id="844"/>
      <w:r>
        <w:t>Overview</w:t>
      </w:r>
      <w:bookmarkEnd w:id="845"/>
    </w:p>
    <w:p>
      <w:pPr>
        <w:pStyle w:val="Lista"/>
      </w:pPr>
      <w:r>
        <w:t xml:space="preserve">the commentary to your text shall be wrapped in </w:t>
      </w:r>
      <w:r>
        <w:rPr>
          <w:rStyle w:val="Code"/>
        </w:rPr>
        <w:t xml:space="preserve">&lt;div </w:t>
      </w:r>
      <w:r>
        <w:rPr>
          <w:rStyle w:val="Codeattribute"/>
        </w:rPr>
        <w:t>type</w:t>
      </w:r>
      <w:r>
        <w:rPr>
          <w:rStyle w:val="Code"/>
        </w:rPr>
        <w:t>=</w:t>
      </w:r>
      <w:r>
        <w:rPr>
          <w:rStyle w:val="Codevalue"/>
        </w:rPr>
        <w:t>"commentary"</w:t>
      </w:r>
      <w:r>
        <w:rPr>
          <w:rStyle w:val="Code"/>
        </w:rPr>
        <w:t>&gt;</w:t>
      </w:r>
    </w:p>
    <w:p>
      <w:pPr>
        <w:pStyle w:val="Lista2"/>
      </w:pPr>
      <w:r>
        <w:t>this division follows the edition division containing the translation</w:t>
      </w:r>
      <w:r>
        <w:rPr>
          <w:noProof/>
        </w:rPr>
        <w:t>(</w:t>
      </w:r>
      <w:r>
        <w:t>s)</w:t>
      </w:r>
    </w:p>
    <w:p>
      <w:pPr>
        <w:pStyle w:val="Lista"/>
      </w:pPr>
      <w:r>
        <w:t xml:space="preserve">the contents of the commentary division shall be freeform discursive English text, wrapped in one or more </w:t>
      </w:r>
      <w:r>
        <w:rPr>
          <w:rStyle w:val="Code"/>
        </w:rPr>
        <w:t>&lt;p&gt;</w:t>
      </w:r>
      <w:r>
        <w:t xml:space="preserve"> elements, which may include globally permitted miscellaneous markup </w:t>
      </w:r>
      <w:r>
        <w:rPr>
          <w:noProof/>
        </w:rPr>
        <w:t>(</w:t>
      </w:r>
      <w:r>
        <w:t>§</w:t>
      </w:r>
      <w:r>
        <w:fldChar w:fldCharType="begin"/>
      </w:r>
      <w:r>
        <w:instrText xml:space="preserve"> REF _Ref43990225 \w \h  \* MERGEFORMAT </w:instrText>
      </w:r>
      <w:r>
        <w:fldChar w:fldCharType="separate"/>
      </w:r>
      <w:r>
        <w:t>10</w:t>
      </w:r>
      <w:r>
        <w:fldChar w:fldCharType="end"/>
      </w:r>
      <w:r>
        <w:t xml:space="preserve">), but </w:t>
      </w:r>
      <w:commentRangeStart w:id="846"/>
      <w:r>
        <w:t xml:space="preserve">no other markup </w:t>
      </w:r>
      <w:commentRangeEnd w:id="846"/>
      <w:r>
        <w:rPr>
          <w:rStyle w:val="Jegyzethivatkozs"/>
          <w:rFonts w:cs="Murty Sanskrit"/>
        </w:rPr>
        <w:commentReference w:id="846"/>
      </w:r>
      <w:r>
        <w:t>including non-XML markup such as brackets, asterisks and other signs</w:t>
      </w:r>
    </w:p>
    <w:p>
      <w:pPr>
        <w:pStyle w:val="Lista"/>
      </w:pPr>
      <w:r>
        <w:t>possible topics of the commentary include:</w:t>
      </w:r>
    </w:p>
    <w:p>
      <w:pPr>
        <w:pStyle w:val="Lista2"/>
      </w:pPr>
      <w:r>
        <w:t>discussion of the readings chosen for your edition, along with any details that could not be encoded within the edition or the apparatus, including</w:t>
      </w:r>
    </w:p>
    <w:p>
      <w:pPr>
        <w:pStyle w:val="Lista3"/>
      </w:pPr>
      <w:r>
        <w:t>alternative readings too nebulous to encode in the edition</w:t>
      </w:r>
    </w:p>
    <w:p>
      <w:pPr>
        <w:pStyle w:val="Lista3"/>
      </w:pPr>
      <w:r>
        <w:t xml:space="preserve">uncertainty about the location of a break in extrinsic structure with respect to restored text </w:t>
      </w:r>
      <w:r>
        <w:rPr>
          <w:noProof/>
        </w:rPr>
        <w:t>(</w:t>
      </w:r>
      <w:r>
        <w:t>§</w:t>
      </w:r>
      <w:r>
        <w:fldChar w:fldCharType="begin"/>
      </w:r>
      <w:r>
        <w:instrText xml:space="preserve"> REF _Ref182580257 \r \h </w:instrText>
      </w:r>
      <w:r>
        <w:fldChar w:fldCharType="separate"/>
      </w:r>
      <w:r>
        <w:t>3.3.3.1</w:t>
      </w:r>
      <w:r>
        <w:fldChar w:fldCharType="end"/>
      </w:r>
      <w:r>
        <w:t>)</w:t>
      </w:r>
    </w:p>
    <w:p>
      <w:pPr>
        <w:pStyle w:val="Lista2"/>
      </w:pPr>
      <w:r>
        <w:t>discussion of metrical phenomena and uncertainty about verse metres</w:t>
      </w:r>
    </w:p>
    <w:p>
      <w:pPr>
        <w:pStyle w:val="Lista2"/>
      </w:pPr>
      <w:r>
        <w:t>discussion of the interpretation as reflected in your translation and any alternatives</w:t>
      </w:r>
    </w:p>
    <w:p>
      <w:pPr>
        <w:pStyle w:val="Lista2"/>
      </w:pPr>
      <w:r>
        <w:t>literal translations of phrases more elegantly translated in your translation, but for this reason, possibly obscure</w:t>
      </w:r>
    </w:p>
    <w:p>
      <w:pPr>
        <w:pStyle w:val="Lista2"/>
      </w:pPr>
      <w:r>
        <w:t>pointing out parallel passages in other sources, especially if these are used as the basis of restoration in the present text</w:t>
      </w:r>
    </w:p>
    <w:p>
      <w:pPr>
        <w:pStyle w:val="Lista2"/>
      </w:pPr>
      <w:r>
        <w:t>note that palaeographic observations should not go into the commentary; rather,</w:t>
      </w:r>
    </w:p>
    <w:p>
      <w:pPr>
        <w:pStyle w:val="Lista3"/>
      </w:pPr>
      <w:r>
        <w:t xml:space="preserve">those pertaining to the inscription as a whole belong in the </w:t>
      </w:r>
      <w:r>
        <w:rPr>
          <w:rStyle w:val="Code"/>
        </w:rPr>
        <w:t>&lt;handDesc&gt;</w:t>
      </w:r>
      <w:r>
        <w:t xml:space="preserve"> section of the TEI header, see §</w:t>
      </w:r>
      <w:r>
        <w:fldChar w:fldCharType="begin"/>
      </w:r>
      <w:r>
        <w:instrText xml:space="preserve"> REF _Ref43987455 \w \h  \* MERGEFORMAT </w:instrText>
      </w:r>
      <w:r>
        <w:fldChar w:fldCharType="separate"/>
      </w:r>
      <w:r>
        <w:t>11.2.1</w:t>
      </w:r>
      <w:r>
        <w:fldChar w:fldCharType="end"/>
      </w:r>
    </w:p>
    <w:p>
      <w:pPr>
        <w:pStyle w:val="Lista3"/>
      </w:pPr>
      <w:r>
        <w:t xml:space="preserve">those pertaining to specific loci should be recorded in the apparatus as notes </w:t>
      </w:r>
      <w:r>
        <w:rPr>
          <w:noProof/>
        </w:rPr>
        <w:t>(</w:t>
      </w:r>
      <w:r>
        <w:t>§</w:t>
      </w:r>
      <w:r>
        <w:fldChar w:fldCharType="begin"/>
      </w:r>
      <w:r>
        <w:instrText xml:space="preserve"> REF _Ref43988104 \w \h  \* MERGEFORMAT </w:instrText>
      </w:r>
      <w:r>
        <w:fldChar w:fldCharType="separate"/>
      </w:r>
      <w:r>
        <w:t>9.1.7</w:t>
      </w:r>
      <w:r>
        <w:fldChar w:fldCharType="end"/>
      </w:r>
      <w:r>
        <w:t>)</w:t>
      </w:r>
    </w:p>
    <w:p>
      <w:pPr>
        <w:pStyle w:val="Cmsor3"/>
      </w:pPr>
      <w:bookmarkStart w:id="847" w:name="_lvf2agfolatw" w:colFirst="0" w:colLast="0"/>
      <w:bookmarkStart w:id="848" w:name="_Toc183083914"/>
      <w:bookmarkEnd w:id="847"/>
      <w:r>
        <w:t>Structure of the commentary and correspondence to the text</w:t>
      </w:r>
      <w:bookmarkEnd w:id="848"/>
    </w:p>
    <w:p>
      <w:pPr>
        <w:pStyle w:val="Lista"/>
      </w:pPr>
      <w:r>
        <w:t xml:space="preserve">commentarial </w:t>
      </w:r>
      <w:r>
        <w:rPr>
          <w:b/>
          <w:bCs/>
        </w:rPr>
        <w:t>paragraphs will not be linked</w:t>
      </w:r>
      <w:r>
        <w:t xml:space="preserve"> in a machine-actionable way </w:t>
      </w:r>
      <w:r>
        <w:rPr>
          <w:b/>
          <w:bCs/>
        </w:rPr>
        <w:t>to the text</w:t>
      </w:r>
    </w:p>
    <w:p>
      <w:pPr>
        <w:pStyle w:val="Lista2"/>
      </w:pPr>
      <w:r>
        <w:t xml:space="preserve">as in any written commentary, refer to lines, stanzas, </w:t>
      </w:r>
      <w:proofErr w:type="spellStart"/>
      <w:r>
        <w:rPr>
          <w:rStyle w:val="Foreign"/>
        </w:rPr>
        <w:t>pāda</w:t>
      </w:r>
      <w:r>
        <w:t>s</w:t>
      </w:r>
      <w:proofErr w:type="spellEnd"/>
      <w:r>
        <w:t xml:space="preserve"> or particular words/phrases as and when necessary, spelling out such references in a clear human-readable manner</w:t>
      </w:r>
    </w:p>
    <w:p>
      <w:pPr>
        <w:pStyle w:val="Lista2"/>
      </w:pPr>
      <w:r>
        <w:t>however, should you wish to create a structured commentary with entries referred to particular sections of the text, you may employ the human-readable linking method described for translations in §</w:t>
      </w:r>
      <w:r>
        <w:fldChar w:fldCharType="begin"/>
      </w:r>
      <w:r>
        <w:instrText xml:space="preserve"> REF _Ref43990179 \w \h  \* MERGEFORMAT </w:instrText>
      </w:r>
      <w:r>
        <w:fldChar w:fldCharType="separate"/>
      </w:r>
      <w:r>
        <w:t>9.2.3</w:t>
      </w:r>
      <w:r>
        <w:fldChar w:fldCharType="end"/>
      </w:r>
      <w:r>
        <w:t xml:space="preserve"> above, i.e.</w:t>
      </w:r>
    </w:p>
    <w:p>
      <w:pPr>
        <w:pStyle w:val="Lista3"/>
      </w:pPr>
      <w:r>
        <w:t xml:space="preserve">add to any </w:t>
      </w:r>
      <w:r>
        <w:rPr>
          <w:rStyle w:val="Code"/>
        </w:rPr>
        <w:t>&lt;p&gt;</w:t>
      </w:r>
      <w:r>
        <w:t xml:space="preserve"> element in the commentary the attribute </w:t>
      </w:r>
      <w:r>
        <w:rPr>
          <w:rStyle w:val="Codeattribute"/>
        </w:rPr>
        <w:t>@n</w:t>
      </w:r>
      <w:r>
        <w:t>, corresponding to a line number, a range of line numbers, or a set of non-contiguous line numbers in the text</w:t>
      </w:r>
    </w:p>
    <w:p>
      <w:pPr>
        <w:pStyle w:val="Lista3"/>
      </w:pPr>
      <w:r>
        <w:t xml:space="preserve">add to any </w:t>
      </w:r>
      <w:r>
        <w:rPr>
          <w:rStyle w:val="Code"/>
        </w:rPr>
        <w:t>&lt;p&gt;</w:t>
      </w:r>
      <w:r>
        <w:t xml:space="preserve"> element in the commentary the attribute </w:t>
      </w:r>
      <w:r>
        <w:rPr>
          <w:rStyle w:val="Codeattribute"/>
        </w:rPr>
        <w:t>@rend</w:t>
      </w:r>
      <w:r>
        <w:t xml:space="preserve"> with the value </w:t>
      </w:r>
      <w:r>
        <w:rPr>
          <w:rStyle w:val="Codevalue"/>
        </w:rPr>
        <w:t>"stanza"</w:t>
      </w:r>
      <w:r>
        <w:t xml:space="preserve"> and the attribute </w:t>
      </w:r>
      <w:r>
        <w:rPr>
          <w:rStyle w:val="Codeattribute"/>
        </w:rPr>
        <w:t>@n</w:t>
      </w:r>
      <w:r>
        <w:t>, corresponding to a stanza number, a range of stanza numbers, or a set of non-contiguous stanza numbers in the text</w:t>
      </w:r>
    </w:p>
    <w:p>
      <w:pPr>
        <w:pStyle w:val="Lista3"/>
      </w:pPr>
      <w:r>
        <w:t>see §</w:t>
      </w:r>
      <w:r>
        <w:fldChar w:fldCharType="begin"/>
      </w:r>
      <w:r>
        <w:instrText xml:space="preserve"> REF _Ref43990179 \w \h  \* MERGEFORMAT </w:instrText>
      </w:r>
      <w:r>
        <w:fldChar w:fldCharType="separate"/>
      </w:r>
      <w:r>
        <w:t>9.2.3</w:t>
      </w:r>
      <w:r>
        <w:fldChar w:fldCharType="end"/>
      </w:r>
      <w:r>
        <w:t xml:space="preserve"> for details and examples of this method</w:t>
      </w:r>
    </w:p>
    <w:p>
      <w:pPr>
        <w:pStyle w:val="Lista"/>
      </w:pPr>
      <w:r>
        <w:rPr>
          <w:b/>
          <w:bCs/>
        </w:rPr>
        <w:t>textpart divisions</w:t>
      </w:r>
      <w:r>
        <w:t xml:space="preserve"> </w:t>
      </w:r>
      <w:r>
        <w:rPr>
          <w:noProof/>
        </w:rPr>
        <w:t>(</w:t>
      </w:r>
      <w:r>
        <w:rPr>
          <w:rStyle w:val="Code"/>
        </w:rPr>
        <w:t xml:space="preserve">&lt;div </w:t>
      </w:r>
      <w:r>
        <w:rPr>
          <w:rStyle w:val="Codeattribute"/>
        </w:rPr>
        <w:t>type</w:t>
      </w:r>
      <w:r>
        <w:rPr>
          <w:rStyle w:val="Code"/>
        </w:rPr>
        <w:t>=</w:t>
      </w:r>
      <w:r>
        <w:rPr>
          <w:rStyle w:val="Codevalue"/>
        </w:rPr>
        <w:t>"textpart"</w:t>
      </w:r>
      <w:r>
        <w:rPr>
          <w:rStyle w:val="Code"/>
        </w:rPr>
        <w:t>&gt;</w:t>
      </w:r>
      <w:r>
        <w:t xml:space="preserve">) may be created to break up a long commentary into </w:t>
      </w:r>
      <w:r>
        <w:rPr>
          <w:b/>
          <w:bCs/>
        </w:rPr>
        <w:t>sections</w:t>
      </w:r>
      <w:r>
        <w:t xml:space="preserve"> </w:t>
      </w:r>
      <w:r>
        <w:rPr>
          <w:noProof/>
        </w:rPr>
        <w:t>(</w:t>
      </w:r>
      <w:r>
        <w:t>chapters), but there is no obligation to reproduce the textparts of the edition in the commentary and no facility of linking such divisions to any divisions of the text</w:t>
      </w:r>
    </w:p>
    <w:p>
      <w:pPr>
        <w:pStyle w:val="Lista2"/>
      </w:pPr>
      <w:r>
        <w:t>use any arbitrary number of textpart divs</w:t>
      </w:r>
    </w:p>
    <w:p>
      <w:pPr>
        <w:pStyle w:val="Lista3"/>
      </w:pPr>
      <w:r>
        <w:lastRenderedPageBreak/>
        <w:t xml:space="preserve">keeping in mind the requirement of tessellation </w:t>
      </w:r>
      <w:r>
        <w:rPr>
          <w:noProof/>
        </w:rPr>
        <w:t>(</w:t>
      </w:r>
      <w:r>
        <w:t>§</w:t>
      </w:r>
      <w:r>
        <w:fldChar w:fldCharType="begin"/>
      </w:r>
      <w:r>
        <w:instrText xml:space="preserve"> REF _Ref43990385 \r \h  \* MERGEFORMAT </w:instrText>
      </w:r>
      <w:r>
        <w:fldChar w:fldCharType="separate"/>
      </w:r>
      <w:r>
        <w:t>3.2.2</w:t>
      </w:r>
      <w:r>
        <w:fldChar w:fldCharType="end"/>
      </w:r>
      <w:r>
        <w:t>), i.e. that if a textpart division is present within your commentary, then all your commentarial text must be contained within textpart divisions</w:t>
      </w:r>
    </w:p>
    <w:p>
      <w:pPr>
        <w:pStyle w:val="Lista2"/>
      </w:pPr>
      <w:r>
        <w:t xml:space="preserve">always add the attribute </w:t>
      </w:r>
      <w:r>
        <w:rPr>
          <w:rStyle w:val="Codeattribute"/>
        </w:rPr>
        <w:t>@n</w:t>
      </w:r>
      <w:r>
        <w:t xml:space="preserve"> to number commentarial textparts, using plain Arabic numerals as values, which shall only be used for internal reference if at all</w:t>
      </w:r>
    </w:p>
    <w:p>
      <w:pPr>
        <w:pStyle w:val="Lista2"/>
      </w:pPr>
      <w:r>
        <w:t xml:space="preserve">always add a header to commentarial textparts, by creating the element </w:t>
      </w:r>
      <w:r>
        <w:rPr>
          <w:rStyle w:val="Code"/>
        </w:rPr>
        <w:t>&lt;head&gt;</w:t>
      </w:r>
      <w:r>
        <w:t xml:space="preserve"> </w:t>
      </w:r>
      <w:r>
        <w:rPr>
          <w:noProof/>
        </w:rPr>
        <w:t>(</w:t>
      </w:r>
      <w:r>
        <w:t>containing free text to be displayed as a heading) as the first item within each textpart division</w:t>
      </w:r>
    </w:p>
    <w:p>
      <w:pPr>
        <w:pStyle w:val="Cmsor2"/>
      </w:pPr>
      <w:bookmarkStart w:id="849" w:name="_l90e8jlwm99j" w:colFirst="0" w:colLast="0"/>
      <w:bookmarkStart w:id="850" w:name="_Ref43978796"/>
      <w:bookmarkStart w:id="851" w:name="_Toc183083915"/>
      <w:bookmarkEnd w:id="849"/>
      <w:r>
        <w:t>The bibliography</w:t>
      </w:r>
      <w:bookmarkEnd w:id="850"/>
      <w:bookmarkEnd w:id="851"/>
    </w:p>
    <w:p>
      <w:pPr>
        <w:pStyle w:val="Cmsor3"/>
      </w:pPr>
      <w:bookmarkStart w:id="852" w:name="_h2xigwi2bqlf" w:colFirst="0" w:colLast="0"/>
      <w:bookmarkStart w:id="853" w:name="_Ref74728619"/>
      <w:bookmarkStart w:id="854" w:name="_Toc183083916"/>
      <w:bookmarkEnd w:id="852"/>
      <w:r>
        <w:t>Overview</w:t>
      </w:r>
      <w:bookmarkEnd w:id="853"/>
      <w:bookmarkEnd w:id="854"/>
    </w:p>
    <w:p>
      <w:pPr>
        <w:pStyle w:val="Lista"/>
      </w:pPr>
      <w:r>
        <w:t>this Guide section is about the bibliography division in your XML editions</w:t>
      </w:r>
    </w:p>
    <w:p>
      <w:pPr>
        <w:pStyle w:val="Lista2"/>
      </w:pPr>
      <w:r>
        <w:t>the method for citing bibliographic references is discussed in §</w:t>
      </w:r>
      <w:r>
        <w:fldChar w:fldCharType="begin"/>
      </w:r>
      <w:r>
        <w:instrText xml:space="preserve"> REF _Ref43989849 \r \h </w:instrText>
      </w:r>
      <w:r>
        <w:fldChar w:fldCharType="separate"/>
      </w:r>
      <w:r>
        <w:t>10.4.5</w:t>
      </w:r>
      <w:r>
        <w:fldChar w:fldCharType="end"/>
      </w:r>
    </w:p>
    <w:p>
      <w:pPr>
        <w:pStyle w:val="Lista"/>
      </w:pPr>
      <w:r>
        <w:t>the project will maintain a master bibliography in Zotero</w:t>
      </w:r>
    </w:p>
    <w:p>
      <w:pPr>
        <w:pStyle w:val="Lista2"/>
      </w:pPr>
      <w:r>
        <w:t>consult the ZG about adding entries to this bibliography, and if you do not yet have access to the group Library DHARMA, ask for it</w:t>
      </w:r>
    </w:p>
    <w:p>
      <w:pPr>
        <w:pStyle w:val="Lista2"/>
      </w:pPr>
      <w:r>
        <w:t>in this system, each reference will be known by a unique internal identifier in the form of the Short Title assigned to any Zotero item</w:t>
      </w:r>
    </w:p>
    <w:p>
      <w:pPr>
        <w:pStyle w:val="Lista"/>
      </w:pPr>
      <w:r>
        <w:t>the bibliography division of an XML document in our project serves a twofold purpose</w:t>
      </w:r>
    </w:p>
    <w:p>
      <w:pPr>
        <w:pStyle w:val="Lista2"/>
      </w:pPr>
      <w:r>
        <w:t>to present what specialists of Greek and Roman epigraphy call the “epigraphic lemma”, i.e. a paragraph which explains the history of research leading up the edition encoded in your file</w:t>
      </w:r>
    </w:p>
    <w:p>
      <w:pPr>
        <w:pStyle w:val="Lista2"/>
      </w:pPr>
      <w:r>
        <w:t>to collect all bibliographic references pertaining to the inscription edited in your document and the artefact bearing it</w:t>
      </w:r>
    </w:p>
    <w:p>
      <w:pPr>
        <w:pStyle w:val="Lista"/>
      </w:pPr>
      <w:r>
        <w:t xml:space="preserve">the XML shall be created within </w:t>
      </w:r>
      <w:r>
        <w:rPr>
          <w:rStyle w:val="Code"/>
        </w:rPr>
        <w:t xml:space="preserve">&lt;div </w:t>
      </w:r>
      <w:r>
        <w:rPr>
          <w:rStyle w:val="Codeattribute"/>
        </w:rPr>
        <w:t>type</w:t>
      </w:r>
      <w:r>
        <w:rPr>
          <w:rStyle w:val="Code"/>
        </w:rPr>
        <w:t>=</w:t>
      </w:r>
      <w:r>
        <w:rPr>
          <w:rStyle w:val="Codevalue"/>
        </w:rPr>
        <w:t>"bibliography"</w:t>
      </w:r>
      <w:r>
        <w:rPr>
          <w:rStyle w:val="Code"/>
        </w:rPr>
        <w:t>&gt;</w:t>
      </w:r>
    </w:p>
    <w:p>
      <w:pPr>
        <w:pStyle w:val="Lista2"/>
      </w:pPr>
      <w:r>
        <w:t xml:space="preserve">this division is the last element within the </w:t>
      </w:r>
      <w:r>
        <w:rPr>
          <w:rStyle w:val="Code"/>
        </w:rPr>
        <w:t>&lt;body&gt;</w:t>
      </w:r>
      <w:r>
        <w:t xml:space="preserve"> of your document, appearing after the commentary</w:t>
      </w:r>
    </w:p>
    <w:p>
      <w:pPr>
        <w:pStyle w:val="Lista"/>
        <w:rPr>
          <w:rFonts w:ascii="Arial" w:hAnsi="Arial" w:cs="Arial"/>
        </w:rPr>
      </w:pPr>
      <w:r>
        <w:t>all citations in all parts of the bibliography should include page ranges only if the publication is not entirely or mostly about the text being edited</w:t>
      </w:r>
    </w:p>
    <w:p>
      <w:pPr>
        <w:pStyle w:val="Lista2"/>
        <w:rPr>
          <w:rFonts w:ascii="Arial" w:hAnsi="Arial" w:cs="Arial"/>
        </w:rPr>
      </w:pPr>
      <w:r>
        <w:t>for instance, when citing a journal article primarily concerned with the text, refer to the article as a whole and not specifically to the page range containing the edited text</w:t>
      </w:r>
    </w:p>
    <w:p>
      <w:pPr>
        <w:pStyle w:val="Cmsor3"/>
      </w:pPr>
      <w:bookmarkStart w:id="855" w:name="_hp16ctxmuxyv" w:colFirst="0" w:colLast="0"/>
      <w:bookmarkStart w:id="856" w:name="_Ref63676627"/>
      <w:bookmarkStart w:id="857" w:name="_Toc183083917"/>
      <w:bookmarkEnd w:id="855"/>
      <w:r>
        <w:t>The structured bibliography</w:t>
      </w:r>
      <w:bookmarkEnd w:id="856"/>
      <w:bookmarkEnd w:id="857"/>
    </w:p>
    <w:p>
      <w:pPr>
        <w:pStyle w:val="Lista"/>
      </w:pPr>
      <w:r>
        <w:t>the structured bibliography will be divided in our editions into two sections, a primary and a secondary bibliography</w:t>
      </w:r>
    </w:p>
    <w:p>
      <w:pPr>
        <w:pStyle w:val="Lista"/>
      </w:pPr>
      <w:r>
        <w:t>the primary bibliography shall include only independent integral editions</w:t>
      </w:r>
    </w:p>
    <w:p>
      <w:pPr>
        <w:pStyle w:val="Lista"/>
      </w:pPr>
      <w:r>
        <w:t>the secondary bibliography shall contain all other publications relevant to the inscription, such as</w:t>
      </w:r>
    </w:p>
    <w:p>
      <w:pPr>
        <w:pStyle w:val="Lista2"/>
      </w:pPr>
      <w:r>
        <w:t xml:space="preserve">re-publications of previous editions </w:t>
      </w:r>
      <w:r>
        <w:rPr>
          <w:noProof/>
        </w:rPr>
        <w:t>(</w:t>
      </w:r>
      <w:r>
        <w:t>without new insights)</w:t>
      </w:r>
    </w:p>
    <w:p>
      <w:pPr>
        <w:pStyle w:val="Lista2"/>
      </w:pPr>
      <w:r>
        <w:t xml:space="preserve">reports </w:t>
      </w:r>
      <w:r>
        <w:rPr>
          <w:noProof/>
        </w:rPr>
        <w:t>(</w:t>
      </w:r>
      <w:r>
        <w:t>ARIE, etc.)</w:t>
      </w:r>
    </w:p>
    <w:p>
      <w:pPr>
        <w:pStyle w:val="Lista2"/>
      </w:pPr>
      <w:r>
        <w:t>partial readings or translations</w:t>
      </w:r>
    </w:p>
    <w:p>
      <w:pPr>
        <w:pStyle w:val="Lista2"/>
      </w:pPr>
      <w:r>
        <w:t>descriptions/discussions of the inscription’s content, the support, specific readings, etc.</w:t>
      </w:r>
    </w:p>
    <w:p>
      <w:pPr>
        <w:pStyle w:val="Lista"/>
      </w:pPr>
      <w:r>
        <w:t xml:space="preserve">the encoding of these two bibliographies consists of the containers </w:t>
      </w:r>
      <w:r>
        <w:rPr>
          <w:rStyle w:val="Code"/>
        </w:rPr>
        <w:t xml:space="preserve">&lt;listBibl </w:t>
      </w:r>
      <w:r>
        <w:rPr>
          <w:rStyle w:val="Codeattribute"/>
        </w:rPr>
        <w:t>type</w:t>
      </w:r>
      <w:r>
        <w:rPr>
          <w:rStyle w:val="Code"/>
        </w:rPr>
        <w:t>=</w:t>
      </w:r>
      <w:r>
        <w:rPr>
          <w:rStyle w:val="Codevalue"/>
        </w:rPr>
        <w:t>"primary"</w:t>
      </w:r>
      <w:r>
        <w:rPr>
          <w:rStyle w:val="Code"/>
        </w:rPr>
        <w:t>&gt;</w:t>
      </w:r>
      <w:r>
        <w:t xml:space="preserve"> and </w:t>
      </w:r>
      <w:r>
        <w:rPr>
          <w:rStyle w:val="Code"/>
        </w:rPr>
        <w:t xml:space="preserve">&lt;listBibl </w:t>
      </w:r>
      <w:r>
        <w:rPr>
          <w:rStyle w:val="Codeattribute"/>
        </w:rPr>
        <w:t>type</w:t>
      </w:r>
      <w:r>
        <w:rPr>
          <w:rStyle w:val="Code"/>
        </w:rPr>
        <w:t>=</w:t>
      </w:r>
      <w:r>
        <w:rPr>
          <w:rStyle w:val="Codevalue"/>
        </w:rPr>
        <w:t>"secondary"</w:t>
      </w:r>
      <w:r>
        <w:rPr>
          <w:rStyle w:val="Code"/>
        </w:rPr>
        <w:t>&gt;</w:t>
      </w:r>
      <w:r>
        <w:t>,</w:t>
      </w:r>
    </w:p>
    <w:p>
      <w:pPr>
        <w:pStyle w:val="Lista2"/>
      </w:pPr>
      <w:r>
        <w:t xml:space="preserve">and within each of these, one </w:t>
      </w:r>
      <w:r>
        <w:rPr>
          <w:rStyle w:val="Code"/>
        </w:rPr>
        <w:t>&lt;bibl&gt;</w:t>
      </w:r>
      <w:r>
        <w:t xml:space="preserve"> element for each bibliographic entry, encoding a regular citation as per §</w:t>
      </w:r>
      <w:r>
        <w:fldChar w:fldCharType="begin"/>
      </w:r>
      <w:r>
        <w:instrText xml:space="preserve"> REF _Ref43989849 \w \h  \* MERGEFORMAT </w:instrText>
      </w:r>
      <w:r>
        <w:fldChar w:fldCharType="separate"/>
      </w:r>
      <w:r>
        <w:t>10.4.5</w:t>
      </w:r>
      <w:r>
        <w:fldChar w:fldCharType="end"/>
      </w:r>
    </w:p>
    <w:p>
      <w:pPr>
        <w:pStyle w:val="Lista"/>
      </w:pPr>
      <w:r>
        <w:t>if you wish to add notes to your structured bibliography, keep in mind that as per §</w:t>
      </w:r>
      <w:r>
        <w:fldChar w:fldCharType="begin"/>
      </w:r>
      <w:r>
        <w:instrText xml:space="preserve"> REF _Ref43989684 \r \h </w:instrText>
      </w:r>
      <w:r>
        <w:fldChar w:fldCharType="separate"/>
      </w:r>
      <w:r>
        <w:t>10.4.1</w:t>
      </w:r>
      <w:r>
        <w:fldChar w:fldCharType="end"/>
      </w:r>
      <w:r>
        <w:t xml:space="preserve">, a </w:t>
      </w:r>
      <w:r>
        <w:rPr>
          <w:rStyle w:val="Code"/>
        </w:rPr>
        <w:t>&lt;note&gt;</w:t>
      </w:r>
      <w:r>
        <w:t xml:space="preserve"> may only appear as the last child of a </w:t>
      </w:r>
      <w:r>
        <w:rPr>
          <w:rStyle w:val="Code"/>
        </w:rPr>
        <w:t>&lt;bibl&gt;</w:t>
      </w:r>
      <w:r>
        <w:t xml:space="preserve"> element, i.e. neither between </w:t>
      </w:r>
      <w:r>
        <w:rPr>
          <w:rStyle w:val="Code"/>
        </w:rPr>
        <w:t>&lt;bibl&gt;</w:t>
      </w:r>
      <w:r>
        <w:t xml:space="preserve"> elements, nor at a non-ultimate position within a </w:t>
      </w:r>
      <w:r>
        <w:rPr>
          <w:rStyle w:val="Code"/>
        </w:rPr>
        <w:t>&lt;bibl&gt;</w:t>
      </w:r>
      <w:r>
        <w:t xml:space="preserve"> element</w:t>
      </w:r>
    </w:p>
    <w:p>
      <w:pPr>
        <w:pStyle w:val="Lista"/>
      </w:pPr>
      <w:r>
        <w:t>these lists will be populated automatically from your metadata spreadsheets, but will require your attention on the following points:</w:t>
      </w:r>
    </w:p>
    <w:p>
      <w:pPr>
        <w:pStyle w:val="Lista2"/>
      </w:pPr>
      <w:r>
        <w:t>check them and correct where necessary</w:t>
      </w:r>
    </w:p>
    <w:p>
      <w:pPr>
        <w:pStyle w:val="Lista2"/>
      </w:pPr>
      <w:r>
        <w:t>arrange them in an alphabetical order</w:t>
      </w:r>
    </w:p>
    <w:p>
      <w:pPr>
        <w:pStyle w:val="Cmsor3"/>
      </w:pPr>
      <w:bookmarkStart w:id="858" w:name="_80cu70li1mlm" w:colFirst="0" w:colLast="0"/>
      <w:bookmarkStart w:id="859" w:name="_Ref43989610"/>
      <w:bookmarkStart w:id="860" w:name="_Toc183083918"/>
      <w:bookmarkEnd w:id="858"/>
      <w:r>
        <w:lastRenderedPageBreak/>
        <w:t>Bibliographic sigla</w:t>
      </w:r>
      <w:bookmarkEnd w:id="859"/>
      <w:bookmarkEnd w:id="860"/>
    </w:p>
    <w:p>
      <w:pPr>
        <w:pStyle w:val="Lista"/>
      </w:pPr>
      <w:r>
        <w:t xml:space="preserve">if your apparatus cites lemmas or readings from previous editors using </w:t>
      </w:r>
      <w:r>
        <w:rPr>
          <w:rStyle w:val="Codeattribute"/>
        </w:rPr>
        <w:t>@source</w:t>
      </w:r>
      <w:r>
        <w:t xml:space="preserve"> (as per §</w:t>
      </w:r>
      <w:r>
        <w:fldChar w:fldCharType="begin"/>
      </w:r>
      <w:r>
        <w:instrText xml:space="preserve"> REF _Ref61250887 \r \h </w:instrText>
      </w:r>
      <w:r>
        <w:fldChar w:fldCharType="separate"/>
      </w:r>
      <w:r>
        <w:t>9.1.3</w:t>
      </w:r>
      <w:r>
        <w:fldChar w:fldCharType="end"/>
      </w:r>
      <w:r>
        <w:t xml:space="preserve"> and §</w:t>
      </w:r>
      <w:r>
        <w:fldChar w:fldCharType="begin"/>
      </w:r>
      <w:r>
        <w:instrText xml:space="preserve"> REF _Ref43989425 \r \h </w:instrText>
      </w:r>
      <w:r>
        <w:fldChar w:fldCharType="separate"/>
      </w:r>
      <w:r>
        <w:t>9.1.4</w:t>
      </w:r>
      <w:r>
        <w:fldChar w:fldCharType="end"/>
      </w:r>
      <w:r>
        <w:t xml:space="preserve">),  the full citation of each of those editions in your bibliography division must include a manually encoded siglum </w:t>
      </w:r>
      <w:r>
        <w:rPr>
          <w:noProof/>
        </w:rPr>
        <w:t>(</w:t>
      </w:r>
      <w:r>
        <w:t>an abbreviation by which they will be shown in the apparatus)</w:t>
      </w:r>
    </w:p>
    <w:p>
      <w:pPr>
        <w:pStyle w:val="Lista2"/>
      </w:pPr>
      <w:r>
        <w:t>this applies regardless of whether the full citation is in your primary bibliography or the secondary one</w:t>
      </w:r>
    </w:p>
    <w:p>
      <w:pPr>
        <w:pStyle w:val="Lista"/>
      </w:pPr>
      <w:r>
        <w:t xml:space="preserve">encode the siglum as the attribute </w:t>
      </w:r>
      <w:r>
        <w:rPr>
          <w:rStyle w:val="Codeattribute"/>
        </w:rPr>
        <w:t>@n</w:t>
      </w:r>
      <w:r>
        <w:t xml:space="preserve"> on the relevant </w:t>
      </w:r>
      <w:r>
        <w:rPr>
          <w:rStyle w:val="Code"/>
        </w:rPr>
        <w:t>&lt;bibl&gt;</w:t>
      </w:r>
      <w:r>
        <w:t xml:space="preserve"> item</w:t>
      </w:r>
    </w:p>
    <w:p>
      <w:pPr>
        <w:pStyle w:val="Lista"/>
      </w:pPr>
      <w:r>
        <w:t>sigla should be kept as short and simple as feasible provided that they are unique within an XML document and reasonably straightforward for the reader to understand</w:t>
      </w:r>
    </w:p>
    <w:p>
      <w:pPr>
        <w:pStyle w:val="Lista2"/>
      </w:pPr>
      <w:r>
        <w:t>for the sake of clarity, letters of the English alphabet and numbers are preferred in sigla, but symbol characters and letters with diacritics may be used whenever you feel they are necessary</w:t>
      </w:r>
    </w:p>
    <w:p>
      <w:pPr>
        <w:pStyle w:val="Lista3"/>
      </w:pPr>
      <w:r>
        <w:t xml:space="preserve">except that the characters </w:t>
      </w:r>
      <w:r>
        <w:rPr>
          <w:rStyle w:val="Codetext"/>
        </w:rPr>
        <w:t>&amp;</w:t>
      </w:r>
      <w:r>
        <w:t xml:space="preserve">, </w:t>
      </w:r>
      <w:r>
        <w:rPr>
          <w:rStyle w:val="Codetext"/>
        </w:rPr>
        <w:t>&lt;</w:t>
      </w:r>
      <w:r>
        <w:t xml:space="preserve"> and </w:t>
      </w:r>
      <w:r>
        <w:rPr>
          <w:rStyle w:val="Codetext"/>
        </w:rPr>
        <w:t>&gt;</w:t>
      </w:r>
      <w:r>
        <w:t xml:space="preserve"> must be avoided to avoid error-prone situations (§</w:t>
      </w:r>
      <w:r>
        <w:fldChar w:fldCharType="begin"/>
      </w:r>
      <w:r>
        <w:instrText xml:space="preserve"> REF _Ref43978696 \r \h </w:instrText>
      </w:r>
      <w:r>
        <w:fldChar w:fldCharType="separate"/>
      </w:r>
      <w:r>
        <w:t>1.3.3</w:t>
      </w:r>
      <w:r>
        <w:fldChar w:fldCharType="end"/>
      </w:r>
      <w:r>
        <w:t>)</w:t>
      </w:r>
    </w:p>
    <w:p>
      <w:pPr>
        <w:pStyle w:val="Lista3"/>
      </w:pPr>
      <w:r>
        <w:t xml:space="preserve">the character </w:t>
      </w:r>
      <w:r>
        <w:rPr>
          <w:rStyle w:val="Codetext"/>
        </w:rPr>
        <w:t>+</w:t>
      </w:r>
      <w:r>
        <w:t xml:space="preserve"> will be transformed to “&amp;” in the display of sigla, and is recommended for the sigla of multi-author editions</w:t>
      </w:r>
    </w:p>
    <w:p>
      <w:pPr>
        <w:pStyle w:val="Lista"/>
      </w:pPr>
      <w:r>
        <w:t>here follow some guidelines for creating sigla, but feel free to deviate from these whenever you feel you have good reason to</w:t>
      </w:r>
    </w:p>
    <w:p>
      <w:pPr>
        <w:pStyle w:val="Lista2"/>
      </w:pPr>
      <w:r>
        <w:t>generally, use only the initial of the surname of the author</w:t>
      </w:r>
    </w:p>
    <w:p>
      <w:pPr>
        <w:pStyle w:val="Lista3"/>
      </w:pPr>
      <w:r>
        <w:t>e.g. “F” for “Fleet”</w:t>
      </w:r>
    </w:p>
    <w:p>
      <w:pPr>
        <w:pStyle w:val="Lista2"/>
      </w:pPr>
      <w:r>
        <w:t xml:space="preserve">for names beginning with </w:t>
      </w:r>
      <w:proofErr w:type="spellStart"/>
      <w:r>
        <w:t>Sh</w:t>
      </w:r>
      <w:proofErr w:type="spellEnd"/>
      <w:r>
        <w:t>, Ch and aspirates, use only the first initial unless you find this disturbing</w:t>
      </w:r>
    </w:p>
    <w:p>
      <w:pPr>
        <w:pStyle w:val="Lista3"/>
      </w:pPr>
      <w:r>
        <w:t>e.g. “C” for “Chhabra”</w:t>
      </w:r>
    </w:p>
    <w:p>
      <w:pPr>
        <w:pStyle w:val="Lista2"/>
      </w:pPr>
      <w:r>
        <w:t>for publications with more than one author, use the initial of the surname of each author</w:t>
      </w:r>
    </w:p>
    <w:p>
      <w:pPr>
        <w:pStyle w:val="Lista3"/>
      </w:pPr>
      <w:r>
        <w:t>it is recommended that you use a + sign between these initials, which will be rendered in display as an &amp; sign</w:t>
      </w:r>
    </w:p>
    <w:p>
      <w:pPr>
        <w:pStyle w:val="Lista3"/>
      </w:pPr>
      <w:r>
        <w:t>e.g. “S+G” for “Sircar and Gai”, displayed as “S&amp;G”</w:t>
      </w:r>
    </w:p>
    <w:p>
      <w:pPr>
        <w:pStyle w:val="Lista2"/>
      </w:pPr>
      <w:r>
        <w:t>feel free to use more than one initial whenever you find this desirable</w:t>
      </w:r>
    </w:p>
    <w:p>
      <w:pPr>
        <w:pStyle w:val="Lista2"/>
      </w:pPr>
      <w:r>
        <w:t>additional initials are required (instead of optional) when this serves the purpose of disambiguation</w:t>
      </w:r>
    </w:p>
    <w:p>
      <w:pPr>
        <w:pStyle w:val="Lista3"/>
      </w:pPr>
      <w:r>
        <w:t>e.g. “DRB” and “RGB” to distinguish “Devadatta Ramakrishna Bhandarkar” from “Ramakrishna Gopal Bhandarkar”</w:t>
      </w:r>
    </w:p>
    <w:p>
      <w:pPr>
        <w:pStyle w:val="Lista3"/>
      </w:pPr>
      <w:r>
        <w:t>if initials are not sufficient for disambiguation, include part or whole of the authors’ last names in sigla, as most practicable</w:t>
      </w:r>
    </w:p>
    <w:p>
      <w:pPr>
        <w:pStyle w:val="Lista2"/>
      </w:pPr>
      <w:r>
        <w:t>should you need sigla for two or more publications of a single author (or the same combination of authors), add disambiguation to the sigla in the form of a serial number (e.g. “C1”, “C2”) or the year of publication (e.g. “C1911”, “C1913”)</w:t>
      </w:r>
    </w:p>
    <w:p>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9.4.3</w:t>
              </w:r>
            </w:fldSimple>
            <w:r>
              <w:t>.</w:t>
            </w:r>
            <w:fldSimple w:instr=" SEQ Example \* ALPHABETIC \s 3 ">
              <w:r>
                <w:rPr>
                  <w:noProof/>
                </w:rPr>
                <w:t>A</w:t>
              </w:r>
            </w:fldSimple>
            <w:r>
              <w:t>: bibliographic citation with a siglum, within the primary bibliography</w:t>
            </w:r>
          </w:p>
        </w:tc>
      </w:tr>
      <w:tr>
        <w:tc>
          <w:tcPr>
            <w:tcW w:w="5000" w:type="pct"/>
          </w:tcPr>
          <w:p>
            <w:pPr>
              <w:pStyle w:val="CodeParagraph"/>
              <w:rPr>
                <w:rStyle w:val="Code"/>
              </w:rPr>
            </w:pPr>
            <w:r>
              <w:rPr>
                <w:rStyle w:val="Code"/>
              </w:rPr>
              <w:t xml:space="preserve">&lt;bibl </w:t>
            </w:r>
            <w:r>
              <w:rPr>
                <w:rStyle w:val="Codeattribute"/>
              </w:rPr>
              <w:t>n</w:t>
            </w:r>
            <w:r>
              <w:rPr>
                <w:rStyle w:val="Code"/>
              </w:rPr>
              <w:t>=</w:t>
            </w:r>
            <w:r>
              <w:rPr>
                <w:rStyle w:val="Codevalue"/>
              </w:rPr>
              <w:t>"H"</w:t>
            </w:r>
            <w:r>
              <w:rPr>
                <w:rStyle w:val="Code"/>
              </w:rPr>
              <w:t>&gt;</w:t>
            </w:r>
          </w:p>
          <w:p>
            <w:pPr>
              <w:pStyle w:val="CodeParagraph"/>
              <w:rPr>
                <w:rStyle w:val="Code"/>
              </w:rPr>
            </w:pPr>
            <w:r>
              <w:rPr>
                <w:rStyle w:val="Code"/>
              </w:rPr>
              <w:t xml:space="preserve">  &lt;ptr </w:t>
            </w:r>
            <w:r>
              <w:rPr>
                <w:rStyle w:val="Codeattribute"/>
              </w:rPr>
              <w:t>target</w:t>
            </w:r>
            <w:r>
              <w:rPr>
                <w:rStyle w:val="Code"/>
              </w:rPr>
              <w:t>=</w:t>
            </w:r>
            <w:r>
              <w:rPr>
                <w:rStyle w:val="Codevalue"/>
              </w:rPr>
              <w:t>"bib:Hultzsch1913-1914_01"</w:t>
            </w:r>
            <w:r>
              <w:rPr>
                <w:rStyle w:val="Code"/>
              </w:rPr>
              <w:t>/&gt;</w:t>
            </w:r>
          </w:p>
          <w:p>
            <w:pPr>
              <w:pStyle w:val="CodeParagraph"/>
              <w:rPr>
                <w:rStyle w:val="Code"/>
              </w:rPr>
            </w:pPr>
            <w:r>
              <w:rPr>
                <w:rStyle w:val="Code"/>
              </w:rPr>
              <w:t xml:space="preserve">  &lt;citedRange </w:t>
            </w:r>
            <w:r>
              <w:rPr>
                <w:rStyle w:val="Codeattribute"/>
              </w:rPr>
              <w:t>unit</w:t>
            </w:r>
            <w:r>
              <w:rPr>
                <w:rStyle w:val="Code"/>
              </w:rPr>
              <w:t>=</w:t>
            </w:r>
            <w:r>
              <w:rPr>
                <w:rStyle w:val="Codevalue"/>
              </w:rPr>
              <w:t>"page"</w:t>
            </w:r>
            <w:r>
              <w:rPr>
                <w:rStyle w:val="Code"/>
              </w:rPr>
              <w:t>&gt;</w:t>
            </w:r>
            <w:r>
              <w:rPr>
                <w:rStyle w:val="Codetext"/>
              </w:rPr>
              <w:t>225-226</w:t>
            </w:r>
            <w:r>
              <w:rPr>
                <w:rStyle w:val="Code"/>
              </w:rPr>
              <w:t>&lt;/citedRange&gt;</w:t>
            </w:r>
          </w:p>
          <w:p>
            <w:pPr>
              <w:pStyle w:val="CodeParagraph"/>
              <w:rPr>
                <w:rStyle w:val="Code"/>
              </w:rPr>
            </w:pPr>
            <w:r>
              <w:rPr>
                <w:rStyle w:val="Code"/>
              </w:rPr>
              <w:t xml:space="preserve">  &lt;citedRange </w:t>
            </w:r>
            <w:r>
              <w:rPr>
                <w:rStyle w:val="Codeattribute"/>
              </w:rPr>
              <w:t>unit</w:t>
            </w:r>
            <w:r>
              <w:rPr>
                <w:rStyle w:val="Code"/>
              </w:rPr>
              <w:t>=</w:t>
            </w:r>
            <w:r>
              <w:rPr>
                <w:rStyle w:val="Codevalue"/>
              </w:rPr>
              <w:t>"item"</w:t>
            </w:r>
            <w:r>
              <w:rPr>
                <w:rStyle w:val="Code"/>
              </w:rPr>
              <w:t>&gt;</w:t>
            </w:r>
            <w:r>
              <w:rPr>
                <w:rStyle w:val="Codetext"/>
              </w:rPr>
              <w:t>B</w:t>
            </w:r>
            <w:r>
              <w:rPr>
                <w:rStyle w:val="Code"/>
              </w:rPr>
              <w:t>&lt;/citedRange&gt;</w:t>
            </w:r>
          </w:p>
          <w:p>
            <w:pPr>
              <w:pStyle w:val="CodeParagraph"/>
              <w:rPr>
                <w:rFonts w:ascii="Consolas" w:hAnsi="Consolas" w:cs="Consolas"/>
                <w:noProof/>
                <w:color w:val="002060"/>
                <w:shd w:val="clear" w:color="auto" w:fill="F2F2F2" w:themeFill="background1" w:themeFillShade="F2"/>
              </w:rPr>
            </w:pPr>
            <w:r>
              <w:rPr>
                <w:rStyle w:val="Code"/>
              </w:rPr>
              <w:t>&lt;/bibl&gt;</w:t>
            </w:r>
          </w:p>
        </w:tc>
      </w:tr>
    </w:tbl>
    <w:p>
      <w:bookmarkStart w:id="861" w:name="_mjrrg3ve8nta" w:colFirst="0" w:colLast="0"/>
      <w:bookmarkEnd w:id="861"/>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9.4.3</w:t>
              </w:r>
            </w:fldSimple>
            <w:r>
              <w:t>.</w:t>
            </w:r>
            <w:fldSimple w:instr=" SEQ Example \* ALPHABETIC \s 3 ">
              <w:r>
                <w:rPr>
                  <w:noProof/>
                </w:rPr>
                <w:t>B</w:t>
              </w:r>
            </w:fldSimple>
            <w:r>
              <w:t>: bibliographic citation of ARIE with a siglum, within the primary bibliography</w:t>
            </w:r>
          </w:p>
        </w:tc>
      </w:tr>
      <w:tr>
        <w:tc>
          <w:tcPr>
            <w:tcW w:w="5000" w:type="pct"/>
          </w:tcPr>
          <w:p>
            <w:pPr>
              <w:pStyle w:val="CodeParagraph"/>
              <w:rPr>
                <w:rStyle w:val="Code"/>
              </w:rPr>
            </w:pPr>
            <w:r>
              <w:rPr>
                <w:rStyle w:val="Code"/>
              </w:rPr>
              <w:t xml:space="preserve">&lt;bibl </w:t>
            </w:r>
            <w:r>
              <w:rPr>
                <w:rStyle w:val="Codeattribute"/>
              </w:rPr>
              <w:t>n</w:t>
            </w:r>
            <w:r>
              <w:rPr>
                <w:rStyle w:val="Code"/>
              </w:rPr>
              <w:t>="ARIE"&gt;</w:t>
            </w:r>
            <w:r>
              <w:rPr>
                <w:rStyle w:val="Code"/>
              </w:rPr>
              <w:br/>
              <w:t xml:space="preserve">  &lt;ptr </w:t>
            </w:r>
            <w:r>
              <w:rPr>
                <w:rStyle w:val="Codeattribute"/>
              </w:rPr>
              <w:t>target</w:t>
            </w:r>
            <w:r>
              <w:rPr>
                <w:rStyle w:val="Code"/>
              </w:rPr>
              <w:t>=</w:t>
            </w:r>
            <w:r>
              <w:rPr>
                <w:rStyle w:val="Codevalue"/>
              </w:rPr>
              <w:t>"bib:ARIE1904-1905"</w:t>
            </w:r>
            <w:r>
              <w:rPr>
                <w:rStyle w:val="Code"/>
              </w:rPr>
              <w:t>/&gt;</w:t>
            </w:r>
            <w:r>
              <w:rPr>
                <w:rStyle w:val="Code"/>
              </w:rPr>
              <w:br/>
              <w:t xml:space="preserve">  &lt;citedRange </w:t>
            </w:r>
            <w:r>
              <w:rPr>
                <w:rStyle w:val="Codeattribute"/>
              </w:rPr>
              <w:t>unit</w:t>
            </w:r>
            <w:r>
              <w:rPr>
                <w:rStyle w:val="Code"/>
              </w:rPr>
              <w:t>=</w:t>
            </w:r>
            <w:r>
              <w:rPr>
                <w:rStyle w:val="Codevalue"/>
              </w:rPr>
              <w:t>"page"</w:t>
            </w:r>
            <w:r>
              <w:rPr>
                <w:rStyle w:val="Code"/>
              </w:rPr>
              <w:t>&gt;</w:t>
            </w:r>
            <w:r>
              <w:rPr>
                <w:rStyle w:val="Codetext"/>
              </w:rPr>
              <w:t>33, 39</w:t>
            </w:r>
            <w:r>
              <w:rPr>
                <w:rStyle w:val="Code"/>
              </w:rPr>
              <w:t>&lt;/citedRange&gt;</w:t>
            </w:r>
            <w:r>
              <w:rPr>
                <w:rStyle w:val="Code"/>
              </w:rPr>
              <w:br/>
              <w:t xml:space="preserve">  &lt;citedRange </w:t>
            </w:r>
            <w:r>
              <w:rPr>
                <w:rStyle w:val="Codeattribute"/>
              </w:rPr>
              <w:t>unit</w:t>
            </w:r>
            <w:r>
              <w:rPr>
                <w:rStyle w:val="Code"/>
              </w:rPr>
              <w:t>=</w:t>
            </w:r>
            <w:r>
              <w:rPr>
                <w:rStyle w:val="Codevalue"/>
              </w:rPr>
              <w:t>"appendix"</w:t>
            </w:r>
            <w:r>
              <w:rPr>
                <w:rStyle w:val="Code"/>
              </w:rPr>
              <w:t>&gt;</w:t>
            </w:r>
            <w:r>
              <w:rPr>
                <w:rStyle w:val="Codetext"/>
              </w:rPr>
              <w:t>B/1905</w:t>
            </w:r>
            <w:r>
              <w:rPr>
                <w:rStyle w:val="Code"/>
              </w:rPr>
              <w:t>&lt;/citedRange&gt;</w:t>
            </w:r>
            <w:r>
              <w:rPr>
                <w:rStyle w:val="Code"/>
              </w:rPr>
              <w:br/>
              <w:t xml:space="preserve">  &lt;citedRange </w:t>
            </w:r>
            <w:r>
              <w:rPr>
                <w:rStyle w:val="Codeattribute"/>
              </w:rPr>
              <w:t>unit</w:t>
            </w:r>
            <w:r>
              <w:rPr>
                <w:rStyle w:val="Code"/>
              </w:rPr>
              <w:t>=</w:t>
            </w:r>
            <w:r>
              <w:rPr>
                <w:rStyle w:val="Codevalue"/>
              </w:rPr>
              <w:t>"item"</w:t>
            </w:r>
            <w:r>
              <w:rPr>
                <w:rStyle w:val="Code"/>
              </w:rPr>
              <w:t>&gt;</w:t>
            </w:r>
            <w:r>
              <w:rPr>
                <w:rStyle w:val="Codetext"/>
              </w:rPr>
              <w:t>56</w:t>
            </w:r>
            <w:r>
              <w:rPr>
                <w:rStyle w:val="Code"/>
              </w:rPr>
              <w:t>&lt;/citedRange&gt;</w:t>
            </w:r>
            <w:r>
              <w:rPr>
                <w:rStyle w:val="Code"/>
              </w:rPr>
              <w:br/>
              <w:t>&lt;/bibl&gt;</w:t>
            </w:r>
          </w:p>
        </w:tc>
      </w:tr>
    </w:tbl>
    <w:p>
      <w:pPr>
        <w:pStyle w:val="Cmsor3"/>
      </w:pPr>
      <w:bookmarkStart w:id="862" w:name="_Ref63676587"/>
      <w:bookmarkStart w:id="863" w:name="_Toc183083919"/>
      <w:r>
        <w:lastRenderedPageBreak/>
        <w:t>The epigraphic lemma</w:t>
      </w:r>
      <w:bookmarkEnd w:id="862"/>
      <w:bookmarkEnd w:id="863"/>
    </w:p>
    <w:p>
      <w:pPr>
        <w:pStyle w:val="Lista"/>
      </w:pPr>
      <w:r>
        <w:t>in addition to the structured bibliographies, you will need to create an epigraphic lemma</w:t>
      </w:r>
    </w:p>
    <w:p>
      <w:pPr>
        <w:pStyle w:val="Lista"/>
      </w:pPr>
      <w:r>
        <w:t xml:space="preserve">this shall take the form of a single </w:t>
      </w:r>
      <w:r>
        <w:rPr>
          <w:rStyle w:val="Code"/>
        </w:rPr>
        <w:t>&lt;p&gt;</w:t>
      </w:r>
      <w:r>
        <w:t xml:space="preserve"> element located within the bibliography division and before the primary bibliographic list, containing freeform discursive English text</w:t>
      </w:r>
    </w:p>
    <w:p>
      <w:pPr>
        <w:pStyle w:val="Lista2"/>
      </w:pPr>
      <w:r>
        <w:t xml:space="preserve">your freeform text should contain bibliographic citations </w:t>
      </w:r>
      <w:r>
        <w:rPr>
          <w:noProof/>
        </w:rPr>
        <w:t>(</w:t>
      </w:r>
      <w:r>
        <w:t>encoded as per §</w:t>
      </w:r>
      <w:r>
        <w:fldChar w:fldCharType="begin"/>
      </w:r>
      <w:r>
        <w:instrText xml:space="preserve"> REF _Ref43989849 \w \h  \* MERGEFORMAT </w:instrText>
      </w:r>
      <w:r>
        <w:fldChar w:fldCharType="separate"/>
      </w:r>
      <w:r>
        <w:t>10.4.5</w:t>
      </w:r>
      <w:r>
        <w:fldChar w:fldCharType="end"/>
      </w:r>
      <w:r>
        <w:t>) for entries pertaining to the study of the text and its translation</w:t>
      </w:r>
    </w:p>
    <w:p>
      <w:pPr>
        <w:pStyle w:val="Lista3"/>
      </w:pPr>
      <w:r>
        <w:t>these can be copied and pasted from the structured bibliography, then edited as needed and expanded with explanatory text</w:t>
      </w:r>
    </w:p>
    <w:p>
      <w:pPr>
        <w:pStyle w:val="Lista2"/>
      </w:pPr>
      <w:r>
        <w:t>notes (§</w:t>
      </w:r>
      <w:r>
        <w:fldChar w:fldCharType="begin"/>
      </w:r>
      <w:r>
        <w:instrText xml:space="preserve"> REF _Ref43989684 \r \h </w:instrText>
      </w:r>
      <w:r>
        <w:fldChar w:fldCharType="separate"/>
      </w:r>
      <w:r>
        <w:t>10.4.1</w:t>
      </w:r>
      <w:r>
        <w:fldChar w:fldCharType="end"/>
      </w:r>
      <w:r>
        <w:t xml:space="preserve">) may be used in the epigraphic lemma wherever desired, but if you wish to add a note to a particular bibliographic citation, remember to place the </w:t>
      </w:r>
      <w:r>
        <w:rPr>
          <w:rStyle w:val="Code"/>
        </w:rPr>
        <w:t>&lt;note&gt;</w:t>
      </w:r>
      <w:r>
        <w:t xml:space="preserve"> element outside, and immediately after, the </w:t>
      </w:r>
      <w:r>
        <w:rPr>
          <w:rStyle w:val="Code"/>
        </w:rPr>
        <w:t>&lt;bibl&gt;</w:t>
      </w:r>
      <w:r>
        <w:t xml:space="preserve"> element</w:t>
      </w:r>
    </w:p>
    <w:p>
      <w:pPr>
        <w:pStyle w:val="Lista"/>
      </w:pPr>
      <w:r>
        <w:t>the epigraphic lemma should mostly consist of items of the primary bibliography, but early reports, facsimiles and translations without an accompanying edition may also be mentioned here</w:t>
      </w:r>
    </w:p>
    <w:p>
      <w:pPr>
        <w:pStyle w:val="Lista"/>
      </w:pPr>
      <w:r>
        <w:t>it is recommended that you present the principal publications in ascending chronological order up to the one that most immediately precedes the present edition</w:t>
      </w:r>
    </w:p>
    <w:p>
      <w:pPr>
        <w:pStyle w:val="Lista"/>
      </w:pPr>
      <w:r>
        <w:t>each item referred to should be accompanied by brief information on why each bibliographic item is relevant and on whether it includes an edition, a facsimile or a translation of the text</w:t>
      </w:r>
    </w:p>
    <w:p>
      <w:pPr>
        <w:pStyle w:val="Lista2"/>
      </w:pPr>
      <w:r>
        <w:t>for any publication that includes visual documentation, give a full account of such documentation in the epigraphic lemma (reproduction method, print quality, missing parts, etc.)</w:t>
      </w:r>
    </w:p>
    <w:p>
      <w:pPr>
        <w:pStyle w:val="Lista"/>
      </w:pPr>
      <w:r>
        <w:t>if it is known from a publication, or if you are the author of the present edition, include a brief statement of the principal visual documentation on which an edition was based</w:t>
      </w:r>
    </w:p>
    <w:p>
      <w:pPr>
        <w:pStyle w:val="Lista"/>
      </w:pPr>
      <w:r>
        <w:t>note that you must identify the author of the present edition in the epigraphic lemma, even if no previous publication exists</w:t>
      </w:r>
    </w:p>
    <w:p>
      <w:pPr>
        <w:pStyle w:val="Lista2"/>
      </w:pPr>
      <w:r>
        <w:t xml:space="preserve">the same author must also be identified in </w:t>
      </w:r>
      <w:r>
        <w:rPr>
          <w:rStyle w:val="Code"/>
        </w:rPr>
        <w:t>&lt;respStmt&gt;</w:t>
      </w:r>
      <w:r>
        <w:t>, see §</w:t>
      </w:r>
      <w:r>
        <w:fldChar w:fldCharType="begin"/>
      </w:r>
      <w:r>
        <w:instrText xml:space="preserve"> REF _Ref43990001 \w \h  \* MERGEFORMAT </w:instrText>
      </w:r>
      <w:r>
        <w:fldChar w:fldCharType="separate"/>
      </w:r>
      <w:r>
        <w:t>11.1.2</w:t>
      </w:r>
      <w:r>
        <w:fldChar w:fldCharType="end"/>
      </w:r>
    </w:p>
    <w:p>
      <w:pPr>
        <w:pStyle w:val="Cmsor3"/>
      </w:pPr>
      <w:bookmarkStart w:id="864" w:name="_v37b3rvxgvz" w:colFirst="0" w:colLast="0"/>
      <w:bookmarkStart w:id="865" w:name="_Toc183083920"/>
      <w:bookmarkEnd w:id="864"/>
      <w:r>
        <w:t>Full markup example for the bibliography</w:t>
      </w:r>
      <w:bookmarkEnd w:id="865"/>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9.4.5</w:t>
              </w:r>
            </w:fldSimple>
            <w:r>
              <w:t>.</w:t>
            </w:r>
            <w:fldSimple w:instr=" SEQ Example \* ALPHABETIC \s 3 ">
              <w:r>
                <w:rPr>
                  <w:noProof/>
                </w:rPr>
                <w:t>A</w:t>
              </w:r>
            </w:fldSimple>
            <w:r>
              <w:t>: the bibliography division</w:t>
            </w:r>
          </w:p>
        </w:tc>
      </w:tr>
      <w:tr>
        <w:tc>
          <w:tcPr>
            <w:tcW w:w="5000" w:type="pct"/>
          </w:tcPr>
          <w:p>
            <w:pPr>
              <w:pStyle w:val="CodeParagraph"/>
            </w:pPr>
            <w:r>
              <w:rPr>
                <w:rStyle w:val="Code"/>
              </w:rPr>
              <w:lastRenderedPageBreak/>
              <w:t xml:space="preserve">&lt;div </w:t>
            </w:r>
            <w:r>
              <w:rPr>
                <w:rStyle w:val="Codeattribute"/>
              </w:rPr>
              <w:t>type</w:t>
            </w:r>
            <w:r>
              <w:rPr>
                <w:rStyle w:val="Code"/>
              </w:rPr>
              <w:t>=</w:t>
            </w:r>
            <w:r>
              <w:rPr>
                <w:rStyle w:val="Codevalue"/>
              </w:rPr>
              <w:t>"bibliography"</w:t>
            </w:r>
            <w:r>
              <w:rPr>
                <w:rStyle w:val="Code"/>
              </w:rPr>
              <w:t>&gt;</w:t>
            </w:r>
            <w:r>
              <w:rPr>
                <w:rStyle w:val="Codetext"/>
              </w:rPr>
              <w:br/>
              <w:t xml:space="preserve">  </w:t>
            </w:r>
            <w:r>
              <w:rPr>
                <w:rStyle w:val="Code"/>
              </w:rPr>
              <w:t>&lt;p&gt;</w:t>
            </w:r>
            <w:r>
              <w:rPr>
                <w:rStyle w:val="Codetext"/>
              </w:rPr>
              <w:t xml:space="preserve">First edited by Cohen Stuart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"bib:CohenStuart1875_01"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23</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&lt;/citedRange&gt;&lt;/bibl&gt;</w:t>
            </w:r>
            <w:r>
              <w:rPr>
                <w:rStyle w:val="Codetext"/>
              </w:rPr>
              <w:t xml:space="preserve"> with a lithographic reproduction in the accompanying volume of plates </w:t>
            </w:r>
            <w:r>
              <w:rPr>
                <w:rStyle w:val="Code"/>
              </w:rPr>
              <w:t xml:space="preserve">&lt;bibl&gt;&lt;ptr </w:t>
            </w:r>
            <w:r>
              <w:rPr>
                <w:rStyle w:val="Codeattribute"/>
              </w:rPr>
              <w:t>target</w:t>
            </w:r>
            <w:r>
              <w:rPr>
                <w:rStyle w:val="Code"/>
              </w:rPr>
              <w:t>=</w:t>
            </w:r>
            <w:r>
              <w:rPr>
                <w:rStyle w:val="Codevalue"/>
              </w:rPr>
              <w:t>"bib:Huart+Hooiberg1875_01"</w:t>
            </w:r>
            <w:r>
              <w:rPr>
                <w:rStyle w:val="Code"/>
              </w:rPr>
              <w:t>/&gt;&lt;/bibl&gt;</w:t>
            </w:r>
            <w:r>
              <w:rPr>
                <w:rStyle w:val="Codetext"/>
              </w:rPr>
              <w:t xml:space="preserve">; edited again by Boechari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"bib:Boechari1985-1986_01"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&lt;/citedRange&gt;&lt;/bibl&gt;</w:t>
            </w:r>
            <w:r>
              <w:rPr>
                <w:rStyle w:val="Codetext"/>
              </w:rPr>
              <w:t>; re-edited here by Arlo Griffiths from the Leiden estampage of the plate.</w:t>
            </w:r>
            <w:r>
              <w:rPr>
                <w:rStyle w:val="Codetext"/>
              </w:rPr>
              <w:br/>
              <w:t xml:space="preserve">  </w:t>
            </w:r>
            <w:r>
              <w:rPr>
                <w:rStyle w:val="Code"/>
              </w:rPr>
              <w:t>&lt;/p&gt;</w:t>
            </w:r>
            <w:r>
              <w:rPr>
                <w:rStyle w:val="Codetext"/>
              </w:rPr>
              <w:br/>
              <w:t xml:space="preserve">  </w:t>
            </w:r>
            <w:r>
              <w:rPr>
                <w:rStyle w:val="Code"/>
              </w:rPr>
              <w:t xml:space="preserve">&lt;listBibl </w:t>
            </w:r>
            <w:r>
              <w:rPr>
                <w:rStyle w:val="Codeattribute"/>
              </w:rPr>
              <w:t>type</w:t>
            </w:r>
            <w:r>
              <w:rPr>
                <w:rStyle w:val="Code"/>
              </w:rPr>
              <w:t>=</w:t>
            </w:r>
            <w:r>
              <w:rPr>
                <w:rStyle w:val="Codevalue"/>
              </w:rPr>
              <w:t>"primary"</w:t>
            </w:r>
            <w:r>
              <w:rPr>
                <w:rStyle w:val="Code"/>
              </w:rPr>
              <w:t>&gt;</w:t>
            </w:r>
            <w:r>
              <w:rPr>
                <w:rStyle w:val="Codetext"/>
              </w:rPr>
              <w:br/>
              <w:t xml:space="preserve">    </w:t>
            </w:r>
            <w:r>
              <w:rPr>
                <w:rStyle w:val="Code"/>
              </w:rPr>
              <w:t xml:space="preserve">&lt;bibl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"bib:Boechari1985-1986_01"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"CS"</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"bib:CohenStuart1875_01"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"HH"</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"bib:Huart+Hooiberg1875_01"</w:t>
            </w:r>
            <w:r>
              <w:rPr>
                <w:rStyle w:val="Code"/>
              </w:rPr>
              <w:t>/&gt;</w:t>
            </w:r>
            <w:r>
              <w:rPr>
                <w:rStyle w:val="Codetext"/>
              </w:rPr>
              <w:br/>
              <w:t xml:space="preserve">    </w:t>
            </w:r>
            <w:r>
              <w:rPr>
                <w:rStyle w:val="Code"/>
              </w:rPr>
              <w:t>&lt;/bibl&gt;</w:t>
            </w:r>
            <w:r>
              <w:rPr>
                <w:rStyle w:val="Codetext"/>
              </w:rPr>
              <w:br/>
              <w:t xml:space="preserve">  </w:t>
            </w:r>
            <w:r>
              <w:rPr>
                <w:rStyle w:val="Code"/>
              </w:rPr>
              <w:t>&lt;/listBibl&gt;</w:t>
            </w:r>
            <w:r>
              <w:rPr>
                <w:rStyle w:val="Codetext"/>
              </w:rPr>
              <w:br/>
              <w:t xml:space="preserve">  </w:t>
            </w:r>
            <w:r>
              <w:rPr>
                <w:rStyle w:val="Code"/>
              </w:rPr>
              <w:t xml:space="preserve">&lt;listBibl </w:t>
            </w:r>
            <w:r>
              <w:rPr>
                <w:rStyle w:val="Codeattribute"/>
              </w:rPr>
              <w:t>type</w:t>
            </w:r>
            <w:r>
              <w:rPr>
                <w:rStyle w:val="Code"/>
              </w:rPr>
              <w:t>=</w:t>
            </w:r>
            <w:r>
              <w:rPr>
                <w:rStyle w:val="Codevalue"/>
              </w:rPr>
              <w:t>"secondary"</w:t>
            </w:r>
            <w:r>
              <w:rPr>
                <w:rStyle w:val="Code"/>
              </w:rPr>
              <w:t>&gt;</w:t>
            </w:r>
            <w:r>
              <w:rPr>
                <w:rStyle w:val="Codetext"/>
              </w:rPr>
              <w:br/>
              <w:t xml:space="preserve">    </w:t>
            </w:r>
            <w:r>
              <w:rPr>
                <w:rStyle w:val="Code"/>
              </w:rPr>
              <w:t xml:space="preserve">&lt;bibl&gt;&lt;ptr </w:t>
            </w:r>
            <w:r>
              <w:rPr>
                <w:rStyle w:val="Codeattribute"/>
              </w:rPr>
              <w:t>target</w:t>
            </w:r>
            <w:r>
              <w:rPr>
                <w:rStyle w:val="Code"/>
              </w:rPr>
              <w:t>=</w:t>
            </w:r>
            <w:r>
              <w:rPr>
                <w:rStyle w:val="Codevalue"/>
              </w:rPr>
              <w:t>"bib:NBG08_1870"</w:t>
            </w:r>
            <w:r>
              <w:rPr>
                <w:rStyle w:val="Code"/>
              </w:rPr>
              <w:t>/&gt;&lt;date&gt;</w:t>
            </w:r>
            <w:r>
              <w:rPr>
                <w:rStyle w:val="Codetext"/>
              </w:rPr>
              <w:t>1870</w:t>
            </w:r>
            <w:r>
              <w:rPr>
                <w:rStyle w:val="Code"/>
              </w:rPr>
              <w:t>&lt;/date&gt;&lt;citedRange&gt;</w:t>
            </w:r>
            <w:r>
              <w:rPr>
                <w:rStyle w:val="Codetext"/>
              </w:rPr>
              <w:t>72, 78</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"bib:Verbeek1891_01"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149-150</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276</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"bib:Damais1970_01"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48</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86</w:t>
            </w:r>
            <w:r>
              <w:rPr>
                <w:rStyle w:val="Code"/>
              </w:rPr>
              <w:t xml:space="preserve">&lt;/citedRange&gt;&lt;citedRange </w:t>
            </w:r>
            <w:r>
              <w:rPr>
                <w:rStyle w:val="Codeattribute"/>
              </w:rPr>
              <w:t>unit</w:t>
            </w:r>
            <w:r>
              <w:rPr>
                <w:rStyle w:val="Code"/>
              </w:rPr>
              <w:t>=</w:t>
            </w:r>
            <w:r>
              <w:rPr>
                <w:rStyle w:val="Codevalue"/>
              </w:rPr>
              <w:t>"note"</w:t>
            </w:r>
            <w:r>
              <w:rPr>
                <w:rStyle w:val="Code"/>
              </w:rPr>
              <w:t>&gt;</w:t>
            </w:r>
            <w:r>
              <w:rPr>
                <w:rStyle w:val="Codetext"/>
              </w:rPr>
              <w:t>13</w:t>
            </w:r>
            <w:r>
              <w:rPr>
                <w:rStyle w:val="Code"/>
              </w:rPr>
              <w:t>&lt;/citedRange&gt;&lt;/bibl&gt;</w:t>
            </w:r>
          </w:p>
          <w:p>
            <w:pPr>
              <w:pStyle w:val="CodeParagraph"/>
            </w:pPr>
            <w:r>
              <w:rPr>
                <w:rStyle w:val="Codetext"/>
              </w:rPr>
              <w:t xml:space="preserve">  </w:t>
            </w:r>
            <w:r>
              <w:rPr>
                <w:rStyle w:val="Code"/>
              </w:rPr>
              <w:t>&lt;/listBibl&gt;</w:t>
            </w:r>
            <w:r>
              <w:rPr>
                <w:rStyle w:val="Codetext"/>
              </w:rPr>
              <w:br/>
            </w:r>
            <w:r>
              <w:rPr>
                <w:rStyle w:val="Code"/>
              </w:rPr>
              <w:t>&lt;/div&gt;</w:t>
            </w:r>
          </w:p>
        </w:tc>
      </w:tr>
    </w:tbl>
    <w:p/>
    <w:p>
      <w:pPr>
        <w:pStyle w:val="Cmsor1"/>
      </w:pPr>
      <w:bookmarkStart w:id="866" w:name="_s2c4wh2r29fy" w:colFirst="0" w:colLast="0"/>
      <w:bookmarkStart w:id="867" w:name="_Ref43990225"/>
      <w:bookmarkStart w:id="868" w:name="_Toc183083921"/>
      <w:bookmarkEnd w:id="866"/>
      <w:r>
        <w:lastRenderedPageBreak/>
        <w:t>Globally available markup outside the edition</w:t>
      </w:r>
      <w:bookmarkEnd w:id="867"/>
      <w:bookmarkEnd w:id="868"/>
    </w:p>
    <w:p>
      <w:pPr>
        <w:pStyle w:val="Cmsor2"/>
      </w:pPr>
      <w:bookmarkStart w:id="869" w:name="_vn3bfilgag1u" w:colFirst="0" w:colLast="0"/>
      <w:bookmarkStart w:id="870" w:name="_Ref43990337"/>
      <w:bookmarkStart w:id="871" w:name="_Toc183083922"/>
      <w:bookmarkEnd w:id="869"/>
      <w:r>
        <w:t>Editorial markup outside the edition</w:t>
      </w:r>
      <w:bookmarkEnd w:id="870"/>
      <w:bookmarkEnd w:id="871"/>
    </w:p>
    <w:p>
      <w:pPr>
        <w:pStyle w:val="Lista"/>
      </w:pPr>
      <w:r>
        <w:t xml:space="preserve">as a rule, the XML elements pertaining to the text edition </w:t>
      </w:r>
      <w:r>
        <w:rPr>
          <w:noProof/>
        </w:rPr>
        <w:t>(</w:t>
      </w:r>
      <w:r>
        <w:t>§</w:t>
      </w:r>
      <w:r>
        <w:fldChar w:fldCharType="begin"/>
      </w:r>
      <w:r>
        <w:instrText xml:space="preserve"> REF _Ref43978632 \r \h  \* MERGEFORMAT </w:instrText>
      </w:r>
      <w:r>
        <w:fldChar w:fldCharType="separate"/>
      </w:r>
      <w:r>
        <w:t>2</w:t>
      </w:r>
      <w:r>
        <w:fldChar w:fldCharType="end"/>
      </w:r>
      <w:r>
        <w:t xml:space="preserve"> to §</w:t>
      </w:r>
      <w:r>
        <w:fldChar w:fldCharType="begin"/>
      </w:r>
      <w:r>
        <w:instrText xml:space="preserve"> REF _Ref43978756 \r \h  \* MERGEFORMAT </w:instrText>
      </w:r>
      <w:r>
        <w:fldChar w:fldCharType="separate"/>
      </w:r>
      <w:r>
        <w:t>6.4</w:t>
      </w:r>
      <w:r>
        <w:fldChar w:fldCharType="end"/>
      </w:r>
      <w:r>
        <w:t>) should be avoided outside the edition division of your XML file, except as explicitly endorsed in the following sections of §</w:t>
      </w:r>
      <w:r>
        <w:fldChar w:fldCharType="begin"/>
      </w:r>
      <w:r>
        <w:instrText xml:space="preserve"> REF _Ref43990225 \w \h  \* MERGEFORMAT </w:instrText>
      </w:r>
      <w:r>
        <w:fldChar w:fldCharType="separate"/>
      </w:r>
      <w:r>
        <w:t>10</w:t>
      </w:r>
      <w:r>
        <w:fldChar w:fldCharType="end"/>
      </w:r>
      <w:r>
        <w:t xml:space="preserve"> and, for specific divisions of the XML file </w:t>
      </w:r>
      <w:r>
        <w:rPr>
          <w:noProof/>
        </w:rPr>
        <w:t>(</w:t>
      </w:r>
      <w:r>
        <w:t>viz. the apparatus and the translation), in the relevant sections of §</w:t>
      </w:r>
      <w:r>
        <w:fldChar w:fldCharType="begin"/>
      </w:r>
      <w:r>
        <w:instrText xml:space="preserve"> REF _Ref183087700 \r \h </w:instrText>
      </w:r>
      <w:r>
        <w:fldChar w:fldCharType="separate"/>
      </w:r>
      <w:r>
        <w:t>9</w:t>
      </w:r>
      <w:r>
        <w:fldChar w:fldCharType="end"/>
      </w:r>
    </w:p>
    <w:p>
      <w:pPr>
        <w:pStyle w:val="Lista"/>
      </w:pPr>
      <w:r>
        <w:t>when citing something from the text edited in your file or from another text, it is generally recommended that you omit editorial markup from that citation</w:t>
      </w:r>
    </w:p>
    <w:p>
      <w:pPr>
        <w:pStyle w:val="Lista"/>
      </w:pPr>
      <w:r>
        <w:t>however, sometimes you may deem it essential to cite a diplomatic reading with all its intricacies, particularly</w:t>
      </w:r>
    </w:p>
    <w:p>
      <w:pPr>
        <w:pStyle w:val="Lista2"/>
      </w:pPr>
      <w:r>
        <w:t>in a note or commentary section discussing the editorial difficulties connected to a reading, or</w:t>
      </w:r>
    </w:p>
    <w:p>
      <w:pPr>
        <w:pStyle w:val="Lista2"/>
      </w:pPr>
      <w:r>
        <w:t xml:space="preserve">in a translation when replicating an unintelligible stretch of text </w:t>
      </w:r>
      <w:r>
        <w:rPr>
          <w:noProof/>
        </w:rPr>
        <w:t>(</w:t>
      </w:r>
      <w:r>
        <w:t>§</w:t>
      </w:r>
      <w:r>
        <w:fldChar w:fldCharType="begin"/>
      </w:r>
      <w:r>
        <w:instrText xml:space="preserve"> REF _Ref43990112 \w \h  \* MERGEFORMAT </w:instrText>
      </w:r>
      <w:r>
        <w:fldChar w:fldCharType="separate"/>
      </w:r>
      <w:r>
        <w:t>9.2.5.5</w:t>
      </w:r>
      <w:r>
        <w:fldChar w:fldCharType="end"/>
      </w:r>
      <w:r>
        <w:t>),</w:t>
      </w:r>
    </w:p>
    <w:p>
      <w:pPr>
        <w:pStyle w:val="Lista"/>
      </w:pPr>
      <w:r>
        <w:t xml:space="preserve">in such cases, you may use the following elements of editorial markup outside the edition division, limited to features whose replication is deemed essential in the context </w:t>
      </w:r>
      <w:r>
        <w:rPr>
          <w:noProof/>
        </w:rPr>
        <w:t>(</w:t>
      </w:r>
      <w:r>
        <w:t>i.e. without an obligation to replicate all editorial markup)</w:t>
      </w:r>
    </w:p>
    <w:p>
      <w:pPr>
        <w:pStyle w:val="Lista2"/>
      </w:pPr>
      <w:r>
        <w:t xml:space="preserve">empty elements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w:t>
      </w:r>
      <w:r>
        <w:fldChar w:fldCharType="begin"/>
      </w:r>
      <w:r>
        <w:instrText xml:space="preserve"> REF _Ref182923700 \r \h </w:instrText>
      </w:r>
      <w:r>
        <w:fldChar w:fldCharType="separate"/>
      </w:r>
      <w:r>
        <w:t>3.3</w:t>
      </w:r>
      <w:r>
        <w:fldChar w:fldCharType="end"/>
      </w:r>
      <w:r>
        <w:t>)</w:t>
      </w:r>
    </w:p>
    <w:p>
      <w:pPr>
        <w:pStyle w:val="Lista3"/>
      </w:pPr>
      <w:r>
        <w:t>to reduce code clutter, feel free to remove all attributes from these elements</w:t>
      </w:r>
    </w:p>
    <w:p>
      <w:pPr>
        <w:pStyle w:val="Lista2"/>
      </w:pPr>
      <w:r>
        <w:t xml:space="preserve">any markup pertaining to the originally inscribed text </w:t>
      </w:r>
      <w:r>
        <w:rPr>
          <w:noProof/>
        </w:rPr>
        <w:t>(</w:t>
      </w:r>
      <w:r>
        <w:t>§</w:t>
      </w:r>
      <w:r>
        <w:fldChar w:fldCharType="begin"/>
      </w:r>
      <w:r>
        <w:instrText xml:space="preserve"> REF _Ref43990458 \r \h  \* MERGEFORMAT </w:instrText>
      </w:r>
      <w:r>
        <w:fldChar w:fldCharType="separate"/>
      </w:r>
      <w:r>
        <w:t>3.7</w:t>
      </w:r>
      <w:r>
        <w:fldChar w:fldCharType="end"/>
      </w:r>
      <w:r>
        <w:t>)</w:t>
      </w:r>
    </w:p>
    <w:p>
      <w:pPr>
        <w:pStyle w:val="Lista2"/>
      </w:pPr>
      <w:r>
        <w:t xml:space="preserve">any markup pertaining to physical condition and reading difficulties </w:t>
      </w:r>
      <w:r>
        <w:rPr>
          <w:noProof/>
        </w:rPr>
        <w:t>(</w:t>
      </w:r>
      <w:r>
        <w:t>§</w:t>
      </w:r>
      <w:r>
        <w:fldChar w:fldCharType="begin"/>
      </w:r>
      <w:r>
        <w:instrText xml:space="preserve"> REF _Ref43988752 \r \h  \* MERGEFORMAT </w:instrText>
      </w:r>
      <w:r>
        <w:fldChar w:fldCharType="separate"/>
      </w:r>
      <w:r>
        <w:t>5</w:t>
      </w:r>
      <w:r>
        <w:fldChar w:fldCharType="end"/>
      </w:r>
      <w:r>
        <w:t>)</w:t>
      </w:r>
    </w:p>
    <w:p>
      <w:pPr>
        <w:pStyle w:val="Lista2"/>
      </w:pPr>
      <w:r>
        <w:t xml:space="preserve">any markup pertaining to modern editorial intervention </w:t>
      </w:r>
      <w:r>
        <w:rPr>
          <w:noProof/>
        </w:rPr>
        <w:t>(</w:t>
      </w:r>
      <w:r>
        <w:t>§</w:t>
      </w:r>
      <w:r>
        <w:fldChar w:fldCharType="begin"/>
      </w:r>
      <w:r>
        <w:instrText xml:space="preserve"> REF _Ref43978565 \r \h  \* MERGEFORMAT </w:instrText>
      </w:r>
      <w:r>
        <w:fldChar w:fldCharType="separate"/>
      </w:r>
      <w:r>
        <w:t>5.5</w:t>
      </w:r>
      <w:r>
        <w:fldChar w:fldCharType="end"/>
      </w:r>
      <w:r>
        <w:t>)</w:t>
      </w:r>
    </w:p>
    <w:p>
      <w:pPr>
        <w:pStyle w:val="Lista2"/>
      </w:pPr>
      <w:r>
        <w:t xml:space="preserve">any markup pertaining to visual features </w:t>
      </w:r>
      <w:r>
        <w:rPr>
          <w:noProof/>
        </w:rPr>
        <w:t>(</w:t>
      </w:r>
      <w:r>
        <w:t>§</w:t>
      </w:r>
      <w:r>
        <w:fldChar w:fldCharType="begin"/>
      </w:r>
      <w:r>
        <w:instrText xml:space="preserve"> REF _Ref43990481 \r \h  \* MERGEFORMAT </w:instrText>
      </w:r>
      <w:r>
        <w:fldChar w:fldCharType="separate"/>
      </w:r>
      <w:r>
        <w:t>7.5</w:t>
      </w:r>
      <w:r>
        <w:fldChar w:fldCharType="end"/>
      </w:r>
      <w:r>
        <w:t>)</w:t>
      </w:r>
    </w:p>
    <w:p>
      <w:pPr>
        <w:pStyle w:val="Lista"/>
      </w:pPr>
      <w:r>
        <w:t>when citing primary text with editorial markup as above, keep in mind that</w:t>
      </w:r>
    </w:p>
    <w:p>
      <w:pPr>
        <w:pStyle w:val="Lista2"/>
      </w:pPr>
      <w:r>
        <w:t xml:space="preserve">tags for block-level containers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not be included in citations</w:t>
      </w:r>
    </w:p>
    <w:p>
      <w:pPr>
        <w:pStyle w:val="Lista2"/>
      </w:pPr>
      <w:r>
        <w:t xml:space="preserve">foreign-language citations within a stretch of modern-language text must always be tagged as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so all markup pertaining to the citation must be within these tags</w:t>
      </w:r>
    </w:p>
    <w:p>
      <w:pPr>
        <w:pStyle w:val="Lista2"/>
      </w:pPr>
      <w:r>
        <w:t>XML elements must always have a start-tag and an end-tag, so when copying and pasting from your edition, make sure that these tags are present in your citation even if one end of the segment tagged in your edition is outside the copied string, i.e.</w:t>
      </w:r>
    </w:p>
    <w:p>
      <w:pPr>
        <w:pStyle w:val="Lista3"/>
      </w:pPr>
      <w:r>
        <w:t>add the start-tag for retained markup commencing before and ending inside your citation</w:t>
      </w:r>
    </w:p>
    <w:p>
      <w:pPr>
        <w:pStyle w:val="Lista3"/>
      </w:pPr>
      <w:r>
        <w:t>add the end-tag for retained markup commencing inside your citation and ending after it</w:t>
      </w:r>
    </w:p>
    <w:p>
      <w:pPr>
        <w:pStyle w:val="Lista3"/>
      </w:pPr>
      <w:r>
        <w:t>add start and end-tags for a citation snipped from within a longer stretch of phrase-level markup</w:t>
      </w:r>
    </w:p>
    <w:p>
      <w:pPr>
        <w:pStyle w:val="Cmsor2"/>
      </w:pPr>
      <w:bookmarkStart w:id="872" w:name="_a0ie3m4iw2wx" w:colFirst="0" w:colLast="0"/>
      <w:bookmarkStart w:id="873" w:name="_Toc183083923"/>
      <w:bookmarkEnd w:id="872"/>
      <w:r>
        <w:t>Formatting</w:t>
      </w:r>
      <w:bookmarkEnd w:id="873"/>
    </w:p>
    <w:p>
      <w:pPr>
        <w:pStyle w:val="Cmsor3"/>
      </w:pPr>
      <w:bookmarkStart w:id="874" w:name="_79u3x92o5v7r" w:colFirst="0" w:colLast="0"/>
      <w:bookmarkStart w:id="875" w:name="_Toc183083924"/>
      <w:bookmarkEnd w:id="874"/>
      <w:r>
        <w:t>Character formatting</w:t>
      </w:r>
      <w:bookmarkEnd w:id="875"/>
    </w:p>
    <w:p>
      <w:pPr>
        <w:pStyle w:val="Lista"/>
      </w:pPr>
      <w:r>
        <w:t xml:space="preserve">given the principle of conceptual markup </w:t>
      </w:r>
      <w:r>
        <w:rPr>
          <w:noProof/>
        </w:rPr>
        <w:t>(</w:t>
      </w:r>
      <w:r>
        <w:t>§</w:t>
      </w:r>
      <w:r>
        <w:fldChar w:fldCharType="begin"/>
      </w:r>
      <w:r>
        <w:instrText xml:space="preserve"> REF _Ref43990537 \r \h  \* MERGEFORMAT </w:instrText>
      </w:r>
      <w:r>
        <w:fldChar w:fldCharType="separate"/>
      </w:r>
      <w:r>
        <w:t>1.3.4</w:t>
      </w:r>
      <w:r>
        <w:fldChar w:fldCharType="end"/>
      </w:r>
      <w:r>
        <w:t>), it will not normally be necessary for you to apply character formatting as such: all essential formatting will be handled globally through external stylesheets and governed by the XML tags you create,</w:t>
      </w:r>
    </w:p>
    <w:p>
      <w:pPr>
        <w:pStyle w:val="Lista2"/>
      </w:pPr>
      <w:r>
        <w:t xml:space="preserve">so for instance instead of italicising foreign words and titles, you tag them as </w:t>
      </w:r>
      <w:r>
        <w:rPr>
          <w:rStyle w:val="Code"/>
        </w:rPr>
        <w:t>&lt;foreign&gt;</w:t>
      </w:r>
      <w:r>
        <w:rPr>
          <w:rStyle w:val="Lbjegyzet-hivatkozs"/>
        </w:rPr>
        <w:footnoteReference w:id="56"/>
      </w:r>
      <w:r>
        <w:t xml:space="preserve"> or </w:t>
      </w:r>
      <w:r>
        <w:rPr>
          <w:rStyle w:val="Code"/>
        </w:rPr>
        <w:t>&lt;title&gt;</w:t>
      </w:r>
      <w:r>
        <w:t xml:space="preserve"> respectively</w:t>
      </w:r>
    </w:p>
    <w:p>
      <w:pPr>
        <w:pStyle w:val="Lista"/>
      </w:pPr>
      <w:r>
        <w:t>that said, you may occasionally find it useful to encode simple formatting instructions without any specific semantic classification</w:t>
      </w:r>
    </w:p>
    <w:p>
      <w:pPr>
        <w:pStyle w:val="Lista"/>
      </w:pPr>
      <w:r>
        <w:t>for this purpose, only outside the edition</w:t>
      </w:r>
      <w:r>
        <w:rPr>
          <w:rStyle w:val="Lbjegyzet-hivatkozs"/>
        </w:rPr>
        <w:footnoteReference w:id="57"/>
      </w:r>
      <w:r>
        <w:t xml:space="preserve"> and mainly within the commentary division, you may use the element </w:t>
      </w:r>
      <w:r>
        <w:rPr>
          <w:rStyle w:val="Code"/>
        </w:rPr>
        <w:t>&lt;hi&gt;</w:t>
      </w:r>
      <w:r>
        <w:t xml:space="preserve"> </w:t>
      </w:r>
      <w:r>
        <w:rPr>
          <w:noProof/>
        </w:rPr>
        <w:t>(</w:t>
      </w:r>
      <w:r>
        <w:t xml:space="preserve">signifying typographic highlighting) with the attribute </w:t>
      </w:r>
      <w:r>
        <w:rPr>
          <w:rStyle w:val="Codeattribute"/>
        </w:rPr>
        <w:t>@rend</w:t>
      </w:r>
      <w:r>
        <w:t xml:space="preserve"> taking on one of the following values:</w:t>
      </w:r>
    </w:p>
    <w:p>
      <w:pPr>
        <w:pStyle w:val="Lista2"/>
      </w:pPr>
      <w:r>
        <w:rPr>
          <w:rStyle w:val="Codevalue"/>
        </w:rPr>
        <w:t>"italic"</w:t>
      </w:r>
    </w:p>
    <w:p>
      <w:pPr>
        <w:pStyle w:val="Lista2"/>
      </w:pPr>
      <w:r>
        <w:rPr>
          <w:rStyle w:val="Codevalue"/>
        </w:rPr>
        <w:lastRenderedPageBreak/>
        <w:t>"bold"</w:t>
      </w:r>
    </w:p>
    <w:p>
      <w:pPr>
        <w:pStyle w:val="Lista2"/>
      </w:pPr>
      <w:r>
        <w:rPr>
          <w:rStyle w:val="Codevalue"/>
        </w:rPr>
        <w:t>"subscript"</w:t>
      </w:r>
    </w:p>
    <w:p>
      <w:pPr>
        <w:pStyle w:val="Lista2"/>
      </w:pPr>
      <w:r>
        <w:rPr>
          <w:rStyle w:val="Codevalue"/>
        </w:rPr>
        <w:t>"superscript"</w:t>
      </w:r>
    </w:p>
    <w:p>
      <w:pPr>
        <w:pStyle w:val="Lista"/>
      </w:pPr>
      <w:r>
        <w:t xml:space="preserve">in addition to the above, the use of </w:t>
      </w:r>
      <w:r>
        <w:rPr>
          <w:rStyle w:val="Code"/>
        </w:rPr>
        <w:t xml:space="preserve">&lt;hi </w:t>
      </w:r>
      <w:r>
        <w:rPr>
          <w:rStyle w:val="Codeattribute"/>
        </w:rPr>
        <w:t>rend</w:t>
      </w:r>
      <w:r>
        <w:rPr>
          <w:rStyle w:val="Code"/>
        </w:rPr>
        <w:t>=</w:t>
      </w:r>
      <w:r>
        <w:rPr>
          <w:rStyle w:val="Codevalue"/>
        </w:rPr>
        <w:t>"grantha"</w:t>
      </w:r>
      <w:r>
        <w:rPr>
          <w:rStyle w:val="Code"/>
        </w:rPr>
        <w:t>&gt;</w:t>
      </w:r>
      <w:r>
        <w:t xml:space="preserve"> is permitted outside the edition in text cited from the inscription </w:t>
      </w:r>
      <w:r>
        <w:rPr>
          <w:noProof/>
        </w:rPr>
        <w:t>(</w:t>
      </w:r>
      <w:r>
        <w:t>or another primary text), for the purpose of highlighting characters originally written in Grantha</w:t>
      </w:r>
    </w:p>
    <w:p>
      <w:pPr>
        <w:pStyle w:val="Lista2"/>
      </w:pPr>
      <w:r>
        <w:t xml:space="preserve">note that this does not replace the </w:t>
      </w:r>
      <w:r>
        <w:rPr>
          <w:rStyle w:val="Code"/>
        </w:rPr>
        <w:t>&lt;foreign&gt;</w:t>
      </w:r>
      <w:r>
        <w:t xml:space="preserve"> tag </w:t>
      </w:r>
      <w:r>
        <w:rPr>
          <w:noProof/>
        </w:rPr>
        <w:t>(</w:t>
      </w:r>
      <w:r>
        <w:t>§</w:t>
      </w:r>
      <w:r>
        <w:fldChar w:fldCharType="begin"/>
      </w:r>
      <w:r>
        <w:instrText xml:space="preserve"> REF _Ref43986658 \w \h  \* MERGEFORMAT </w:instrText>
      </w:r>
      <w:r>
        <w:fldChar w:fldCharType="separate"/>
      </w:r>
      <w:r>
        <w:t>10.3.3</w:t>
      </w:r>
      <w:r>
        <w:fldChar w:fldCharType="end"/>
      </w:r>
      <w:r>
        <w:t>) required for such text outside the edition</w:t>
      </w:r>
    </w:p>
    <w:p>
      <w:pPr>
        <w:pStyle w:val="Cmsor3"/>
      </w:pPr>
      <w:bookmarkStart w:id="876" w:name="_w8m7jrrw5g8k" w:colFirst="0" w:colLast="0"/>
      <w:bookmarkStart w:id="877" w:name="_Ref56419954"/>
      <w:bookmarkStart w:id="878" w:name="_Toc183083925"/>
      <w:bookmarkEnd w:id="876"/>
      <w:r>
        <w:t>Lists</w:t>
      </w:r>
      <w:bookmarkEnd w:id="877"/>
      <w:bookmarkEnd w:id="878"/>
    </w:p>
    <w:p>
      <w:pPr>
        <w:pStyle w:val="Lista"/>
      </w:pPr>
      <w:r>
        <w:t xml:space="preserve">should you need to format some text as a structured list, the following markup  may be used at any point where a </w:t>
      </w:r>
      <w:r>
        <w:rPr>
          <w:rStyle w:val="Code"/>
        </w:rPr>
        <w:t>&lt;p&gt;</w:t>
      </w:r>
      <w:r>
        <w:t xml:space="preserve"> element is present, particularly in the commentary, translation or certain parts of the TEI header such as the hand description (§</w:t>
      </w:r>
      <w:r>
        <w:fldChar w:fldCharType="begin"/>
      </w:r>
      <w:r>
        <w:instrText xml:space="preserve"> REF _Ref43987455 \r \h </w:instrText>
      </w:r>
      <w:r>
        <w:fldChar w:fldCharType="separate"/>
      </w:r>
      <w:r>
        <w:t>11.2.1</w:t>
      </w:r>
      <w:r>
        <w:fldChar w:fldCharType="end"/>
      </w:r>
      <w:r>
        <w:t>)</w:t>
      </w:r>
    </w:p>
    <w:p>
      <w:pPr>
        <w:pStyle w:val="Lista2"/>
      </w:pPr>
      <w:r>
        <w:t>special considerations for the use of lists in the edition division are given in §</w:t>
      </w:r>
      <w:r>
        <w:fldChar w:fldCharType="begin"/>
      </w:r>
      <w:r>
        <w:instrText xml:space="preserve"> REF _Ref168563127 \r \h </w:instrText>
      </w:r>
      <w:r>
        <w:fldChar w:fldCharType="separate"/>
      </w:r>
      <w:r>
        <w:t>2.6</w:t>
      </w:r>
      <w:r>
        <w:fldChar w:fldCharType="end"/>
      </w:r>
    </w:p>
    <w:p>
      <w:pPr>
        <w:pStyle w:val="Lista"/>
      </w:pPr>
      <w:r>
        <w:t xml:space="preserve">within the </w:t>
      </w:r>
      <w:r>
        <w:rPr>
          <w:rStyle w:val="Code"/>
        </w:rPr>
        <w:t>&lt;p&gt;</w:t>
      </w:r>
      <w:r>
        <w:t xml:space="preserve"> element enclosing your text, create the container </w:t>
      </w:r>
      <w:r>
        <w:rPr>
          <w:rStyle w:val="Code"/>
        </w:rPr>
        <w:t>&lt;list&gt;</w:t>
      </w:r>
      <w:r>
        <w:t xml:space="preserve"> without any attributes to produce a plain list </w:t>
      </w:r>
      <w:r>
        <w:rPr>
          <w:noProof/>
        </w:rPr>
        <w:t>(</w:t>
      </w:r>
      <w:r>
        <w:t>displayed with each item in a new line and indented)</w:t>
      </w:r>
    </w:p>
    <w:p>
      <w:pPr>
        <w:pStyle w:val="Lista2"/>
      </w:pPr>
      <w:r>
        <w:t xml:space="preserve">within </w:t>
      </w:r>
      <w:r>
        <w:rPr>
          <w:rStyle w:val="Code"/>
        </w:rPr>
        <w:t>&lt;list&gt;</w:t>
      </w:r>
      <w:r>
        <w:t xml:space="preserve">, create an </w:t>
      </w:r>
      <w:r>
        <w:rPr>
          <w:rStyle w:val="Code"/>
        </w:rPr>
        <w:t>&lt;item&gt;</w:t>
      </w:r>
      <w:r>
        <w:t xml:space="preserve"> element as a container for each list item</w:t>
      </w:r>
    </w:p>
    <w:p>
      <w:pPr>
        <w:pStyle w:val="Lista"/>
      </w:pPr>
      <w:r>
        <w:t>at present, in addition to the plain list described above, we permit (and can display) the following list variations</w:t>
      </w:r>
    </w:p>
    <w:p>
      <w:pPr>
        <w:pStyle w:val="Lista2"/>
      </w:pPr>
      <w:r>
        <w:t xml:space="preserve">to create a bulleted list, add </w:t>
      </w:r>
      <w:r>
        <w:rPr>
          <w:rStyle w:val="Codeattribute"/>
        </w:rPr>
        <w:t>@rend</w:t>
      </w:r>
      <w:r>
        <w:rPr>
          <w:rStyle w:val="Codetext"/>
        </w:rPr>
        <w:t>=</w:t>
      </w:r>
      <w:r>
        <w:rPr>
          <w:rStyle w:val="Codevalue"/>
        </w:rPr>
        <w:t>"bulleted"</w:t>
      </w:r>
      <w:r>
        <w:t xml:space="preserve"> to the </w:t>
      </w:r>
      <w:r>
        <w:rPr>
          <w:rStyle w:val="Code"/>
        </w:rPr>
        <w:t>&lt;list&gt;</w:t>
      </w:r>
      <w:r>
        <w:t xml:space="preserve"> element</w:t>
      </w:r>
    </w:p>
    <w:p>
      <w:pPr>
        <w:pStyle w:val="Lista2"/>
      </w:pPr>
      <w:r>
        <w:t xml:space="preserve">to create an auto-numbered list, add </w:t>
      </w:r>
      <w:r>
        <w:rPr>
          <w:rStyle w:val="Codeattribute"/>
        </w:rPr>
        <w:t>@rend</w:t>
      </w:r>
      <w:r>
        <w:rPr>
          <w:rStyle w:val="Codetext"/>
        </w:rPr>
        <w:t>=</w:t>
      </w:r>
      <w:r>
        <w:rPr>
          <w:rStyle w:val="Codevalue"/>
        </w:rPr>
        <w:t>"numbered"</w:t>
      </w:r>
      <w:r>
        <w:t xml:space="preserve"> to the </w:t>
      </w:r>
      <w:r>
        <w:rPr>
          <w:rStyle w:val="Code"/>
        </w:rPr>
        <w:t>&lt;list&gt;</w:t>
      </w:r>
      <w:r>
        <w:t xml:space="preserve"> element</w:t>
      </w:r>
    </w:p>
    <w:p>
      <w:pPr>
        <w:pStyle w:val="Lista2"/>
      </w:pPr>
      <w:r>
        <w:t xml:space="preserve">to create a list with headwords and descriptions (short headwords displayed in bold, each followed by a description or definition displayed in plain face and with a hanging indent), wrap each item in the element </w:t>
      </w:r>
      <w:r>
        <w:rPr>
          <w:rStyle w:val="Code"/>
        </w:rPr>
        <w:t>&lt;label&gt;</w:t>
      </w:r>
      <w:r>
        <w:t xml:space="preserve"> and each description in the element </w:t>
      </w:r>
      <w:r>
        <w:rPr>
          <w:rStyle w:val="Code"/>
        </w:rPr>
        <w:t>&lt;item&gt;</w:t>
      </w:r>
      <w:r>
        <w:t xml:space="preserve">, populating your </w:t>
      </w:r>
      <w:r>
        <w:rPr>
          <w:rStyle w:val="Code"/>
        </w:rPr>
        <w:t>&lt;list&gt;</w:t>
      </w:r>
      <w:r>
        <w:t xml:space="preserve"> container with an alternating sequence of these two elements</w:t>
      </w:r>
    </w:p>
    <w:p>
      <w:pPr>
        <w:pStyle w:val="Lista"/>
      </w:pPr>
      <w:r>
        <w:t xml:space="preserve">to create a multi-level list, </w:t>
      </w:r>
      <w:r>
        <w:rPr>
          <w:rStyle w:val="Code"/>
        </w:rPr>
        <w:t>&lt;list&gt;</w:t>
      </w:r>
      <w:r>
        <w:t xml:space="preserve"> elements may be nested in one another, but this is not recommended </w:t>
      </w:r>
      <w:r>
        <w:rPr>
          <w:noProof/>
        </w:rPr>
        <w:t>(</w:t>
      </w:r>
      <w:r>
        <w:t>especially not for numbered lists) because of potential display complications</w:t>
      </w:r>
    </w:p>
    <w:p>
      <w:pPr>
        <w:pStyle w:val="Lista2"/>
      </w:pPr>
      <w:r>
        <w:t>please contact the authors and the TEI manager if you feel this, or the use of a different flavour of list, is essential for you</w:t>
      </w:r>
    </w:p>
    <w:p>
      <w:pPr>
        <w:pStyle w:val="Cmsor2"/>
      </w:pPr>
      <w:bookmarkStart w:id="879" w:name="_4euu8urmvkq9" w:colFirst="0" w:colLast="0"/>
      <w:bookmarkStart w:id="880" w:name="_Ref43988770"/>
      <w:bookmarkStart w:id="881" w:name="_Toc183083926"/>
      <w:bookmarkEnd w:id="879"/>
      <w:r>
        <w:t>Encoding language</w:t>
      </w:r>
      <w:bookmarkEnd w:id="880"/>
      <w:bookmarkEnd w:id="881"/>
    </w:p>
    <w:p>
      <w:pPr>
        <w:pStyle w:val="Cmsor3"/>
      </w:pPr>
      <w:bookmarkStart w:id="882" w:name="_wp8hx3ov5ccr" w:colFirst="0" w:colLast="0"/>
      <w:bookmarkStart w:id="883" w:name="_Ref43988969"/>
      <w:bookmarkStart w:id="884" w:name="_Toc183083927"/>
      <w:bookmarkEnd w:id="882"/>
      <w:r>
        <w:t xml:space="preserve">Tagging language with </w:t>
      </w:r>
      <w:r>
        <w:rPr>
          <w:rStyle w:val="Codeattribute"/>
        </w:rPr>
        <w:t>@xml:lang</w:t>
      </w:r>
      <w:bookmarkEnd w:id="883"/>
      <w:bookmarkEnd w:id="884"/>
    </w:p>
    <w:p>
      <w:pPr>
        <w:pStyle w:val="Lista"/>
      </w:pPr>
      <w:r>
        <w:t xml:space="preserve">the language of the contents of an XML element may be specified using the attribute </w:t>
      </w:r>
      <w:r>
        <w:rPr>
          <w:rStyle w:val="Codeattribute"/>
        </w:rPr>
        <w:t>@xml:lang</w:t>
      </w:r>
    </w:p>
    <w:p>
      <w:pPr>
        <w:pStyle w:val="Lista"/>
      </w:pPr>
      <w:r>
        <w:t xml:space="preserve">the permitted value of this attribute shall in our practice be </w:t>
      </w:r>
      <w:r>
        <w:rPr>
          <w:b/>
          <w:bCs/>
        </w:rPr>
        <w:t>language tags</w:t>
      </w:r>
      <w:r>
        <w:t xml:space="preserve"> defined by the ISO standard 639-3</w:t>
      </w:r>
      <w:r>
        <w:rPr>
          <w:rStyle w:val="Lbjegyzet-hivatkozs"/>
        </w:rPr>
        <w:footnoteReference w:id="58"/>
      </w:r>
    </w:p>
    <w:p>
      <w:pPr>
        <w:pStyle w:val="Lista2"/>
      </w:pPr>
      <w:r>
        <w:t xml:space="preserve">the codes relevant to our project are listed in </w:t>
      </w:r>
      <w:r>
        <w:fldChar w:fldCharType="begin"/>
      </w:r>
      <w:r>
        <w:instrText xml:space="preserve"> REF _Ref43989726 \w \h  \* MERGEFORMAT </w:instrText>
      </w:r>
      <w:r>
        <w:fldChar w:fldCharType="separate"/>
      </w:r>
      <w:r>
        <w:t>0</w:t>
      </w:r>
      <w:r>
        <w:fldChar w:fldCharType="end"/>
      </w:r>
      <w:r>
        <w:t xml:space="preserve"> of this guide</w:t>
      </w:r>
    </w:p>
    <w:p>
      <w:pPr>
        <w:pStyle w:val="Lista"/>
      </w:pPr>
      <w:r>
        <w:rPr>
          <w:b/>
          <w:bCs/>
        </w:rPr>
        <w:t>script subtags</w:t>
      </w:r>
      <w:r>
        <w:t xml:space="preserve"> defined by ISO 15924</w:t>
      </w:r>
      <w:r>
        <w:rPr>
          <w:rStyle w:val="Lbjegyzet-hivatkozs"/>
        </w:rPr>
        <w:footnoteReference w:id="59"/>
      </w:r>
      <w:r>
        <w:t xml:space="preserve"> are often conjoined to language tags </w:t>
      </w:r>
      <w:r>
        <w:rPr>
          <w:noProof/>
        </w:rPr>
        <w:t>(</w:t>
      </w:r>
      <w:r>
        <w:t>using a hyphen between the two), but in our practice, this shall be limited to the following:</w:t>
      </w:r>
    </w:p>
    <w:p>
      <w:pPr>
        <w:pStyle w:val="Lista2"/>
      </w:pPr>
      <w:r>
        <w:t xml:space="preserve">the language tag of text originally written in an Indic script and edited in Romanised transliteration shall mandatorily be suffixed with </w:t>
      </w:r>
      <w:r>
        <w:rPr>
          <w:rStyle w:val="Codevalue"/>
        </w:rPr>
        <w:t>-Latn</w:t>
      </w:r>
    </w:p>
    <w:p>
      <w:pPr>
        <w:pStyle w:val="Lista"/>
      </w:pPr>
      <w:r>
        <w:t>language tags without a script subtag are by default assumed to be in a script typical for the language</w:t>
      </w:r>
    </w:p>
    <w:p>
      <w:pPr>
        <w:pStyle w:val="Lista2"/>
      </w:pPr>
      <w:r>
        <w:t>thus, in our practice, modern languages shall be encoded without a script subtag, including</w:t>
      </w:r>
    </w:p>
    <w:p>
      <w:pPr>
        <w:pStyle w:val="Lista3"/>
      </w:pPr>
      <w:r>
        <w:t>modern languages written in some form of the Latin alphabet, such as English and French</w:t>
      </w:r>
    </w:p>
    <w:p>
      <w:pPr>
        <w:pStyle w:val="Lista3"/>
      </w:pPr>
      <w:r>
        <w:t>modern south and southeast Asian languages, when cited in the script typically used for that language</w:t>
      </w:r>
    </w:p>
    <w:p>
      <w:pPr>
        <w:pStyle w:val="Lista2"/>
      </w:pPr>
      <w:r>
        <w:t xml:space="preserve">note well that script subtags in the value of </w:t>
      </w:r>
      <w:r>
        <w:rPr>
          <w:rStyle w:val="Codeattribute"/>
        </w:rPr>
        <w:t>@xml:lang</w:t>
      </w:r>
      <w:r>
        <w:t xml:space="preserve"> encode the script of the </w:t>
      </w:r>
      <w:r>
        <w:rPr>
          <w:b/>
          <w:bCs/>
        </w:rPr>
        <w:t>contents of the element</w:t>
      </w:r>
      <w:r>
        <w:t xml:space="preserve"> bearing this attribute, and </w:t>
      </w:r>
      <w:r>
        <w:rPr>
          <w:b/>
          <w:bCs/>
        </w:rPr>
        <w:t>not the original script</w:t>
      </w:r>
      <w:r>
        <w:t xml:space="preserve"> in which transliterated text was written</w:t>
      </w:r>
    </w:p>
    <w:p>
      <w:pPr>
        <w:pStyle w:val="Lista3"/>
      </w:pPr>
      <w:r>
        <w:t>the encoding of the original script, applicable only to the edition division, is covered in §</w:t>
      </w:r>
      <w:r>
        <w:fldChar w:fldCharType="begin"/>
      </w:r>
      <w:r>
        <w:instrText xml:space="preserve"> REF _Ref43985361 \r \h </w:instrText>
      </w:r>
      <w:r>
        <w:fldChar w:fldCharType="separate"/>
      </w:r>
      <w:r>
        <w:t>7.5.5</w:t>
      </w:r>
      <w:r>
        <w:fldChar w:fldCharType="end"/>
      </w:r>
    </w:p>
    <w:p>
      <w:pPr>
        <w:pStyle w:val="Cmsor3"/>
      </w:pPr>
      <w:bookmarkStart w:id="885" w:name="_xs33sh2oghy" w:colFirst="0" w:colLast="0"/>
      <w:bookmarkStart w:id="886" w:name="_Ref43990600"/>
      <w:bookmarkStart w:id="887" w:name="_Toc183083928"/>
      <w:bookmarkEnd w:id="885"/>
      <w:r>
        <w:lastRenderedPageBreak/>
        <w:t>Tagging language in pre-existing containers</w:t>
      </w:r>
      <w:bookmarkEnd w:id="886"/>
      <w:bookmarkEnd w:id="887"/>
    </w:p>
    <w:p>
      <w:pPr>
        <w:pStyle w:val="Lista"/>
      </w:pPr>
      <w:r>
        <w:t xml:space="preserve">the </w:t>
      </w:r>
      <w:r>
        <w:rPr>
          <w:rStyle w:val="Code"/>
        </w:rPr>
        <w:t>&lt;TEI&gt;</w:t>
      </w:r>
      <w:r>
        <w:t xml:space="preserve"> container </w:t>
      </w:r>
      <w:r>
        <w:rPr>
          <w:noProof/>
        </w:rPr>
        <w:t>(</w:t>
      </w:r>
      <w:r>
        <w:t>§</w:t>
      </w:r>
      <w:r>
        <w:fldChar w:fldCharType="begin"/>
      </w:r>
      <w:r>
        <w:instrText xml:space="preserve"> REF _Ref43990558 \r \h  \* MERGEFORMAT </w:instrText>
      </w:r>
      <w:r>
        <w:fldChar w:fldCharType="separate"/>
      </w:r>
      <w:r>
        <w:t>1.4</w:t>
      </w:r>
      <w:r>
        <w:fldChar w:fldCharType="end"/>
      </w:r>
      <w:r>
        <w:t>) of the entire XML document specifies English as the language of the document, and this is understood to apply to all descendant elements unless otherwise specified</w:t>
      </w:r>
    </w:p>
    <w:p>
      <w:pPr>
        <w:pStyle w:val="Lista"/>
      </w:pPr>
      <w:r>
        <w:t xml:space="preserve">when </w:t>
      </w:r>
      <w:r>
        <w:rPr>
          <w:b/>
          <w:bCs/>
        </w:rPr>
        <w:t>a structural unit</w:t>
      </w:r>
      <w:r>
        <w:t xml:space="preserve"> of the document is in another language, the attribute </w:t>
      </w:r>
      <w:r>
        <w:rPr>
          <w:rStyle w:val="Codeattribute"/>
        </w:rPr>
        <w:t>@xml:lang</w:t>
      </w:r>
      <w:r>
        <w:t xml:space="preserve"> must be added to the start-tag of the corresponding structural element to specify the language:</w:t>
      </w:r>
    </w:p>
    <w:p>
      <w:pPr>
        <w:pStyle w:val="Lista2"/>
      </w:pPr>
      <w:r>
        <w:t>the edition division must normally be set to the language of the original text</w:t>
      </w:r>
    </w:p>
    <w:p>
      <w:pPr>
        <w:pStyle w:val="Lista3"/>
      </w:pPr>
      <w:r>
        <w:t>see §</w:t>
      </w:r>
      <w:r>
        <w:fldChar w:fldCharType="begin"/>
      </w:r>
      <w:r>
        <w:instrText xml:space="preserve"> REF _Ref148532549 \r \h </w:instrText>
      </w:r>
      <w:r>
        <w:fldChar w:fldCharType="separate"/>
      </w:r>
      <w:r>
        <w:t>7.2</w:t>
      </w:r>
      <w:r>
        <w:fldChar w:fldCharType="end"/>
      </w:r>
      <w:r>
        <w:t xml:space="preserve"> for detailed instructions on language encoding within the edition</w:t>
      </w:r>
    </w:p>
    <w:p>
      <w:pPr>
        <w:pStyle w:val="Lista2"/>
      </w:pPr>
      <w:r>
        <w:t xml:space="preserve">translation divisions must explicitly indicate their language </w:t>
      </w:r>
      <w:r>
        <w:rPr>
          <w:noProof/>
        </w:rPr>
        <w:t>(</w:t>
      </w:r>
      <w:r>
        <w:t>§</w:t>
      </w:r>
      <w:r>
        <w:fldChar w:fldCharType="begin"/>
      </w:r>
      <w:r>
        <w:instrText xml:space="preserve"> REF _Ref43990036 \w \h  \* MERGEFORMAT </w:instrText>
      </w:r>
      <w:r>
        <w:fldChar w:fldCharType="separate"/>
      </w:r>
      <w:r>
        <w:t>9.2.1</w:t>
      </w:r>
      <w:r>
        <w:fldChar w:fldCharType="end"/>
      </w:r>
      <w:r>
        <w:t>) unless it is English, in which case no language attribute should be added to the translation division</w:t>
      </w:r>
    </w:p>
    <w:p>
      <w:pPr>
        <w:pStyle w:val="Lista2"/>
      </w:pPr>
      <w:r>
        <w:t xml:space="preserve">similarly, smaller structural units </w:t>
      </w:r>
      <w:r>
        <w:rPr>
          <w:noProof/>
        </w:rPr>
        <w:t>(</w:t>
      </w:r>
      <w:r>
        <w:t xml:space="preserve">e.g. </w:t>
      </w:r>
      <w:r>
        <w:rPr>
          <w:rStyle w:val="Code"/>
        </w:rPr>
        <w:t>&lt;note&gt;</w:t>
      </w:r>
      <w:r>
        <w:t xml:space="preserve">, </w:t>
      </w:r>
      <w:r>
        <w:rPr>
          <w:rStyle w:val="Code"/>
        </w:rPr>
        <w:t>&lt;p&gt;</w:t>
      </w:r>
      <w:r>
        <w:t xml:space="preserve"> and </w:t>
      </w:r>
      <w:r>
        <w:rPr>
          <w:rStyle w:val="Code"/>
        </w:rPr>
        <w:t>&lt;q&gt;</w:t>
      </w:r>
      <w:r>
        <w:t>) may be set to a particular language as and when applicable</w:t>
      </w:r>
    </w:p>
    <w:p>
      <w:pPr>
        <w:pStyle w:val="Cmsor3"/>
      </w:pPr>
      <w:bookmarkStart w:id="888" w:name="_6pkkdwn5pxyn" w:colFirst="0" w:colLast="0"/>
      <w:bookmarkStart w:id="889" w:name="_Ref43986658"/>
      <w:bookmarkStart w:id="890" w:name="_Toc183083929"/>
      <w:bookmarkEnd w:id="888"/>
      <w:r>
        <w:t>Tagging foreign languages outside the edition</w:t>
      </w:r>
      <w:bookmarkEnd w:id="889"/>
      <w:bookmarkEnd w:id="890"/>
    </w:p>
    <w:p>
      <w:pPr>
        <w:pStyle w:val="Lista"/>
      </w:pPr>
      <w:r>
        <w:t xml:space="preserve">this subsection concerns short stretches of a language different from that of the surrounding English </w:t>
      </w:r>
      <w:r>
        <w:rPr>
          <w:noProof/>
        </w:rPr>
        <w:t>(</w:t>
      </w:r>
      <w:r>
        <w:t xml:space="preserve">or other modern-language) text </w:t>
      </w:r>
      <w:r>
        <w:rPr>
          <w:noProof/>
        </w:rPr>
        <w:t>(</w:t>
      </w:r>
      <w:r>
        <w:t>for the sake of simplicity referred to here as a “foreign” language) in parts of the XML file outside the edition division</w:t>
      </w:r>
    </w:p>
    <w:p>
      <w:pPr>
        <w:pStyle w:val="Lista2"/>
      </w:pPr>
      <w:r>
        <w:t>see §</w:t>
      </w:r>
      <w:r>
        <w:fldChar w:fldCharType="begin"/>
      </w:r>
      <w:r>
        <w:instrText xml:space="preserve"> REF _Ref148532549 \r \h </w:instrText>
      </w:r>
      <w:r>
        <w:fldChar w:fldCharType="separate"/>
      </w:r>
      <w:r>
        <w:t>7.2</w:t>
      </w:r>
      <w:r>
        <w:fldChar w:fldCharType="end"/>
      </w:r>
      <w:r>
        <w:t xml:space="preserve"> about tagging language within the edition</w:t>
      </w:r>
    </w:p>
    <w:p>
      <w:pPr>
        <w:pStyle w:val="Lista2"/>
      </w:pPr>
      <w:r>
        <w:t>stretches of foreign language that coincide with an already existing XML container should be handled as per §</w:t>
      </w:r>
      <w:r>
        <w:fldChar w:fldCharType="begin"/>
      </w:r>
      <w:r>
        <w:instrText xml:space="preserve"> REF _Ref43990600 \r \h  \* MERGEFORMAT </w:instrText>
      </w:r>
      <w:r>
        <w:fldChar w:fldCharType="separate"/>
      </w:r>
      <w:r>
        <w:t>10.3.2</w:t>
      </w:r>
      <w:r>
        <w:fldChar w:fldCharType="end"/>
      </w:r>
      <w:r>
        <w:t xml:space="preserve"> above</w:t>
      </w:r>
    </w:p>
    <w:p>
      <w:pPr>
        <w:pStyle w:val="Lista"/>
      </w:pPr>
      <w:r>
        <w:t xml:space="preserve">text in a foreign language shall be wrapped in the element </w:t>
      </w:r>
      <w:r>
        <w:rPr>
          <w:rStyle w:val="Code"/>
        </w:rPr>
        <w:t>&lt;foreign&gt;</w:t>
      </w:r>
      <w:r>
        <w:t>, and will be displayed in italics</w:t>
      </w:r>
    </w:p>
    <w:p>
      <w:pPr>
        <w:pStyle w:val="Lista"/>
      </w:pPr>
      <w:r>
        <w:rPr>
          <w:rStyle w:val="Codeattribute"/>
        </w:rPr>
        <w:t>@xml:lang</w:t>
      </w:r>
      <w:r>
        <w:t xml:space="preserve"> (with the appropriate language tag as its value) </w:t>
      </w:r>
      <w:r>
        <w:rPr>
          <w:b/>
          <w:bCs/>
        </w:rPr>
        <w:t>is mandatory</w:t>
      </w:r>
      <w:r>
        <w:t xml:space="preserve"> for words or phrases cited </w:t>
      </w:r>
      <w:r>
        <w:rPr>
          <w:b/>
          <w:bCs/>
        </w:rPr>
        <w:t>in a modern language</w:t>
      </w:r>
      <w:r>
        <w:t xml:space="preserve"> other than that of the surrounding text (e.g. a French quotation in an English commentary)</w:t>
      </w:r>
    </w:p>
    <w:p>
      <w:pPr>
        <w:pStyle w:val="Lista2"/>
      </w:pPr>
      <w:r>
        <w:t xml:space="preserve">however, do not overdo the tagging of modern foreign words: e.g. French or Latin loanwords commonly used in English should not be tagged as </w:t>
      </w:r>
      <w:r>
        <w:rPr>
          <w:rStyle w:val="Code"/>
        </w:rPr>
        <w:t>&lt;foreign&gt;</w:t>
      </w:r>
      <w:r>
        <w:t xml:space="preserve"> at all</w:t>
      </w:r>
    </w:p>
    <w:p>
      <w:pPr>
        <w:pStyle w:val="Lista2"/>
      </w:pPr>
      <w:r>
        <w:t xml:space="preserve">if you use transliteration to cite a modern language that normally uses a non-Latin script, the subtag </w:t>
      </w:r>
      <w:r>
        <w:rPr>
          <w:rStyle w:val="Codevalue"/>
        </w:rPr>
        <w:t>-Latn</w:t>
      </w:r>
      <w:r>
        <w:t xml:space="preserve"> must be added to the language tag as per §</w:t>
      </w:r>
      <w:r>
        <w:fldChar w:fldCharType="begin"/>
      </w:r>
      <w:r>
        <w:instrText xml:space="preserve"> REF _Ref43988969 \r \h </w:instrText>
      </w:r>
      <w:r>
        <w:fldChar w:fldCharType="separate"/>
      </w:r>
      <w:r>
        <w:t>10.3.1</w:t>
      </w:r>
      <w:r>
        <w:fldChar w:fldCharType="end"/>
      </w:r>
    </w:p>
    <w:p>
      <w:pPr>
        <w:pStyle w:val="Lista"/>
      </w:pPr>
      <w:r>
        <w:rPr>
          <w:rStyle w:val="Codeattribute"/>
        </w:rPr>
        <w:t>@xml:lang</w:t>
      </w:r>
      <w:r>
        <w:t xml:space="preserve"> </w:t>
      </w:r>
      <w:r>
        <w:rPr>
          <w:b/>
          <w:bCs/>
        </w:rPr>
        <w:t>is not mandatory</w:t>
      </w:r>
      <w:r>
        <w:t xml:space="preserve"> for words or phrases </w:t>
      </w:r>
      <w:r>
        <w:rPr>
          <w:b/>
          <w:bCs/>
        </w:rPr>
        <w:t>in a language of study</w:t>
      </w:r>
      <w:r>
        <w:t xml:space="preserve"> cited (tagged as </w:t>
      </w:r>
      <w:r>
        <w:rPr>
          <w:rStyle w:val="Code"/>
        </w:rPr>
        <w:t>&lt;foreign&gt;</w:t>
      </w:r>
      <w:r>
        <w:t>) in a modern-language context</w:t>
      </w:r>
    </w:p>
    <w:p>
      <w:pPr>
        <w:pStyle w:val="Lista2"/>
      </w:pPr>
      <w:r>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pPr>
        <w:pStyle w:val="Lista3"/>
      </w:pPr>
      <w:r>
        <w:t xml:space="preserve">citations from the inscription in a translation, commentary or note (including apparatus notes), e.g. </w:t>
      </w:r>
      <w:r>
        <w:rPr>
          <w:rStyle w:val="Codetext"/>
        </w:rPr>
        <w:t xml:space="preserve">Two </w:t>
      </w:r>
      <w:r>
        <w:rPr>
          <w:rStyle w:val="Code"/>
        </w:rPr>
        <w:t>&lt;foreign&gt;</w:t>
      </w:r>
      <w:r>
        <w:rPr>
          <w:rStyle w:val="Codetext"/>
        </w:rPr>
        <w:t>kulyavāpa</w:t>
      </w:r>
      <w:r>
        <w:rPr>
          <w:rStyle w:val="Code"/>
        </w:rPr>
        <w:t>&lt;/foreign&gt;</w:t>
      </w:r>
      <w:r>
        <w:rPr>
          <w:rStyle w:val="Codetext"/>
        </w:rPr>
        <w:t>s of land</w:t>
      </w:r>
    </w:p>
    <w:p>
      <w:pPr>
        <w:pStyle w:val="Lista3"/>
      </w:pPr>
      <w:r>
        <w:t>strings of text that are not meaningful in and of themselves, such as</w:t>
      </w:r>
    </w:p>
    <w:p>
      <w:pPr>
        <w:pStyle w:val="Lista4"/>
      </w:pPr>
      <w:r>
        <w:t xml:space="preserve">single (transliterated) characters mentioned in a palaeographic description, e.g. </w:t>
      </w:r>
      <w:r>
        <w:rPr>
          <w:rStyle w:val="Codetext"/>
        </w:rPr>
        <w:t xml:space="preserve">The scribe tends to use </w:t>
      </w:r>
      <w:r>
        <w:rPr>
          <w:rStyle w:val="Code"/>
        </w:rPr>
        <w:t>&lt;foreign&gt;</w:t>
      </w:r>
      <w:r>
        <w:rPr>
          <w:rStyle w:val="Codetext"/>
        </w:rPr>
        <w:t>ṅh</w:t>
      </w:r>
      <w:r>
        <w:rPr>
          <w:rStyle w:val="Code"/>
        </w:rPr>
        <w:t>&lt;/foreign&gt;</w:t>
      </w:r>
      <w:r>
        <w:rPr>
          <w:rStyle w:val="Codetext"/>
        </w:rPr>
        <w:t xml:space="preserve"> instead of </w:t>
      </w:r>
      <w:r>
        <w:rPr>
          <w:rStyle w:val="Code"/>
        </w:rPr>
        <w:t>&lt;foreign&gt;</w:t>
      </w:r>
      <w:r>
        <w:rPr>
          <w:rStyle w:val="Codetext"/>
        </w:rPr>
        <w:t>ṁh</w:t>
      </w:r>
      <w:r>
        <w:rPr>
          <w:rStyle w:val="Code"/>
        </w:rPr>
        <w:t>&lt;/foreign&gt;</w:t>
      </w:r>
    </w:p>
    <w:p>
      <w:pPr>
        <w:pStyle w:val="Lista4"/>
      </w:pPr>
      <w:r>
        <w:t xml:space="preserve">morphological components or unintelligible segments mentioned in a discussion, e.g. </w:t>
      </w:r>
      <w:r>
        <w:rPr>
          <w:rStyle w:val="Codetext"/>
        </w:rPr>
        <w:t xml:space="preserve">The suffix </w:t>
      </w:r>
      <w:r>
        <w:rPr>
          <w:rStyle w:val="Code"/>
        </w:rPr>
        <w:t>&lt;foreign&gt;</w:t>
      </w:r>
      <w:r>
        <w:rPr>
          <w:rStyle w:val="Codetext"/>
        </w:rPr>
        <w:t>-vat</w:t>
      </w:r>
      <w:r>
        <w:rPr>
          <w:rStyle w:val="Code"/>
        </w:rPr>
        <w:t>&lt;/foreign&gt;</w:t>
      </w:r>
    </w:p>
    <w:p>
      <w:pPr>
        <w:pStyle w:val="Lista3"/>
      </w:pPr>
      <w:r>
        <w:t xml:space="preserve">in each of these cases, using </w:t>
      </w:r>
      <w:r>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pPr>
        <w:pStyle w:val="Lista2"/>
      </w:pPr>
      <w:r>
        <w:rPr>
          <w:rStyle w:val="Codeattribute"/>
        </w:rPr>
        <w:t>@xml:lang</w:t>
      </w:r>
      <w:r>
        <w:rPr>
          <w:b/>
          <w:bCs/>
        </w:rPr>
        <w:t xml:space="preserve"> is optional</w:t>
      </w:r>
      <w:r>
        <w:t xml:space="preserve"> </w:t>
      </w:r>
      <w:r>
        <w:rPr>
          <w:noProof/>
        </w:rPr>
        <w:t>(</w:t>
      </w:r>
      <w:r>
        <w:t>to be used or avoided on a case-by-case basis)</w:t>
      </w:r>
    </w:p>
    <w:p>
      <w:pPr>
        <w:pStyle w:val="Lista3"/>
      </w:pPr>
      <w:r>
        <w:t xml:space="preserve">for technical terms in Sanskrit or another major language applicable to the inscription’s context, e.g. </w:t>
      </w:r>
      <w:r>
        <w:rPr>
          <w:rStyle w:val="Codetext"/>
        </w:rPr>
        <w:t xml:space="preserve">a </w:t>
      </w:r>
      <w:r>
        <w:rPr>
          <w:rStyle w:val="Code"/>
        </w:rPr>
        <w:t>&lt;foreign&gt;</w:t>
      </w:r>
      <w:r>
        <w:rPr>
          <w:rStyle w:val="Codetext"/>
        </w:rPr>
        <w:t>bahuvrīhi</w:t>
      </w:r>
      <w:r>
        <w:rPr>
          <w:rStyle w:val="Code"/>
        </w:rPr>
        <w:t>&lt;/foreign&gt;</w:t>
      </w:r>
      <w:r>
        <w:rPr>
          <w:rStyle w:val="Codetext"/>
        </w:rPr>
        <w:t xml:space="preserve"> compound</w:t>
      </w:r>
    </w:p>
    <w:p>
      <w:pPr>
        <w:pStyle w:val="Lista3"/>
      </w:pPr>
      <w:r>
        <w:t xml:space="preserve">for text cited in one of the languages of a multilingual inscription </w:t>
      </w:r>
      <w:r>
        <w:rPr>
          <w:noProof/>
        </w:rPr>
        <w:t>(</w:t>
      </w:r>
      <w:r>
        <w:t>i.e. those encoded for certain textpart divisions or smaller sections of the edition)</w:t>
      </w:r>
    </w:p>
    <w:p>
      <w:pPr>
        <w:pStyle w:val="Lista3"/>
      </w:pPr>
      <w:r>
        <w:t>for terms cited in a dictionary reference (§</w:t>
      </w:r>
      <w:r>
        <w:fldChar w:fldCharType="begin"/>
      </w:r>
      <w:r>
        <w:instrText xml:space="preserve"> REF _Ref43989849 \r \h </w:instrText>
      </w:r>
      <w:r>
        <w:fldChar w:fldCharType="separate"/>
      </w:r>
      <w:r>
        <w:t>10.4.5</w:t>
      </w:r>
      <w:r>
        <w:fldChar w:fldCharType="end"/>
      </w:r>
      <w:r>
        <w:t>)</w:t>
      </w:r>
    </w:p>
    <w:p>
      <w:pPr>
        <w:pStyle w:val="Lista2"/>
      </w:pPr>
      <w:r>
        <w:t xml:space="preserve">when you choose to use </w:t>
      </w:r>
      <w:r>
        <w:rPr>
          <w:rStyle w:val="Codeattribute"/>
        </w:rPr>
        <w:t>@xml:lang</w:t>
      </w:r>
      <w:r>
        <w:t xml:space="preserve"> in any of these non-mandatory cases, do not forget to include the subtag </w:t>
      </w:r>
      <w:r>
        <w:rPr>
          <w:rStyle w:val="Codevalue"/>
        </w:rPr>
        <w:t>-Latn</w:t>
      </w:r>
      <w:r>
        <w:t xml:space="preserve"> as per §</w:t>
      </w:r>
      <w:r>
        <w:fldChar w:fldCharType="begin"/>
      </w:r>
      <w:r>
        <w:instrText xml:space="preserve"> REF _Ref43988969 \r \h </w:instrText>
      </w:r>
      <w:r>
        <w:fldChar w:fldCharType="separate"/>
      </w:r>
      <w:r>
        <w:t>10.3.1</w:t>
      </w:r>
      <w:r>
        <w:fldChar w:fldCharType="end"/>
      </w:r>
    </w:p>
    <w:p>
      <w:pPr>
        <w:pStyle w:val="Lista"/>
      </w:pPr>
      <w:r>
        <w:lastRenderedPageBreak/>
        <w:t xml:space="preserve">the encoding of the original script with </w:t>
      </w:r>
      <w:r>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pPr>
        <w:pStyle w:val="Cmsor2"/>
      </w:pPr>
      <w:bookmarkStart w:id="891" w:name="_yj9mfyez22i9" w:colFirst="0" w:colLast="0"/>
      <w:bookmarkStart w:id="892" w:name="_Toc183083930"/>
      <w:bookmarkEnd w:id="891"/>
      <w:r>
        <w:t>Notes, quotations and references</w:t>
      </w:r>
      <w:bookmarkEnd w:id="892"/>
    </w:p>
    <w:p>
      <w:pPr>
        <w:pStyle w:val="Cmsor3"/>
      </w:pPr>
      <w:bookmarkStart w:id="893" w:name="_awz2oua7qthd" w:colFirst="0" w:colLast="0"/>
      <w:bookmarkStart w:id="894" w:name="_Ref43989684"/>
      <w:bookmarkStart w:id="895" w:name="_Toc183083931"/>
      <w:bookmarkEnd w:id="893"/>
      <w:r>
        <w:t>Encoding notes</w:t>
      </w:r>
      <w:bookmarkEnd w:id="894"/>
      <w:bookmarkEnd w:id="895"/>
    </w:p>
    <w:p>
      <w:pPr>
        <w:pStyle w:val="Lista"/>
      </w:pPr>
      <w:r>
        <w:t>in our project’s XML files, notes may only be used in the following contexts:</w:t>
      </w:r>
    </w:p>
    <w:p>
      <w:pPr>
        <w:pStyle w:val="Lista2"/>
      </w:pPr>
      <w:r>
        <w:t xml:space="preserve">in parts of the </w:t>
      </w:r>
      <w:r>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t>9.4.4</w:t>
      </w:r>
      <w:r>
        <w:fldChar w:fldCharType="end"/>
      </w:r>
      <w:r>
        <w:t>) within the bibliography</w:t>
      </w:r>
    </w:p>
    <w:p>
      <w:pPr>
        <w:pStyle w:val="Lista2"/>
      </w:pPr>
      <w:r>
        <w:t xml:space="preserve">in the critical apparatus, notes may appear as the last child element of an </w:t>
      </w:r>
      <w:r>
        <w:rPr>
          <w:rStyle w:val="Code"/>
        </w:rPr>
        <w:t>&lt;app&gt;</w:t>
      </w:r>
      <w:r>
        <w:t xml:space="preserve"> element (§</w:t>
      </w:r>
      <w:r>
        <w:fldChar w:fldCharType="begin"/>
      </w:r>
      <w:r>
        <w:instrText xml:space="preserve"> REF _Ref43988104 \r \h </w:instrText>
      </w:r>
      <w:r>
        <w:fldChar w:fldCharType="separate"/>
      </w:r>
      <w:r>
        <w:t>9.1.7</w:t>
      </w:r>
      <w:r>
        <w:fldChar w:fldCharType="end"/>
      </w:r>
      <w:r>
        <w:t>), but not at any other place, for instance within the lemma or a particular reading</w:t>
      </w:r>
    </w:p>
    <w:p>
      <w:pPr>
        <w:pStyle w:val="Lista2"/>
      </w:pPr>
      <w:r>
        <w:t xml:space="preserve">in the structured bibliography, notes may appear as the last child element of a </w:t>
      </w:r>
      <w:r>
        <w:rPr>
          <w:rStyle w:val="Code"/>
        </w:rPr>
        <w:t>&lt;bibl&gt;</w:t>
      </w:r>
      <w:r>
        <w:t xml:space="preserve"> element (§</w:t>
      </w:r>
      <w:r>
        <w:fldChar w:fldCharType="begin"/>
      </w:r>
      <w:r>
        <w:instrText xml:space="preserve"> REF _Ref63676627 \r \h </w:instrText>
      </w:r>
      <w:r>
        <w:fldChar w:fldCharType="separate"/>
      </w:r>
      <w:r>
        <w:t>9.4.2</w:t>
      </w:r>
      <w:r>
        <w:fldChar w:fldCharType="end"/>
      </w:r>
      <w:r>
        <w:t xml:space="preserve">), but not at any other place, for instance before a </w:t>
      </w:r>
      <w:r>
        <w:rPr>
          <w:rStyle w:val="Code"/>
        </w:rPr>
        <w:t>&lt;citedRange&gt;</w:t>
      </w:r>
      <w:r>
        <w:t xml:space="preserve"> element </w:t>
      </w:r>
    </w:p>
    <w:p>
      <w:pPr>
        <w:pStyle w:val="Lista3"/>
      </w:pPr>
      <w:r>
        <w:t xml:space="preserve">please note that, to avoid complications of interpretation and display, notes must not be used within a </w:t>
      </w:r>
      <w:r>
        <w:rPr>
          <w:rStyle w:val="Code"/>
        </w:rPr>
        <w:t>&lt;bibl&gt;</w:t>
      </w:r>
      <w:r>
        <w:t xml:space="preserve"> element outside the structured bibliography (e.g. in the epigraphic lemma or the commentary); if you wish to attach a note to a bibliographic citation in such contexts, place the </w:t>
      </w:r>
      <w:r>
        <w:rPr>
          <w:rStyle w:val="Code"/>
        </w:rPr>
        <w:t>&lt;note&gt;</w:t>
      </w:r>
      <w:r>
        <w:t xml:space="preserve"> element right after the end-tag </w:t>
      </w:r>
      <w:r>
        <w:rPr>
          <w:rStyle w:val="Code"/>
        </w:rPr>
        <w:t>&lt;/bibl&gt;</w:t>
      </w:r>
    </w:p>
    <w:p>
      <w:pPr>
        <w:pStyle w:val="Lista2"/>
      </w:pPr>
      <w:r>
        <w:t>if you feel an overwhelming need to add a note to any other part of your document, please first discuss this with the authors of this Guide</w:t>
      </w:r>
    </w:p>
    <w:p>
      <w:pPr>
        <w:pStyle w:val="Lista"/>
      </w:pPr>
      <w:r>
        <w:t xml:space="preserve">to create a note, add the element </w:t>
      </w:r>
      <w:r>
        <w:rPr>
          <w:rStyle w:val="Code"/>
        </w:rPr>
        <w:t>&lt;note&gt;</w:t>
      </w:r>
      <w:r>
        <w:t xml:space="preserve"> at the point where the note should be anchored</w:t>
      </w:r>
    </w:p>
    <w:p>
      <w:pPr>
        <w:pStyle w:val="Lista2"/>
      </w:pPr>
      <w:r>
        <w:t xml:space="preserve">notes may be rendered as footnotes, endnotes or tooltips </w:t>
      </w:r>
      <w:r>
        <w:rPr>
          <w:noProof/>
        </w:rPr>
        <w:t>(</w:t>
      </w:r>
      <w:r>
        <w:t>attached to a note anchor on the spot), depending on display decisions which will be made later</w:t>
      </w:r>
    </w:p>
    <w:p>
      <w:pPr>
        <w:pStyle w:val="Lista2"/>
      </w:pPr>
      <w:r>
        <w:rPr>
          <w:rStyle w:val="Code"/>
        </w:rPr>
        <w:t>&lt;note&gt;</w:t>
      </w:r>
      <w:r>
        <w:t xml:space="preserve"> elements must always be within the structural containers applicable to the division, i.e. within </w:t>
      </w:r>
      <w:r>
        <w:rPr>
          <w:rStyle w:val="Code"/>
        </w:rPr>
        <w:t>&lt;p&gt;</w:t>
      </w:r>
      <w:r>
        <w:t xml:space="preserve"> in a translation or commentary, within </w:t>
      </w:r>
      <w:r>
        <w:rPr>
          <w:rStyle w:val="Code"/>
        </w:rPr>
        <w:t>&lt;app&gt;</w:t>
      </w:r>
      <w:r>
        <w:t xml:space="preserve"> in the apparatus, and within </w:t>
      </w:r>
      <w:r>
        <w:rPr>
          <w:rStyle w:val="Code"/>
        </w:rPr>
        <w:t>&lt;bibl&gt;</w:t>
      </w:r>
      <w:r>
        <w:t xml:space="preserve"> in the structured bibliography</w:t>
      </w:r>
    </w:p>
    <w:p>
      <w:pPr>
        <w:pStyle w:val="Lista2"/>
      </w:pPr>
      <w:r>
        <w:t xml:space="preserve">in freeform text </w:t>
      </w:r>
      <w:r>
        <w:rPr>
          <w:noProof/>
        </w:rPr>
        <w:t>(</w:t>
      </w:r>
      <w:r>
        <w:t xml:space="preserve">i.e. in a translation or commentary), place the </w:t>
      </w:r>
      <w:r>
        <w:rPr>
          <w:rStyle w:val="Code"/>
        </w:rPr>
        <w:t>&lt;note&gt;</w:t>
      </w:r>
      <w:r>
        <w:t xml:space="preserve"> element after any adjacent punctuation mark, not before it</w:t>
      </w:r>
    </w:p>
    <w:p>
      <w:pPr>
        <w:pStyle w:val="Lista"/>
      </w:pPr>
      <w:r>
        <w:t xml:space="preserve">if the author of a note is not the same as the author encoded in the </w:t>
      </w:r>
      <w:r>
        <w:rPr>
          <w:rStyle w:val="Codeattribute"/>
        </w:rPr>
        <w:t>@resp</w:t>
      </w:r>
      <w:r>
        <w:t xml:space="preserve"> or </w:t>
      </w:r>
      <w:r>
        <w:rPr>
          <w:rStyle w:val="Codeattribute"/>
        </w:rPr>
        <w:t>@source</w:t>
      </w:r>
      <w:r>
        <w:t xml:space="preserve"> attribute of the note’s ancestor element </w:t>
      </w:r>
      <w:r>
        <w:rPr>
          <w:noProof/>
        </w:rPr>
        <w:t>(</w:t>
      </w:r>
      <w:r>
        <w:t>e.g. the translation division), then authorship must be encoded for the note as follows:</w:t>
      </w:r>
    </w:p>
    <w:p>
      <w:pPr>
        <w:pStyle w:val="Lista2"/>
      </w:pPr>
      <w:r>
        <w:t xml:space="preserve">using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note is by you and/or another project member</w:t>
      </w:r>
    </w:p>
    <w:p>
      <w:pPr>
        <w:pStyle w:val="Lista2"/>
      </w:pPr>
      <w:r>
        <w:t xml:space="preserve">using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the note is adopted verbatim from a publication</w:t>
      </w:r>
    </w:p>
    <w:p>
      <w:pPr>
        <w:pStyle w:val="Lista3"/>
      </w:pPr>
      <w:r>
        <w:t xml:space="preserve">paraphrased notes are in this respect regarded as the product of the person doing the paraphrasing; the author of the original note shall be credited by including a regular citation </w:t>
      </w:r>
      <w:r>
        <w:rPr>
          <w:noProof/>
        </w:rPr>
        <w:t>(</w:t>
      </w:r>
      <w:r>
        <w:t>§</w:t>
      </w:r>
      <w:r>
        <w:fldChar w:fldCharType="begin"/>
      </w:r>
      <w:r>
        <w:instrText xml:space="preserve"> REF _Ref43989849 \w \h  \* MERGEFORMAT </w:instrText>
      </w:r>
      <w:r>
        <w:fldChar w:fldCharType="separate"/>
      </w:r>
      <w:r>
        <w:t>10.4.5</w:t>
      </w:r>
      <w:r>
        <w:fldChar w:fldCharType="end"/>
      </w:r>
      <w:r>
        <w:t>) in the paraphrase or, if the reference is obvious from the context, simply by referring to the original author by name</w:t>
      </w:r>
    </w:p>
    <w:p>
      <w:pPr>
        <w:pStyle w:val="Lista"/>
      </w:pPr>
      <w:r>
        <w:t xml:space="preserve">the </w:t>
      </w:r>
      <w:r>
        <w:rPr>
          <w:b/>
          <w:bCs/>
        </w:rPr>
        <w:t>content of notes</w:t>
      </w:r>
      <w:r>
        <w:t xml:space="preserve"> shall be freeform text, preferably consisting of complete sentences in English, starting with a capital letter and ending with punctuation</w:t>
      </w:r>
    </w:p>
    <w:p>
      <w:pPr>
        <w:pStyle w:val="Lista2"/>
      </w:pPr>
      <w:r>
        <w:t>notes may contain any phrase-level markup permitted in freeform text, including in particular bibliographic citations, which should be added wherever you refer to a published opinion</w:t>
      </w:r>
    </w:p>
    <w:p>
      <w:pPr>
        <w:pStyle w:val="Lista2"/>
      </w:pPr>
      <w:r>
        <w:t xml:space="preserve">notes may also contain markup used in the edition division, such as </w:t>
      </w:r>
      <w:r>
        <w:rPr>
          <w:rStyle w:val="Code"/>
        </w:rPr>
        <w:t>&lt;unclear&gt;</w:t>
      </w:r>
      <w:r>
        <w:t xml:space="preserve"> and </w:t>
      </w:r>
      <w:r>
        <w:rPr>
          <w:rStyle w:val="Code"/>
        </w:rPr>
        <w:t>&lt;gap&gt;</w:t>
      </w:r>
      <w:r>
        <w:t xml:space="preserve"> (etc.), to be used where necessary in citing and discussing primary text in a diplomatic form</w:t>
      </w:r>
    </w:p>
    <w:p>
      <w:pPr>
        <w:pStyle w:val="Lista2"/>
      </w:pPr>
      <w:r>
        <w:t>notes may not contain further notes (this is not a technical requirement but a convention we shall observe to reduce complication)</w:t>
      </w:r>
    </w:p>
    <w:p>
      <w:pPr>
        <w:pStyle w:val="Lista2"/>
      </w:pPr>
      <w:r>
        <w:t xml:space="preserve">it is recommended that you keep your notes short, but should you find it absolutely necessary, the contents of notes may be structured into paragraphs by creating </w:t>
      </w:r>
      <w:r>
        <w:rPr>
          <w:rStyle w:val="Code"/>
        </w:rPr>
        <w:t>&lt;p&gt;</w:t>
      </w:r>
      <w:r>
        <w:t xml:space="preserve"> elements within </w:t>
      </w:r>
      <w:r>
        <w:rPr>
          <w:rStyle w:val="Code"/>
        </w:rPr>
        <w:t>&lt;note&gt;</w:t>
      </w:r>
      <w:r>
        <w:tab/>
      </w:r>
    </w:p>
    <w:p>
      <w:pPr>
        <w:pStyle w:val="Lista3"/>
      </w:pPr>
      <w:r>
        <w:t xml:space="preserve">in this case, the entirety of your note text should be contained in </w:t>
      </w:r>
      <w:r>
        <w:rPr>
          <w:rStyle w:val="Code"/>
        </w:rPr>
        <w:t>&lt;p&gt;</w:t>
      </w:r>
      <w:r>
        <w:t xml:space="preserve"> elements</w:t>
      </w:r>
    </w:p>
    <w:p>
      <w:pPr>
        <w:pStyle w:val="Cmsor3"/>
      </w:pPr>
      <w:bookmarkStart w:id="896" w:name="_wsjjvbttqmtg" w:colFirst="0" w:colLast="0"/>
      <w:bookmarkStart w:id="897" w:name="_Toc183083932"/>
      <w:bookmarkEnd w:id="896"/>
      <w:r>
        <w:lastRenderedPageBreak/>
        <w:t>Encoding titles</w:t>
      </w:r>
      <w:bookmarkEnd w:id="897"/>
    </w:p>
    <w:p>
      <w:pPr>
        <w:pStyle w:val="Lista"/>
      </w:pPr>
      <w:r>
        <w:t xml:space="preserve">outside the edition division </w:t>
      </w:r>
      <w:r>
        <w:rPr>
          <w:noProof/>
        </w:rPr>
        <w:t>(</w:t>
      </w:r>
      <w:r>
        <w:t xml:space="preserve">e.g. in notes, commentary, etc.), any titles you mention shall be tagged with the element </w:t>
      </w:r>
      <w:r>
        <w:rPr>
          <w:rStyle w:val="Code"/>
        </w:rPr>
        <w:t>&lt;title&gt;</w:t>
      </w:r>
    </w:p>
    <w:p>
      <w:pPr>
        <w:pStyle w:val="Lista"/>
      </w:pPr>
      <w:r>
        <w:t>titles to be tagged in this way</w:t>
      </w:r>
    </w:p>
    <w:p>
      <w:pPr>
        <w:pStyle w:val="Lista2"/>
      </w:pPr>
      <w:r>
        <w:t xml:space="preserve">include non-epigraphic primary sources </w:t>
      </w:r>
      <w:r>
        <w:rPr>
          <w:noProof/>
        </w:rPr>
        <w:t>(</w:t>
      </w:r>
      <w:r>
        <w:t xml:space="preserve">literary texts), e.g. </w:t>
      </w:r>
      <w:r>
        <w:rPr>
          <w:rStyle w:val="Code"/>
        </w:rPr>
        <w:t>&lt;title&gt;</w:t>
      </w:r>
      <w:r>
        <w:rPr>
          <w:rStyle w:val="Codetext"/>
        </w:rPr>
        <w:t>Harivaṁśa</w:t>
      </w:r>
      <w:r>
        <w:rPr>
          <w:rStyle w:val="Code"/>
        </w:rPr>
        <w:t>&lt;/title&gt;</w:t>
      </w:r>
    </w:p>
    <w:p>
      <w:pPr>
        <w:pStyle w:val="Lista2"/>
      </w:pPr>
      <w:r>
        <w:t xml:space="preserve">include secondary sources </w:t>
      </w:r>
      <w:r>
        <w:rPr>
          <w:noProof/>
        </w:rPr>
        <w:t>(</w:t>
      </w:r>
      <w:r>
        <w:t>technical literature, where you mention a title outside a citation encoded as per §</w:t>
      </w:r>
      <w:r>
        <w:fldChar w:fldCharType="begin"/>
      </w:r>
      <w:r>
        <w:instrText xml:space="preserve"> REF _Ref43989849 \w \h  \* MERGEFORMAT </w:instrText>
      </w:r>
      <w:r>
        <w:fldChar w:fldCharType="separate"/>
      </w:r>
      <w:r>
        <w:t>10.4.5</w:t>
      </w:r>
      <w:r>
        <w:fldChar w:fldCharType="end"/>
      </w:r>
      <w:r>
        <w:t>), regardless of whether the title is cited</w:t>
      </w:r>
    </w:p>
    <w:p>
      <w:pPr>
        <w:pStyle w:val="Lista3"/>
      </w:pPr>
      <w:r>
        <w:t xml:space="preserve">in full, e.g. </w:t>
      </w:r>
      <w:r>
        <w:rPr>
          <w:rStyle w:val="Code"/>
        </w:rPr>
        <w:t>&lt;title&gt;</w:t>
      </w:r>
      <w:r>
        <w:rPr>
          <w:rStyle w:val="Codetext"/>
        </w:rPr>
        <w:t>Early History of the Deccan</w:t>
      </w:r>
      <w:r>
        <w:rPr>
          <w:rStyle w:val="Code"/>
        </w:rPr>
        <w:t>&lt;/title&gt;</w:t>
      </w:r>
      <w:r>
        <w:t>,</w:t>
      </w:r>
    </w:p>
    <w:p>
      <w:pPr>
        <w:pStyle w:val="Lista3"/>
      </w:pPr>
      <w:r>
        <w:t xml:space="preserve">in abbreviated form, e.g. </w:t>
      </w:r>
      <w:r>
        <w:rPr>
          <w:rStyle w:val="Code"/>
        </w:rPr>
        <w:t>&lt;title&gt;</w:t>
      </w:r>
      <w:r>
        <w:rPr>
          <w:rStyle w:val="Codetext"/>
        </w:rPr>
        <w:t>Mahâbodhi</w:t>
      </w:r>
      <w:r>
        <w:rPr>
          <w:rStyle w:val="Code"/>
        </w:rPr>
        <w:t>&lt;/title&gt;</w:t>
      </w:r>
      <w:r>
        <w:t xml:space="preserve"> for the title </w:t>
      </w:r>
      <w:r>
        <w:rPr>
          <w:rStyle w:val="Foreign"/>
        </w:rPr>
        <w:t>Mahâbodhi, or the great Buddhist temple under the Bodhi tree at Buddha-Gaya</w:t>
      </w:r>
      <w:r>
        <w:t>, or</w:t>
      </w:r>
    </w:p>
    <w:p>
      <w:pPr>
        <w:pStyle w:val="Lista3"/>
      </w:pPr>
      <w:r>
        <w:t xml:space="preserve">as a widely known acronym, e.g. </w:t>
      </w:r>
      <w:r>
        <w:rPr>
          <w:rStyle w:val="Code"/>
        </w:rPr>
        <w:t>&lt;title&gt;</w:t>
      </w:r>
      <w:r>
        <w:rPr>
          <w:rStyle w:val="Codetext"/>
        </w:rPr>
        <w:t>OJED</w:t>
      </w:r>
      <w:r>
        <w:rPr>
          <w:rStyle w:val="Code"/>
        </w:rPr>
        <w:t>&lt;/title&gt;</w:t>
      </w:r>
      <w:r>
        <w:t xml:space="preserve"> for the title </w:t>
      </w:r>
      <w:r>
        <w:rPr>
          <w:rStyle w:val="Foreign"/>
        </w:rPr>
        <w:t>Old Javanese-English dictionary</w:t>
      </w:r>
    </w:p>
    <w:p>
      <w:pPr>
        <w:pStyle w:val="Lista2"/>
      </w:pPr>
      <w:r>
        <w:t xml:space="preserve">do not include the titles of inscriptions </w:t>
      </w:r>
      <w:r>
        <w:rPr>
          <w:noProof/>
        </w:rPr>
        <w:t>(</w:t>
      </w:r>
      <w:r>
        <w:t>in secondary literature or the DHARMABase), which are to be encoded as per §</w:t>
      </w:r>
      <w:r>
        <w:fldChar w:fldCharType="begin"/>
      </w:r>
      <w:r>
        <w:instrText xml:space="preserve"> REF _Ref148531705 \r \h </w:instrText>
      </w:r>
      <w:r>
        <w:fldChar w:fldCharType="separate"/>
      </w:r>
      <w:r>
        <w:t>10.4.6</w:t>
      </w:r>
      <w:r>
        <w:fldChar w:fldCharType="end"/>
      </w:r>
    </w:p>
    <w:p>
      <w:pPr>
        <w:pStyle w:val="Lista"/>
      </w:pPr>
      <w:r>
        <w:t>by default, all titles tagged in this way will be displayed in italics; when this is not desired, do the following</w:t>
      </w:r>
    </w:p>
    <w:p>
      <w:pPr>
        <w:pStyle w:val="Lista2"/>
      </w:pPr>
      <w:r>
        <w:t xml:space="preserve">for titles of chapters </w:t>
      </w:r>
      <w:r>
        <w:rPr>
          <w:noProof/>
        </w:rPr>
        <w:t>(</w:t>
      </w:r>
      <w:r>
        <w:t xml:space="preserve">e.g. in a multi-author book) and articles </w:t>
      </w:r>
      <w:r>
        <w:rPr>
          <w:noProof/>
        </w:rPr>
        <w:t>(</w:t>
      </w:r>
      <w:r>
        <w:t>e.g. in a journal)</w:t>
      </w:r>
    </w:p>
    <w:p>
      <w:pPr>
        <w:pStyle w:val="Lista3"/>
      </w:pPr>
      <w:r>
        <w:t xml:space="preserve">add the attribute </w:t>
      </w:r>
      <w:r>
        <w:rPr>
          <w:rStyle w:val="Codeattribute"/>
        </w:rPr>
        <w:t>@level</w:t>
      </w:r>
      <w:r>
        <w:t xml:space="preserve"> with the value </w:t>
      </w:r>
      <w:r>
        <w:rPr>
          <w:rStyle w:val="Codevalue"/>
        </w:rPr>
        <w:t>"a"</w:t>
      </w:r>
      <w:r>
        <w:t xml:space="preserve"> </w:t>
      </w:r>
      <w:r>
        <w:rPr>
          <w:noProof/>
        </w:rPr>
        <w:t>(</w:t>
      </w:r>
      <w:r>
        <w:t>for “analytic”)</w:t>
      </w:r>
    </w:p>
    <w:p>
      <w:pPr>
        <w:pStyle w:val="Lista4"/>
      </w:pPr>
      <w:r>
        <w:t xml:space="preserve">e.g. </w:t>
      </w:r>
      <w:r>
        <w:rPr>
          <w:rStyle w:val="Code"/>
        </w:rPr>
        <w:t xml:space="preserve">&lt;title </w:t>
      </w:r>
      <w:r>
        <w:rPr>
          <w:rStyle w:val="Codeattribute"/>
        </w:rPr>
        <w:t>level</w:t>
      </w:r>
      <w:r>
        <w:rPr>
          <w:rStyle w:val="Code"/>
        </w:rPr>
        <w:t>=</w:t>
      </w:r>
      <w:r>
        <w:rPr>
          <w:rStyle w:val="Codevalue"/>
        </w:rPr>
        <w:t>"a"</w:t>
      </w:r>
      <w:r>
        <w:rPr>
          <w:rStyle w:val="Code"/>
        </w:rPr>
        <w:t>&gt;</w:t>
      </w:r>
      <w:r>
        <w:rPr>
          <w:rStyle w:val="Codetext"/>
        </w:rPr>
        <w:t>Grants from Valabhî</w:t>
      </w:r>
      <w:r>
        <w:rPr>
          <w:rStyle w:val="Code"/>
        </w:rPr>
        <w:t>&lt;/title&gt;</w:t>
      </w:r>
    </w:p>
    <w:p>
      <w:pPr>
        <w:pStyle w:val="Lista3"/>
      </w:pPr>
      <w:r>
        <w:t>titles tagged in this way will be displayed in regular type, but with quote marks added around them</w:t>
      </w:r>
    </w:p>
    <w:p>
      <w:pPr>
        <w:pStyle w:val="Lista2"/>
      </w:pPr>
      <w:r>
        <w:t>for any titles that you wish to display without italics and that are not chapters or articles</w:t>
      </w:r>
    </w:p>
    <w:p>
      <w:pPr>
        <w:pStyle w:val="Lista3"/>
      </w:pPr>
      <w:r>
        <w:t xml:space="preserve">add the attribute </w:t>
      </w:r>
      <w:r>
        <w:rPr>
          <w:rStyle w:val="Codeattribute"/>
        </w:rPr>
        <w:t>@rend</w:t>
      </w:r>
      <w:r>
        <w:t xml:space="preserve"> with the value </w:t>
      </w:r>
      <w:r>
        <w:rPr>
          <w:rStyle w:val="Codevalue"/>
        </w:rPr>
        <w:t>"plain"</w:t>
      </w:r>
    </w:p>
    <w:p>
      <w:pPr>
        <w:pStyle w:val="Lista3"/>
      </w:pPr>
      <w:r>
        <w:t>titles tagged in this way will be displayed without any typographic distinction from the surrounding text</w:t>
      </w:r>
    </w:p>
    <w:p>
      <w:pPr>
        <w:pStyle w:val="Cmsor3"/>
      </w:pPr>
      <w:bookmarkStart w:id="898" w:name="_57tiei7g7b2r" w:colFirst="0" w:colLast="0"/>
      <w:bookmarkStart w:id="899" w:name="_Toc183083933"/>
      <w:bookmarkEnd w:id="898"/>
      <w:r>
        <w:t>Quotations without an encoded reference</w:t>
      </w:r>
      <w:bookmarkEnd w:id="899"/>
    </w:p>
    <w:p>
      <w:pPr>
        <w:pStyle w:val="Lista"/>
      </w:pPr>
      <w:r>
        <w:rPr>
          <w:b/>
          <w:bCs/>
        </w:rPr>
        <w:t>quoted text not attributed to a published source</w:t>
      </w:r>
      <w:r>
        <w:t xml:space="preserve"> shall be wrapped in the element </w:t>
      </w:r>
      <w:r>
        <w:rPr>
          <w:rStyle w:val="Code"/>
        </w:rPr>
        <w:t>&lt;q&gt;</w:t>
      </w:r>
    </w:p>
    <w:p>
      <w:pPr>
        <w:pStyle w:val="Lista2"/>
      </w:pPr>
      <w:r>
        <w:t>do not add quotation marks to the text, as these will be automatically produced in display in the correct form</w:t>
      </w:r>
    </w:p>
    <w:p>
      <w:pPr>
        <w:pStyle w:val="Lista2"/>
      </w:pPr>
      <w:r>
        <w:t>however, to exercise more control over the type of quote marks displayed, you may choose to omit the tag and add marks manually</w:t>
      </w:r>
    </w:p>
    <w:p>
      <w:pPr>
        <w:pStyle w:val="Lista3"/>
      </w:pPr>
      <w:r>
        <w:t xml:space="preserve">in this case take care to use the desired characters </w:t>
      </w:r>
      <w:r>
        <w:rPr>
          <w:noProof/>
        </w:rPr>
        <w:t>(</w:t>
      </w:r>
      <w:r>
        <w:t>„...” “...” ‘...’ «...») rather than generic typewriter quotes or apostrophes</w:t>
      </w:r>
    </w:p>
    <w:p>
      <w:pPr>
        <w:pStyle w:val="Lista"/>
      </w:pPr>
      <w:r>
        <w:t>this encoding method applies primarily to quotations in the same language as the surrounding text, such as</w:t>
      </w:r>
    </w:p>
    <w:p>
      <w:pPr>
        <w:pStyle w:val="Lista2"/>
      </w:pPr>
      <w:r>
        <w:t xml:space="preserve">translations of phrases or sentences of the edited text or another text </w:t>
      </w:r>
      <w:r>
        <w:rPr>
          <w:noProof/>
        </w:rPr>
        <w:t>(</w:t>
      </w:r>
      <w:r>
        <w:t>appearing in a commentary or apparatus)</w:t>
      </w:r>
    </w:p>
    <w:p>
      <w:pPr>
        <w:pStyle w:val="Lista2"/>
      </w:pPr>
      <w:r>
        <w:t xml:space="preserve">your translation of text quoted as direct speech </w:t>
      </w:r>
      <w:r>
        <w:rPr>
          <w:noProof/>
        </w:rPr>
        <w:t>(</w:t>
      </w:r>
      <w:r>
        <w:t xml:space="preserve">e.g. with </w:t>
      </w:r>
      <w:r>
        <w:rPr>
          <w:rStyle w:val="Foreign"/>
        </w:rPr>
        <w:t>iti</w:t>
      </w:r>
      <w:r>
        <w:t xml:space="preserve">) in an inscription </w:t>
      </w:r>
      <w:r>
        <w:rPr>
          <w:noProof/>
        </w:rPr>
        <w:t>(</w:t>
      </w:r>
      <w:r>
        <w:t>within the translation)</w:t>
      </w:r>
    </w:p>
    <w:p>
      <w:pPr>
        <w:pStyle w:val="Lista"/>
      </w:pPr>
      <w:r>
        <w:t xml:space="preserve">text quoted from a primary source in the original language, to be displayed in italics without quotation marks, shall not be marked up in this way, but must be tagged as </w:t>
      </w:r>
      <w:r>
        <w:rPr>
          <w:rStyle w:val="Code"/>
        </w:rPr>
        <w:t>&lt;foreign&gt;</w:t>
      </w:r>
      <w:r>
        <w:t xml:space="preserve"> as per §</w:t>
      </w:r>
      <w:r>
        <w:fldChar w:fldCharType="begin"/>
      </w:r>
      <w:r>
        <w:instrText xml:space="preserve"> REF _Ref43986658 \r \h </w:instrText>
      </w:r>
      <w:r>
        <w:fldChar w:fldCharType="separate"/>
      </w:r>
      <w:r>
        <w:t>10.3.3</w:t>
      </w:r>
      <w:r>
        <w:fldChar w:fldCharType="end"/>
      </w:r>
    </w:p>
    <w:p>
      <w:pPr>
        <w:pStyle w:val="Lista"/>
      </w:pPr>
      <w:r>
        <w:t xml:space="preserve"> if you use </w:t>
      </w:r>
      <w:r>
        <w:rPr>
          <w:rStyle w:val="Code"/>
        </w:rPr>
        <w:t>&lt;q&gt;</w:t>
      </w:r>
      <w:r>
        <w:t xml:space="preserve"> to quote text in a modern language other than that of the surrounding text, use </w:t>
      </w:r>
      <w:r>
        <w:rPr>
          <w:rStyle w:val="Codeattribute"/>
        </w:rPr>
        <w:t>@xml:lang</w:t>
      </w:r>
      <w:r>
        <w:t xml:space="preserve"> on the </w:t>
      </w:r>
      <w:r>
        <w:rPr>
          <w:rStyle w:val="Code"/>
        </w:rPr>
        <w:t>&lt;q&gt;</w:t>
      </w:r>
      <w:r>
        <w:t xml:space="preserve"> element, as per §</w:t>
      </w:r>
      <w:r>
        <w:fldChar w:fldCharType="begin"/>
      </w:r>
      <w:r>
        <w:instrText xml:space="preserve"> REF _Ref43990600 \r \h  \* MERGEFORMAT </w:instrText>
      </w:r>
      <w:r>
        <w:fldChar w:fldCharType="separate"/>
      </w:r>
      <w:r>
        <w:t>10.3.2</w:t>
      </w:r>
      <w:r>
        <w:fldChar w:fldCharType="end"/>
      </w:r>
    </w:p>
    <w:p>
      <w:pPr>
        <w:pStyle w:val="Lista"/>
      </w:pPr>
      <w:r>
        <w:t xml:space="preserve">to create a </w:t>
      </w:r>
      <w:commentRangeStart w:id="900"/>
      <w:r>
        <w:rPr>
          <w:b/>
          <w:bCs/>
        </w:rPr>
        <w:t>block quote</w:t>
      </w:r>
      <w:commentRangeEnd w:id="900"/>
      <w:r>
        <w:rPr>
          <w:rStyle w:val="Jegyzethivatkozs"/>
          <w:rFonts w:cs="Mangal"/>
        </w:rPr>
        <w:commentReference w:id="900"/>
      </w:r>
      <w:r>
        <w:t xml:space="preserve">, proceed as above but add </w:t>
      </w:r>
      <w:r>
        <w:rPr>
          <w:rStyle w:val="Codeattribute"/>
        </w:rPr>
        <w:t>@rend</w:t>
      </w:r>
      <w:r>
        <w:rPr>
          <w:rStyle w:val="Codetext"/>
        </w:rPr>
        <w:t>=</w:t>
      </w:r>
      <w:r>
        <w:rPr>
          <w:rStyle w:val="Codevalue"/>
        </w:rPr>
        <w:t>"block"</w:t>
      </w:r>
      <w:r>
        <w:t xml:space="preserve"> to the </w:t>
      </w:r>
      <w:r>
        <w:rPr>
          <w:rStyle w:val="Code"/>
        </w:rPr>
        <w:t>&lt;q&gt;</w:t>
      </w:r>
      <w:r>
        <w:t xml:space="preserve"> element</w:t>
      </w:r>
    </w:p>
    <w:p>
      <w:pPr>
        <w:pStyle w:val="Lista2"/>
      </w:pPr>
      <w:r>
        <w:t>text quoted in this way will be displayed as a separate indented paragraph without quotation marks</w:t>
      </w:r>
    </w:p>
    <w:p>
      <w:pPr>
        <w:pStyle w:val="Cmsor3"/>
      </w:pPr>
      <w:bookmarkStart w:id="901" w:name="_oux10a9n6xn3" w:colFirst="0" w:colLast="0"/>
      <w:bookmarkStart w:id="902" w:name="_Ref43990078"/>
      <w:bookmarkStart w:id="903" w:name="_Toc183083934"/>
      <w:bookmarkEnd w:id="901"/>
      <w:r>
        <w:t>Quoting published material</w:t>
      </w:r>
      <w:bookmarkEnd w:id="902"/>
      <w:bookmarkEnd w:id="903"/>
    </w:p>
    <w:p>
      <w:pPr>
        <w:pStyle w:val="Lista"/>
      </w:pPr>
      <w:r>
        <w:t xml:space="preserve">to encode </w:t>
      </w:r>
      <w:r>
        <w:rPr>
          <w:b/>
          <w:bCs/>
        </w:rPr>
        <w:t>direct quotations from a published source</w:t>
      </w:r>
      <w:r>
        <w:t>, proceed as follows</w:t>
      </w:r>
    </w:p>
    <w:p>
      <w:pPr>
        <w:pStyle w:val="Lista2"/>
      </w:pPr>
      <w:r>
        <w:t xml:space="preserve">within the </w:t>
      </w:r>
      <w:r>
        <w:rPr>
          <w:rStyle w:val="Code"/>
        </w:rPr>
        <w:t>&lt;p&gt;</w:t>
      </w:r>
      <w:r>
        <w:t xml:space="preserve"> element in which you quote some text, create the wrapper </w:t>
      </w:r>
      <w:r>
        <w:rPr>
          <w:rStyle w:val="Code"/>
        </w:rPr>
        <w:t>&lt;cit&gt;</w:t>
      </w:r>
    </w:p>
    <w:p>
      <w:pPr>
        <w:pStyle w:val="Lista2"/>
      </w:pPr>
      <w:r>
        <w:t xml:space="preserve">within </w:t>
      </w:r>
      <w:r>
        <w:rPr>
          <w:rStyle w:val="Code"/>
        </w:rPr>
        <w:t>&lt;cit&gt;</w:t>
      </w:r>
      <w:r>
        <w:t xml:space="preserve">, wrap the quoted text in the element </w:t>
      </w:r>
      <w:r>
        <w:rPr>
          <w:rStyle w:val="Code"/>
        </w:rPr>
        <w:t>&lt;quote&gt;</w:t>
      </w:r>
    </w:p>
    <w:p>
      <w:pPr>
        <w:pStyle w:val="Lista2"/>
      </w:pPr>
      <w:r>
        <w:lastRenderedPageBreak/>
        <w:t xml:space="preserve">also within </w:t>
      </w:r>
      <w:r>
        <w:rPr>
          <w:rStyle w:val="Code"/>
        </w:rPr>
        <w:t>&lt;cit&gt;</w:t>
      </w:r>
      <w:r>
        <w:t xml:space="preserve">, but outside </w:t>
      </w:r>
      <w:r>
        <w:rPr>
          <w:noProof/>
        </w:rPr>
        <w:t>(</w:t>
      </w:r>
      <w:r>
        <w:t xml:space="preserve">and immediately after) </w:t>
      </w:r>
      <w:r>
        <w:rPr>
          <w:rStyle w:val="Code"/>
        </w:rPr>
        <w:t>&lt;quote&gt;</w:t>
      </w:r>
      <w:r>
        <w:t>, add a bibliographic citation as per §</w:t>
      </w:r>
      <w:r>
        <w:fldChar w:fldCharType="begin"/>
      </w:r>
      <w:r>
        <w:instrText xml:space="preserve"> REF _Ref43989849 \w \h  \* MERGEFORMAT </w:instrText>
      </w:r>
      <w:r>
        <w:fldChar w:fldCharType="separate"/>
      </w:r>
      <w:r>
        <w:t>10.4.5</w:t>
      </w:r>
      <w:r>
        <w:fldChar w:fldCharType="end"/>
      </w:r>
      <w:r>
        <w:t xml:space="preserve"> to specify the source of the quotation</w:t>
      </w:r>
      <w:r>
        <w:rPr>
          <w:rStyle w:val="Lbjegyzet-hivatkozs"/>
        </w:rPr>
        <w:footnoteReference w:id="60"/>
      </w:r>
    </w:p>
    <w:p>
      <w:pPr>
        <w:pStyle w:val="Lista"/>
      </w:pPr>
      <w:r>
        <w:t>do not add quotation marks to the text, as these will be automatically produced in display in the correct form</w:t>
      </w:r>
    </w:p>
    <w:p>
      <w:pPr>
        <w:pStyle w:val="Lista"/>
      </w:pPr>
      <w:r>
        <w:t xml:space="preserve">to create a </w:t>
      </w:r>
      <w:r>
        <w:rPr>
          <w:b/>
          <w:bCs/>
        </w:rPr>
        <w:t>block quote</w:t>
      </w:r>
      <w:r>
        <w:t xml:space="preserve">, proceed as above but add </w:t>
      </w:r>
      <w:r>
        <w:rPr>
          <w:rStyle w:val="Codeattribute"/>
        </w:rPr>
        <w:t>@rend</w:t>
      </w:r>
      <w:r>
        <w:rPr>
          <w:rStyle w:val="Code"/>
        </w:rPr>
        <w:t>=</w:t>
      </w:r>
      <w:r>
        <w:rPr>
          <w:rStyle w:val="Codevalue"/>
        </w:rPr>
        <w:t>"block"</w:t>
      </w:r>
      <w:r>
        <w:t xml:space="preserve"> to the </w:t>
      </w:r>
      <w:r>
        <w:rPr>
          <w:rStyle w:val="Code"/>
        </w:rPr>
        <w:t>&lt;quote&gt;</w:t>
      </w:r>
      <w:r>
        <w:t xml:space="preserve"> element</w:t>
      </w:r>
    </w:p>
    <w:p>
      <w:pPr>
        <w:pStyle w:val="Lista2"/>
      </w:pPr>
      <w:r>
        <w:t>text quoted in this way will be displayed as a separate indented paragraph without quotation marks</w:t>
      </w:r>
    </w:p>
    <w:p>
      <w:pPr>
        <w:pStyle w:val="Lista"/>
      </w:pPr>
      <w:r>
        <w:t xml:space="preserve">when citing text from a publication with </w:t>
      </w:r>
      <w:r>
        <w:rPr>
          <w:rStyle w:val="Code"/>
        </w:rPr>
        <w:t>&lt;quote&gt;</w:t>
      </w:r>
      <w:r>
        <w:t xml:space="preserve">, any </w:t>
      </w:r>
      <w:r>
        <w:rPr>
          <w:b/>
          <w:bCs/>
        </w:rPr>
        <w:t>transliterated words</w:t>
      </w:r>
      <w:r>
        <w:t xml:space="preserve"> in the cited text shall be retained </w:t>
      </w:r>
      <w:r>
        <w:rPr>
          <w:b/>
          <w:bCs/>
        </w:rPr>
        <w:t>in their original form</w:t>
      </w:r>
      <w:r>
        <w:t xml:space="preserve"> rather than being converted to our transliteration system</w:t>
      </w:r>
    </w:p>
    <w:p>
      <w:pPr>
        <w:pStyle w:val="Lista2"/>
      </w:pPr>
      <w:r>
        <w:t xml:space="preserve">but any text adopted without </w:t>
      </w:r>
      <w:r>
        <w:rPr>
          <w:rStyle w:val="Code"/>
        </w:rPr>
        <w:t>&lt;quote&gt;</w:t>
      </w:r>
      <w:r>
        <w:t>, for example in apparatus readings, translations and paraphrased/summarised opinions, should be converted to our transliteration system</w:t>
      </w:r>
    </w:p>
    <w:p>
      <w:pPr>
        <w:pStyle w:val="Cmsor3"/>
      </w:pPr>
      <w:bookmarkStart w:id="904" w:name="_dx7skv6pu8qf" w:colFirst="0" w:colLast="0"/>
      <w:bookmarkStart w:id="905" w:name="_Ref43989849"/>
      <w:bookmarkStart w:id="906" w:name="_Toc183083935"/>
      <w:bookmarkEnd w:id="904"/>
      <w:r>
        <w:t>Bibliographic citations</w:t>
      </w:r>
      <w:bookmarkEnd w:id="905"/>
      <w:bookmarkEnd w:id="906"/>
    </w:p>
    <w:p>
      <w:pPr>
        <w:pStyle w:val="Lista"/>
      </w:pPr>
      <w:r>
        <w:t>bibliographic citations may be used in any part of your XML document where modern-language text is permitted, and must be mandatorily listed in the bibliography as discussed under §</w:t>
      </w:r>
      <w:r>
        <w:fldChar w:fldCharType="begin"/>
      </w:r>
      <w:r>
        <w:instrText xml:space="preserve"> REF _Ref43978796 \r \h  \* MERGEFORMAT </w:instrText>
      </w:r>
      <w:r>
        <w:fldChar w:fldCharType="separate"/>
      </w:r>
      <w:r>
        <w:t>9.4</w:t>
      </w:r>
      <w:r>
        <w:fldChar w:fldCharType="end"/>
      </w:r>
    </w:p>
    <w:p>
      <w:pPr>
        <w:pStyle w:val="Lista"/>
      </w:pPr>
      <w:r>
        <w:t xml:space="preserve">a citation is encoded in the form of the element </w:t>
      </w:r>
      <w:r>
        <w:rPr>
          <w:rStyle w:val="Code"/>
        </w:rPr>
        <w:t>&lt;bibl&gt;</w:t>
      </w:r>
    </w:p>
    <w:p>
      <w:pPr>
        <w:pStyle w:val="Lista"/>
      </w:pPr>
      <w:r>
        <w:t xml:space="preserve">the empty element </w:t>
      </w:r>
      <w:r>
        <w:rPr>
          <w:rStyle w:val="Code"/>
        </w:rPr>
        <w:t>&lt;ptr/&gt;</w:t>
      </w:r>
      <w:r>
        <w:t xml:space="preserve"> </w:t>
      </w:r>
      <w:r>
        <w:rPr>
          <w:noProof/>
        </w:rPr>
        <w:t>(</w:t>
      </w:r>
      <w:r>
        <w:t xml:space="preserve">pointer) must mandatorily appear as the first element within </w:t>
      </w:r>
      <w:r>
        <w:rPr>
          <w:rStyle w:val="Code"/>
        </w:rPr>
        <w:t>&lt;bibl&gt;</w:t>
      </w:r>
    </w:p>
    <w:p>
      <w:pPr>
        <w:pStyle w:val="Lista2"/>
      </w:pPr>
      <w:r>
        <w:t xml:space="preserve">with the mandatory attribute </w:t>
      </w:r>
      <w:r>
        <w:rPr>
          <w:rStyle w:val="Codeattribute"/>
        </w:rPr>
        <w:t>@target</w:t>
      </w:r>
      <w:r>
        <w:t>, whose value shall be the Zotero Short Title of the cited publication, prefixed with the string “bib:”</w:t>
      </w:r>
    </w:p>
    <w:p>
      <w:pPr>
        <w:pStyle w:val="Lista3"/>
      </w:pPr>
      <w:r>
        <w:t xml:space="preserve">e.g. </w:t>
      </w:r>
      <w:r>
        <w:rPr>
          <w:rStyle w:val="Code"/>
        </w:rPr>
        <w:t xml:space="preserve">&lt;bibl&gt;&lt;ptr </w:t>
      </w:r>
      <w:r>
        <w:rPr>
          <w:rStyle w:val="Codeattribute"/>
        </w:rPr>
        <w:t>target</w:t>
      </w:r>
      <w:r>
        <w:rPr>
          <w:rStyle w:val="Code"/>
        </w:rPr>
        <w:t>=</w:t>
      </w:r>
      <w:r>
        <w:rPr>
          <w:rStyle w:val="Codevalue"/>
        </w:rPr>
        <w:t>"bib:Agrawala1983_01"</w:t>
      </w:r>
      <w:r>
        <w:rPr>
          <w:rStyle w:val="Code"/>
        </w:rPr>
        <w:t>/&gt;&lt;/bibl&gt;</w:t>
      </w:r>
    </w:p>
    <w:p>
      <w:pPr>
        <w:pStyle w:val="Lista"/>
      </w:pPr>
      <w:r>
        <w:rPr>
          <w:b/>
          <w:bCs/>
        </w:rPr>
        <w:t>to limit the citation</w:t>
      </w:r>
      <w:r>
        <w:t xml:space="preserve"> to a specific part of the publication, add the element </w:t>
      </w:r>
      <w:r>
        <w:rPr>
          <w:rStyle w:val="Code"/>
        </w:rPr>
        <w:t>&lt;citedRange&gt;</w:t>
      </w:r>
      <w:r>
        <w:t xml:space="preserve"> after the </w:t>
      </w:r>
      <w:r>
        <w:rPr>
          <w:rStyle w:val="Code"/>
        </w:rPr>
        <w:t>&lt;ptr/&gt;</w:t>
      </w:r>
      <w:r>
        <w:t xml:space="preserve"> element but within the </w:t>
      </w:r>
      <w:r>
        <w:rPr>
          <w:rStyle w:val="Code"/>
        </w:rPr>
        <w:t>&lt;bibl&gt;</w:t>
      </w:r>
      <w:r>
        <w:t xml:space="preserve"> element, wrapping the details of the citation in the following manner</w:t>
      </w:r>
    </w:p>
    <w:p>
      <w:pPr>
        <w:pStyle w:val="Lista2"/>
      </w:pPr>
      <w:r>
        <w:t xml:space="preserve">by default, </w:t>
      </w:r>
      <w:r>
        <w:rPr>
          <w:rStyle w:val="Code"/>
        </w:rPr>
        <w:t>&lt;citedRange&gt;</w:t>
      </w:r>
      <w:r>
        <w:t xml:space="preserve"> will be understood to </w:t>
      </w:r>
      <w:r>
        <w:rPr>
          <w:b/>
          <w:bCs/>
        </w:rPr>
        <w:t>refer to page numbers</w:t>
      </w:r>
      <w:r>
        <w:t xml:space="preserve">, so references to pages without additional detail can simply be added as the content of this element, e.g. </w:t>
      </w:r>
      <w:r>
        <w:rPr>
          <w:rStyle w:val="Code"/>
        </w:rPr>
        <w:t>&lt;citedRange&gt;</w:t>
      </w:r>
      <w:r>
        <w:rPr>
          <w:rStyle w:val="Codetext"/>
        </w:rPr>
        <w:t>12</w:t>
      </w:r>
      <w:r>
        <w:rPr>
          <w:rStyle w:val="Code"/>
        </w:rPr>
        <w:t>&lt;/citedRange&gt;</w:t>
      </w:r>
    </w:p>
    <w:p>
      <w:pPr>
        <w:pStyle w:val="Lista3"/>
      </w:pPr>
      <w:r>
        <w:t xml:space="preserve">use a hyphen to record a range of pages, e.g. </w:t>
      </w:r>
      <w:r>
        <w:rPr>
          <w:rStyle w:val="Code"/>
        </w:rPr>
        <w:t>&lt;citedRange&gt;</w:t>
      </w:r>
      <w:r>
        <w:rPr>
          <w:rStyle w:val="Codetext"/>
        </w:rPr>
        <w:t>12-21</w:t>
      </w:r>
      <w:r>
        <w:rPr>
          <w:rStyle w:val="Code"/>
        </w:rPr>
        <w:t>&lt;/citedRange&gt;</w:t>
      </w:r>
    </w:p>
    <w:p>
      <w:pPr>
        <w:pStyle w:val="Lista4"/>
      </w:pPr>
      <w:r>
        <w:t xml:space="preserve">the number of the last page should always be recorded in full, e.g. </w:t>
      </w:r>
      <w:r>
        <w:rPr>
          <w:rStyle w:val="Code"/>
        </w:rPr>
        <w:t>&lt;citedRange&gt;</w:t>
      </w:r>
      <w:r>
        <w:rPr>
          <w:rStyle w:val="Codetext"/>
        </w:rPr>
        <w:t>123-124</w:t>
      </w:r>
      <w:r>
        <w:rPr>
          <w:rStyle w:val="Code"/>
        </w:rPr>
        <w:t>&lt;/citedRange&gt;</w:t>
      </w:r>
      <w:r>
        <w:t xml:space="preserve"> </w:t>
      </w:r>
      <w:r>
        <w:rPr>
          <w:noProof/>
        </w:rPr>
        <w:t>(</w:t>
      </w:r>
      <w:r>
        <w:t>not 123-4 or 123-24)</w:t>
      </w:r>
    </w:p>
    <w:p>
      <w:pPr>
        <w:pStyle w:val="Lista3"/>
      </w:pPr>
      <w:r>
        <w:t xml:space="preserve">use a comma </w:t>
      </w:r>
      <w:r>
        <w:rPr>
          <w:noProof/>
        </w:rPr>
        <w:t>(</w:t>
      </w:r>
      <w:r>
        <w:t xml:space="preserve">followed by a space) to list non-adjacent pages, e.g. </w:t>
      </w:r>
      <w:r>
        <w:rPr>
          <w:rStyle w:val="Code"/>
        </w:rPr>
        <w:t>&lt;citedRange&gt;</w:t>
      </w:r>
      <w:r>
        <w:rPr>
          <w:rStyle w:val="Codetext"/>
        </w:rPr>
        <w:t>12, 24</w:t>
      </w:r>
      <w:r>
        <w:rPr>
          <w:rStyle w:val="Code"/>
        </w:rPr>
        <w:t>&lt;/citedRange&gt;</w:t>
      </w:r>
    </w:p>
    <w:p>
      <w:pPr>
        <w:pStyle w:val="Lista2"/>
      </w:pPr>
      <w:r>
        <w:t xml:space="preserve">unless an entire publication is being referred to, </w:t>
      </w:r>
      <w:r>
        <w:rPr>
          <w:b/>
          <w:bCs/>
        </w:rPr>
        <w:t>specifying a page number or range is mandatory</w:t>
      </w:r>
      <w:r>
        <w:t xml:space="preserve"> except for</w:t>
      </w:r>
    </w:p>
    <w:p>
      <w:pPr>
        <w:pStyle w:val="Lista3"/>
      </w:pPr>
      <w:r>
        <w:t>references that do not involve a numbered page</w:t>
      </w:r>
    </w:p>
    <w:p>
      <w:pPr>
        <w:pStyle w:val="Lista3"/>
      </w:pPr>
      <w:r>
        <w:t>references that, by general scholarly convention, do not include a page range, such as dictionary entries, sections from grammars, and some anthologies of inscriptions</w:t>
      </w:r>
    </w:p>
    <w:p>
      <w:pPr>
        <w:pStyle w:val="Lista4"/>
      </w:pPr>
      <w:r>
        <w:t>in such cases, any unique set of one or more relevant identifiers (listed below) should be used instead of or in addition to a page range</w:t>
      </w:r>
    </w:p>
    <w:p>
      <w:pPr>
        <w:pStyle w:val="Lista3"/>
      </w:pPr>
      <w:r>
        <w:t>other identifiers may always be used in addition to, but not instead of, a page range</w:t>
      </w:r>
    </w:p>
    <w:p>
      <w:pPr>
        <w:pStyle w:val="Lista2"/>
      </w:pPr>
      <w:r>
        <w:t xml:space="preserve">to </w:t>
      </w:r>
      <w:r>
        <w:rPr>
          <w:b/>
          <w:bCs/>
        </w:rPr>
        <w:t>refer to an identifier other than a page</w:t>
      </w:r>
      <w:r>
        <w:t xml:space="preserve">, add the attribute </w:t>
      </w:r>
      <w:r>
        <w:rPr>
          <w:rStyle w:val="Codeattribute"/>
        </w:rPr>
        <w:t>@unit</w:t>
      </w:r>
      <w:r>
        <w:t xml:space="preserve"> to </w:t>
      </w:r>
      <w:r>
        <w:rPr>
          <w:rStyle w:val="Code"/>
        </w:rPr>
        <w:t>&lt;citedRange&gt;</w:t>
      </w:r>
      <w:r>
        <w:t xml:space="preserve"> with one of the following values, and formulate the contents of the element accordingly</w:t>
      </w:r>
    </w:p>
    <w:p>
      <w:pPr>
        <w:pStyle w:val="Lista3"/>
      </w:pPr>
      <w:r>
        <w:rPr>
          <w:rStyle w:val="Codevalue"/>
        </w:rPr>
        <w:t>"page"</w:t>
      </w:r>
      <w:r>
        <w:t xml:space="preserve"> for page numbers where this needs to be made explicit </w:t>
      </w:r>
      <w:r>
        <w:rPr>
          <w:noProof/>
        </w:rPr>
        <w:t>(</w:t>
      </w:r>
      <w:r>
        <w:t>see below), with contents as described above for the default</w:t>
      </w:r>
    </w:p>
    <w:p>
      <w:pPr>
        <w:pStyle w:val="Lista3"/>
      </w:pPr>
      <w:r>
        <w:rPr>
          <w:rStyle w:val="Codevalue"/>
        </w:rPr>
        <w:t>"volume"</w:t>
      </w:r>
      <w:r>
        <w:t xml:space="preserve"> for multi-volume publications, @@@this and below values: pending decision on which units will have plural displays</w:t>
      </w:r>
    </w:p>
    <w:p>
      <w:pPr>
        <w:pStyle w:val="Lista3"/>
      </w:pPr>
      <w:r>
        <w:rPr>
          <w:rStyle w:val="Codevalue"/>
        </w:rPr>
        <w:t>"book"</w:t>
      </w:r>
      <w:r>
        <w:t xml:space="preserve"> where a single-volume publication is divided into “books” within each of which a reference system is restarted (such as Sircar’s </w:t>
      </w:r>
      <w:r>
        <w:rPr>
          <w:i/>
          <w:iCs/>
        </w:rPr>
        <w:t>Indian Inscriptions</w:t>
      </w:r>
      <w:r>
        <w:t>, where item numbers are restarted in each “book” of both volumes)</w:t>
      </w:r>
    </w:p>
    <w:p>
      <w:pPr>
        <w:pStyle w:val="Lista3"/>
      </w:pPr>
      <w:r>
        <w:rPr>
          <w:rStyle w:val="Codevalue"/>
        </w:rPr>
        <w:lastRenderedPageBreak/>
        <w:t>"part"</w:t>
      </w:r>
      <w:r>
        <w:t xml:space="preserve"> to distinguish sections of publications where identical page numbers re-occur within a single volume </w:t>
      </w:r>
      <w:r>
        <w:rPr>
          <w:noProof/>
        </w:rPr>
        <w:t>(</w:t>
      </w:r>
      <w:r>
        <w:t>such as Epigraphia Carnatica)</w:t>
      </w:r>
    </w:p>
    <w:p>
      <w:pPr>
        <w:pStyle w:val="Lista3"/>
      </w:pPr>
      <w:r>
        <w:rPr>
          <w:rStyle w:val="Codevalue"/>
        </w:rPr>
        <w:t>"section"</w:t>
      </w:r>
      <w:r>
        <w:t xml:space="preserve"> for one of many </w:t>
      </w:r>
      <w:commentRangeStart w:id="907"/>
      <w:r>
        <w:t xml:space="preserve">numbered paragraphs </w:t>
      </w:r>
      <w:commentRangeEnd w:id="907"/>
      <w:r>
        <w:rPr>
          <w:rStyle w:val="Jegyzethivatkozs"/>
          <w:rFonts w:cs="Mangal"/>
        </w:rPr>
        <w:commentReference w:id="907"/>
      </w:r>
      <w:r>
        <w:t>or short sections where this form of citation is practicable, such as many grammars</w:t>
      </w:r>
    </w:p>
    <w:p>
      <w:pPr>
        <w:pStyle w:val="Lista3"/>
      </w:pPr>
      <w:r>
        <w:rPr>
          <w:rStyle w:val="Codevalue"/>
        </w:rPr>
        <w:t>"note"</w:t>
      </w:r>
      <w:r>
        <w:t xml:space="preserve"> for a numbered </w:t>
      </w:r>
      <w:r>
        <w:rPr>
          <w:noProof/>
        </w:rPr>
        <w:t>(</w:t>
      </w:r>
      <w:r>
        <w:t>foot or end) note</w:t>
      </w:r>
    </w:p>
    <w:p>
      <w:pPr>
        <w:pStyle w:val="Lista3"/>
      </w:pPr>
      <w:r>
        <w:rPr>
          <w:rStyle w:val="Codevalue"/>
        </w:rPr>
        <w:t>"line"</w:t>
      </w:r>
      <w:r>
        <w:t xml:space="preserve"> for a lineated work where citations are conventionally identified by line number</w:t>
      </w:r>
    </w:p>
    <w:p>
      <w:pPr>
        <w:pStyle w:val="Lista3"/>
      </w:pPr>
      <w:r>
        <w:rPr>
          <w:rStyle w:val="Codevalue"/>
        </w:rPr>
        <w:t>"item"</w:t>
      </w:r>
      <w:r>
        <w:t xml:space="preserve"> for a number in an anthology of editions, or an item in a numbered list </w:t>
      </w:r>
      <w:r>
        <w:rPr>
          <w:noProof/>
        </w:rPr>
        <w:t>(</w:t>
      </w:r>
      <w:r>
        <w:t>to be displayed as №)</w:t>
      </w:r>
    </w:p>
    <w:p>
      <w:pPr>
        <w:pStyle w:val="Lista3"/>
      </w:pPr>
      <w:r>
        <w:rPr>
          <w:rStyle w:val="Codevalue"/>
        </w:rPr>
        <w:t>"entry"</w:t>
      </w:r>
      <w:r>
        <w:t xml:space="preserve"> for an entry in a dictionary or encyclopaedia </w:t>
      </w:r>
      <w:r>
        <w:rPr>
          <w:noProof/>
        </w:rPr>
        <w:t>(</w:t>
      </w:r>
      <w:r>
        <w:t>to be displayed as s.v.)</w:t>
      </w:r>
    </w:p>
    <w:p>
      <w:pPr>
        <w:pStyle w:val="Lista4"/>
      </w:pPr>
      <w:r>
        <w:t>the contents will not be italicised in display by default</w:t>
      </w:r>
    </w:p>
    <w:p>
      <w:pPr>
        <w:pStyle w:val="Lista4"/>
      </w:pPr>
      <w:r>
        <w:t xml:space="preserve">if you wish a dictionary entry cited in this way to appear in italics (but this is not required), then enclose the contents of </w:t>
      </w:r>
      <w:r>
        <w:rPr>
          <w:rStyle w:val="Code"/>
        </w:rPr>
        <w:t>&lt;citedRange&gt;</w:t>
      </w:r>
      <w:r>
        <w:t xml:space="preserve"> in </w:t>
      </w:r>
      <w:r>
        <w:rPr>
          <w:rStyle w:val="Code"/>
        </w:rPr>
        <w:t>&lt;foreign&gt;</w:t>
      </w:r>
      <w:r>
        <w:t xml:space="preserve"> (as per §</w:t>
      </w:r>
      <w:r>
        <w:fldChar w:fldCharType="begin"/>
      </w:r>
      <w:r>
        <w:instrText xml:space="preserve"> REF _Ref43986658 \r \h </w:instrText>
      </w:r>
      <w:r>
        <w:fldChar w:fldCharType="separate"/>
      </w:r>
      <w:r>
        <w:t>10.3.3</w:t>
      </w:r>
      <w:r>
        <w:fldChar w:fldCharType="end"/>
      </w:r>
      <w:r>
        <w:t>)</w:t>
      </w:r>
    </w:p>
    <w:p>
      <w:pPr>
        <w:pStyle w:val="Lista3"/>
      </w:pPr>
      <w:r>
        <w:rPr>
          <w:rStyle w:val="Codevalue"/>
        </w:rPr>
        <w:t>"figure"</w:t>
      </w:r>
      <w:r>
        <w:t xml:space="preserve">, </w:t>
      </w:r>
      <w:r>
        <w:rPr>
          <w:rStyle w:val="Codevalue"/>
        </w:rPr>
        <w:t>"plate"</w:t>
      </w:r>
      <w:r>
        <w:t xml:space="preserve">, </w:t>
      </w:r>
      <w:r>
        <w:rPr>
          <w:rStyle w:val="Codevalue"/>
        </w:rPr>
        <w:t>"table"</w:t>
      </w:r>
      <w:r>
        <w:t xml:space="preserve">, </w:t>
      </w:r>
      <w:r>
        <w:rPr>
          <w:rStyle w:val="Codevalue"/>
        </w:rPr>
        <w:t>"appendix"</w:t>
      </w:r>
      <w:r>
        <w:t xml:space="preserve"> etc. as applicable, for visual material</w:t>
      </w:r>
    </w:p>
    <w:p>
      <w:pPr>
        <w:pStyle w:val="Lista3"/>
      </w:pPr>
      <w:r>
        <w:t xml:space="preserve">note that the values of </w:t>
      </w:r>
      <w:r>
        <w:rPr>
          <w:rStyle w:val="Codeattribute"/>
        </w:rPr>
        <w:t>@unit</w:t>
      </w:r>
      <w:r>
        <w:t xml:space="preserve"> should always be English regardless of the language of the publication, e.g. use </w:t>
      </w:r>
      <w:r>
        <w:rPr>
          <w:rStyle w:val="Codevalue"/>
        </w:rPr>
        <w:t>"appendix"</w:t>
      </w:r>
      <w:r>
        <w:t xml:space="preserve"> for an original </w:t>
      </w:r>
      <w:r>
        <w:rPr>
          <w:rStyle w:val="Foreign"/>
        </w:rPr>
        <w:t>bijlage</w:t>
      </w:r>
    </w:p>
    <w:p>
      <w:pPr>
        <w:pStyle w:val="Lista3"/>
      </w:pPr>
      <w:r>
        <w:t>should you feel the need to use a different value, please contact the authors to discuss the matter</w:t>
      </w:r>
    </w:p>
    <w:p>
      <w:pPr>
        <w:pStyle w:val="Lista3"/>
      </w:pPr>
      <w:r>
        <w:t xml:space="preserve">as per ZG §4.4 and §4.6, numerals other than Arabic ones </w:t>
      </w:r>
      <w:r>
        <w:rPr>
          <w:noProof/>
        </w:rPr>
        <w:t>(</w:t>
      </w:r>
      <w:r>
        <w:t xml:space="preserve">e.g. Roman and Devanagari) should be converted in your citations to Arabic numbers unless this results in an ambiguity </w:t>
      </w:r>
      <w:r>
        <w:rPr>
          <w:noProof/>
        </w:rPr>
        <w:t>(</w:t>
      </w:r>
      <w:r>
        <w:t>because Arabic and non-Arabic numerals are both used within a publication, for the same unit of citation, e.g. Roman page numbers in the front matter and Arabic page numbers in the main text)</w:t>
      </w:r>
    </w:p>
    <w:p>
      <w:pPr>
        <w:pStyle w:val="Lista2"/>
      </w:pPr>
      <w:r>
        <w:t xml:space="preserve">to </w:t>
      </w:r>
      <w:r>
        <w:rPr>
          <w:b/>
          <w:bCs/>
        </w:rPr>
        <w:t>refer to a point identified by a combination of entities</w:t>
      </w:r>
      <w:r>
        <w:t xml:space="preserve">, it is possible to add more than one </w:t>
      </w:r>
      <w:r>
        <w:rPr>
          <w:rStyle w:val="Code"/>
        </w:rPr>
        <w:t>&lt;citedRange&gt;</w:t>
      </w:r>
      <w:r>
        <w:t xml:space="preserve"> element </w:t>
      </w:r>
      <w:r>
        <w:rPr>
          <w:noProof/>
        </w:rPr>
        <w:t>(</w:t>
      </w:r>
      <w:r>
        <w:t>e.g. to encode a reference to a certain figure on a certain page)</w:t>
      </w:r>
    </w:p>
    <w:p>
      <w:pPr>
        <w:pStyle w:val="Lista3"/>
      </w:pPr>
      <w:r>
        <w:t xml:space="preserve">in this case, page references must be explicitly encoded with </w:t>
      </w:r>
      <w:r>
        <w:rPr>
          <w:rStyle w:val="Codeattribute"/>
        </w:rPr>
        <w:t>@unit</w:t>
      </w:r>
      <w:r>
        <w:rPr>
          <w:rStyle w:val="Code"/>
        </w:rPr>
        <w:t>=</w:t>
      </w:r>
      <w:r>
        <w:rPr>
          <w:rStyle w:val="Codevalue"/>
        </w:rPr>
        <w:t>"page"</w:t>
      </w:r>
    </w:p>
    <w:p>
      <w:pPr>
        <w:pStyle w:val="Lista3"/>
      </w:pPr>
      <w:r>
        <w:t xml:space="preserve">the </w:t>
      </w:r>
      <w:r>
        <w:rPr>
          <w:rStyle w:val="Code"/>
        </w:rPr>
        <w:t>&lt;citedRange&gt;</w:t>
      </w:r>
      <w:r>
        <w:t xml:space="preserve"> elements must appear in the order in which they are eventually to be displayed, e.g. a volume number must precede a page number, and a page number must precede a note number</w:t>
      </w:r>
    </w:p>
    <w:p>
      <w:pPr>
        <w:pStyle w:val="Lista2"/>
      </w:pPr>
      <w:r>
        <w:t xml:space="preserve">a consistent display for the reference will be automatically generated from the values of </w:t>
      </w:r>
      <w:r>
        <w:rPr>
          <w:rStyle w:val="Codeattribute"/>
        </w:rPr>
        <w:t>@unit</w:t>
      </w:r>
      <w:r>
        <w:t xml:space="preserve"> and the contents of </w:t>
      </w:r>
      <w:r>
        <w:rPr>
          <w:rStyle w:val="Code"/>
        </w:rPr>
        <w:t>&lt;citedRange&gt;</w:t>
      </w:r>
      <w:r>
        <w:t xml:space="preserve"> @@@integrate with display explanation below</w:t>
      </w:r>
    </w:p>
    <w:p>
      <w:pPr>
        <w:pStyle w:val="Lista3"/>
      </w:pPr>
      <w:r>
        <w:t xml:space="preserve">see the examples below for the use of </w:t>
      </w:r>
      <w:r>
        <w:rPr>
          <w:rStyle w:val="Code"/>
        </w:rPr>
        <w:t>&lt;citedRange&gt;</w:t>
      </w:r>
      <w:r>
        <w:t xml:space="preserve"> in various combinations, and the display generated from these</w:t>
      </w:r>
    </w:p>
    <w:p>
      <w:pPr>
        <w:pStyle w:val="Lista2"/>
      </w:pPr>
      <w:r>
        <w:t xml:space="preserve">for </w:t>
      </w:r>
      <w:r>
        <w:rPr>
          <w:b/>
          <w:bCs/>
        </w:rPr>
        <w:t>complex references</w:t>
      </w:r>
      <w:r>
        <w:t xml:space="preserve"> which cannot be generated automatically, especially which involve multiple points identified by different (combinations of) entities (e.g. “notes 9 and 10 on page 291 and the body text on page 320”, “page 15 and appendix A”,  or “pages 216–217 of Part I and Plate XI in Part II”)</w:t>
      </w:r>
    </w:p>
    <w:p>
      <w:pPr>
        <w:pStyle w:val="Lista3"/>
      </w:pPr>
      <w:r>
        <w:t xml:space="preserve">use </w:t>
      </w:r>
      <w:r>
        <w:rPr>
          <w:rStyle w:val="Code"/>
        </w:rPr>
        <w:t>&lt;citedRange&gt;</w:t>
      </w:r>
      <w:r>
        <w:t xml:space="preserve"> with </w:t>
      </w:r>
      <w:r>
        <w:rPr>
          <w:rStyle w:val="Codeattribute"/>
        </w:rPr>
        <w:t>@unit</w:t>
      </w:r>
      <w:r>
        <w:rPr>
          <w:rStyle w:val="Code"/>
        </w:rPr>
        <w:t>=</w:t>
      </w:r>
      <w:r>
        <w:rPr>
          <w:rStyle w:val="Codevalue"/>
        </w:rPr>
        <w:t>"mixed"</w:t>
      </w:r>
      <w:r>
        <w:t xml:space="preserve">, containing a non-rigorous but unambiguous conventional indication of the target of your citation (e.g. </w:t>
      </w:r>
      <w:r>
        <w:rPr>
          <w:rStyle w:val="Codetext"/>
        </w:rPr>
        <w:t>"p. 291 nn. 9, 10; p. 320"</w:t>
      </w:r>
      <w:r>
        <w:t>,</w:t>
      </w:r>
      <w:r>
        <w:rPr>
          <w:rStyle w:val="Codetext"/>
        </w:rPr>
        <w:t xml:space="preserve"> "p. 15, App. A"</w:t>
      </w:r>
      <w:r>
        <w:t xml:space="preserve">, or </w:t>
      </w:r>
      <w:r>
        <w:rPr>
          <w:rStyle w:val="Codetext"/>
        </w:rPr>
        <w:t>"part I, pp. 216–217; part II, pl. XI"</w:t>
      </w:r>
      <w:r>
        <w:t>)</w:t>
      </w:r>
    </w:p>
    <w:p>
      <w:pPr>
        <w:pStyle w:val="Lista3"/>
      </w:pPr>
      <w:r>
        <w:t>note that it will not be possible for such references to be interpreted accurately by a computer and where feasible, avoid references of this kind @@@deprecate or weaken? we don’t really want computer action anyway</w:t>
      </w:r>
    </w:p>
    <w:p>
      <w:pPr>
        <w:pStyle w:val="Lista2"/>
      </w:pPr>
      <w:r>
        <w:t xml:space="preserve">see the examples below for the use of </w:t>
      </w:r>
      <w:r>
        <w:rPr>
          <w:rStyle w:val="Code"/>
        </w:rPr>
        <w:t>&lt;citedRange&gt;</w:t>
      </w:r>
      <w:r>
        <w:t xml:space="preserve"> in various combinations</w:t>
      </w:r>
    </w:p>
    <w:p>
      <w:pPr>
        <w:pStyle w:val="Lista"/>
      </w:pPr>
      <w:r>
        <w:t xml:space="preserve">a citation encoded in this way will be ultimately </w:t>
      </w:r>
      <w:r>
        <w:rPr>
          <w:b/>
          <w:bCs/>
        </w:rPr>
        <w:t>displayed</w:t>
      </w:r>
      <w:r>
        <w:t xml:space="preserve"> as a human-readable author-date citation</w:t>
      </w:r>
    </w:p>
    <w:p>
      <w:pPr>
        <w:pStyle w:val="Lista2"/>
      </w:pPr>
      <w:r>
        <w:t xml:space="preserve">the internal details of citations will be automatically styled according to project conventions </w:t>
      </w:r>
      <w:r>
        <w:rPr>
          <w:noProof/>
        </w:rPr>
        <w:t>(</w:t>
      </w:r>
      <w:r>
        <w:t>with some details yet to be finalised)</w:t>
      </w:r>
    </w:p>
    <w:p>
      <w:pPr>
        <w:pStyle w:val="Lista2"/>
      </w:pPr>
      <w:r>
        <w:rPr>
          <w:b/>
          <w:bCs/>
        </w:rPr>
        <w:t>parentheses will not be automatically produced around citations</w:t>
      </w:r>
      <w:r>
        <w:t xml:space="preserve"> and will have to be added in the surrounding text wherever you need them</w:t>
      </w:r>
    </w:p>
    <w:p>
      <w:pPr>
        <w:pStyle w:val="Lista2"/>
      </w:pPr>
      <w:r>
        <w:t xml:space="preserve">if </w:t>
      </w:r>
      <w:r>
        <w:rPr>
          <w:b/>
          <w:bCs/>
        </w:rPr>
        <w:t>the name of the author</w:t>
      </w:r>
      <w:r>
        <w:rPr>
          <w:b/>
          <w:bCs/>
          <w:noProof/>
        </w:rPr>
        <w:t>(</w:t>
      </w:r>
      <w:r>
        <w:rPr>
          <w:b/>
          <w:bCs/>
        </w:rPr>
        <w:t>s)</w:t>
      </w:r>
      <w:r>
        <w:t xml:space="preserve"> is an integral part of your text and must thus appear </w:t>
      </w:r>
      <w:r>
        <w:rPr>
          <w:b/>
          <w:bCs/>
        </w:rPr>
        <w:t>independently of the citation</w:t>
      </w:r>
      <w:r>
        <w:t>:</w:t>
      </w:r>
    </w:p>
    <w:p>
      <w:pPr>
        <w:pStyle w:val="Lista3"/>
      </w:pPr>
      <w:r>
        <w:t xml:space="preserve">add the attribute </w:t>
      </w:r>
      <w:r>
        <w:rPr>
          <w:rStyle w:val="Codeattribute"/>
        </w:rPr>
        <w:t>@rend</w:t>
      </w:r>
      <w:r>
        <w:t xml:space="preserve"> with the value </w:t>
      </w:r>
      <w:r>
        <w:rPr>
          <w:rStyle w:val="Codevalue"/>
        </w:rPr>
        <w:t>"omitname"</w:t>
      </w:r>
      <w:r>
        <w:t xml:space="preserve"> to the </w:t>
      </w:r>
      <w:r>
        <w:rPr>
          <w:rStyle w:val="Code"/>
        </w:rPr>
        <w:t>&lt;bibl&gt;</w:t>
      </w:r>
      <w:r>
        <w:t xml:space="preserve"> element, which will cause the pointer to display without the name</w:t>
      </w:r>
    </w:p>
    <w:p>
      <w:pPr>
        <w:pStyle w:val="Lista3"/>
      </w:pPr>
      <w:r>
        <w:t xml:space="preserve">add the author’s name wherever you require in the text outside the </w:t>
      </w:r>
      <w:r>
        <w:rPr>
          <w:rStyle w:val="Code"/>
        </w:rPr>
        <w:t>&lt;bibl&gt;</w:t>
      </w:r>
      <w:r>
        <w:t xml:space="preserve"> element</w:t>
      </w:r>
    </w:p>
    <w:p>
      <w:pPr>
        <w:pStyle w:val="Lista3"/>
      </w:pPr>
      <w:r>
        <w:t>in this case too, any parentheses you wish to see around the citation will need to be added manually</w:t>
      </w:r>
    </w:p>
    <w:p>
      <w:pPr>
        <w:pStyle w:val="Lista3"/>
      </w:pPr>
      <w:r>
        <w:t xml:space="preserve">see </w:t>
      </w:r>
      <w:r>
        <w:fldChar w:fldCharType="begin"/>
      </w:r>
      <w:r>
        <w:instrText xml:space="preserve"> REF _Ref44079069 \h  \* MERGEFORMAT </w:instrText>
      </w:r>
      <w:r>
        <w:fldChar w:fldCharType="separate"/>
      </w:r>
      <w:r>
        <w:t xml:space="preserve">Example </w:t>
      </w:r>
      <w:r>
        <w:rPr>
          <w:noProof/>
        </w:rPr>
        <w:t>10.4.5.D</w:t>
      </w:r>
      <w:r>
        <w:fldChar w:fldCharType="end"/>
      </w:r>
      <w:r>
        <w:t xml:space="preserve"> below for an illustration</w:t>
      </w:r>
    </w:p>
    <w:p>
      <w:pPr>
        <w:pStyle w:val="Lista2"/>
      </w:pPr>
      <w:r>
        <w:t xml:space="preserve">if you wish to </w:t>
      </w:r>
      <w:r>
        <w:rPr>
          <w:b/>
          <w:bCs/>
        </w:rPr>
        <w:t>show “ibid.” instead of the name of the author</w:t>
      </w:r>
      <w:r>
        <w:rPr>
          <w:b/>
          <w:bCs/>
          <w:noProof/>
        </w:rPr>
        <w:t>(</w:t>
      </w:r>
      <w:r>
        <w:rPr>
          <w:b/>
          <w:bCs/>
        </w:rPr>
        <w:t>s)</w:t>
      </w:r>
      <w:r>
        <w:t>:</w:t>
      </w:r>
    </w:p>
    <w:p>
      <w:pPr>
        <w:pStyle w:val="Lista3"/>
      </w:pPr>
      <w:r>
        <w:lastRenderedPageBreak/>
        <w:t xml:space="preserve">add the attribute </w:t>
      </w:r>
      <w:r>
        <w:rPr>
          <w:rStyle w:val="Codeattribute"/>
        </w:rPr>
        <w:t>@rend</w:t>
      </w:r>
      <w:r>
        <w:t xml:space="preserve"> with the value </w:t>
      </w:r>
      <w:r>
        <w:rPr>
          <w:rStyle w:val="Codevalue"/>
        </w:rPr>
        <w:t>"ibid"</w:t>
      </w:r>
      <w:r>
        <w:t xml:space="preserve"> to the </w:t>
      </w:r>
      <w:r>
        <w:rPr>
          <w:rStyle w:val="Code"/>
        </w:rPr>
        <w:t>&lt;bibl&gt;</w:t>
      </w:r>
      <w:r>
        <w:t xml:space="preserve"> element, which will display “ibid.” instead of the name and will not use parentheses</w:t>
      </w:r>
    </w:p>
    <w:p>
      <w:pPr>
        <w:pStyle w:val="Lista3"/>
      </w:pPr>
      <w:r>
        <w:t>depending on your context, parentheses may be avoided altogether or used further away from the citation</w:t>
      </w:r>
    </w:p>
    <w:p>
      <w:pPr>
        <w:pStyle w:val="Lista3"/>
      </w:pPr>
      <w:r>
        <w:t xml:space="preserve">see </w:t>
      </w:r>
      <w:r>
        <w:fldChar w:fldCharType="begin"/>
      </w:r>
      <w:r>
        <w:instrText xml:space="preserve"> REF _Ref44079082 \h  \* MERGEFORMAT </w:instrText>
      </w:r>
      <w:r>
        <w:fldChar w:fldCharType="separate"/>
      </w:r>
      <w:r>
        <w:t xml:space="preserve">Example </w:t>
      </w:r>
      <w:r>
        <w:rPr>
          <w:noProof/>
        </w:rPr>
        <w:t>10.4.5.E</w:t>
      </w:r>
      <w:r>
        <w:fldChar w:fldCharType="end"/>
      </w:r>
      <w:r>
        <w:t xml:space="preserve"> below for an illustration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A</w:t>
              </w:r>
            </w:fldSimple>
            <w:r>
              <w:t>: encoding a basic citation</w:t>
            </w:r>
          </w:p>
        </w:tc>
      </w:tr>
      <w:tr>
        <w:tc>
          <w:tcPr>
            <w:tcW w:w="5000" w:type="pct"/>
          </w:tcPr>
          <w:p>
            <w:pPr>
              <w:pStyle w:val="TableNote"/>
              <w:keepNext/>
            </w:pPr>
            <w:r>
              <w:t>Majumdar 1943: 23–28</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B</w:t>
              </w:r>
            </w:fldSimple>
            <w:r>
              <w:t>: encoding a citation with a page and a figure number</w:t>
            </w:r>
          </w:p>
        </w:tc>
      </w:tr>
      <w:tr>
        <w:tc>
          <w:tcPr>
            <w:tcW w:w="5000" w:type="pct"/>
          </w:tcPr>
          <w:p>
            <w:pPr>
              <w:pStyle w:val="TableNote"/>
              <w:keepNext/>
            </w:pPr>
            <w:r>
              <w:t>Majumdar 1943: 23–28, fig. 12</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"figure"</w:t>
            </w:r>
            <w:r>
              <w:rPr>
                <w:rStyle w:val="Code"/>
              </w:rPr>
              <w:t>&gt;</w:t>
            </w:r>
            <w:r>
              <w:rPr>
                <w:rStyle w:val="Codetext"/>
              </w:rPr>
              <w:t>12</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C</w:t>
              </w:r>
            </w:fldSimple>
            <w:r>
              <w:t>: encoding a citation with a volume and page number</w:t>
            </w:r>
          </w:p>
        </w:tc>
      </w:tr>
      <w:tr>
        <w:tc>
          <w:tcPr>
            <w:tcW w:w="5000" w:type="pct"/>
          </w:tcPr>
          <w:p>
            <w:pPr>
              <w:pStyle w:val="TableNote"/>
              <w:keepNext/>
            </w:pPr>
            <w:r>
              <w:t>Majumdar 1943, vol. 1: 23–28</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08" w:name="_Ref44079069"/>
            <w:r>
              <w:t xml:space="preserve">Example </w:t>
            </w:r>
            <w:fldSimple w:instr=" STYLEREF 3 \s ">
              <w:r>
                <w:rPr>
                  <w:noProof/>
                </w:rPr>
                <w:t>10.4.5</w:t>
              </w:r>
            </w:fldSimple>
            <w:r>
              <w:t>.</w:t>
            </w:r>
            <w:fldSimple w:instr=" SEQ Example \* ALPHABETIC \s 3 ">
              <w:r>
                <w:rPr>
                  <w:noProof/>
                </w:rPr>
                <w:t>D</w:t>
              </w:r>
            </w:fldSimple>
            <w:bookmarkEnd w:id="908"/>
            <w:r>
              <w:t>: encoding a citation with parentheses only around the year and pages</w:t>
            </w:r>
          </w:p>
        </w:tc>
      </w:tr>
      <w:tr>
        <w:tc>
          <w:tcPr>
            <w:tcW w:w="5000" w:type="pct"/>
          </w:tcPr>
          <w:p>
            <w:pPr>
              <w:pStyle w:val="TableNote"/>
              <w:keepNext/>
            </w:pPr>
            <w:r>
              <w:t xml:space="preserve">Majumdar </w:t>
            </w:r>
            <w:r>
              <w:rPr>
                <w:noProof/>
              </w:rPr>
              <w:t>(</w:t>
            </w:r>
            <w:r>
              <w:t>1943: 23–28)</w:t>
            </w:r>
          </w:p>
          <w:p>
            <w:pPr>
              <w:pStyle w:val="TableNote"/>
              <w:keepNext/>
            </w:pPr>
            <w:r>
              <w:t xml:space="preserve">note that the parentheses are added manually around the </w:t>
            </w:r>
            <w:r>
              <w:rPr>
                <w:rStyle w:val="Code"/>
              </w:rPr>
              <w:t>&lt;bibl&gt;</w:t>
            </w:r>
            <w:r>
              <w:t xml:space="preserve"> element</w:t>
            </w:r>
          </w:p>
        </w:tc>
      </w:tr>
      <w:tr>
        <w:tc>
          <w:tcPr>
            <w:tcW w:w="5000" w:type="pct"/>
          </w:tcPr>
          <w:p>
            <w:pPr>
              <w:pStyle w:val="CodeParagraph"/>
              <w:rPr>
                <w:rStyle w:val="Code"/>
              </w:rPr>
            </w:pPr>
            <w:r>
              <w:rPr>
                <w:rStyle w:val="Codetext"/>
              </w:rPr>
              <w:t>Majumdar (</w:t>
            </w:r>
            <w:r>
              <w:rPr>
                <w:rStyle w:val="Code"/>
              </w:rPr>
              <w:t xml:space="preserve">&lt;bibl </w:t>
            </w:r>
            <w:r>
              <w:rPr>
                <w:rStyle w:val="Codeattribute"/>
              </w:rPr>
              <w:t>rend</w:t>
            </w:r>
            <w:r>
              <w:rPr>
                <w:rStyle w:val="Code"/>
              </w:rPr>
              <w:t>=</w:t>
            </w:r>
            <w:r>
              <w:rPr>
                <w:rStyle w:val="Codevalue"/>
              </w:rPr>
              <w:t>"omitname"</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r>
              <w: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09" w:name="_Ref44079082"/>
            <w:r>
              <w:t xml:space="preserve">Example </w:t>
            </w:r>
            <w:fldSimple w:instr=" STYLEREF 3 \s ">
              <w:r>
                <w:rPr>
                  <w:noProof/>
                </w:rPr>
                <w:t>10.4.5</w:t>
              </w:r>
            </w:fldSimple>
            <w:r>
              <w:t>.</w:t>
            </w:r>
            <w:fldSimple w:instr=" SEQ Example \* ALPHABETIC \s 3 ">
              <w:r>
                <w:rPr>
                  <w:noProof/>
                </w:rPr>
                <w:t>E</w:t>
              </w:r>
            </w:fldSimple>
            <w:bookmarkEnd w:id="909"/>
            <w:r>
              <w:t>: encoding a citation with ibid.</w:t>
            </w:r>
          </w:p>
        </w:tc>
      </w:tr>
      <w:tr>
        <w:tc>
          <w:tcPr>
            <w:tcW w:w="5000" w:type="pct"/>
          </w:tcPr>
          <w:p>
            <w:pPr>
              <w:pStyle w:val="TableNote"/>
              <w:keepNext/>
            </w:pPr>
            <w:r>
              <w:rPr>
                <w:i/>
                <w:iCs/>
              </w:rPr>
              <w:t>ibid.</w:t>
            </w:r>
            <w:r>
              <w:t>: 23–28</w:t>
            </w:r>
          </w:p>
        </w:tc>
      </w:tr>
      <w:tr>
        <w:tc>
          <w:tcPr>
            <w:tcW w:w="5000" w:type="pct"/>
          </w:tcPr>
          <w:p>
            <w:pPr>
              <w:pStyle w:val="CodeParagraph"/>
              <w:rPr>
                <w:rStyle w:val="Code"/>
              </w:rPr>
            </w:pPr>
            <w:r>
              <w:rPr>
                <w:rStyle w:val="Code"/>
              </w:rPr>
              <w:t xml:space="preserve">&lt;bibl </w:t>
            </w:r>
            <w:r>
              <w:rPr>
                <w:rStyle w:val="Codeattribute"/>
              </w:rPr>
              <w:t>rend</w:t>
            </w:r>
            <w:r>
              <w:rPr>
                <w:rStyle w:val="Code"/>
              </w:rPr>
              <w:t>=</w:t>
            </w:r>
            <w:r>
              <w:rPr>
                <w:rStyle w:val="Codevalue"/>
              </w:rPr>
              <w:t>"ibid"</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10" w:name="_Ref44079042"/>
            <w:r>
              <w:t xml:space="preserve">Example </w:t>
            </w:r>
            <w:fldSimple w:instr=" STYLEREF 3 \s ">
              <w:r>
                <w:rPr>
                  <w:noProof/>
                </w:rPr>
                <w:t>10.4.5</w:t>
              </w:r>
            </w:fldSimple>
            <w:r>
              <w:t>.</w:t>
            </w:r>
            <w:fldSimple w:instr=" SEQ Example \* ALPHABETIC \s 3 ">
              <w:r>
                <w:rPr>
                  <w:noProof/>
                </w:rPr>
                <w:t>F</w:t>
              </w:r>
            </w:fldSimple>
            <w:bookmarkEnd w:id="910"/>
            <w:r>
              <w:t>: encoding a citation of the Annual Report on Indian Epigraphy</w:t>
            </w:r>
          </w:p>
        </w:tc>
      </w:tr>
      <w:tr>
        <w:tc>
          <w:tcPr>
            <w:tcW w:w="5000" w:type="pct"/>
          </w:tcPr>
          <w:p>
            <w:pPr>
              <w:pStyle w:val="CodeParagraph"/>
              <w:keepNext/>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"bib:ARIE1962-1963"</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157</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"appendix"</w:t>
            </w:r>
            <w:r>
              <w:rPr>
                <w:rStyle w:val="Code"/>
              </w:rPr>
              <w:t>&gt;</w:t>
            </w:r>
            <w:r>
              <w:rPr>
                <w:rStyle w:val="Codetext"/>
              </w:rPr>
              <w:t>C/1945-1946</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1</w:t>
            </w:r>
            <w:r>
              <w:rPr>
                <w:rStyle w:val="Code"/>
              </w:rPr>
              <w:t>&lt;/citedRange&gt;</w:t>
            </w:r>
            <w:r>
              <w:rPr>
                <w:rStyle w:val="Codetext"/>
              </w:rPr>
              <w:br/>
            </w:r>
            <w:r>
              <w:rPr>
                <w:rStyle w:val="Code"/>
              </w:rPr>
              <w:t>&lt;/bibl&gt;</w:t>
            </w:r>
          </w:p>
        </w:tc>
      </w:tr>
      <w:tr>
        <w:tc>
          <w:tcPr>
            <w:tcW w:w="5000" w:type="pct"/>
          </w:tcPr>
          <w:p>
            <w:pPr>
              <w:pStyle w:val="TableNote"/>
            </w:pPr>
            <w:r>
              <w:t xml:space="preserve">please always follow this example </w:t>
            </w:r>
            <w:commentRangeStart w:id="911"/>
            <w:r>
              <w:t>when citing the ARIE appendices</w:t>
            </w:r>
            <w:commentRangeEnd w:id="911"/>
            <w:r>
              <w:rPr>
                <w:rStyle w:val="Jegyzethivatkozs"/>
                <w:rFonts w:ascii="Gentium Plus" w:hAnsi="Gentium Plus" w:cs="Mangal"/>
              </w:rPr>
              <w:commentReference w:id="911"/>
            </w:r>
            <w:r>
              <w:t xml:space="preserve">, i.e. always include the year </w:t>
            </w:r>
            <w:r>
              <w:rPr>
                <w:noProof/>
              </w:rPr>
              <w:t>(</w:t>
            </w:r>
            <w:r>
              <w:t>or range of years written out in full) mentioned in the title of the appendix, separated with a slash from the letter of the appendix</w:t>
            </w:r>
          </w:p>
        </w:tc>
      </w:tr>
    </w:tbl>
    <w:p>
      <w:bookmarkStart w:id="912" w:name="_7sk1okht0w4v" w:colFirst="0" w:colLast="0"/>
      <w:bookmarkStart w:id="913" w:name="_Ref43988648"/>
      <w:bookmarkEnd w:id="91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10.4.5</w:t>
              </w:r>
            </w:fldSimple>
            <w:r>
              <w:t>.</w:t>
            </w:r>
            <w:fldSimple w:instr=" SEQ Example \* ALPHABETIC \s 3 ">
              <w:r>
                <w:rPr>
                  <w:noProof/>
                </w:rPr>
                <w:t>G</w:t>
              </w:r>
            </w:fldSimple>
            <w:r>
              <w:t>: encoding a citation with a volume and section number</w:t>
            </w:r>
          </w:p>
        </w:tc>
      </w:tr>
      <w:tr>
        <w:tc>
          <w:tcPr>
            <w:tcW w:w="5000" w:type="pct"/>
          </w:tcPr>
          <w:p>
            <w:pPr>
              <w:pStyle w:val="TableNote"/>
              <w:keepNext/>
            </w:pPr>
            <w:r>
              <w:t>Edgerton 1953, vol. 1: §§34-36</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"bib:Edgerton1953_01"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"section"</w:t>
            </w:r>
            <w:r>
              <w:rPr>
                <w:rStyle w:val="Code"/>
              </w:rPr>
              <w:t>&gt;</w:t>
            </w:r>
            <w:r>
              <w:rPr>
                <w:rStyle w:val="Codetext"/>
              </w:rPr>
              <w:t>34-36</w:t>
            </w:r>
            <w:r>
              <w:rPr>
                <w:rStyle w:val="Code"/>
              </w:rPr>
              <w:t>&lt;/citedRange&gt;</w:t>
            </w:r>
            <w:r>
              <w:rPr>
                <w:rStyle w:val="Codetext"/>
              </w:rPr>
              <w:br/>
            </w:r>
            <w:r>
              <w:rPr>
                <w:rStyle w:val="Code"/>
              </w:rPr>
              <w:t>&lt;/bibl&gt;</w:t>
            </w:r>
          </w:p>
        </w:tc>
      </w:tr>
    </w:tbl>
    <w:p>
      <w:pPr>
        <w:pStyle w:val="Cmsor3"/>
      </w:pPr>
      <w:bookmarkStart w:id="914" w:name="_Ref148531705"/>
      <w:bookmarkStart w:id="915" w:name="_Toc183083936"/>
      <w:r>
        <w:t>Referring to inscriptions in the DHARMABase</w:t>
      </w:r>
      <w:bookmarkEnd w:id="913"/>
      <w:bookmarkEnd w:id="914"/>
      <w:bookmarkEnd w:id="915"/>
    </w:p>
    <w:p>
      <w:pPr>
        <w:pStyle w:val="Lista"/>
      </w:pPr>
      <w:r>
        <w:t xml:space="preserve">to refer to another inscription in the DHARMABase, use the element </w:t>
      </w:r>
      <w:r>
        <w:rPr>
          <w:rStyle w:val="Code"/>
        </w:rPr>
        <w:t>&lt;ref&gt;</w:t>
      </w:r>
    </w:p>
    <w:p>
      <w:pPr>
        <w:pStyle w:val="Lista"/>
      </w:pPr>
      <w:r>
        <w:t xml:space="preserve">such references may be included in any freeform text, but will at the present stage most likely to be used in an apparatus note or inside a </w:t>
      </w:r>
      <w:r>
        <w:rPr>
          <w:rStyle w:val="Code"/>
        </w:rPr>
        <w:t>&lt;p&gt;</w:t>
      </w:r>
      <w:r>
        <w:t xml:space="preserve"> element in the </w:t>
      </w:r>
      <w:r>
        <w:rPr>
          <w:rStyle w:val="Code"/>
        </w:rPr>
        <w:t xml:space="preserve">&lt;div </w:t>
      </w:r>
      <w:r>
        <w:rPr>
          <w:rStyle w:val="Codeattribute"/>
        </w:rPr>
        <w:t>type</w:t>
      </w:r>
      <w:r>
        <w:rPr>
          <w:rStyle w:val="Code"/>
        </w:rPr>
        <w:t>=</w:t>
      </w:r>
      <w:r>
        <w:rPr>
          <w:rStyle w:val="Codevalue"/>
        </w:rPr>
        <w:t>"commentary"</w:t>
      </w:r>
      <w:r>
        <w:rPr>
          <w:rStyle w:val="Code"/>
        </w:rPr>
        <w:t>&gt;</w:t>
      </w:r>
    </w:p>
    <w:p>
      <w:pPr>
        <w:pStyle w:val="Lista"/>
      </w:pPr>
      <w:r>
        <w:t xml:space="preserve">unlike the </w:t>
      </w:r>
      <w:r>
        <w:rPr>
          <w:rStyle w:val="Code"/>
        </w:rPr>
        <w:t>&lt;ptr/&gt;</w:t>
      </w:r>
      <w:r>
        <w:t xml:space="preserve"> element used in bibliographic citations </w:t>
      </w:r>
      <w:r>
        <w:rPr>
          <w:noProof/>
        </w:rPr>
        <w:t>(</w:t>
      </w:r>
      <w:r>
        <w:t>§</w:t>
      </w:r>
      <w:r>
        <w:fldChar w:fldCharType="begin"/>
      </w:r>
      <w:r>
        <w:instrText xml:space="preserve"> REF _Ref43989849 \w \h  \* MERGEFORMAT </w:instrText>
      </w:r>
      <w:r>
        <w:fldChar w:fldCharType="separate"/>
      </w:r>
      <w:r>
        <w:t>10.4.5</w:t>
      </w:r>
      <w:r>
        <w:fldChar w:fldCharType="end"/>
      </w:r>
      <w:r>
        <w:t xml:space="preserve">), </w:t>
      </w:r>
      <w:r>
        <w:rPr>
          <w:rStyle w:val="Code"/>
        </w:rPr>
        <w:t>&lt;ref&gt;</w:t>
      </w:r>
      <w:r>
        <w:t xml:space="preserve"> is not an empty element: it must contain a human-readable reference</w:t>
      </w:r>
    </w:p>
    <w:p>
      <w:pPr>
        <w:pStyle w:val="Lista2"/>
      </w:pPr>
      <w:r>
        <w:t>we recommend keeping the contents limited to the identifier of the inscription you want to quote</w:t>
      </w:r>
    </w:p>
    <w:p>
      <w:pPr>
        <w:pStyle w:val="Lista2"/>
      </w:pPr>
      <w:r>
        <w:t xml:space="preserve">any specification of the line </w:t>
      </w:r>
      <w:r>
        <w:rPr>
          <w:noProof/>
        </w:rPr>
        <w:t>(</w:t>
      </w:r>
      <w:r>
        <w:t xml:space="preserve">or other details) to which you are referring may be added after the </w:t>
      </w:r>
      <w:r>
        <w:rPr>
          <w:rStyle w:val="Code"/>
        </w:rPr>
        <w:t>&lt;ref&gt;</w:t>
      </w:r>
      <w:r>
        <w:t xml:space="preserve"> element, e.g. </w:t>
      </w:r>
      <w:r>
        <w:rPr>
          <w:rStyle w:val="Code"/>
        </w:rPr>
        <w:t>&lt;ref&gt;</w:t>
      </w:r>
      <w:r>
        <w:rPr>
          <w:rStyle w:val="Codetext"/>
        </w:rPr>
        <w:t>C. 7</w:t>
      </w:r>
      <w:r>
        <w:rPr>
          <w:rStyle w:val="Code"/>
        </w:rPr>
        <w:t>&lt;/ref&gt;</w:t>
      </w:r>
      <w:r>
        <w:rPr>
          <w:rStyle w:val="Codetext"/>
        </w:rPr>
        <w:t>, line 5</w:t>
      </w:r>
    </w:p>
    <w:p>
      <w:pPr>
        <w:pStyle w:val="Lista"/>
      </w:pPr>
      <w:r>
        <w:t xml:space="preserve">in order for this markup to allow us to generate a hyperlink to the intended edition in the online presentation of the DHARMABase, the attribute </w:t>
      </w:r>
      <w:r>
        <w:rPr>
          <w:rStyle w:val="Codeattribute"/>
        </w:rPr>
        <w:t>@target</w:t>
      </w:r>
      <w:r>
        <w:t xml:space="preserve"> has to be used to establish the link to the relevant xml file</w:t>
      </w:r>
    </w:p>
    <w:p>
      <w:pPr>
        <w:pStyle w:val="Lista2"/>
      </w:pPr>
      <w:r>
        <w:t xml:space="preserve">for files kept in the same repository, the value of this attribute shall be the filename of the inscription, e.g. </w:t>
      </w:r>
      <w:r>
        <w:rPr>
          <w:rStyle w:val="Code"/>
        </w:rPr>
        <w:t xml:space="preserve">&lt;ref </w:t>
      </w:r>
      <w:r>
        <w:rPr>
          <w:rStyle w:val="Codeattribute"/>
        </w:rPr>
        <w:t>target</w:t>
      </w:r>
      <w:r>
        <w:rPr>
          <w:rStyle w:val="Code"/>
        </w:rPr>
        <w:t>=</w:t>
      </w:r>
      <w:r>
        <w:rPr>
          <w:rStyle w:val="Codevalue"/>
        </w:rPr>
        <w:t>"C00007.xml"</w:t>
      </w:r>
      <w:r>
        <w:rPr>
          <w:rStyle w:val="Code"/>
        </w:rPr>
        <w:t>&gt;</w:t>
      </w:r>
      <w:r>
        <w:rPr>
          <w:rStyle w:val="Codetext"/>
        </w:rPr>
        <w:t>C. 7</w:t>
      </w:r>
      <w:r>
        <w:rPr>
          <w:rStyle w:val="Code"/>
        </w:rPr>
        <w:t>&lt;/ref&gt;</w:t>
      </w:r>
    </w:p>
    <w:p>
      <w:pPr>
        <w:pStyle w:val="Lista2"/>
      </w:pPr>
      <w:r>
        <w:t xml:space="preserve">for files kept in different repositories, </w:t>
      </w:r>
      <w:commentRangeStart w:id="916"/>
      <w:commentRangeStart w:id="917"/>
      <w:r>
        <w:t xml:space="preserve">add a further attribute </w:t>
      </w:r>
      <w:r>
        <w:rPr>
          <w:rStyle w:val="Codeattribute"/>
        </w:rPr>
        <w:t>@n</w:t>
      </w:r>
      <w:commentRangeEnd w:id="916"/>
      <w:r>
        <w:rPr>
          <w:rStyle w:val="Jegyzethivatkozs"/>
          <w:rFonts w:cs="Mangal"/>
        </w:rPr>
        <w:commentReference w:id="916"/>
      </w:r>
      <w:commentRangeEnd w:id="917"/>
      <w:r>
        <w:rPr>
          <w:rStyle w:val="Jegyzethivatkozs"/>
          <w:rFonts w:cs="Mangal"/>
        </w:rPr>
        <w:commentReference w:id="917"/>
      </w:r>
      <w:r>
        <w:t xml:space="preserve">, containing the name of the GitHub repository where the file is located, e.g. </w:t>
      </w:r>
      <w:r>
        <w:rPr>
          <w:rStyle w:val="Code"/>
        </w:rPr>
        <w:t xml:space="preserve">&lt;ref </w:t>
      </w:r>
      <w:r>
        <w:rPr>
          <w:rStyle w:val="Codeattribute"/>
        </w:rPr>
        <w:t>n</w:t>
      </w:r>
      <w:r>
        <w:rPr>
          <w:rStyle w:val="Code"/>
        </w:rPr>
        <w:t>=</w:t>
      </w:r>
      <w:r>
        <w:rPr>
          <w:rStyle w:val="Codevalue"/>
        </w:rPr>
        <w:t>"tfa-pallava-epigraphy"</w:t>
      </w:r>
      <w:r>
        <w:rPr>
          <w:rStyle w:val="Code"/>
        </w:rPr>
        <w:t xml:space="preserve"> </w:t>
      </w:r>
      <w:r>
        <w:rPr>
          <w:rStyle w:val="Codeattribute"/>
        </w:rPr>
        <w:t>target</w:t>
      </w:r>
      <w:r>
        <w:rPr>
          <w:rStyle w:val="Code"/>
        </w:rPr>
        <w:t>=</w:t>
      </w:r>
      <w:r>
        <w:rPr>
          <w:rStyle w:val="Codevalue"/>
        </w:rPr>
        <w:t>"Pallava00001.xml"</w:t>
      </w:r>
      <w:r>
        <w:rPr>
          <w:rStyle w:val="Code"/>
        </w:rPr>
        <w:t>&gt;</w:t>
      </w:r>
      <w:r>
        <w:rPr>
          <w:rStyle w:val="Codetext"/>
        </w:rPr>
        <w:t>Pallava 1</w:t>
      </w:r>
      <w:r>
        <w:rPr>
          <w:rStyle w:val="Code"/>
        </w:rPr>
        <w:t>&lt;/ref&gt;</w:t>
      </w:r>
    </w:p>
    <w:p>
      <w:pPr>
        <w:pStyle w:val="Lista"/>
      </w:pPr>
      <w:r>
        <w:t>the same method can also be used to create a link toward an external database</w:t>
      </w:r>
    </w:p>
    <w:p>
      <w:pPr>
        <w:pStyle w:val="Lista2"/>
      </w:pPr>
      <w:r>
        <w:t xml:space="preserve">in this case, the value of the </w:t>
      </w:r>
      <w:r>
        <w:rPr>
          <w:rStyle w:val="Codeattribute"/>
        </w:rPr>
        <w:t>@target</w:t>
      </w:r>
      <w:r>
        <w:t xml:space="preserve"> element should contain a permanent URL</w:t>
      </w:r>
    </w:p>
    <w:p>
      <w:pPr>
        <w:pStyle w:val="Cmsor3"/>
      </w:pPr>
      <w:bookmarkStart w:id="918" w:name="_Ref155689459"/>
      <w:bookmarkStart w:id="919" w:name="_Toc183083937"/>
      <w:r>
        <w:t>Referring to websites</w:t>
      </w:r>
      <w:bookmarkEnd w:id="918"/>
      <w:bookmarkEnd w:id="919"/>
    </w:p>
    <w:p>
      <w:pPr>
        <w:pStyle w:val="Lista"/>
      </w:pPr>
      <w:r>
        <w:t xml:space="preserve">to refer to a website with an URL, use the element </w:t>
      </w:r>
      <w:r>
        <w:rPr>
          <w:rStyle w:val="Code"/>
        </w:rPr>
        <w:t>&lt;ref&gt;</w:t>
      </w:r>
      <w:r>
        <w:t xml:space="preserve"> with the URL encoded as the attribute </w:t>
      </w:r>
      <w:r>
        <w:rPr>
          <w:rStyle w:val="Codeattribute"/>
        </w:rPr>
        <w:t>@target</w:t>
      </w:r>
      <w:r>
        <w:t xml:space="preserve"> on this element, and the text to display) as its contents</w:t>
      </w:r>
    </w:p>
    <w:p>
      <w:pPr>
        <w:pStyle w:val="Lista2"/>
      </w:pPr>
      <w:r>
        <w:t xml:space="preserve">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http://museumsofindia.gov.in/repository/record/im_kol-A20050-9085-18</w:t>
      </w:r>
      <w:r>
        <w:rPr>
          <w:rStyle w:val="Codetext"/>
        </w:rPr>
        <w:t>"&gt;Baigram fragment&lt;/</w:t>
      </w:r>
      <w:r>
        <w:rPr>
          <w:rStyle w:val="Code"/>
        </w:rPr>
        <w:t>ref</w:t>
      </w:r>
      <w:r>
        <w:rPr>
          <w:rStyle w:val="Codetext"/>
        </w:rPr>
        <w:t>&gt;</w:t>
      </w:r>
    </w:p>
    <w:p>
      <w:pPr>
        <w:pStyle w:val="Lista2"/>
      </w:pPr>
      <w:r>
        <w:t xml:space="preserve">the contents may also be a repetition of the URL if it is to be visible to the reader, 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https://tei-c.org/</w:t>
      </w:r>
      <w:r>
        <w:rPr>
          <w:rStyle w:val="Codetext"/>
        </w:rPr>
        <w:t>"&gt;https://tei-c.org/&lt;/</w:t>
      </w:r>
      <w:r>
        <w:rPr>
          <w:rStyle w:val="Code"/>
        </w:rPr>
        <w:t>ref</w:t>
      </w:r>
      <w:r>
        <w:rPr>
          <w:rStyle w:val="Codetext"/>
        </w:rPr>
        <w:t>&gt;</w:t>
      </w:r>
    </w:p>
    <w:p>
      <w:pPr>
        <w:pStyle w:val="Cmsor2"/>
      </w:pPr>
      <w:bookmarkStart w:id="920" w:name="_m34hlz9vjuhp" w:colFirst="0" w:colLast="0"/>
      <w:bookmarkStart w:id="921" w:name="_Toc183083938"/>
      <w:bookmarkEnd w:id="920"/>
      <w:r>
        <w:t>Encoding names</w:t>
      </w:r>
      <w:bookmarkEnd w:id="921"/>
    </w:p>
    <w:p>
      <w:pPr>
        <w:pStyle w:val="Lista"/>
      </w:pPr>
      <w:r>
        <w:t>see §</w:t>
      </w:r>
      <w:r>
        <w:fldChar w:fldCharType="begin"/>
      </w:r>
      <w:r>
        <w:instrText xml:space="preserve"> REF _Ref43978612 \r \h  \* MERGEFORMAT </w:instrText>
      </w:r>
      <w:r>
        <w:fldChar w:fldCharType="separate"/>
      </w:r>
      <w:r>
        <w:t>7.4</w:t>
      </w:r>
      <w:r>
        <w:fldChar w:fldCharType="end"/>
      </w:r>
      <w:r>
        <w:t xml:space="preserve"> about the optional encoding of names within the edition</w:t>
      </w:r>
    </w:p>
    <w:p>
      <w:pPr>
        <w:pStyle w:val="Lista"/>
      </w:pPr>
      <w:r>
        <w:t xml:space="preserve">names </w:t>
      </w:r>
      <w:r>
        <w:rPr>
          <w:noProof/>
        </w:rPr>
        <w:t>(</w:t>
      </w:r>
      <w:r>
        <w:t>contemporary or pre-modern) may, in principle, be tagged anywhere in a document, but we do not recommend doing so in any content except where explicitly called for in another section of this guide</w:t>
      </w:r>
    </w:p>
    <w:p>
      <w:pPr>
        <w:pStyle w:val="Lista2"/>
      </w:pPr>
      <w:r>
        <w:t xml:space="preserve">at present the Responsibility Statement </w:t>
      </w:r>
      <w:r>
        <w:rPr>
          <w:noProof/>
        </w:rPr>
        <w:t>(</w:t>
      </w:r>
      <w:r>
        <w:t>§</w:t>
      </w:r>
      <w:r>
        <w:fldChar w:fldCharType="begin"/>
      </w:r>
      <w:r>
        <w:instrText xml:space="preserve"> REF _Ref43990001 \r \h  \* MERGEFORMAT </w:instrText>
      </w:r>
      <w:r>
        <w:fldChar w:fldCharType="separate"/>
      </w:r>
      <w:r>
        <w:t>11.1.2</w:t>
      </w:r>
      <w:r>
        <w:fldChar w:fldCharType="end"/>
      </w:r>
      <w:r>
        <w:t>) is the only section which calls for name markup outside the edition</w:t>
      </w:r>
    </w:p>
    <w:p>
      <w:pPr>
        <w:pStyle w:val="Cmsor3"/>
      </w:pPr>
      <w:bookmarkStart w:id="922" w:name="_5n8o6akv2b3b" w:colFirst="0" w:colLast="0"/>
      <w:bookmarkStart w:id="923" w:name="_Ref43989951"/>
      <w:bookmarkStart w:id="924" w:name="_Toc183083939"/>
      <w:bookmarkEnd w:id="922"/>
      <w:r>
        <w:t>Tagging contemporary names</w:t>
      </w:r>
      <w:bookmarkEnd w:id="923"/>
      <w:bookmarkEnd w:id="924"/>
    </w:p>
    <w:p>
      <w:pPr>
        <w:pStyle w:val="Lista"/>
      </w:pPr>
      <w:r>
        <w:t xml:space="preserve">when a contemporary name requires a tag, wrap the entire name in the element </w:t>
      </w:r>
      <w:r>
        <w:rPr>
          <w:rStyle w:val="Code"/>
        </w:rPr>
        <w:t>&lt;persName&gt;</w:t>
      </w:r>
    </w:p>
    <w:p>
      <w:pPr>
        <w:pStyle w:val="Lista2"/>
      </w:pPr>
      <w:r>
        <w:t xml:space="preserve">if the name is that of a DHARMA project participant </w:t>
      </w:r>
      <w:r>
        <w:rPr>
          <w:noProof/>
        </w:rPr>
        <w:t>(</w:t>
      </w:r>
      <w:r>
        <w:t xml:space="preserve">such as your own name), add the attribute </w:t>
      </w:r>
      <w:r>
        <w:rPr>
          <w:rStyle w:val="Codeattribute"/>
        </w:rPr>
        <w:t>@ref</w:t>
      </w:r>
    </w:p>
    <w:p>
      <w:pPr>
        <w:pStyle w:val="Lista3"/>
      </w:pPr>
      <w:r>
        <w:lastRenderedPageBreak/>
        <w:t>the value of this attribute shall be the personal identifier</w:t>
      </w:r>
      <w:r>
        <w:rPr>
          <w:rStyle w:val="Lbjegyzet-hivatkozs"/>
        </w:rPr>
        <w:footnoteReference w:id="61"/>
      </w:r>
      <w:r>
        <w:t xml:space="preserve"> of the participant, with the prefix “part:” </w:t>
      </w:r>
      <w:r>
        <w:rPr>
          <w:noProof/>
        </w:rPr>
        <w:t>(</w:t>
      </w:r>
      <w:r>
        <w:t>as an abbreviated reference to the file listing participants of the project)</w:t>
      </w:r>
    </w:p>
    <w:p>
      <w:pPr>
        <w:pStyle w:val="Lista"/>
      </w:pPr>
      <w:r>
        <w:t>within this element</w:t>
      </w:r>
    </w:p>
    <w:p>
      <w:pPr>
        <w:pStyle w:val="Lista2"/>
      </w:pPr>
      <w:r>
        <w:t xml:space="preserve">either apply the tags </w:t>
      </w:r>
      <w:r>
        <w:rPr>
          <w:rStyle w:val="Code"/>
        </w:rPr>
        <w:t>&lt;forename&gt;</w:t>
      </w:r>
      <w:r>
        <w:t xml:space="preserve"> and </w:t>
      </w:r>
      <w:r>
        <w:rPr>
          <w:rStyle w:val="Code"/>
        </w:rPr>
        <w:t>&lt;surname&gt;</w:t>
      </w:r>
      <w:r>
        <w:t xml:space="preserve"> to the respective components of the name</w:t>
      </w:r>
    </w:p>
    <w:p>
      <w:pPr>
        <w:pStyle w:val="Lista2"/>
      </w:pPr>
      <w:r>
        <w:t xml:space="preserve">or apply </w:t>
      </w:r>
      <w:r>
        <w:rPr>
          <w:rStyle w:val="Code"/>
        </w:rPr>
        <w:t>&lt;name&gt;</w:t>
      </w:r>
      <w:r>
        <w:t xml:space="preserve"> to the whole of a name if it cannot be broken down in this way</w:t>
      </w:r>
    </w:p>
    <w:p>
      <w:pPr>
        <w:pStyle w:val="Lista3"/>
      </w:pPr>
      <w:r>
        <w:t xml:space="preserve">note that in this case </w:t>
      </w:r>
      <w:r>
        <w:rPr>
          <w:rStyle w:val="Code"/>
        </w:rPr>
        <w:t>&lt;persName&gt;</w:t>
      </w:r>
      <w:r>
        <w:t xml:space="preserve"> must still wrap </w:t>
      </w:r>
      <w:r>
        <w:rPr>
          <w:rStyle w:val="Code"/>
        </w:rPr>
        <w:t>&lt;name&gt;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10.5.1</w:t>
              </w:r>
            </w:fldSimple>
            <w:r>
              <w:t>.</w:t>
            </w:r>
            <w:fldSimple w:instr=" SEQ Example \* ALPHABETIC \s 3 ">
              <w:r>
                <w:rPr>
                  <w:noProof/>
                </w:rPr>
                <w:t>A</w:t>
              </w:r>
            </w:fldSimple>
            <w:r>
              <w:t>: encoding the name of a project participant</w:t>
            </w:r>
          </w:p>
        </w:tc>
      </w:tr>
      <w:tr>
        <w:tc>
          <w:tcPr>
            <w:tcW w:w="5000" w:type="pct"/>
          </w:tcPr>
          <w:p>
            <w:pPr>
              <w:pStyle w:val="CodeParagraph"/>
              <w:rPr>
                <w:rStyle w:val="Code"/>
              </w:rPr>
            </w:pPr>
            <w:r>
              <w:rPr>
                <w:rStyle w:val="Code"/>
              </w:rPr>
              <w:t xml:space="preserve">&lt;persName </w:t>
            </w:r>
            <w:r>
              <w:rPr>
                <w:rStyle w:val="Codeattribute"/>
              </w:rPr>
              <w:t>ref</w:t>
            </w:r>
            <w:r>
              <w:rPr>
                <w:rStyle w:val="Code"/>
              </w:rPr>
              <w:t>=</w:t>
            </w:r>
            <w:r>
              <w:rPr>
                <w:rStyle w:val="Codevalue"/>
              </w:rPr>
              <w:t>"part:argr"</w:t>
            </w:r>
            <w:r>
              <w:rPr>
                <w:rStyle w:val="Code"/>
              </w:rPr>
              <w:t>&gt;</w:t>
            </w:r>
            <w:r>
              <w:rPr>
                <w:rStyle w:val="Codetext"/>
              </w:rPr>
              <w:br/>
              <w:t xml:space="preserve">  </w:t>
            </w:r>
            <w:r>
              <w:rPr>
                <w:rStyle w:val="Code"/>
              </w:rPr>
              <w:t>&lt;forename&gt;</w:t>
            </w:r>
            <w:r>
              <w:rPr>
                <w:rStyle w:val="Codetext"/>
              </w:rPr>
              <w:t>Arlo</w:t>
            </w:r>
            <w:r>
              <w:rPr>
                <w:rStyle w:val="Code"/>
              </w:rPr>
              <w:t>&lt;/forename&gt;</w:t>
            </w:r>
            <w:r>
              <w:rPr>
                <w:rStyle w:val="Codetext"/>
              </w:rPr>
              <w:br/>
              <w:t xml:space="preserve">  </w:t>
            </w:r>
            <w:r>
              <w:rPr>
                <w:rStyle w:val="Code"/>
              </w:rPr>
              <w:t>&lt;surname&gt;</w:t>
            </w:r>
            <w:r>
              <w:rPr>
                <w:rStyle w:val="Codetext"/>
              </w:rPr>
              <w:t>Griffiths</w:t>
            </w:r>
            <w:r>
              <w:rPr>
                <w:rStyle w:val="Code"/>
              </w:rPr>
              <w:t>&lt;/surname&gt;</w:t>
            </w:r>
            <w:r>
              <w:rPr>
                <w:rStyle w:val="Codetext"/>
              </w:rPr>
              <w:br/>
            </w:r>
            <w:r>
              <w:rPr>
                <w:rStyle w:val="Code"/>
              </w:rPr>
              <w:t>&lt;/persName&gt;</w:t>
            </w:r>
          </w:p>
        </w:tc>
      </w:tr>
    </w:tbl>
    <w:p>
      <w:pPr>
        <w:pStyle w:val="Cmsor2"/>
      </w:pPr>
      <w:bookmarkStart w:id="925" w:name="_yz32t9xtry6d" w:colFirst="0" w:colLast="0"/>
      <w:bookmarkStart w:id="926" w:name="_Toc183083940"/>
      <w:bookmarkEnd w:id="925"/>
      <w:r>
        <w:t>Attributes as referencing systems</w:t>
      </w:r>
      <w:bookmarkEnd w:id="926"/>
    </w:p>
    <w:p>
      <w:pPr>
        <w:pStyle w:val="Cmsor3"/>
      </w:pPr>
      <w:bookmarkStart w:id="927" w:name="_g75gsrc5lpm1" w:colFirst="0" w:colLast="0"/>
      <w:bookmarkStart w:id="928" w:name="_Ref43989765"/>
      <w:bookmarkStart w:id="929" w:name="_Toc183083941"/>
      <w:bookmarkEnd w:id="927"/>
      <w:r>
        <w:t xml:space="preserve">Encoding authorship with </w:t>
      </w:r>
      <w:bookmarkEnd w:id="928"/>
      <w:r>
        <w:rPr>
          <w:rStyle w:val="Codeattribute"/>
        </w:rPr>
        <w:t>@resp</w:t>
      </w:r>
      <w:bookmarkEnd w:id="929"/>
    </w:p>
    <w:p>
      <w:pPr>
        <w:pStyle w:val="Lista"/>
      </w:pPr>
      <w:r>
        <w:t xml:space="preserve">the attribute </w:t>
      </w:r>
      <w:r>
        <w:rPr>
          <w:rStyle w:val="Codeattribute"/>
        </w:rPr>
        <w:t>@resp</w:t>
      </w:r>
      <w:r>
        <w:t xml:space="preserve"> </w:t>
      </w:r>
      <w:r>
        <w:rPr>
          <w:noProof/>
        </w:rPr>
        <w:t>(</w:t>
      </w:r>
      <w:r>
        <w:t xml:space="preserve">for “responsibility”) may be added to any XML element to encode the fact that a particular project participant is the author of that particular item, without explicitly writing their name in the text </w:t>
      </w:r>
      <w:r>
        <w:rPr>
          <w:noProof/>
        </w:rPr>
        <w:t>(</w:t>
      </w:r>
      <w:r>
        <w:t>for which see §</w:t>
      </w:r>
      <w:r>
        <w:fldChar w:fldCharType="begin"/>
      </w:r>
      <w:r>
        <w:instrText xml:space="preserve"> REF _Ref43989951 \w \h  \* MERGEFORMAT </w:instrText>
      </w:r>
      <w:r>
        <w:fldChar w:fldCharType="separate"/>
      </w:r>
      <w:r>
        <w:t>10.5.1</w:t>
      </w:r>
      <w:r>
        <w:fldChar w:fldCharType="end"/>
      </w:r>
      <w:r>
        <w:t>)</w:t>
      </w:r>
    </w:p>
    <w:p>
      <w:pPr>
        <w:pStyle w:val="Lista"/>
      </w:pPr>
      <w:r>
        <w:t xml:space="preserve">in the initial stages of our project, most of our XML documents will be the products of a single individual or a small number of people, who will be recorded as authors in the TEI header </w:t>
      </w:r>
      <w:r>
        <w:rPr>
          <w:noProof/>
        </w:rPr>
        <w:t>(</w:t>
      </w:r>
      <w:r>
        <w:t>§</w:t>
      </w:r>
      <w:r>
        <w:fldChar w:fldCharType="begin"/>
      </w:r>
      <w:r>
        <w:instrText xml:space="preserve"> REF _Ref43990001 \w \h  \* MERGEFORMAT </w:instrText>
      </w:r>
      <w:r>
        <w:fldChar w:fldCharType="separate"/>
      </w:r>
      <w:r>
        <w:t>11.1.2</w:t>
      </w:r>
      <w:r>
        <w:fldChar w:fldCharType="end"/>
      </w:r>
      <w:r>
        <w:t>) of each file</w:t>
      </w:r>
    </w:p>
    <w:p>
      <w:pPr>
        <w:pStyle w:val="Lista2"/>
      </w:pPr>
      <w:r>
        <w:t>therefore, this attribute will only be necessary where specifically called for in this guide, namely</w:t>
      </w:r>
    </w:p>
    <w:p>
      <w:pPr>
        <w:pStyle w:val="Lista3"/>
      </w:pPr>
      <w:r>
        <w:t xml:space="preserve">to explicitly encode your authorship for translations </w:t>
      </w:r>
      <w:r>
        <w:rPr>
          <w:noProof/>
        </w:rPr>
        <w:t>(</w:t>
      </w:r>
      <w:r>
        <w:t>§</w:t>
      </w:r>
      <w:r>
        <w:fldChar w:fldCharType="begin"/>
      </w:r>
      <w:r>
        <w:instrText xml:space="preserve"> REF _Ref43990036 \w \h  \* MERGEFORMAT </w:instrText>
      </w:r>
      <w:r>
        <w:fldChar w:fldCharType="separate"/>
      </w:r>
      <w:r>
        <w:t>9.2.1</w:t>
      </w:r>
      <w:r>
        <w:fldChar w:fldCharType="end"/>
      </w:r>
      <w:r>
        <w:t>)</w:t>
      </w:r>
    </w:p>
    <w:p>
      <w:pPr>
        <w:pStyle w:val="Lista3"/>
      </w:pPr>
      <w:r>
        <w:t xml:space="preserve">to encode the authorship of individual notes in a translation by someone other than the author of the note </w:t>
      </w:r>
      <w:r>
        <w:rPr>
          <w:noProof/>
        </w:rPr>
        <w:t>(</w:t>
      </w:r>
      <w:r>
        <w:t>§</w:t>
      </w:r>
      <w:r>
        <w:fldChar w:fldCharType="begin"/>
      </w:r>
      <w:r>
        <w:instrText xml:space="preserve"> REF _Ref43990725 \r \h  \* MERGEFORMAT </w:instrText>
      </w:r>
      <w:r>
        <w:fldChar w:fldCharType="separate"/>
      </w:r>
      <w:r>
        <w:t>9.2.7</w:t>
      </w:r>
      <w:r>
        <w:fldChar w:fldCharType="end"/>
      </w:r>
      <w:r>
        <w:t>)</w:t>
      </w:r>
    </w:p>
    <w:p>
      <w:pPr>
        <w:pStyle w:val="Lista"/>
      </w:pPr>
      <w:r>
        <w:t>later on, however, many of our documents will probably be revised and improved by other project members</w:t>
      </w:r>
    </w:p>
    <w:p>
      <w:pPr>
        <w:pStyle w:val="Lista2"/>
      </w:pPr>
      <w:r>
        <w:t xml:space="preserve">to facilitate the tracking of such revisions and to have a record of credit, </w:t>
      </w:r>
      <w:r>
        <w:rPr>
          <w:rStyle w:val="Codeattribute"/>
        </w:rPr>
        <w:t>@resp</w:t>
      </w:r>
      <w:r>
        <w:t xml:space="preserve"> may be added to any element</w:t>
      </w:r>
    </w:p>
    <w:p>
      <w:pPr>
        <w:pStyle w:val="Lista"/>
      </w:pPr>
      <w:r>
        <w:t xml:space="preserve">the value of </w:t>
      </w:r>
      <w:r>
        <w:rPr>
          <w:rStyle w:val="Codeattribute"/>
        </w:rPr>
        <w:t>@resp</w:t>
      </w:r>
      <w:r>
        <w:t xml:space="preserve"> shall be the personal identifier of a project participant</w:t>
      </w:r>
      <w:r>
        <w:rPr>
          <w:rStyle w:val="Lbjegyzet-hivatkozs"/>
        </w:rPr>
        <w:footnoteReference w:id="62"/>
      </w:r>
      <w:r>
        <w:t xml:space="preserve"> with the prefix “part:”</w:t>
      </w:r>
    </w:p>
    <w:p>
      <w:pPr>
        <w:pStyle w:val="Lista2"/>
      </w:pPr>
      <w:r>
        <w:t xml:space="preserve">to credit more than one participant, simply include several personal identifiers </w:t>
      </w:r>
      <w:r>
        <w:rPr>
          <w:noProof/>
        </w:rPr>
        <w:t>(</w:t>
      </w:r>
      <w:r>
        <w:t xml:space="preserve">each prefixed as above) within a single </w:t>
      </w:r>
      <w:r>
        <w:rPr>
          <w:rStyle w:val="Codeattribute"/>
        </w:rPr>
        <w:t>@resp</w:t>
      </w:r>
      <w:r>
        <w:t xml:space="preserve"> attribute, separating them with nothing but a space</w:t>
      </w:r>
    </w:p>
    <w:p>
      <w:pPr>
        <w:pStyle w:val="Cmsor3"/>
      </w:pPr>
      <w:bookmarkStart w:id="930" w:name="_5hzh3m6qj48r" w:colFirst="0" w:colLast="0"/>
      <w:bookmarkStart w:id="931" w:name="_Ref43989551"/>
      <w:bookmarkStart w:id="932" w:name="_Ref44490119"/>
      <w:bookmarkStart w:id="933" w:name="_Toc183083942"/>
      <w:bookmarkEnd w:id="930"/>
      <w:r>
        <w:t xml:space="preserve">Crediting publications with </w:t>
      </w:r>
      <w:bookmarkEnd w:id="931"/>
      <w:r>
        <w:rPr>
          <w:rStyle w:val="Codeattribute"/>
        </w:rPr>
        <w:t>@source</w:t>
      </w:r>
      <w:bookmarkEnd w:id="932"/>
      <w:bookmarkEnd w:id="933"/>
    </w:p>
    <w:p>
      <w:pPr>
        <w:pStyle w:val="Lista"/>
      </w:pPr>
      <w:r>
        <w:t>the contents of certain markup elements as a whole may need to be credited to a publication, including in particular</w:t>
      </w:r>
    </w:p>
    <w:p>
      <w:pPr>
        <w:pStyle w:val="Lista2"/>
      </w:pPr>
      <w:r>
        <w:t xml:space="preserve">lemmas and/or readings in a critical apparatus </w:t>
      </w:r>
      <w:r>
        <w:rPr>
          <w:noProof/>
        </w:rPr>
        <w:t>(</w:t>
      </w:r>
      <w:r>
        <w:t>§</w:t>
      </w:r>
      <w:r>
        <w:fldChar w:fldCharType="begin"/>
      </w:r>
      <w:r>
        <w:instrText xml:space="preserve"> REF _Ref61250887 \r \h </w:instrText>
      </w:r>
      <w:r>
        <w:fldChar w:fldCharType="separate"/>
      </w:r>
      <w:r>
        <w:t>9.1.3</w:t>
      </w:r>
      <w:r>
        <w:fldChar w:fldCharType="end"/>
      </w:r>
      <w:r>
        <w:t>, §</w:t>
      </w:r>
      <w:r>
        <w:fldChar w:fldCharType="begin"/>
      </w:r>
      <w:r>
        <w:instrText xml:space="preserve"> REF _Ref43989425 \w \h  \* MERGEFORMAT </w:instrText>
      </w:r>
      <w:r>
        <w:fldChar w:fldCharType="separate"/>
      </w:r>
      <w:r>
        <w:t>9.1.4</w:t>
      </w:r>
      <w:r>
        <w:fldChar w:fldCharType="end"/>
      </w:r>
      <w:r>
        <w:t>)</w:t>
      </w:r>
    </w:p>
    <w:p>
      <w:pPr>
        <w:pStyle w:val="Lista2"/>
      </w:pPr>
      <w:r>
        <w:t xml:space="preserve">notes </w:t>
      </w:r>
      <w:r>
        <w:rPr>
          <w:noProof/>
        </w:rPr>
        <w:t>(</w:t>
      </w:r>
      <w:r>
        <w:t>§</w:t>
      </w:r>
      <w:r>
        <w:fldChar w:fldCharType="begin"/>
      </w:r>
      <w:r>
        <w:instrText xml:space="preserve"> REF _Ref43989684 \w \h  \* MERGEFORMAT </w:instrText>
      </w:r>
      <w:r>
        <w:fldChar w:fldCharType="separate"/>
      </w:r>
      <w:r>
        <w:t>10.4.1</w:t>
      </w:r>
      <w:r>
        <w:fldChar w:fldCharType="end"/>
      </w:r>
      <w:r>
        <w:t>)</w:t>
      </w:r>
    </w:p>
    <w:p>
      <w:pPr>
        <w:pStyle w:val="Lista2"/>
      </w:pPr>
      <w:r>
        <w:t xml:space="preserve">translations as a whole </w:t>
      </w:r>
      <w:r>
        <w:rPr>
          <w:noProof/>
        </w:rPr>
        <w:t>(</w:t>
      </w:r>
      <w:r>
        <w:t>§</w:t>
      </w:r>
      <w:r>
        <w:fldChar w:fldCharType="begin"/>
      </w:r>
      <w:r>
        <w:instrText xml:space="preserve"> REF _Ref43990036 \w \h  \* MERGEFORMAT </w:instrText>
      </w:r>
      <w:r>
        <w:fldChar w:fldCharType="separate"/>
      </w:r>
      <w:r>
        <w:t>9.2.1</w:t>
      </w:r>
      <w:r>
        <w:fldChar w:fldCharType="end"/>
      </w:r>
      <w:r>
        <w:t>)</w:t>
      </w:r>
    </w:p>
    <w:p>
      <w:pPr>
        <w:pStyle w:val="Lista"/>
      </w:pPr>
      <w:r>
        <w:t xml:space="preserve">to credit a previous publication, the attribute </w:t>
      </w:r>
      <w:r>
        <w:rPr>
          <w:rStyle w:val="Codeattribute"/>
        </w:rPr>
        <w:t>@source</w:t>
      </w:r>
      <w:r>
        <w:t xml:space="preserve"> must be added to the XML entity representing the item you wish to credit</w:t>
      </w:r>
    </w:p>
    <w:p>
      <w:pPr>
        <w:pStyle w:val="Lista"/>
      </w:pPr>
      <w:r>
        <w:t xml:space="preserve">the value of </w:t>
      </w:r>
      <w:r>
        <w:rPr>
          <w:rStyle w:val="Codeattribute"/>
        </w:rPr>
        <w:t>@source</w:t>
      </w:r>
      <w:r>
        <w:t xml:space="preserve"> shall be the Zotero Short Title of the publication containing the reading you are crediting, prefixed with the string “bib:”</w:t>
      </w:r>
    </w:p>
    <w:p>
      <w:pPr>
        <w:pStyle w:val="Lista2"/>
      </w:pPr>
      <w:r>
        <w:t>do not include additional reference details such as a page number or an item number in a compilation: this cannot be done in this referencing system</w:t>
      </w:r>
    </w:p>
    <w:p>
      <w:pPr>
        <w:pStyle w:val="Lista2"/>
      </w:pPr>
      <w:r>
        <w:lastRenderedPageBreak/>
        <w:t xml:space="preserve">wherever a page or item number is essential </w:t>
      </w:r>
      <w:r>
        <w:rPr>
          <w:noProof/>
        </w:rPr>
        <w:t>(</w:t>
      </w:r>
      <w:r>
        <w:t xml:space="preserve">because your XML document does not include a full citation of the publication concerned), you will need to use a full citation </w:t>
      </w:r>
      <w:r>
        <w:rPr>
          <w:noProof/>
        </w:rPr>
        <w:t>(</w:t>
      </w:r>
      <w:r>
        <w:t>§</w:t>
      </w:r>
      <w:r>
        <w:fldChar w:fldCharType="begin"/>
      </w:r>
      <w:r>
        <w:instrText xml:space="preserve"> REF _Ref43989849 \r \h  \* MERGEFORMAT </w:instrText>
      </w:r>
      <w:r>
        <w:fldChar w:fldCharType="separate"/>
      </w:r>
      <w:r>
        <w:t>10.4.5</w:t>
      </w:r>
      <w:r>
        <w:fldChar w:fldCharType="end"/>
      </w:r>
      <w:r>
        <w:t xml:space="preserve">) in your text instead of the attribute </w:t>
      </w:r>
      <w:r>
        <w:rPr>
          <w:rStyle w:val="Codeattribute"/>
        </w:rPr>
        <w:t>@source</w:t>
      </w:r>
    </w:p>
    <w:p>
      <w:pPr>
        <w:pStyle w:val="Lista"/>
      </w:pPr>
      <w:r>
        <w:t xml:space="preserve">to credit more than one publication </w:t>
      </w:r>
      <w:r>
        <w:rPr>
          <w:noProof/>
        </w:rPr>
        <w:t>(</w:t>
      </w:r>
      <w:r>
        <w:t>e.g. because more than one scholar has suggested or endorsed a certain reading, or because a note was published in several publications)</w:t>
      </w:r>
    </w:p>
    <w:p>
      <w:pPr>
        <w:pStyle w:val="Lista2"/>
      </w:pPr>
      <w:r>
        <w:t xml:space="preserve">the relevant prefixed short titles must appear, in chronological sequence </w:t>
      </w:r>
      <w:r>
        <w:rPr>
          <w:noProof/>
        </w:rPr>
        <w:t>(</w:t>
      </w:r>
      <w:r>
        <w:t xml:space="preserve">earlier publications precede later ones), within a single </w:t>
      </w:r>
      <w:r>
        <w:rPr>
          <w:rStyle w:val="Codeattribute"/>
        </w:rPr>
        <w:t>@source</w:t>
      </w:r>
      <w:r>
        <w:t xml:space="preserve"> attribute, separated by nothing but a space, e.g. </w:t>
      </w:r>
      <w:r>
        <w:rPr>
          <w:rStyle w:val="Code"/>
        </w:rPr>
        <w:t xml:space="preserve">&lt;rdg </w:t>
      </w:r>
      <w:r>
        <w:rPr>
          <w:rStyle w:val="Codeattribute"/>
        </w:rPr>
        <w:t>source</w:t>
      </w:r>
      <w:r>
        <w:rPr>
          <w:rStyle w:val="Code"/>
        </w:rPr>
        <w:t>=</w:t>
      </w:r>
      <w:r>
        <w:rPr>
          <w:rStyle w:val="Codevalue"/>
        </w:rPr>
        <w:t>"bib:Devadatta1863_01 bib:Doe2019_01"</w:t>
      </w:r>
      <w:r>
        <w:rPr>
          <w:rStyle w:val="Code"/>
        </w:rPr>
        <w:t>&gt;</w:t>
      </w:r>
    </w:p>
    <w:p>
      <w:pPr>
        <w:pStyle w:val="Cmsor3"/>
      </w:pPr>
      <w:bookmarkStart w:id="934" w:name="_u75429ibco3" w:colFirst="0" w:colLast="0"/>
      <w:bookmarkStart w:id="935" w:name="_Ref44490073"/>
      <w:bookmarkStart w:id="936" w:name="_Toc183083943"/>
      <w:bookmarkEnd w:id="934"/>
      <w:r>
        <w:t xml:space="preserve">Identifying persons and places with </w:t>
      </w:r>
      <w:r>
        <w:rPr>
          <w:rStyle w:val="Codeattribute"/>
        </w:rPr>
        <w:t>@key</w:t>
      </w:r>
      <w:bookmarkEnd w:id="935"/>
      <w:bookmarkEnd w:id="936"/>
    </w:p>
    <w:p>
      <w:pPr>
        <w:pStyle w:val="Lista"/>
      </w:pPr>
      <w:r>
        <w:t xml:space="preserve">to encode the common </w:t>
      </w:r>
      <w:r>
        <w:rPr>
          <w:noProof/>
        </w:rPr>
        <w:t>(</w:t>
      </w:r>
      <w:r>
        <w:t xml:space="preserve">standard) name of a person or place designated in your text by an alternative name, add the optional attribute </w:t>
      </w:r>
      <w:r>
        <w:rPr>
          <w:rStyle w:val="Codeattribute"/>
        </w:rPr>
        <w:t>@key</w:t>
      </w:r>
      <w:r>
        <w:t xml:space="preserve"> to the </w:t>
      </w:r>
      <w:r>
        <w:rPr>
          <w:rStyle w:val="Code"/>
        </w:rPr>
        <w:t>&lt;persName&gt;</w:t>
      </w:r>
      <w:r>
        <w:t xml:space="preserve"> or </w:t>
      </w:r>
      <w:r>
        <w:rPr>
          <w:rStyle w:val="Code"/>
        </w:rPr>
        <w:t>&lt;placeName&gt;</w:t>
      </w:r>
      <w:r>
        <w:t xml:space="preserve"> element, recording the standard name as the value of this attribute, e.g.</w:t>
      </w:r>
    </w:p>
    <w:p>
      <w:pPr>
        <w:pStyle w:val="Lista2"/>
      </w:pPr>
      <w:r>
        <w:rPr>
          <w:rStyle w:val="Code"/>
        </w:rPr>
        <w:t xml:space="preserve">&lt;persName </w:t>
      </w:r>
      <w:r>
        <w:rPr>
          <w:rStyle w:val="Codeattribute"/>
        </w:rPr>
        <w:t>key</w:t>
      </w:r>
      <w:r>
        <w:rPr>
          <w:rStyle w:val="Code"/>
        </w:rPr>
        <w:t>=</w:t>
      </w:r>
      <w:r>
        <w:rPr>
          <w:rStyle w:val="Codevalue"/>
        </w:rPr>
        <w:t>"Śiva"</w:t>
      </w:r>
      <w:r>
        <w:rPr>
          <w:rStyle w:val="Code"/>
        </w:rPr>
        <w:t>&gt;</w:t>
      </w:r>
      <w:r>
        <w:rPr>
          <w:rStyle w:val="Codetext"/>
        </w:rPr>
        <w:t>Pinākin</w:t>
      </w:r>
      <w:r>
        <w:rPr>
          <w:rStyle w:val="Code"/>
        </w:rPr>
        <w:t>&lt;/persName&gt;</w:t>
      </w:r>
    </w:p>
    <w:p>
      <w:pPr>
        <w:pStyle w:val="Lista2"/>
      </w:pPr>
      <w:r>
        <w:rPr>
          <w:rStyle w:val="Code"/>
        </w:rPr>
        <w:t xml:space="preserve">&lt;placeName </w:t>
      </w:r>
      <w:r>
        <w:rPr>
          <w:rStyle w:val="Codeattribute"/>
        </w:rPr>
        <w:t>key</w:t>
      </w:r>
      <w:r>
        <w:rPr>
          <w:rStyle w:val="Code"/>
        </w:rPr>
        <w:t>=</w:t>
      </w:r>
      <w:r>
        <w:rPr>
          <w:rStyle w:val="Codevalue"/>
        </w:rPr>
        <w:t>"Pāṭaliputra"</w:t>
      </w:r>
      <w:r>
        <w:rPr>
          <w:rStyle w:val="Code"/>
        </w:rPr>
        <w:t>&gt;</w:t>
      </w:r>
      <w:r>
        <w:rPr>
          <w:rStyle w:val="Codetext"/>
        </w:rPr>
        <w:t>Kusumapura</w:t>
      </w:r>
      <w:r>
        <w:rPr>
          <w:rStyle w:val="Code"/>
        </w:rPr>
        <w:t>&lt;/placeName&gt;</w:t>
      </w:r>
    </w:p>
    <w:p>
      <w:pPr>
        <w:pStyle w:val="Lista"/>
      </w:pPr>
      <w:r>
        <w:t>this attribute may be used whenever you feel that a name needs identification or disambiguation,</w:t>
      </w:r>
    </w:p>
    <w:p>
      <w:pPr>
        <w:pStyle w:val="Lista2"/>
      </w:pPr>
      <w:r>
        <w:t>in conjunction with the attributes for classifying names discussed above; or</w:t>
      </w:r>
    </w:p>
    <w:p>
      <w:pPr>
        <w:pStyle w:val="Lista2"/>
      </w:pPr>
      <w:r>
        <w:t xml:space="preserve">with a </w:t>
      </w:r>
      <w:r>
        <w:rPr>
          <w:rStyle w:val="Code"/>
        </w:rPr>
        <w:t>&lt;persName&gt;</w:t>
      </w:r>
      <w:r>
        <w:t xml:space="preserve"> or </w:t>
      </w:r>
      <w:r>
        <w:rPr>
          <w:rStyle w:val="Code"/>
        </w:rPr>
        <w:t>&lt;placeName&gt;</w:t>
      </w:r>
      <w:r>
        <w:t xml:space="preserve"> element created solely for the purpose of adding this attribute</w:t>
      </w:r>
    </w:p>
    <w:p>
      <w:pPr>
        <w:pStyle w:val="Lista"/>
      </w:pPr>
      <w:r>
        <w:t>the use of this attribute does not produce a fully machine-actionable encoding and is intended as a first step toward the possible eventual creation of a prosopography and gazetteer</w:t>
      </w:r>
    </w:p>
    <w:p>
      <w:pPr>
        <w:pStyle w:val="Lista2"/>
      </w:pPr>
      <w:r>
        <w:t>to this end, the values used in the corpus may be harvested at a later time for standardisation and verification, which may be followed by replacing this attribute with a fully machine-actionable linking mechanism</w:t>
      </w:r>
    </w:p>
    <w:p>
      <w:pPr>
        <w:pStyle w:val="Cmsor3"/>
      </w:pPr>
      <w:bookmarkStart w:id="937" w:name="_ydxlcq8ogmtp" w:colFirst="0" w:colLast="0"/>
      <w:bookmarkStart w:id="938" w:name="_Ref43988993"/>
      <w:bookmarkStart w:id="939" w:name="_Toc183083944"/>
      <w:bookmarkEnd w:id="937"/>
      <w:r>
        <w:t xml:space="preserve">Identifying elements with </w:t>
      </w:r>
      <w:r>
        <w:rPr>
          <w:rStyle w:val="Codeattribute"/>
        </w:rPr>
        <w:t>@xml:id</w:t>
      </w:r>
      <w:bookmarkEnd w:id="938"/>
      <w:bookmarkEnd w:id="939"/>
    </w:p>
    <w:p>
      <w:pPr>
        <w:pStyle w:val="Lista"/>
      </w:pPr>
      <w:r>
        <w:t xml:space="preserve">the attribute </w:t>
      </w:r>
      <w:r>
        <w:rPr>
          <w:rStyle w:val="Codeattribute"/>
        </w:rPr>
        <w:t>@xml:id</w:t>
      </w:r>
      <w:r>
        <w:t xml:space="preserve"> may be used to assign a unique identifier to any XML element</w:t>
      </w:r>
    </w:p>
    <w:p>
      <w:pPr>
        <w:pStyle w:val="Lista"/>
      </w:pPr>
      <w:r>
        <w:t xml:space="preserve">at the present stage, the use of </w:t>
      </w:r>
      <w:r>
        <w:rPr>
          <w:rStyle w:val="Codeattribute"/>
        </w:rPr>
        <w:t>@xml:id</w:t>
      </w:r>
      <w:r>
        <w:t xml:space="preserve"> is prescribed by this guide only for a few situations, but we shall probably use this attribute more extensively in the future</w:t>
      </w:r>
    </w:p>
    <w:p>
      <w:pPr>
        <w:pStyle w:val="Lista"/>
      </w:pPr>
      <w:r>
        <w:t xml:space="preserve">with this in mind, we prefer to make all our XML identifiers unique </w:t>
      </w:r>
      <w:r>
        <w:rPr>
          <w:rStyle w:val="Foreign"/>
        </w:rPr>
        <w:t>across the project’s corpus</w:t>
      </w:r>
      <w:r>
        <w:t>, even though many practical applications of this identifier require only that it be unique within a particular document</w:t>
      </w:r>
    </w:p>
    <w:p>
      <w:pPr>
        <w:pStyle w:val="Lista"/>
      </w:pPr>
      <w:r>
        <w:t xml:space="preserve">to achieve this, an </w:t>
      </w:r>
      <w:r>
        <w:rPr>
          <w:rStyle w:val="Codeattribute"/>
        </w:rPr>
        <w:t>@xml:id</w:t>
      </w:r>
      <w:r>
        <w:t xml:space="preserve"> shall in our project always begin with the </w:t>
      </w:r>
      <w:r>
        <w:rPr>
          <w:b/>
          <w:bCs/>
        </w:rPr>
        <w:t>filename</w:t>
      </w:r>
      <w:r>
        <w:t xml:space="preserve"> </w:t>
      </w:r>
      <w:r>
        <w:rPr>
          <w:noProof/>
        </w:rPr>
        <w:t>(</w:t>
      </w:r>
      <w:r>
        <w:t>without extension) of the document, and be followed by the specific identifier of the item in question, with an underscore character separating the two</w:t>
      </w:r>
    </w:p>
    <w:p>
      <w:pPr>
        <w:pStyle w:val="Lista"/>
      </w:pPr>
      <w:r>
        <w:t>for example, to create XML identifiers for hands numbered “hand1” and “hand2” in the file Pallava00001.xml, use “Pallava00001_hand1” and “Pallava00001_hand2”</w:t>
      </w:r>
    </w:p>
    <w:p>
      <w:pPr>
        <w:pStyle w:val="Cmsor2"/>
      </w:pPr>
      <w:bookmarkStart w:id="940" w:name="_ulwrsat15v9f" w:colFirst="0" w:colLast="0"/>
      <w:bookmarkStart w:id="941" w:name="_Toc183083945"/>
      <w:bookmarkEnd w:id="940"/>
      <w:r>
        <w:t>Punctuation and style in modern languages</w:t>
      </w:r>
      <w:bookmarkEnd w:id="941"/>
    </w:p>
    <w:p>
      <w:pPr>
        <w:pStyle w:val="Lista"/>
      </w:pPr>
      <w:r>
        <w:t>in general, observe the conventions of whichever modern language you are writing in and avoid imposing the conventions of another language</w:t>
      </w:r>
    </w:p>
    <w:p>
      <w:pPr>
        <w:pStyle w:val="Lista"/>
      </w:pPr>
      <w:r>
        <w:t xml:space="preserve">when writing in French, it is not necessary to create the </w:t>
      </w:r>
      <w:r>
        <w:rPr>
          <w:rStyle w:val="Foreign"/>
        </w:rPr>
        <w:t>espace insécable devant ponctuation</w:t>
      </w:r>
      <w:r>
        <w:t>, which can be added automatically later on</w:t>
      </w:r>
    </w:p>
    <w:p>
      <w:pPr>
        <w:pStyle w:val="Cmsor1"/>
      </w:pPr>
      <w:bookmarkStart w:id="942" w:name="_k9hfjcx1f0k3" w:colFirst="0" w:colLast="0"/>
      <w:bookmarkStart w:id="943" w:name="_Ref43978719"/>
      <w:bookmarkStart w:id="944" w:name="_Toc183083946"/>
      <w:bookmarkEnd w:id="942"/>
      <w:r>
        <w:lastRenderedPageBreak/>
        <w:t>The TEI Header</w:t>
      </w:r>
      <w:bookmarkEnd w:id="943"/>
      <w:bookmarkEnd w:id="944"/>
    </w:p>
    <w:p>
      <w:pPr>
        <w:pStyle w:val="Lista"/>
      </w:pPr>
      <w:r>
        <w:t>the TEI header presents marked-up metadata about the XML document and about the inscription and artefact</w:t>
      </w:r>
      <w:r>
        <w:rPr>
          <w:noProof/>
        </w:rPr>
        <w:t>(</w:t>
      </w:r>
      <w:r>
        <w:t>s) it concerns</w:t>
      </w:r>
    </w:p>
    <w:p>
      <w:pPr>
        <w:pStyle w:val="Lista"/>
      </w:pPr>
      <w:r>
        <w:t>the header may be composed of several high-level elements, the most prominent of which is the File Description</w:t>
      </w:r>
    </w:p>
    <w:p>
      <w:pPr>
        <w:pStyle w:val="Lista"/>
      </w:pPr>
      <w:r>
        <w:t>the sections below outline the header elements used in our project and their contents</w:t>
      </w:r>
    </w:p>
    <w:p>
      <w:pPr>
        <w:pStyle w:val="Lista"/>
      </w:pPr>
      <w:r>
        <w:t xml:space="preserve">at the present stage (as of July 2021), for </w:t>
      </w:r>
      <w:r>
        <w:rPr>
          <w:b/>
          <w:bCs/>
        </w:rPr>
        <w:t>epigraphic editions</w:t>
      </w:r>
      <w:r>
        <w:t xml:space="preserve"> we encode only a bare minimum of data directly within the TEI header</w:t>
      </w:r>
    </w:p>
    <w:p>
      <w:pPr>
        <w:pStyle w:val="Lista2"/>
      </w:pPr>
      <w:r>
        <w:t>the guidelines below are intended to help you understand the functions and structure of the TEI header, but you need not be able to create such a header from scratch</w:t>
      </w:r>
    </w:p>
    <w:p>
      <w:pPr>
        <w:pStyle w:val="Lista2"/>
      </w:pPr>
      <w:r>
        <w:t>instead, rely on the most recent version of the project’s EpiDoc template</w:t>
      </w:r>
      <w:r>
        <w:rPr>
          <w:rStyle w:val="Lbjegyzet-hivatkozs"/>
        </w:rPr>
        <w:footnoteReference w:id="63"/>
      </w:r>
      <w:r>
        <w:t xml:space="preserve"> and add data to the header only where comments in the template instruct you to do so</w:t>
      </w:r>
    </w:p>
    <w:p>
      <w:pPr>
        <w:pStyle w:val="Lista"/>
      </w:pPr>
      <w:r>
        <w:t xml:space="preserve">when creating the </w:t>
      </w:r>
      <w:r>
        <w:rPr>
          <w:b/>
          <w:bCs/>
        </w:rPr>
        <w:t>diplomatic edition of a manuscript</w:t>
      </w:r>
      <w:r>
        <w:t>, the TEI header must be completed in more detail, as our metadata management system is not designed for manuscripts</w:t>
      </w:r>
    </w:p>
    <w:p>
      <w:pPr>
        <w:pStyle w:val="Lista2"/>
      </w:pPr>
      <w:r>
        <w:t>in this case, follow the relevant sections of the EGC for describing a manuscript (and any multiplicity of hands found in it) for a diplomatic edition of a manuscript</w:t>
      </w:r>
    </w:p>
    <w:p>
      <w:pPr>
        <w:pStyle w:val="Cmsor2"/>
      </w:pPr>
      <w:bookmarkStart w:id="945" w:name="_23j65vxuxzj5" w:colFirst="0" w:colLast="0"/>
      <w:bookmarkStart w:id="946" w:name="_Toc183083947"/>
      <w:bookmarkEnd w:id="945"/>
      <w:r>
        <w:t>Describing the XML document</w:t>
      </w:r>
      <w:bookmarkEnd w:id="946"/>
    </w:p>
    <w:p>
      <w:pPr>
        <w:pStyle w:val="Lista"/>
      </w:pPr>
      <w:r>
        <w:t xml:space="preserve">the mandatory File Description is enclosed in the element </w:t>
      </w:r>
      <w:r>
        <w:rPr>
          <w:rStyle w:val="Code"/>
        </w:rPr>
        <w:t>&lt;fileDesc&gt;</w:t>
      </w:r>
      <w:r>
        <w:t>, which precedes a description of the original document</w:t>
      </w:r>
    </w:p>
    <w:p>
      <w:pPr>
        <w:pStyle w:val="Lista"/>
      </w:pPr>
      <w:r>
        <w:t>in our practice, the mandatory contents of the File Description shall be as follows</w:t>
      </w:r>
    </w:p>
    <w:p>
      <w:pPr>
        <w:pStyle w:val="Lista2"/>
      </w:pPr>
      <w:r>
        <w:t xml:space="preserve">a Title Statement, wrapped in the element </w:t>
      </w:r>
      <w:r>
        <w:rPr>
          <w:rStyle w:val="Code"/>
        </w:rPr>
        <w:t>&lt;titleStmt&gt;</w:t>
      </w:r>
      <w:r>
        <w:t>, with the following items</w:t>
      </w:r>
    </w:p>
    <w:p>
      <w:pPr>
        <w:pStyle w:val="Lista3"/>
      </w:pPr>
      <w:r>
        <w:t>information about the title of the digital document</w:t>
      </w:r>
    </w:p>
    <w:p>
      <w:pPr>
        <w:pStyle w:val="Lista3"/>
      </w:pPr>
      <w:r>
        <w:t>information about the persons responsible for its content</w:t>
      </w:r>
    </w:p>
    <w:p>
      <w:pPr>
        <w:pStyle w:val="Lista2"/>
      </w:pPr>
      <w:r>
        <w:t xml:space="preserve">a Publication Statement, tagged as </w:t>
      </w:r>
      <w:r>
        <w:rPr>
          <w:rStyle w:val="Code"/>
        </w:rPr>
        <w:t>&lt;publicationStmt&gt;</w:t>
      </w:r>
      <w:r>
        <w:t xml:space="preserve"> and serving to group together information concerning the publication of the digital document</w:t>
      </w:r>
    </w:p>
    <w:p>
      <w:pPr>
        <w:pStyle w:val="Cmsor3"/>
      </w:pPr>
      <w:bookmarkStart w:id="947" w:name="_2jfs86ft37ax" w:colFirst="0" w:colLast="0"/>
      <w:bookmarkStart w:id="948" w:name="_Toc183083948"/>
      <w:bookmarkEnd w:id="947"/>
      <w:r>
        <w:t>The title</w:t>
      </w:r>
      <w:bookmarkEnd w:id="948"/>
    </w:p>
    <w:p>
      <w:pPr>
        <w:pStyle w:val="Lista"/>
      </w:pPr>
      <w:r>
        <w:t xml:space="preserve">the contents of the </w:t>
      </w:r>
      <w:r>
        <w:rPr>
          <w:rStyle w:val="Code"/>
        </w:rPr>
        <w:t>&lt;title&gt;</w:t>
      </w:r>
      <w:r>
        <w:t xml:space="preserve"> element shall be plain text in English, without any additional markup</w:t>
      </w:r>
    </w:p>
    <w:p>
      <w:pPr>
        <w:pStyle w:val="Lista"/>
      </w:pPr>
      <w:r>
        <w:t>this title will also be used in the web publication of the digital edition</w:t>
      </w:r>
    </w:p>
    <w:p>
      <w:pPr>
        <w:pStyle w:val="Lista"/>
      </w:pPr>
      <w:r>
        <w:t>use a title that clearly and unambiguously identifies the inscription</w:t>
      </w:r>
    </w:p>
    <w:p>
      <w:pPr>
        <w:pStyle w:val="Lista2"/>
      </w:pPr>
      <w:r>
        <w:t xml:space="preserve">see </w:t>
      </w:r>
      <w:r>
        <w:fldChar w:fldCharType="begin"/>
      </w:r>
      <w:r>
        <w:instrText xml:space="preserve"> REF _Ref43990834 \r \h  \* MERGEFORMAT </w:instrText>
      </w:r>
      <w:r>
        <w:fldChar w:fldCharType="separate"/>
      </w:r>
      <w:r>
        <w:t>Appendix E</w:t>
      </w:r>
      <w:r>
        <w:fldChar w:fldCharType="end"/>
      </w:r>
      <w:r>
        <w:t xml:space="preserve"> for guidance concerning title creation</w:t>
      </w:r>
    </w:p>
    <w:p>
      <w:pPr>
        <w:pStyle w:val="Lista"/>
      </w:pPr>
      <w:r>
        <w:t xml:space="preserve">variant names applied to the inscription in question in previous publications shall be recorded in the metadata spreadsheet </w:t>
      </w:r>
      <w:r>
        <w:rPr>
          <w:noProof/>
        </w:rPr>
        <w:t>(</w:t>
      </w:r>
      <w:r>
        <w:t>and will be made searchable once imported from there into our TEI headers)</w:t>
      </w:r>
    </w:p>
    <w:p>
      <w:pPr>
        <w:pStyle w:val="Cmsor3"/>
      </w:pPr>
      <w:bookmarkStart w:id="949" w:name="_r3zbaj6a07eq" w:colFirst="0" w:colLast="0"/>
      <w:bookmarkStart w:id="950" w:name="_Ref43990001"/>
      <w:bookmarkStart w:id="951" w:name="_Toc183083949"/>
      <w:bookmarkEnd w:id="949"/>
      <w:r>
        <w:t>The responsibility statement</w:t>
      </w:r>
      <w:bookmarkEnd w:id="950"/>
      <w:bookmarkEnd w:id="951"/>
    </w:p>
    <w:p>
      <w:pPr>
        <w:pStyle w:val="Lista"/>
      </w:pPr>
      <w:r>
        <w:t xml:space="preserve">after the title but still within </w:t>
      </w:r>
      <w:r>
        <w:rPr>
          <w:rStyle w:val="Code"/>
        </w:rPr>
        <w:t>&lt;titleStmt&gt;</w:t>
      </w:r>
      <w:r>
        <w:t xml:space="preserve"> the wrapper </w:t>
      </w:r>
      <w:r>
        <w:rPr>
          <w:rStyle w:val="Code"/>
        </w:rPr>
        <w:t>&lt;respStmt&gt;</w:t>
      </w:r>
      <w:r>
        <w:t xml:space="preserve"> is used for crediting contributors</w:t>
      </w:r>
    </w:p>
    <w:p>
      <w:pPr>
        <w:pStyle w:val="Lista"/>
      </w:pPr>
      <w:r>
        <w:t xml:space="preserve">short descriptions of the principal roles that we wish to record are wrapped in the tag </w:t>
      </w:r>
      <w:r>
        <w:rPr>
          <w:rStyle w:val="Code"/>
        </w:rPr>
        <w:t>&lt;resp&gt;</w:t>
      </w:r>
    </w:p>
    <w:p>
      <w:pPr>
        <w:pStyle w:val="Lista"/>
      </w:pPr>
      <w:r>
        <w:t>the names of the contributors are encoded with the markup introduced in §</w:t>
      </w:r>
      <w:r>
        <w:fldChar w:fldCharType="begin"/>
      </w:r>
      <w:r>
        <w:instrText xml:space="preserve"> REF _Ref43989951 \r \h  \* MERGEFORMAT </w:instrText>
      </w:r>
      <w:r>
        <w:fldChar w:fldCharType="separate"/>
      </w:r>
      <w:r>
        <w:t>10.5.1</w:t>
      </w:r>
      <w:r>
        <w:fldChar w:fldCharType="end"/>
      </w:r>
    </w:p>
    <w:p>
      <w:pPr>
        <w:pStyle w:val="Lista"/>
      </w:pPr>
      <w:r>
        <w:t>follow the instructions found in the current template to fill out the contents of this statement</w:t>
      </w:r>
      <w:r>
        <w:rPr>
          <w:rStyle w:val="Lbjegyzet-hivatkozs"/>
        </w:rPr>
        <w:footnoteReference w:id="64"/>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11.1.2</w:t>
              </w:r>
            </w:fldSimple>
            <w:r>
              <w:t>.</w:t>
            </w:r>
            <w:fldSimple w:instr=" SEQ Example \* ALPHABETIC \s 3 ">
              <w:r>
                <w:rPr>
                  <w:noProof/>
                </w:rPr>
                <w:t>A</w:t>
              </w:r>
            </w:fldSimple>
            <w:r>
              <w:t>: the responsibility statement</w:t>
            </w:r>
          </w:p>
        </w:tc>
      </w:tr>
      <w:tr>
        <w:tc>
          <w:tcPr>
            <w:tcW w:w="5000" w:type="pct"/>
          </w:tcPr>
          <w:p>
            <w:pPr>
              <w:pStyle w:val="CodeParagraph"/>
              <w:rPr>
                <w:rStyle w:val="Code"/>
              </w:rPr>
            </w:pPr>
            <w:r>
              <w:rPr>
                <w:rStyle w:val="Code"/>
              </w:rPr>
              <w:lastRenderedPageBreak/>
              <w:t>&lt;respStmt&gt;</w:t>
            </w:r>
            <w:r>
              <w:rPr>
                <w:rStyle w:val="Codetext"/>
              </w:rPr>
              <w:br/>
              <w:t xml:space="preserve">  </w:t>
            </w:r>
            <w:r>
              <w:rPr>
                <w:rStyle w:val="Code"/>
              </w:rPr>
              <w:t>&lt;resp&gt;</w:t>
            </w:r>
            <w:r>
              <w:rPr>
                <w:rStyle w:val="Codetext"/>
              </w:rPr>
              <w:t>EpiDoc encoding</w:t>
            </w:r>
            <w:r>
              <w:rPr>
                <w:rStyle w:val="Code"/>
              </w:rPr>
              <w:t>&lt;/resp&gt;</w:t>
            </w:r>
            <w:r>
              <w:rPr>
                <w:rStyle w:val="Codetext"/>
              </w:rPr>
              <w:br/>
              <w:t xml:space="preserve">  </w:t>
            </w:r>
            <w:r>
              <w:rPr>
                <w:rStyle w:val="Code"/>
              </w:rPr>
              <w:t xml:space="preserve">&lt;persName </w:t>
            </w:r>
            <w:r>
              <w:rPr>
                <w:rStyle w:val="Codeattribute"/>
              </w:rPr>
              <w:t>ref</w:t>
            </w:r>
            <w:r>
              <w:rPr>
                <w:rStyle w:val="Code"/>
              </w:rPr>
              <w:t>=</w:t>
            </w:r>
            <w:r>
              <w:rPr>
                <w:rStyle w:val="Codevalue"/>
              </w:rPr>
              <w:t>"part:jodo"</w:t>
            </w:r>
            <w:r>
              <w:rPr>
                <w:rStyle w:val="Code"/>
              </w:rPr>
              <w:t>&gt;</w:t>
            </w:r>
            <w:r>
              <w:rPr>
                <w:rStyle w:val="Codetext"/>
              </w:rPr>
              <w:br/>
              <w:t xml:space="preserve">    </w:t>
            </w:r>
            <w:r>
              <w:rPr>
                <w:rStyle w:val="Code"/>
              </w:rPr>
              <w:t>&lt;forename&gt;</w:t>
            </w:r>
            <w:r>
              <w:rPr>
                <w:rStyle w:val="Codetext"/>
              </w:rPr>
              <w:t>John</w:t>
            </w:r>
            <w:r>
              <w:rPr>
                <w:rStyle w:val="Code"/>
              </w:rPr>
              <w:t>&lt;/forename&gt;</w:t>
            </w:r>
            <w:r>
              <w:rPr>
                <w:rStyle w:val="Codetext"/>
              </w:rPr>
              <w:br/>
              <w:t xml:space="preserve">    </w:t>
            </w:r>
            <w:r>
              <w:rPr>
                <w:rStyle w:val="Code"/>
              </w:rPr>
              <w:t>&lt;surname&gt;</w:t>
            </w:r>
            <w:r>
              <w:rPr>
                <w:rStyle w:val="Codetext"/>
              </w:rPr>
              <w:t>Doe</w:t>
            </w:r>
            <w:r>
              <w:rPr>
                <w:rStyle w:val="Code"/>
              </w:rPr>
              <w:t>&lt;/surname&gt;</w:t>
            </w:r>
          </w:p>
          <w:p>
            <w:pPr>
              <w:pStyle w:val="CodeParagraph"/>
              <w:rPr>
                <w:rStyle w:val="Code"/>
              </w:rPr>
            </w:pPr>
            <w:r>
              <w:rPr>
                <w:rStyle w:val="Code"/>
              </w:rPr>
              <w:t>&lt;/persName&gt;</w:t>
            </w:r>
          </w:p>
          <w:p>
            <w:pPr>
              <w:pStyle w:val="CodeParagraph"/>
              <w:rPr>
                <w:rStyle w:val="Code"/>
              </w:rPr>
            </w:pPr>
            <w:r>
              <w:rPr>
                <w:rStyle w:val="Code"/>
              </w:rPr>
              <w:t>&lt;/respStmt&gt;</w:t>
            </w:r>
          </w:p>
        </w:tc>
      </w:tr>
    </w:tbl>
    <w:p>
      <w:pPr>
        <w:pStyle w:val="Cmsor3"/>
      </w:pPr>
      <w:bookmarkStart w:id="952" w:name="_vner4ocywhk7" w:colFirst="0" w:colLast="0"/>
      <w:bookmarkStart w:id="953" w:name="_Toc183083950"/>
      <w:bookmarkEnd w:id="952"/>
      <w:r>
        <w:t>The publication statement</w:t>
      </w:r>
      <w:bookmarkEnd w:id="953"/>
    </w:p>
    <w:p>
      <w:pPr>
        <w:pStyle w:val="Lista"/>
      </w:pPr>
      <w:r>
        <w:t>the structure and most of the contents of this statement will be provided in our template, but you will have to add the following data as instructed by comments in the template</w:t>
      </w:r>
    </w:p>
    <w:p>
      <w:pPr>
        <w:pStyle w:val="Lista2"/>
      </w:pPr>
      <w:r>
        <w:t xml:space="preserve">the place where you work in </w:t>
      </w:r>
      <w:r>
        <w:rPr>
          <w:rStyle w:val="Code"/>
        </w:rPr>
        <w:t>&lt;pubPlace&gt;</w:t>
      </w:r>
    </w:p>
    <w:p>
      <w:pPr>
        <w:pStyle w:val="Lista2"/>
      </w:pPr>
      <w:r>
        <w:t xml:space="preserve">the name of the file itself, encoded as an identification number in the element </w:t>
      </w:r>
      <w:r>
        <w:rPr>
          <w:rStyle w:val="Code"/>
        </w:rPr>
        <w:t>&lt;idno&gt;</w:t>
      </w:r>
      <w:r>
        <w:t xml:space="preserve"> with the attribute </w:t>
      </w:r>
      <w:r>
        <w:rPr>
          <w:rStyle w:val="Codeattribute"/>
        </w:rPr>
        <w:t>@type</w:t>
      </w:r>
      <w:r>
        <w:t xml:space="preserve"> bearing the value </w:t>
      </w:r>
      <w:r>
        <w:rPr>
          <w:rStyle w:val="Codevalue"/>
        </w:rPr>
        <w:t>"filename"</w:t>
      </w:r>
    </w:p>
    <w:p>
      <w:pPr>
        <w:pStyle w:val="Lista2"/>
      </w:pPr>
      <w:r>
        <w:t>the name of the copyright holder</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11.1.3</w:t>
              </w:r>
            </w:fldSimple>
            <w:r>
              <w:t>.</w:t>
            </w:r>
            <w:fldSimple w:instr=" SEQ Example \* ALPHABETIC \s 3 ">
              <w:r>
                <w:rPr>
                  <w:noProof/>
                </w:rPr>
                <w:t>A</w:t>
              </w:r>
            </w:fldSimple>
            <w:r>
              <w:t>: the publication statement</w:t>
            </w:r>
          </w:p>
        </w:tc>
      </w:tr>
      <w:tr>
        <w:tc>
          <w:tcPr>
            <w:tcW w:w="5000" w:type="pct"/>
          </w:tcPr>
          <w:p>
            <w:pPr>
              <w:pStyle w:val="CodeParagraph"/>
              <w:rPr>
                <w:rStyle w:val="Codetext"/>
              </w:rPr>
            </w:pPr>
            <w:r>
              <w:rPr>
                <w:rStyle w:val="Code"/>
              </w:rPr>
              <w:t>&lt;publicationStmt&gt;</w:t>
            </w:r>
            <w:r>
              <w:rPr>
                <w:rStyle w:val="Codetext"/>
              </w:rPr>
              <w:br/>
              <w:t xml:space="preserve">  </w:t>
            </w:r>
            <w:r>
              <w:rPr>
                <w:rStyle w:val="Code"/>
              </w:rPr>
              <w:t>&lt;authority&gt;</w:t>
            </w:r>
            <w:r>
              <w:rPr>
                <w:rStyle w:val="Codetext"/>
              </w:rPr>
              <w:t>DHARMA</w:t>
            </w:r>
          </w:p>
          <w:p>
            <w:pPr>
              <w:pStyle w:val="CodeParagraph"/>
              <w:rPr>
                <w:rStyle w:val="Codetext"/>
              </w:rPr>
            </w:pPr>
            <w:r>
              <w:rPr>
                <w:rStyle w:val="Code"/>
              </w:rPr>
              <w:t xml:space="preserve">       &lt;note&gt;</w:t>
            </w:r>
            <w:r>
              <w:rPr>
                <w:rStyle w:val="Codetext"/>
              </w:rPr>
              <w:t>This project has received funding from the European Research Council ERC under the European Union's Horizon 2020 research and innovation programme grant agreement no 809994.</w:t>
            </w:r>
          </w:p>
          <w:p>
            <w:pPr>
              <w:pStyle w:val="CodeParagraph"/>
              <w:rPr>
                <w:rStyle w:val="Code"/>
              </w:rPr>
            </w:pPr>
            <w:r>
              <w:rPr>
                <w:rStyle w:val="Code"/>
              </w:rPr>
              <w:t xml:space="preserve">       &lt;/note&gt;</w:t>
            </w:r>
          </w:p>
          <w:p>
            <w:pPr>
              <w:pStyle w:val="CodeParagraph"/>
              <w:rPr>
                <w:rStyle w:val="Code"/>
              </w:rPr>
            </w:pPr>
            <w:r>
              <w:rPr>
                <w:rStyle w:val="Code"/>
              </w:rPr>
              <w:t xml:space="preserve">  &lt;/authority&gt;</w:t>
            </w:r>
          </w:p>
          <w:p>
            <w:pPr>
              <w:pStyle w:val="CodeParagraph"/>
              <w:rPr>
                <w:rStyle w:val="Code"/>
              </w:rPr>
            </w:pPr>
            <w:r>
              <w:rPr>
                <w:rStyle w:val="Code"/>
              </w:rPr>
              <w:t xml:space="preserve">  &lt;pubPlace&gt;</w:t>
            </w:r>
            <w:r>
              <w:rPr>
                <w:rStyle w:val="Codetext"/>
              </w:rPr>
              <w:t>Paris</w:t>
            </w:r>
            <w:r>
              <w:rPr>
                <w:rStyle w:val="Code"/>
              </w:rPr>
              <w:t>&lt;/pubPlace&gt;</w:t>
            </w:r>
            <w:r>
              <w:rPr>
                <w:rStyle w:val="Codetext"/>
              </w:rPr>
              <w:br/>
              <w:t xml:space="preserve">  </w:t>
            </w:r>
            <w:r>
              <w:rPr>
                <w:rStyle w:val="Code"/>
              </w:rPr>
              <w:t xml:space="preserve">&lt;idno </w:t>
            </w:r>
            <w:r>
              <w:rPr>
                <w:rStyle w:val="Codeattribute"/>
              </w:rPr>
              <w:t>type</w:t>
            </w:r>
            <w:r>
              <w:rPr>
                <w:rStyle w:val="Code"/>
              </w:rPr>
              <w:t>=</w:t>
            </w:r>
            <w:r>
              <w:rPr>
                <w:rStyle w:val="Codevalue"/>
              </w:rPr>
              <w:t>"filename"</w:t>
            </w:r>
            <w:r>
              <w:rPr>
                <w:rStyle w:val="Code"/>
              </w:rPr>
              <w:t>&gt;</w:t>
            </w:r>
            <w:r>
              <w:rPr>
                <w:rStyle w:val="Codetext"/>
              </w:rPr>
              <w:t>Pallava00001</w:t>
            </w:r>
            <w:r>
              <w:rPr>
                <w:rStyle w:val="Code"/>
              </w:rPr>
              <w:t>&lt;/idno&gt;</w:t>
            </w:r>
            <w:r>
              <w:rPr>
                <w:rStyle w:val="Codetext"/>
              </w:rPr>
              <w:br/>
              <w:t xml:space="preserve">  </w:t>
            </w:r>
            <w:r>
              <w:rPr>
                <w:rStyle w:val="Code"/>
              </w:rPr>
              <w:t>&lt;availability&gt;</w:t>
            </w:r>
            <w:r>
              <w:rPr>
                <w:rStyle w:val="Codetext"/>
              </w:rPr>
              <w:br/>
              <w:t xml:space="preserve">    </w:t>
            </w:r>
            <w:r>
              <w:rPr>
                <w:rStyle w:val="Code"/>
              </w:rPr>
              <w:t xml:space="preserve">&lt;licence </w:t>
            </w:r>
            <w:r>
              <w:rPr>
                <w:rStyle w:val="Codeattribute"/>
              </w:rPr>
              <w:t>target</w:t>
            </w:r>
            <w:r>
              <w:rPr>
                <w:rStyle w:val="Code"/>
              </w:rPr>
              <w:t>=</w:t>
            </w:r>
            <w:r>
              <w:rPr>
                <w:rStyle w:val="Codevalue"/>
              </w:rPr>
              <w:t>"https://creativecommons.org/licenses/by/4.0/"</w:t>
            </w:r>
            <w:r>
              <w:rPr>
                <w:rStyle w:val="Code"/>
              </w:rPr>
              <w:t>&gt;</w:t>
            </w:r>
            <w:r>
              <w:rPr>
                <w:rStyle w:val="Codetext"/>
              </w:rPr>
              <w:br/>
              <w:t xml:space="preserve">     </w:t>
            </w:r>
            <w:r>
              <w:rPr>
                <w:rStyle w:val="Code"/>
              </w:rPr>
              <w:t>&lt;p&gt;</w:t>
            </w:r>
            <w:r>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Pr>
                <w:rStyle w:val="Code"/>
              </w:rPr>
              <w:t>&lt;/p&gt;</w:t>
            </w:r>
            <w:r>
              <w:rPr>
                <w:rStyle w:val="Codetext"/>
              </w:rPr>
              <w:br/>
              <w:t xml:space="preserve">    </w:t>
            </w:r>
            <w:r>
              <w:rPr>
                <w:rStyle w:val="Code"/>
              </w:rPr>
              <w:t>&lt;p&gt;</w:t>
            </w:r>
            <w:r>
              <w:rPr>
                <w:rStyle w:val="Codetext"/>
              </w:rPr>
              <w:t>Copyright c 2019-2025 by Emmanuel Francis.</w:t>
            </w:r>
            <w:r>
              <w:rPr>
                <w:rStyle w:val="Code"/>
              </w:rPr>
              <w:t>&lt;/p&gt;</w:t>
            </w:r>
            <w:r>
              <w:rPr>
                <w:rStyle w:val="Codetext"/>
              </w:rPr>
              <w:br/>
              <w:t xml:space="preserve">    </w:t>
            </w:r>
            <w:r>
              <w:rPr>
                <w:rStyle w:val="Code"/>
              </w:rPr>
              <w:t>&lt;/licence&gt;</w:t>
            </w:r>
            <w:r>
              <w:rPr>
                <w:rStyle w:val="Codetext"/>
              </w:rPr>
              <w:br/>
              <w:t xml:space="preserve">  </w:t>
            </w:r>
            <w:r>
              <w:rPr>
                <w:rStyle w:val="Code"/>
              </w:rPr>
              <w:t>&lt;/availability&gt;</w:t>
            </w:r>
          </w:p>
          <w:p>
            <w:pPr>
              <w:pStyle w:val="CodeParagraph"/>
              <w:rPr>
                <w:rStyle w:val="Code"/>
              </w:rPr>
            </w:pPr>
            <w:r>
              <w:rPr>
                <w:rStyle w:val="Code"/>
              </w:rPr>
              <w:t xml:space="preserve"> &lt;date </w:t>
            </w:r>
            <w:r>
              <w:rPr>
                <w:rStyle w:val="Codeattribute"/>
              </w:rPr>
              <w:t>from</w:t>
            </w:r>
            <w:r>
              <w:rPr>
                <w:rStyle w:val="Code"/>
              </w:rPr>
              <w:t>=</w:t>
            </w:r>
            <w:r>
              <w:rPr>
                <w:rStyle w:val="Codevalue"/>
              </w:rPr>
              <w:t xml:space="preserve">"2019" </w:t>
            </w:r>
            <w:r>
              <w:rPr>
                <w:rStyle w:val="Codeattribute"/>
              </w:rPr>
              <w:t>to</w:t>
            </w:r>
            <w:r>
              <w:rPr>
                <w:rStyle w:val="Code"/>
              </w:rPr>
              <w:t>=</w:t>
            </w:r>
            <w:r>
              <w:rPr>
                <w:rStyle w:val="Codevalue"/>
              </w:rPr>
              <w:t>"2025"</w:t>
            </w:r>
            <w:r>
              <w:rPr>
                <w:rStyle w:val="Code"/>
              </w:rPr>
              <w:t>&gt;</w:t>
            </w:r>
            <w:r>
              <w:rPr>
                <w:rStyle w:val="Codetext"/>
              </w:rPr>
              <w:t>2019-2025</w:t>
            </w:r>
            <w:r>
              <w:rPr>
                <w:rStyle w:val="Code"/>
              </w:rPr>
              <w:t>&lt;/date&gt;</w:t>
            </w:r>
            <w:r>
              <w:rPr>
                <w:rStyle w:val="Codetext"/>
              </w:rPr>
              <w:br/>
            </w:r>
            <w:r>
              <w:rPr>
                <w:rStyle w:val="Code"/>
              </w:rPr>
              <w:t>&lt;/publicationStmt&gt;</w:t>
            </w:r>
          </w:p>
        </w:tc>
      </w:tr>
    </w:tbl>
    <w:p>
      <w:pPr>
        <w:pStyle w:val="Cmsor2"/>
      </w:pPr>
      <w:bookmarkStart w:id="954" w:name="_hettlvg4peby" w:colFirst="0" w:colLast="0"/>
      <w:bookmarkStart w:id="955" w:name="_Ref43978731"/>
      <w:bookmarkStart w:id="956" w:name="_Toc183083951"/>
      <w:bookmarkEnd w:id="954"/>
      <w:r>
        <w:t>Describing the original document</w:t>
      </w:r>
      <w:bookmarkEnd w:id="955"/>
      <w:bookmarkEnd w:id="956"/>
    </w:p>
    <w:p>
      <w:pPr>
        <w:pStyle w:val="Lista"/>
      </w:pPr>
      <w:r>
        <w:t xml:space="preserve">the final element of the </w:t>
      </w:r>
      <w:r>
        <w:rPr>
          <w:rStyle w:val="Code"/>
        </w:rPr>
        <w:t>&lt;fileDesc&gt;</w:t>
      </w:r>
      <w:r>
        <w:t xml:space="preserve"> is the source description, </w:t>
      </w:r>
      <w:r>
        <w:rPr>
          <w:rStyle w:val="Code"/>
        </w:rPr>
        <w:t>&lt;sourceDesc&gt;</w:t>
      </w:r>
    </w:p>
    <w:p>
      <w:pPr>
        <w:pStyle w:val="Lista2"/>
      </w:pPr>
      <w:r>
        <w:t>this mandatory element records details of the original from which the digital text is derived</w:t>
      </w:r>
    </w:p>
    <w:p>
      <w:pPr>
        <w:pStyle w:val="Lista"/>
      </w:pPr>
      <w:r>
        <w:t xml:space="preserve">TEI permits the use of various elements in a source description, but in the case of epigraphic documents its only child element is </w:t>
      </w:r>
      <w:r>
        <w:rPr>
          <w:rStyle w:val="Code"/>
        </w:rPr>
        <w:t>&lt;msDesc&gt;</w:t>
      </w:r>
      <w:r>
        <w:t>, signifying “manuscript description” and applicable to any text-bearing object besides manuscripts in the strict sense</w:t>
      </w:r>
    </w:p>
    <w:p>
      <w:pPr>
        <w:pStyle w:val="Lista"/>
      </w:pPr>
      <w:r>
        <w:t>at present, you only need to encode the data explicitly called for in the subsections below</w:t>
      </w:r>
    </w:p>
    <w:p>
      <w:pPr>
        <w:pStyle w:val="Lista2"/>
      </w:pPr>
      <w:r>
        <w:t>other metadata shall be recorded in spreadsheets for the time being and they will, at a later stage, be integrated with the TEI header through a largely automated process</w:t>
      </w:r>
    </w:p>
    <w:p>
      <w:pPr>
        <w:pStyle w:val="Lista"/>
      </w:pPr>
      <w:r>
        <w:t>however, this Guide does frequently recommend that you discuss this or that matter ‘in your metadata’</w:t>
      </w:r>
    </w:p>
    <w:p>
      <w:pPr>
        <w:pStyle w:val="Lista2"/>
      </w:pPr>
      <w:r>
        <w:t xml:space="preserve">whenever there is no evident way to do so in a metadata spreadsheet, or if you do not have access to such a spreadsheet, or if for any other reason it is more convenient, we suggest that you insert a </w:t>
      </w:r>
      <w:r>
        <w:rPr>
          <w:rStyle w:val="Codecomment"/>
        </w:rPr>
        <w:t>&lt;!--comment--&gt;</w:t>
      </w:r>
      <w:r>
        <w:t xml:space="preserve"> at the very bottom of your file and fill it with any content that will eventually need to find its place in the TEI header of that file</w:t>
      </w:r>
    </w:p>
    <w:p>
      <w:pPr>
        <w:pStyle w:val="Lista2"/>
      </w:pPr>
      <w:r>
        <w:t>please be aware that data stored in such comments will not be automatically moved to a spreadsheet or to a TEI header: at some point they will have to be moved manually to their proper place</w:t>
      </w:r>
    </w:p>
    <w:p>
      <w:pPr>
        <w:pStyle w:val="Cmsor3"/>
      </w:pPr>
      <w:bookmarkStart w:id="957" w:name="_l88w6yddwwcn" w:colFirst="0" w:colLast="0"/>
      <w:bookmarkStart w:id="958" w:name="_Ref43987455"/>
      <w:bookmarkStart w:id="959" w:name="_Toc183083952"/>
      <w:bookmarkEnd w:id="957"/>
      <w:r>
        <w:lastRenderedPageBreak/>
        <w:t>The hand description</w:t>
      </w:r>
      <w:bookmarkEnd w:id="958"/>
      <w:bookmarkEnd w:id="959"/>
    </w:p>
    <w:p>
      <w:pPr>
        <w:pStyle w:val="Lista"/>
      </w:pPr>
      <w:commentRangeStart w:id="960"/>
      <w:r>
        <w:t xml:space="preserve">basic designations of script names </w:t>
      </w:r>
      <w:commentRangeEnd w:id="960"/>
      <w:r>
        <w:rPr>
          <w:rStyle w:val="Jegyzethivatkozs"/>
          <w:rFonts w:cs="Mangal"/>
        </w:rPr>
        <w:commentReference w:id="960"/>
      </w:r>
      <w:r>
        <w:rPr>
          <w:noProof/>
        </w:rPr>
        <w:t>(</w:t>
      </w:r>
      <w:r>
        <w:t>Gupta Brahmi, Tamil, Grantha, Khmer, Kawi, etc.) will be recorded in our metadata spreadsheets and imported from there into our TEI Headers in due course</w:t>
      </w:r>
    </w:p>
    <w:p>
      <w:pPr>
        <w:pStyle w:val="Lista"/>
      </w:pPr>
      <w:r>
        <w:t xml:space="preserve">if you wish to record any further </w:t>
      </w:r>
      <w:r>
        <w:rPr>
          <w:b/>
          <w:bCs/>
        </w:rPr>
        <w:t>palaeographic observations</w:t>
      </w:r>
      <w:r>
        <w:t xml:space="preserve"> pertaining to the inscription as a whole </w:t>
      </w:r>
      <w:r>
        <w:rPr>
          <w:noProof/>
        </w:rPr>
        <w:t>(</w:t>
      </w:r>
      <w:r>
        <w:t xml:space="preserve">rather than to a specific locus), you may do so in the </w:t>
      </w:r>
      <w:r>
        <w:rPr>
          <w:rStyle w:val="Code"/>
        </w:rPr>
        <w:t>&lt;handDesc&gt;</w:t>
      </w:r>
      <w:r>
        <w:t xml:space="preserve"> section of the TEI header</w:t>
      </w:r>
    </w:p>
    <w:p>
      <w:pPr>
        <w:pStyle w:val="Lista2"/>
      </w:pPr>
      <w:r>
        <w:t xml:space="preserve">to record your observations, use the element </w:t>
      </w:r>
      <w:r>
        <w:rPr>
          <w:rStyle w:val="Code"/>
        </w:rPr>
        <w:t>&lt;p&gt;</w:t>
      </w:r>
      <w:r>
        <w:t xml:space="preserve"> within </w:t>
      </w:r>
      <w:r>
        <w:rPr>
          <w:rStyle w:val="Code"/>
        </w:rPr>
        <w:t>&lt;handDesc&gt;</w:t>
      </w:r>
      <w:r>
        <w:t>, filing it with free prose</w:t>
      </w:r>
    </w:p>
    <w:p>
      <w:pPr>
        <w:pStyle w:val="Lista3"/>
      </w:pPr>
      <w:r>
        <w:t xml:space="preserve">you may create additional </w:t>
      </w:r>
      <w:r>
        <w:rPr>
          <w:rStyle w:val="Code"/>
        </w:rPr>
        <w:t>&lt;p&gt;</w:t>
      </w:r>
      <w:r>
        <w:t xml:space="preserve"> elements for a longer description</w:t>
      </w:r>
    </w:p>
    <w:p>
      <w:pPr>
        <w:pStyle w:val="Lista2"/>
      </w:pPr>
      <w:r>
        <w:t xml:space="preserve">it is not mandatory to create content in </w:t>
      </w:r>
      <w:r>
        <w:rPr>
          <w:rStyle w:val="Code"/>
        </w:rPr>
        <w:t>&lt;handDesc&gt;</w:t>
      </w:r>
      <w:r>
        <w:t>, but if you have such information to record, do it here</w:t>
      </w:r>
    </w:p>
    <w:p>
      <w:pPr>
        <w:pStyle w:val="Lista2"/>
      </w:pPr>
      <w:r>
        <w:t>it will normally be necessary to discuss only those elements that seem uncommon/exceptional given the general knowledge that the informed reader may be assumed to have of the script</w:t>
      </w:r>
      <w:r>
        <w:rPr>
          <w:noProof/>
        </w:rPr>
        <w:t>(</w:t>
      </w:r>
      <w:r>
        <w:t>s) in question</w:t>
      </w:r>
    </w:p>
    <w:p>
      <w:pPr>
        <w:pStyle w:val="Lista3"/>
      </w:pPr>
      <w:r>
        <w:t>subjects that are of projectwide interest and should in general be recorded include:</w:t>
      </w:r>
    </w:p>
    <w:p>
      <w:pPr>
        <w:pStyle w:val="Lista4"/>
      </w:pPr>
      <w:r>
        <w:t xml:space="preserve">the use of any other type of vowel killer than the ‘normal’ </w:t>
      </w:r>
      <w:r>
        <w:rPr>
          <w:rStyle w:val="Foreign"/>
        </w:rPr>
        <w:t>virāma/puḷḷi</w:t>
      </w:r>
      <w:r>
        <w:t xml:space="preserve"> </w:t>
      </w:r>
      <w:r>
        <w:rPr>
          <w:noProof/>
        </w:rPr>
        <w:t>(</w:t>
      </w:r>
      <w:r>
        <w:t>e.g., miniature/subscript consonants, see TG §3.3.1)</w:t>
      </w:r>
    </w:p>
    <w:p>
      <w:pPr>
        <w:pStyle w:val="Lista4"/>
      </w:pPr>
      <w:r>
        <w:t>the use of ornamental lettering in whole or part of the text</w:t>
      </w:r>
    </w:p>
    <w:p>
      <w:pPr>
        <w:pStyle w:val="Lista3"/>
      </w:pPr>
      <w:r>
        <w:t xml:space="preserve">you may cite examples of every phenomenon with free-text reference to the line or lines where they are found, e.g. </w:t>
      </w:r>
      <w:r>
        <w:rPr>
          <w:rStyle w:val="Code"/>
        </w:rPr>
        <w:t>&lt;p&gt;</w:t>
      </w:r>
      <w:r>
        <w:rPr>
          <w:rStyle w:val="Codetext"/>
        </w:rPr>
        <w:t xml:space="preserve"> ... Final consonants </w:t>
      </w:r>
      <w:r>
        <w:rPr>
          <w:rStyle w:val="Code"/>
        </w:rPr>
        <w:t>&lt;foreign&gt;</w:t>
      </w:r>
      <w:r>
        <w:rPr>
          <w:rStyle w:val="Codetext"/>
        </w:rPr>
        <w:t>K</w:t>
      </w:r>
      <w:r>
        <w:rPr>
          <w:rStyle w:val="Code"/>
        </w:rPr>
        <w:t>&lt;/foreign&gt;</w:t>
      </w:r>
      <w:r>
        <w:rPr>
          <w:rStyle w:val="Codetext"/>
        </w:rPr>
        <w:t xml:space="preserve"> and </w:t>
      </w:r>
      <w:r>
        <w:rPr>
          <w:rStyle w:val="Code"/>
        </w:rPr>
        <w:t>&lt;foreign&gt;</w:t>
      </w:r>
      <w:r>
        <w:rPr>
          <w:rStyle w:val="Codetext"/>
        </w:rPr>
        <w:t>T</w:t>
      </w:r>
      <w:r>
        <w:rPr>
          <w:rStyle w:val="Code"/>
        </w:rPr>
        <w:t>&lt;/foreign&gt;</w:t>
      </w:r>
      <w:r>
        <w:rPr>
          <w:rStyle w:val="Codetext"/>
        </w:rPr>
        <w:t xml:space="preserve"> are found in lines 3 and 8. ...</w:t>
      </w:r>
      <w:r>
        <w:rPr>
          <w:rStyle w:val="Code"/>
        </w:rPr>
        <w:t>&lt;/p&gt;</w:t>
      </w:r>
    </w:p>
    <w:p>
      <w:pPr>
        <w:pStyle w:val="Lista2"/>
      </w:pPr>
      <w:r>
        <w:t xml:space="preserve">also mention here any perceived similarity to hands seen in other inscriptions </w:t>
      </w:r>
      <w:r>
        <w:rPr>
          <w:noProof/>
        </w:rPr>
        <w:t>(</w:t>
      </w:r>
      <w:r>
        <w:t>using the mode of reference to other inscriptions prescribed in §</w:t>
      </w:r>
      <w:r>
        <w:fldChar w:fldCharType="begin"/>
      </w:r>
      <w:r>
        <w:instrText xml:space="preserve"> REF _Ref148531705 \r \h </w:instrText>
      </w:r>
      <w:r>
        <w:fldChar w:fldCharType="separate"/>
      </w:r>
      <w:r>
        <w:t>10.4.6</w:t>
      </w:r>
      <w:r>
        <w:fldChar w:fldCharType="end"/>
      </w:r>
      <w:r>
        <w:t>)</w:t>
      </w:r>
    </w:p>
    <w:p>
      <w:pPr>
        <w:pStyle w:val="Lista"/>
      </w:pPr>
      <w:r>
        <w:t xml:space="preserve">in addition to a </w:t>
      </w:r>
      <w:r>
        <w:rPr>
          <w:rStyle w:val="Code"/>
        </w:rPr>
        <w:t>&lt;p&gt;</w:t>
      </w:r>
      <w:r>
        <w:t xml:space="preserve"> element with free text, the </w:t>
      </w:r>
      <w:r>
        <w:rPr>
          <w:rStyle w:val="Code"/>
        </w:rPr>
        <w:t>&lt;handDesc&gt;</w:t>
      </w:r>
      <w:r>
        <w:t xml:space="preserve"> element may include a </w:t>
      </w:r>
      <w:r>
        <w:rPr>
          <w:b/>
          <w:bCs/>
        </w:rPr>
        <w:t>structured description of multiple hands</w:t>
      </w:r>
    </w:p>
    <w:p>
      <w:pPr>
        <w:pStyle w:val="Lista2"/>
      </w:pPr>
      <w:r>
        <w:t>we shall only use this method when more than one hand can be clearly identified within a single document</w:t>
      </w:r>
    </w:p>
    <w:p>
      <w:pPr>
        <w:pStyle w:val="Lista2"/>
      </w:pPr>
      <w:r>
        <w:t>in this case, you will need to take the following steps:</w:t>
      </w:r>
    </w:p>
    <w:p>
      <w:pPr>
        <w:pStyle w:val="Lista3"/>
      </w:pPr>
      <w:r>
        <w:t xml:space="preserve">within </w:t>
      </w:r>
      <w:r>
        <w:rPr>
          <w:rStyle w:val="Code"/>
        </w:rPr>
        <w:t>&lt;handDesc&gt;</w:t>
      </w:r>
      <w:r>
        <w:t xml:space="preserve">, wrap the </w:t>
      </w:r>
      <w:r>
        <w:rPr>
          <w:rStyle w:val="Code"/>
        </w:rPr>
        <w:t>&lt;p&gt;</w:t>
      </w:r>
      <w:r>
        <w:t xml:space="preserve"> element pre-built into your template in the element </w:t>
      </w:r>
      <w:r>
        <w:rPr>
          <w:rStyle w:val="Code"/>
        </w:rPr>
        <w:t>&lt;summary&gt;</w:t>
      </w:r>
      <w:r>
        <w:t xml:space="preserve">, whether or not you have added any content inside this </w:t>
      </w:r>
      <w:r>
        <w:rPr>
          <w:rStyle w:val="Code"/>
        </w:rPr>
        <w:t>&lt;p&gt;</w:t>
      </w:r>
    </w:p>
    <w:p>
      <w:pPr>
        <w:pStyle w:val="Lista4"/>
      </w:pPr>
      <w:r>
        <w:t xml:space="preserve">if you have created more than one </w:t>
      </w:r>
      <w:r>
        <w:rPr>
          <w:rStyle w:val="Code"/>
        </w:rPr>
        <w:t>&lt;p&gt;</w:t>
      </w:r>
      <w:r>
        <w:t xml:space="preserve"> element here, wrap all of them together in a single </w:t>
      </w:r>
      <w:r>
        <w:rPr>
          <w:rStyle w:val="Code"/>
        </w:rPr>
        <w:t>&lt;summary&gt;</w:t>
      </w:r>
    </w:p>
    <w:p>
      <w:pPr>
        <w:pStyle w:val="Lista3"/>
      </w:pPr>
      <w:r>
        <w:t xml:space="preserve">after the </w:t>
      </w:r>
      <w:r>
        <w:rPr>
          <w:rStyle w:val="Code"/>
        </w:rPr>
        <w:t>&lt;summary&gt;</w:t>
      </w:r>
      <w:r>
        <w:t xml:space="preserve"> element, create one </w:t>
      </w:r>
      <w:r>
        <w:rPr>
          <w:rStyle w:val="Code"/>
        </w:rPr>
        <w:t>&lt;handNote&gt;</w:t>
      </w:r>
      <w:r>
        <w:t xml:space="preserve"> element for each hand, with the mandatory attribute </w:t>
      </w:r>
      <w:r>
        <w:rPr>
          <w:rStyle w:val="Codeattribute"/>
        </w:rPr>
        <w:t>@xml:id</w:t>
      </w:r>
      <w:r>
        <w:t xml:space="preserve"> to serve as a unique identifier for each hand </w:t>
      </w:r>
      <w:r>
        <w:rPr>
          <w:noProof/>
        </w:rPr>
        <w:t>(</w:t>
      </w:r>
      <w:r>
        <w:t>see also §</w:t>
      </w:r>
      <w:r>
        <w:fldChar w:fldCharType="begin"/>
      </w:r>
      <w:r>
        <w:instrText xml:space="preserve"> REF _Ref43988993 \w \h  \* MERGEFORMAT </w:instrText>
      </w:r>
      <w:r>
        <w:fldChar w:fldCharType="separate"/>
      </w:r>
      <w:r>
        <w:t>10.6.4</w:t>
      </w:r>
      <w:r>
        <w:fldChar w:fldCharType="end"/>
      </w:r>
      <w:r>
        <w:t xml:space="preserve"> about XML identifiers)</w:t>
      </w:r>
    </w:p>
    <w:p>
      <w:pPr>
        <w:pStyle w:val="Lista3"/>
      </w:pPr>
      <w:r>
        <w:t xml:space="preserve">the values of this attribute shall be </w:t>
      </w:r>
      <w:r>
        <w:rPr>
          <w:rStyle w:val="Codevalue"/>
        </w:rPr>
        <w:t>"hand1"</w:t>
      </w:r>
      <w:r>
        <w:t xml:space="preserve">, </w:t>
      </w:r>
      <w:r>
        <w:rPr>
          <w:rStyle w:val="Codevalue"/>
        </w:rPr>
        <w:t>"hand2"</w:t>
      </w:r>
      <w:r>
        <w:t xml:space="preserve"> and so on for the required number of hands, prefixed with the filename </w:t>
      </w:r>
      <w:r>
        <w:rPr>
          <w:noProof/>
        </w:rPr>
        <w:t>(</w:t>
      </w:r>
      <w:r>
        <w:t>without extension) and an underscore _ character</w:t>
      </w:r>
    </w:p>
    <w:p>
      <w:pPr>
        <w:pStyle w:val="Lista2"/>
      </w:pPr>
      <w:r>
        <w:t xml:space="preserve">in the contents of the </w:t>
      </w:r>
      <w:r>
        <w:rPr>
          <w:rStyle w:val="Code"/>
        </w:rPr>
        <w:t>&lt;handNote&gt;</w:t>
      </w:r>
      <w:r>
        <w:t xml:space="preserve"> element, write a concise, freeform description of the hand</w:t>
      </w:r>
    </w:p>
    <w:p>
      <w:pPr>
        <w:pStyle w:val="Lista2"/>
      </w:pPr>
      <w:r>
        <w:t xml:space="preserve">e.g. </w:t>
      </w:r>
      <w:r>
        <w:rPr>
          <w:rStyle w:val="Code"/>
        </w:rPr>
        <w:t xml:space="preserve">&lt;handNote </w:t>
      </w:r>
      <w:r>
        <w:rPr>
          <w:rStyle w:val="Codeattribute"/>
        </w:rPr>
        <w:t>xml:id</w:t>
      </w:r>
      <w:r>
        <w:rPr>
          <w:rStyle w:val="Code"/>
        </w:rPr>
        <w:t>=</w:t>
      </w:r>
      <w:r>
        <w:rPr>
          <w:rStyle w:val="Codevalue"/>
        </w:rPr>
        <w:t>"Pallava00001_hand1"</w:t>
      </w:r>
      <w:r>
        <w:rPr>
          <w:rStyle w:val="Code"/>
        </w:rPr>
        <w:t>&gt;</w:t>
      </w:r>
      <w:r>
        <w:rPr>
          <w:rStyle w:val="Codetext"/>
        </w:rPr>
        <w:t>A neat hand with a tendency to use northern character forms.</w:t>
      </w:r>
      <w:r>
        <w:rPr>
          <w:rStyle w:val="Code"/>
        </w:rPr>
        <w:t>&lt;/handNote&gt;</w:t>
      </w:r>
    </w:p>
    <w:p>
      <w:pPr>
        <w:pStyle w:val="Lista2"/>
      </w:pPr>
      <w:r>
        <w:t xml:space="preserve">once the hands have been encoded in the header as above, use </w:t>
      </w:r>
      <w:r>
        <w:rPr>
          <w:rStyle w:val="Code"/>
        </w:rPr>
        <w:t>&lt;handShift/&gt;</w:t>
      </w:r>
      <w:r>
        <w:t xml:space="preserve"> within your edition to indicate hands, as described in §</w:t>
      </w:r>
      <w:r>
        <w:fldChar w:fldCharType="begin"/>
      </w:r>
      <w:r>
        <w:instrText xml:space="preserve"> REF _Ref43989139 \w \h  \* MERGEFORMAT </w:instrText>
      </w:r>
      <w:r>
        <w:fldChar w:fldCharType="separate"/>
      </w:r>
      <w:r>
        <w:t>7.5.1</w:t>
      </w:r>
      <w:r>
        <w:fldChar w:fldCharType="end"/>
      </w:r>
    </w:p>
    <w:p>
      <w:pPr>
        <w:pStyle w:val="Cmsor2"/>
      </w:pPr>
      <w:bookmarkStart w:id="961" w:name="_wnsvz48xieus" w:colFirst="0" w:colLast="0"/>
      <w:bookmarkStart w:id="962" w:name="_Toc183083953"/>
      <w:bookmarkEnd w:id="961"/>
      <w:r>
        <w:t>Keeping track of file history</w:t>
      </w:r>
      <w:bookmarkEnd w:id="962"/>
    </w:p>
    <w:p>
      <w:pPr>
        <w:pStyle w:val="Lista"/>
      </w:pPr>
      <w:r>
        <w:t>from the moment it is created, the life-cycle of any xml file is liable to include any number of events, such as additions, updates, corrections, or transformations</w:t>
      </w:r>
    </w:p>
    <w:p>
      <w:pPr>
        <w:pStyle w:val="Lista2"/>
      </w:pPr>
      <w:r>
        <w:t xml:space="preserve">the history of the file is to be recorded in the Revision Description, encoded in </w:t>
      </w:r>
      <w:r>
        <w:rPr>
          <w:rStyle w:val="Code"/>
        </w:rPr>
        <w:t>&lt;revisionDesc&gt;</w:t>
      </w:r>
      <w:r>
        <w:t xml:space="preserve"> as the final high-level element in the TEI header</w:t>
      </w:r>
    </w:p>
    <w:p>
      <w:pPr>
        <w:pStyle w:val="Lista"/>
      </w:pPr>
      <w:r>
        <w:t>once basic encoding has reached the first significant milestone, no further significant changes should be made in the file without a notification in the revision description</w:t>
      </w:r>
    </w:p>
    <w:p>
      <w:pPr>
        <w:pStyle w:val="Lista"/>
      </w:pPr>
      <w:r>
        <w:t>recording changes at a manageable yet still meaningful level of detail can become an asset for the management and control of the files, for instance by helping</w:t>
      </w:r>
    </w:p>
    <w:p>
      <w:pPr>
        <w:pStyle w:val="Lista2"/>
      </w:pPr>
      <w:r>
        <w:lastRenderedPageBreak/>
        <w:t>to resolve issues regarding the encoding choices that can arise when files are being edited by multiple team members</w:t>
      </w:r>
    </w:p>
    <w:p>
      <w:pPr>
        <w:pStyle w:val="Lista2"/>
      </w:pPr>
      <w:r>
        <w:t>to gain a quick overview of the latest changes made when you return to work on a file after some time</w:t>
      </w:r>
    </w:p>
    <w:p>
      <w:pPr>
        <w:pStyle w:val="Lista"/>
      </w:pPr>
      <w:r>
        <w:t>we therefore recommend that you always check this part of the file before resuming your work to be sure that you have a clear understanding of the state of the encoding and avoid deleting changes made by others</w:t>
      </w:r>
    </w:p>
    <w:p>
      <w:pPr>
        <w:pStyle w:val="Lista"/>
      </w:pPr>
      <w:r>
        <w:t xml:space="preserve">within </w:t>
      </w:r>
      <w:r>
        <w:rPr>
          <w:rStyle w:val="Code"/>
        </w:rPr>
        <w:t>&lt;revisionDesc&gt;</w:t>
      </w:r>
      <w:r>
        <w:t xml:space="preserve">, create one </w:t>
      </w:r>
      <w:r>
        <w:rPr>
          <w:rStyle w:val="Code"/>
        </w:rPr>
        <w:t>&lt;change&gt;</w:t>
      </w:r>
      <w:r>
        <w:t xml:space="preserve"> element for each significant change, with the following attributes:</w:t>
      </w:r>
    </w:p>
    <w:p>
      <w:pPr>
        <w:pStyle w:val="Lista2"/>
      </w:pPr>
      <w:r>
        <w:t xml:space="preserve">mandatorily, </w:t>
      </w:r>
      <w:r>
        <w:rPr>
          <w:rStyle w:val="Codeattribute"/>
        </w:rPr>
        <w:t>@who</w:t>
      </w:r>
      <w:r>
        <w:t>, the value of which shall be the personal identifier</w:t>
      </w:r>
      <w:r>
        <w:rPr>
          <w:rStyle w:val="Lbjegyzet-hivatkozs"/>
        </w:rPr>
        <w:footnoteReference w:id="65"/>
      </w:r>
      <w:r>
        <w:t xml:space="preserve"> of the person</w:t>
      </w:r>
      <w:r>
        <w:rPr>
          <w:noProof/>
        </w:rPr>
        <w:t>(</w:t>
      </w:r>
      <w:r>
        <w:t xml:space="preserve">s) making the change, i.e. normally yours, with the prefix “part:” </w:t>
      </w:r>
      <w:r>
        <w:rPr>
          <w:noProof/>
        </w:rPr>
        <w:t>(</w:t>
      </w:r>
      <w:r>
        <w:t>as an abbreviated reference to the file listing participants of the project)</w:t>
      </w:r>
    </w:p>
    <w:p>
      <w:pPr>
        <w:pStyle w:val="Lista3"/>
      </w:pPr>
      <w:r>
        <w:t>to record multiple identifiers, prefix each as above and separate them by a space</w:t>
      </w:r>
    </w:p>
    <w:p>
      <w:pPr>
        <w:pStyle w:val="Lista2"/>
      </w:pPr>
      <w:r>
        <w:t xml:space="preserve">mandatorily, </w:t>
      </w:r>
      <w:r>
        <w:rPr>
          <w:rStyle w:val="Codeattribute"/>
        </w:rPr>
        <w:t>@when</w:t>
      </w:r>
      <w:r>
        <w:t>, the value of which shall be the date of the change in ISO format, i.e. YYYY-MM-DD</w:t>
      </w:r>
    </w:p>
    <w:p>
      <w:pPr>
        <w:pStyle w:val="Lista2"/>
      </w:pPr>
      <w:r>
        <w:t xml:space="preserve">optionally as needed, </w:t>
      </w:r>
      <w:r>
        <w:rPr>
          <w:rStyle w:val="Codeattribute"/>
        </w:rPr>
        <w:t>@status</w:t>
      </w:r>
      <w:r>
        <w:t>, to help keep track of significant milestones in the history of the file, with one of the following values</w:t>
      </w:r>
    </w:p>
    <w:p>
      <w:pPr>
        <w:pStyle w:val="Lista3"/>
      </w:pPr>
      <w:r>
        <w:rPr>
          <w:rStyle w:val="Codevalue"/>
        </w:rPr>
        <w:t>"draft"</w:t>
      </w:r>
    </w:p>
    <w:p>
      <w:pPr>
        <w:pStyle w:val="Lista3"/>
      </w:pPr>
      <w:r>
        <w:rPr>
          <w:rStyle w:val="Codevalue"/>
        </w:rPr>
        <w:t>"candidate"</w:t>
      </w:r>
    </w:p>
    <w:p>
      <w:pPr>
        <w:pStyle w:val="Lista3"/>
      </w:pPr>
      <w:r>
        <w:rPr>
          <w:rStyle w:val="Codevalue"/>
        </w:rPr>
        <w:t>"approved"</w:t>
      </w:r>
    </w:p>
    <w:p>
      <w:pPr>
        <w:pStyle w:val="Lista3"/>
      </w:pPr>
      <w:r>
        <w:rPr>
          <w:rStyle w:val="Codevalue"/>
        </w:rPr>
        <w:t>"published"</w:t>
      </w:r>
    </w:p>
    <w:p>
      <w:pPr>
        <w:pStyle w:val="Lista3"/>
      </w:pPr>
      <w:r>
        <w:rPr>
          <w:rStyle w:val="Codevalue"/>
        </w:rPr>
        <w:t>"withdrawn"</w:t>
      </w:r>
    </w:p>
    <w:p>
      <w:pPr>
        <w:pStyle w:val="Lista"/>
      </w:pPr>
      <w:r>
        <w:t xml:space="preserve">the contents of </w:t>
      </w:r>
      <w:r>
        <w:rPr>
          <w:rStyle w:val="Code"/>
        </w:rPr>
        <w:t>&lt;change&gt;</w:t>
      </w:r>
      <w:r>
        <w:t xml:space="preserve"> shall be a freeform description of the modification</w:t>
      </w:r>
    </w:p>
    <w:p>
      <w:pPr>
        <w:pStyle w:val="Lista2"/>
      </w:pPr>
      <w:r>
        <w:t>please be concise, but avoid generic formulations and favour precise ones</w:t>
      </w:r>
    </w:p>
    <w:p>
      <w:pPr>
        <w:pStyle w:val="Lista"/>
      </w:pPr>
      <w:r>
        <w:t>keep in mind that changes should be logged in reverse order, i.e. the most recent change should appear at the top of the list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11.2.1</w:t>
              </w:r>
            </w:fldSimple>
            <w:r>
              <w:t>.</w:t>
            </w:r>
            <w:fldSimple w:instr=" SEQ Example \* ALPHABETIC \s 3 ">
              <w:r>
                <w:rPr>
                  <w:noProof/>
                </w:rPr>
                <w:t>A</w:t>
              </w:r>
            </w:fldSimple>
            <w:r>
              <w:t>: the revision description</w:t>
            </w:r>
          </w:p>
        </w:tc>
      </w:tr>
      <w:tr>
        <w:tc>
          <w:tcPr>
            <w:tcW w:w="5000" w:type="pct"/>
          </w:tcPr>
          <w:p>
            <w:pPr>
              <w:pStyle w:val="CodeParagraph"/>
              <w:rPr>
                <w:rStyle w:val="Code"/>
              </w:rPr>
            </w:pPr>
            <w:r>
              <w:rPr>
                <w:rStyle w:val="Code"/>
              </w:rPr>
              <w:t>&lt;revisionDesc&gt;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"2019-12-10" </w:t>
            </w:r>
            <w:r>
              <w:rPr>
                <w:rStyle w:val="Codeattribute"/>
              </w:rPr>
              <w:t>status</w:t>
            </w:r>
            <w:r>
              <w:rPr>
                <w:rStyle w:val="Code"/>
              </w:rPr>
              <w:t>=</w:t>
            </w:r>
            <w:r>
              <w:rPr>
                <w:rStyle w:val="Codevalue"/>
              </w:rPr>
              <w:t>"draft"</w:t>
            </w:r>
            <w:r>
              <w:rPr>
                <w:rStyle w:val="Code"/>
              </w:rPr>
              <w:t>&gt;</w:t>
            </w:r>
            <w:r>
              <w:rPr>
                <w:rStyle w:val="Codetext"/>
              </w:rPr>
              <w:t>Encoding of the translation</w:t>
            </w:r>
            <w:r>
              <w:rPr>
                <w:rStyle w:val="Code"/>
              </w:rPr>
              <w:t>&lt;/change&gt;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"2019-12-01" </w:t>
            </w:r>
            <w:r>
              <w:rPr>
                <w:rStyle w:val="Codeattribute"/>
              </w:rPr>
              <w:t>status</w:t>
            </w:r>
            <w:r>
              <w:rPr>
                <w:rStyle w:val="Code"/>
              </w:rPr>
              <w:t>=</w:t>
            </w:r>
            <w:r>
              <w:rPr>
                <w:rStyle w:val="Codevalue"/>
              </w:rPr>
              <w:t>"draft"</w:t>
            </w:r>
            <w:r>
              <w:rPr>
                <w:rStyle w:val="Code"/>
              </w:rPr>
              <w:t>&gt;</w:t>
            </w:r>
            <w:r>
              <w:rPr>
                <w:rStyle w:val="Codetext"/>
              </w:rPr>
              <w:t>Creation of the file and basic structural encoding of the inscription</w:t>
            </w:r>
            <w:r>
              <w:rPr>
                <w:rStyle w:val="Code"/>
              </w:rPr>
              <w:t>&lt;/change&gt;</w:t>
            </w:r>
            <w:r>
              <w:rPr>
                <w:rStyle w:val="Codetext"/>
              </w:rPr>
              <w:br/>
            </w:r>
            <w:r>
              <w:rPr>
                <w:rStyle w:val="Code"/>
              </w:rPr>
              <w:t>&lt;/revisionDesc&gt;</w:t>
            </w:r>
          </w:p>
        </w:tc>
      </w:tr>
    </w:tbl>
    <w:p>
      <w:pPr>
        <w:pStyle w:val="Cm"/>
      </w:pPr>
      <w:bookmarkStart w:id="963" w:name="_m394n9pgjwwz" w:colFirst="0" w:colLast="0"/>
      <w:bookmarkEnd w:id="963"/>
      <w:r>
        <w:lastRenderedPageBreak/>
        <w:t>Appendices</w:t>
      </w:r>
    </w:p>
    <w:p>
      <w:pPr>
        <w:pStyle w:val="Cmsor1"/>
        <w:numPr>
          <w:ilvl w:val="0"/>
          <w:numId w:val="7"/>
        </w:numPr>
      </w:pPr>
      <w:bookmarkStart w:id="964" w:name="_qidxc825gutk" w:colFirst="0" w:colLast="0"/>
      <w:bookmarkStart w:id="965" w:name="_Toc183083954"/>
      <w:bookmarkEnd w:id="964"/>
      <w:r>
        <w:lastRenderedPageBreak/>
        <w:t>Converting CII/EI markup conventions to EpiDoc</w:t>
      </w:r>
      <w:bookmarkEnd w:id="965"/>
    </w:p>
    <w:p>
      <w:pPr>
        <w:pStyle w:val="Lista"/>
      </w:pPr>
      <w:r>
        <w:t>word segmentation</w:t>
      </w:r>
    </w:p>
    <w:p>
      <w:pPr>
        <w:pStyle w:val="Lista2"/>
      </w:pPr>
      <w:r>
        <w:rPr>
          <w:b/>
          <w:bCs/>
        </w:rPr>
        <w:t>spaces</w:t>
      </w:r>
      <w:r>
        <w:t xml:space="preserve"> </w:t>
      </w:r>
      <w:r>
        <w:rPr>
          <w:noProof/>
        </w:rPr>
        <w:t>(</w:t>
      </w:r>
      <w:r>
        <w:t>indicating non-compound word separation) remain spaces</w:t>
      </w:r>
    </w:p>
    <w:p>
      <w:pPr>
        <w:pStyle w:val="Lista2"/>
      </w:pPr>
      <w:r>
        <w:t>hyphens</w:t>
      </w:r>
    </w:p>
    <w:p>
      <w:pPr>
        <w:pStyle w:val="Lista3"/>
      </w:pPr>
      <w:r>
        <w:t xml:space="preserve">used for compound segmentation between words fused in vowel sandhi </w:t>
      </w:r>
      <w:r>
        <w:rPr>
          <w:noProof/>
        </w:rPr>
        <w:t>(</w:t>
      </w:r>
      <w:r>
        <w:t xml:space="preserve">e.g. </w:t>
      </w:r>
      <w:r>
        <w:rPr>
          <w:rStyle w:val="Foreign"/>
        </w:rPr>
        <w:t>parākkram-āṅka</w:t>
      </w:r>
      <w:r>
        <w:t xml:space="preserve"> = </w:t>
      </w:r>
      <w:proofErr w:type="spellStart"/>
      <w:r>
        <w:rPr>
          <w:rStyle w:val="Foreign"/>
        </w:rPr>
        <w:t>parākkrama</w:t>
      </w:r>
      <w:r>
        <w:t>+</w:t>
      </w:r>
      <w:r>
        <w:rPr>
          <w:rStyle w:val="Foreign"/>
        </w:rPr>
        <w:t>aṅka</w:t>
      </w:r>
      <w:proofErr w:type="spellEnd"/>
      <w:r>
        <w:t xml:space="preserve">) are discarded </w:t>
      </w:r>
      <w:r>
        <w:rPr>
          <w:noProof/>
        </w:rPr>
        <w:t>(</w:t>
      </w:r>
      <w:r>
        <w:rPr>
          <w:rStyle w:val="Foreign"/>
        </w:rPr>
        <w:t>parākkramāṅka</w:t>
      </w:r>
      <w:r>
        <w:t>)</w:t>
      </w:r>
    </w:p>
    <w:p>
      <w:pPr>
        <w:pStyle w:val="Lista3"/>
      </w:pPr>
      <w:r>
        <w:t>used for compound segmentation and not affected by sandhi fusion are optionally retained as per TG §2.6.2</w:t>
      </w:r>
    </w:p>
    <w:p>
      <w:pPr>
        <w:pStyle w:val="Lista3"/>
      </w:pPr>
      <w:r>
        <w:t xml:space="preserve">inserted at the ends of printed lines </w:t>
      </w:r>
      <w:r>
        <w:rPr>
          <w:noProof/>
        </w:rPr>
        <w:t>(</w:t>
      </w:r>
      <w:r>
        <w:t>when an epigraphic line is too long to fit in one printed line) are normally discarded</w:t>
      </w:r>
    </w:p>
    <w:p>
      <w:pPr>
        <w:pStyle w:val="Lista4"/>
      </w:pPr>
      <w:r>
        <w:t>if they also serve for compound segmentation, they may be optionally retained as above</w:t>
      </w:r>
    </w:p>
    <w:p>
      <w:pPr>
        <w:pStyle w:val="Lista3"/>
      </w:pPr>
      <w:r>
        <w:t xml:space="preserve">inserted at the ends of epigraphic lines </w:t>
      </w:r>
      <w:r>
        <w:rPr>
          <w:noProof/>
        </w:rPr>
        <w:t>(</w:t>
      </w:r>
      <w:r>
        <w:t xml:space="preserve">when a line end is not the end of a word) are to be converted into markup by adding </w:t>
      </w:r>
      <w:r>
        <w:rPr>
          <w:rStyle w:val="Codeattribute"/>
        </w:rPr>
        <w:t>@break</w:t>
      </w:r>
      <w:r>
        <w:rPr>
          <w:rStyle w:val="Code"/>
        </w:rPr>
        <w:t>=</w:t>
      </w:r>
      <w:r>
        <w:rPr>
          <w:rStyle w:val="Codevalue"/>
        </w:rPr>
        <w:t>"no"</w:t>
      </w:r>
      <w:r>
        <w:t xml:space="preserve"> to the following </w:t>
      </w:r>
      <w:r>
        <w:rPr>
          <w:rStyle w:val="Code"/>
        </w:rPr>
        <w:t>&lt;lb&gt;</w:t>
      </w:r>
      <w:r>
        <w:t xml:space="preserve"> element </w:t>
      </w:r>
      <w:r>
        <w:rPr>
          <w:noProof/>
        </w:rPr>
        <w:t>(</w:t>
      </w:r>
      <w:r>
        <w:t>see §</w:t>
      </w:r>
      <w:r>
        <w:fldChar w:fldCharType="begin"/>
      </w:r>
      <w:r>
        <w:instrText xml:space="preserve"> REF _Ref43984995 \w \h  \* MERGEFORMAT </w:instrText>
      </w:r>
      <w:r>
        <w:fldChar w:fldCharType="separate"/>
      </w:r>
      <w:r>
        <w:t>3.5.4</w:t>
      </w:r>
      <w:r>
        <w:fldChar w:fldCharType="end"/>
      </w:r>
      <w:r>
        <w:t>)</w:t>
      </w:r>
    </w:p>
    <w:p>
      <w:pPr>
        <w:pStyle w:val="Lista4"/>
      </w:pPr>
      <w:r>
        <w:t>if such a hyphen also serves for compound segmentation, optionally retain the hyphen, but move it after the line beginning tag</w:t>
      </w:r>
    </w:p>
    <w:p>
      <w:pPr>
        <w:pStyle w:val="Lista2"/>
      </w:pPr>
      <w:r>
        <w:rPr>
          <w:b/>
          <w:bCs/>
        </w:rPr>
        <w:t>double hyphens</w:t>
      </w:r>
      <w:r>
        <w:t xml:space="preserve"> </w:t>
      </w:r>
      <w:r>
        <w:rPr>
          <w:noProof/>
        </w:rPr>
        <w:t>(</w:t>
      </w:r>
      <w:r>
        <w:t>or equal signs)</w:t>
      </w:r>
      <w:r>
        <w:rPr>
          <w:rStyle w:val="Lbjegyzet-hivatkozs"/>
        </w:rPr>
        <w:footnoteReference w:id="66"/>
      </w:r>
      <w:r>
        <w:t xml:space="preserve"> normally become spaces</w:t>
      </w:r>
    </w:p>
    <w:p>
      <w:pPr>
        <w:pStyle w:val="Lista3"/>
      </w:pPr>
      <w:r>
        <w:t xml:space="preserve">but when used between words fused in vowel </w:t>
      </w:r>
      <w:r>
        <w:rPr>
          <w:rStyle w:val="Foreign"/>
        </w:rPr>
        <w:t>saṁdhi</w:t>
      </w:r>
      <w:r>
        <w:t xml:space="preserve"> </w:t>
      </w:r>
      <w:r>
        <w:rPr>
          <w:noProof/>
        </w:rPr>
        <w:t>(</w:t>
      </w:r>
      <w:r>
        <w:t xml:space="preserve">e.g. </w:t>
      </w:r>
      <w:r>
        <w:rPr>
          <w:rStyle w:val="Foreign"/>
        </w:rPr>
        <w:t>c=āpi</w:t>
      </w:r>
      <w:r>
        <w:t>), they are discarded</w:t>
      </w:r>
    </w:p>
    <w:p>
      <w:pPr>
        <w:pStyle w:val="Lista"/>
      </w:pPr>
      <w:r>
        <w:rPr>
          <w:b/>
          <w:bCs/>
        </w:rPr>
        <w:t xml:space="preserve">round parentheses </w:t>
      </w:r>
      <w:r>
        <w:rPr>
          <w:b/>
          <w:bCs/>
          <w:noProof/>
        </w:rPr>
        <w:t>(</w:t>
      </w:r>
      <w:r>
        <w:rPr>
          <w:b/>
          <w:bCs/>
        </w:rPr>
        <w:t>)</w:t>
      </w:r>
      <w:r>
        <w:t xml:space="preserve"> are used in two ways:</w:t>
      </w:r>
    </w:p>
    <w:p>
      <w:pPr>
        <w:pStyle w:val="Lista2"/>
      </w:pPr>
      <w:r>
        <w:t xml:space="preserve">with text inside, e.g. </w:t>
      </w:r>
      <w:r>
        <w:rPr>
          <w:rStyle w:val="Foreign"/>
        </w:rPr>
        <w:t>sa</w:t>
      </w:r>
      <w:r>
        <w:t xml:space="preserve"> to mark an editorial correction of the text preceding the parenthetical text</w:t>
      </w:r>
    </w:p>
    <w:p>
      <w:pPr>
        <w:pStyle w:val="Lista3"/>
      </w:pPr>
      <w:r>
        <w:t xml:space="preserve">the scope is normally the same number of </w:t>
      </w:r>
      <w:proofErr w:type="spellStart"/>
      <w:r>
        <w:rPr>
          <w:rStyle w:val="Foreign"/>
        </w:rPr>
        <w:t>akṣara</w:t>
      </w:r>
      <w:r>
        <w:t>s</w:t>
      </w:r>
      <w:proofErr w:type="spellEnd"/>
      <w:r>
        <w:t xml:space="preserve"> as there are within the parentheses </w:t>
      </w:r>
      <w:r>
        <w:rPr>
          <w:noProof/>
        </w:rPr>
        <w:t>(</w:t>
      </w:r>
      <w:r>
        <w:t xml:space="preserve">in most cases, exactly one </w:t>
      </w:r>
      <w:r>
        <w:rPr>
          <w:rStyle w:val="Foreign"/>
        </w:rPr>
        <w:t>akṣara</w:t>
      </w:r>
      <w:r>
        <w:t>)</w:t>
      </w:r>
    </w:p>
    <w:p>
      <w:pPr>
        <w:pStyle w:val="Lista3"/>
      </w:pPr>
      <w:r>
        <w:t xml:space="preserve">the corresponding markup in EpiDoc is correction or normalisation by substitution </w:t>
      </w:r>
      <w:r>
        <w:rPr>
          <w:noProof/>
        </w:rPr>
        <w:t>(</w:t>
      </w:r>
      <w:r>
        <w:t>§</w:t>
      </w:r>
      <w:r>
        <w:fldChar w:fldCharType="begin"/>
      </w:r>
      <w:r>
        <w:instrText xml:space="preserve"> REF _Ref43988258 \w \h  \* MERGEFORMAT </w:instrText>
      </w:r>
      <w:r>
        <w:fldChar w:fldCharType="separate"/>
      </w:r>
      <w:r>
        <w:t>6.2.2</w:t>
      </w:r>
      <w:r>
        <w:fldChar w:fldCharType="end"/>
      </w:r>
      <w:r>
        <w:t>, §</w:t>
      </w:r>
      <w:r>
        <w:fldChar w:fldCharType="begin"/>
      </w:r>
      <w:r>
        <w:instrText xml:space="preserve"> REF _Ref43979886 \r \h  \* MERGEFORMAT </w:instrText>
      </w:r>
      <w:r>
        <w:fldChar w:fldCharType="separate"/>
      </w:r>
      <w:r>
        <w:t>6.3.2</w:t>
      </w:r>
      <w:r>
        <w:fldChar w:fldCharType="end"/>
      </w:r>
      <w:r>
        <w:t>), which we can apply to any segment, from a single phoneme to a longer string</w:t>
      </w:r>
    </w:p>
    <w:p>
      <w:pPr>
        <w:pStyle w:val="Lista2"/>
      </w:pPr>
      <w:r>
        <w:t xml:space="preserve">with a question mark inside, </w:t>
      </w:r>
      <w:r>
        <w:rPr>
          <w:noProof/>
        </w:rPr>
        <w:t>(</w:t>
      </w:r>
      <w:r>
        <w:t xml:space="preserve">?) to flag the preceding text </w:t>
      </w:r>
      <w:r>
        <w:rPr>
          <w:noProof/>
        </w:rPr>
        <w:t>(</w:t>
      </w:r>
      <w:r>
        <w:t xml:space="preserve">usually one </w:t>
      </w:r>
      <w:r>
        <w:rPr>
          <w:rStyle w:val="Foreign"/>
        </w:rPr>
        <w:t>akṣara</w:t>
      </w:r>
      <w:r>
        <w:t>) as very uncertainly read</w:t>
      </w:r>
    </w:p>
    <w:p>
      <w:pPr>
        <w:pStyle w:val="Lista3"/>
      </w:pPr>
      <w:r>
        <w:t xml:space="preserve">in our terms, this is “unclear” with low certainty </w:t>
      </w:r>
      <w:r>
        <w:rPr>
          <w:noProof/>
        </w:rPr>
        <w:t>(</w:t>
      </w:r>
      <w:r>
        <w:t>§</w:t>
      </w:r>
      <w:r>
        <w:fldChar w:fldCharType="begin"/>
      </w:r>
      <w:r>
        <w:instrText xml:space="preserve"> REF _Ref43987867 \w \h  \* MERGEFORMAT </w:instrText>
      </w:r>
      <w:r>
        <w:fldChar w:fldCharType="separate"/>
      </w:r>
      <w:r>
        <w:t>5.3.2</w:t>
      </w:r>
      <w:r>
        <w:fldChar w:fldCharType="end"/>
      </w:r>
      <w:r>
        <w:t>)</w:t>
      </w:r>
    </w:p>
    <w:p>
      <w:pPr>
        <w:pStyle w:val="Lista2"/>
      </w:pPr>
      <w:r>
        <w:t>with text and a question mark inside, used in some publications as follows:</w:t>
      </w:r>
    </w:p>
    <w:p>
      <w:pPr>
        <w:pStyle w:val="Lista3"/>
      </w:pPr>
      <w:r>
        <w:rPr>
          <w:noProof/>
        </w:rPr>
        <w:t>(</w:t>
      </w:r>
      <w:r>
        <w:t>?</w:t>
      </w:r>
      <w:proofErr w:type="spellStart"/>
      <w:r>
        <w:t>abc</w:t>
      </w:r>
      <w:proofErr w:type="spellEnd"/>
      <w:r>
        <w:t xml:space="preserve">), with the question mark before the text, to indicate a possible alternative reading </w:t>
      </w:r>
      <w:r>
        <w:rPr>
          <w:noProof/>
        </w:rPr>
        <w:t>(</w:t>
      </w:r>
      <w:r>
        <w:t>§</w:t>
      </w:r>
      <w:r>
        <w:fldChar w:fldCharType="begin"/>
      </w:r>
      <w:r>
        <w:instrText xml:space="preserve"> REF _Ref43987339 \w \h  \* MERGEFORMAT </w:instrText>
      </w:r>
      <w:r>
        <w:fldChar w:fldCharType="separate"/>
      </w:r>
      <w:r>
        <w:t>5.3.3</w:t>
      </w:r>
      <w:r>
        <w:fldChar w:fldCharType="end"/>
      </w:r>
      <w:r>
        <w:t>)</w:t>
      </w:r>
    </w:p>
    <w:p>
      <w:pPr>
        <w:pStyle w:val="Lista3"/>
      </w:pPr>
      <w:r>
        <w:rPr>
          <w:noProof/>
        </w:rPr>
        <w:t>(</w:t>
      </w:r>
      <w:proofErr w:type="spellStart"/>
      <w:r>
        <w:t>abc</w:t>
      </w:r>
      <w:proofErr w:type="spellEnd"/>
      <w:r>
        <w:t xml:space="preserve">?), with the question mark after the text, to indicate a tentative emendation </w:t>
      </w:r>
      <w:r>
        <w:rPr>
          <w:noProof/>
        </w:rPr>
        <w:t>(</w:t>
      </w:r>
      <w:r>
        <w:t>which we do not encode as such; the tentativeness of an emendation encoded as per §</w:t>
      </w:r>
      <w:r>
        <w:fldChar w:fldCharType="begin"/>
      </w:r>
      <w:r>
        <w:instrText xml:space="preserve"> REF _Ref43978565 \r \h  \* MERGEFORMAT </w:instrText>
      </w:r>
      <w:r>
        <w:fldChar w:fldCharType="separate"/>
      </w:r>
      <w:r>
        <w:t>5.5</w:t>
      </w:r>
      <w:r>
        <w:fldChar w:fldCharType="end"/>
      </w:r>
      <w:r>
        <w:t xml:space="preserve"> may be indicated in an apparatus note)</w:t>
      </w:r>
    </w:p>
    <w:p>
      <w:pPr>
        <w:pStyle w:val="Lista"/>
      </w:pPr>
      <w:r>
        <w:rPr>
          <w:b/>
          <w:bCs/>
        </w:rPr>
        <w:t>square brackets []</w:t>
      </w:r>
      <w:r>
        <w:t xml:space="preserve"> are used for no less than four functions</w:t>
      </w:r>
    </w:p>
    <w:p>
      <w:pPr>
        <w:pStyle w:val="Lista2"/>
      </w:pPr>
      <w:r>
        <w:t>1. to wrap “letters which are much damaged and nearly illegible in the original”</w:t>
      </w:r>
    </w:p>
    <w:p>
      <w:pPr>
        <w:pStyle w:val="Lista3"/>
      </w:pPr>
      <w:r>
        <w:t xml:space="preserve">this normally corresponds to our “unclear” category </w:t>
      </w:r>
      <w:r>
        <w:rPr>
          <w:noProof/>
        </w:rPr>
        <w:t>(</w:t>
      </w:r>
      <w:r>
        <w:t>§</w:t>
      </w:r>
      <w:r>
        <w:fldChar w:fldCharType="begin"/>
      </w:r>
      <w:r>
        <w:instrText xml:space="preserve"> REF _Ref43987289 \w \h  \* MERGEFORMAT </w:instrText>
      </w:r>
      <w:r>
        <w:fldChar w:fldCharType="separate"/>
      </w:r>
      <w:r>
        <w:t>5.3.1</w:t>
      </w:r>
      <w:r>
        <w:fldChar w:fldCharType="end"/>
      </w:r>
      <w:r>
        <w:t>), in some cases with low certainty</w:t>
      </w:r>
    </w:p>
    <w:p>
      <w:pPr>
        <w:pStyle w:val="Lista2"/>
      </w:pPr>
      <w:r>
        <w:t>2. to wrap “letters … which, being wholly illegible, can be supplied with certainty”</w:t>
      </w:r>
    </w:p>
    <w:p>
      <w:pPr>
        <w:pStyle w:val="Lista3"/>
      </w:pPr>
      <w:r>
        <w:t xml:space="preserve">i.e. normally “supplied” in our terminology </w:t>
      </w:r>
      <w:r>
        <w:rPr>
          <w:noProof/>
        </w:rPr>
        <w:t>(</w:t>
      </w:r>
      <w:r>
        <w:t>§</w:t>
      </w:r>
      <w:r>
        <w:fldChar w:fldCharType="begin"/>
      </w:r>
      <w:r>
        <w:instrText xml:space="preserve"> REF _Ref43984912 \w \h  \* MERGEFORMAT </w:instrText>
      </w:r>
      <w:r>
        <w:fldChar w:fldCharType="separate"/>
      </w:r>
      <w:r>
        <w:t>5.5</w:t>
      </w:r>
      <w:r>
        <w:fldChar w:fldCharType="end"/>
      </w:r>
      <w:r>
        <w:t>)</w:t>
      </w:r>
    </w:p>
    <w:p>
      <w:pPr>
        <w:pStyle w:val="Lista3"/>
      </w:pPr>
      <w:r>
        <w:t>it is usually not possible to distinguish 2 from 1 without studying a facsimile of the inscription; if you cannot do this and you are only transcribing a printed edition to EpiDoc, use “unclear” for both</w:t>
      </w:r>
    </w:p>
    <w:p>
      <w:pPr>
        <w:pStyle w:val="Lista2"/>
      </w:pPr>
      <w:r>
        <w:t>3. text followed by a question mark in square brackets, [</w:t>
      </w:r>
      <w:proofErr w:type="spellStart"/>
      <w:r>
        <w:t>abc</w:t>
      </w:r>
      <w:proofErr w:type="spellEnd"/>
      <w:r>
        <w:t>?] is used by some editors to indicate tentatively or conjecturally read text</w:t>
      </w:r>
    </w:p>
    <w:p>
      <w:pPr>
        <w:pStyle w:val="Lista3"/>
      </w:pPr>
      <w:r>
        <w:t xml:space="preserve">this usually corresponds to “unclear” with low certainty </w:t>
      </w:r>
      <w:r>
        <w:rPr>
          <w:noProof/>
        </w:rPr>
        <w:t>(</w:t>
      </w:r>
      <w:r>
        <w:t>§</w:t>
      </w:r>
      <w:r>
        <w:fldChar w:fldCharType="begin"/>
      </w:r>
      <w:r>
        <w:instrText xml:space="preserve"> REF _Ref43987867 \r \h  \* MERGEFORMAT </w:instrText>
      </w:r>
      <w:r>
        <w:fldChar w:fldCharType="separate"/>
      </w:r>
      <w:r>
        <w:t>5.3.2</w:t>
      </w:r>
      <w:r>
        <w:fldChar w:fldCharType="end"/>
      </w:r>
      <w:r>
        <w:t>)</w:t>
      </w:r>
    </w:p>
    <w:p>
      <w:pPr>
        <w:pStyle w:val="Lista2"/>
      </w:pPr>
      <w:r>
        <w:t>4. text followed by an asterisk in square brackets, [</w:t>
      </w:r>
      <w:proofErr w:type="spellStart"/>
      <w:r>
        <w:t>abc</w:t>
      </w:r>
      <w:proofErr w:type="spellEnd"/>
      <w:r>
        <w:t>*] in principle means editorial restoration of characters omitted by the original scribe, but in the actual practice of some editors it seems to be used for function 2 above</w:t>
      </w:r>
    </w:p>
    <w:p>
      <w:pPr>
        <w:pStyle w:val="Lista3"/>
      </w:pPr>
      <w:r>
        <w:t>for editorial correction of omissions, see §</w:t>
      </w:r>
      <w:r>
        <w:fldChar w:fldCharType="begin"/>
      </w:r>
      <w:r>
        <w:instrText xml:space="preserve"> REF _Ref43988316 \w \h  \* MERGEFORMAT </w:instrText>
      </w:r>
      <w:r>
        <w:fldChar w:fldCharType="separate"/>
      </w:r>
      <w:r>
        <w:t>6.2.4</w:t>
      </w:r>
      <w:r>
        <w:fldChar w:fldCharType="end"/>
      </w:r>
    </w:p>
    <w:p>
      <w:pPr>
        <w:pStyle w:val="Lista4"/>
      </w:pPr>
      <w:r>
        <w:t xml:space="preserve">note that earlier editors usually supply punctuation marks and numbers in stanzas, which you should not do </w:t>
      </w:r>
      <w:r>
        <w:rPr>
          <w:noProof/>
        </w:rPr>
        <w:t>(</w:t>
      </w:r>
      <w:r>
        <w:t>see §</w:t>
      </w:r>
      <w:r>
        <w:fldChar w:fldCharType="begin"/>
      </w:r>
      <w:r>
        <w:instrText xml:space="preserve"> REF _Ref43991017 \r \h  \* MERGEFORMAT </w:instrText>
      </w:r>
      <w:r>
        <w:fldChar w:fldCharType="separate"/>
      </w:r>
      <w:r>
        <w:t>6.1.3</w:t>
      </w:r>
      <w:r>
        <w:fldChar w:fldCharType="end"/>
      </w:r>
      <w:r>
        <w:t>)</w:t>
      </w:r>
    </w:p>
    <w:p>
      <w:pPr>
        <w:pStyle w:val="Lista3"/>
      </w:pPr>
      <w:r>
        <w:lastRenderedPageBreak/>
        <w:t>if possible, look at a facsimile to check whether this editorial markup stands for a scribal omission or for lost and supplied text; if this is not possible, assume that square brackets with an asterisk stand for scribal omission</w:t>
      </w:r>
    </w:p>
    <w:p>
      <w:pPr>
        <w:pStyle w:val="Lista2"/>
      </w:pPr>
      <w:r>
        <w:t>5. prosodic notation in square brackets indicates a lacuna of known metre, to be marked up as per §</w:t>
      </w:r>
      <w:r>
        <w:fldChar w:fldCharType="begin"/>
      </w:r>
      <w:r>
        <w:instrText xml:space="preserve"> REF _Ref43981586 \w \h  \* MERGEFORMAT </w:instrText>
      </w:r>
      <w:r>
        <w:fldChar w:fldCharType="separate"/>
      </w:r>
      <w:r>
        <w:t>5.4.4</w:t>
      </w:r>
      <w:r>
        <w:fldChar w:fldCharType="end"/>
      </w:r>
    </w:p>
    <w:p>
      <w:pPr>
        <w:pStyle w:val="Lista"/>
      </w:pPr>
      <w:r>
        <w:t>plain transliterated text</w:t>
      </w:r>
    </w:p>
    <w:p>
      <w:pPr>
        <w:pStyle w:val="Lista2"/>
      </w:pPr>
      <w:r>
        <w:t>bear in mind that unclear markup in EpiDoc should be used when the interpretation of a character would be ambiguous without its context, i.e. more frequently than in most earlier printed editions</w:t>
      </w:r>
    </w:p>
    <w:p>
      <w:pPr>
        <w:pStyle w:val="Lista2"/>
      </w:pPr>
      <w:r>
        <w:t xml:space="preserve">the same applies, to a lesser degree, to restorations: if a character </w:t>
      </w:r>
      <w:r>
        <w:rPr>
          <w:noProof/>
        </w:rPr>
        <w:t>(</w:t>
      </w:r>
      <w:r>
        <w:t>or component) is completely indistinct in a good facsimile or the original support, feel free to mark it up as supplied even if the print edition shows it as merely unclear or even as clearly read</w:t>
      </w:r>
    </w:p>
    <w:p>
      <w:pPr>
        <w:pStyle w:val="Lista"/>
      </w:pPr>
      <w:r>
        <w:rPr>
          <w:b/>
          <w:bCs/>
        </w:rPr>
        <w:t>dots</w:t>
      </w:r>
      <w:r>
        <w:t xml:space="preserve"> or other signs indicating lacunae</w:t>
      </w:r>
    </w:p>
    <w:p>
      <w:pPr>
        <w:pStyle w:val="Lista2"/>
      </w:pPr>
      <w:r>
        <w:t xml:space="preserve">CII normally uses dots for lacunae, roughly indicating their size by the rule of “two dots correspond to one </w:t>
      </w:r>
      <w:r>
        <w:rPr>
          <w:rStyle w:val="Foreign"/>
        </w:rPr>
        <w:t>akṣara</w:t>
      </w:r>
      <w:r>
        <w:t xml:space="preserve">” </w:t>
      </w:r>
      <w:r>
        <w:rPr>
          <w:noProof/>
        </w:rPr>
        <w:t>(</w:t>
      </w:r>
      <w:r>
        <w:t>single dots may mean a lost vowel or a lost consonant)</w:t>
      </w:r>
    </w:p>
    <w:p>
      <w:pPr>
        <w:pStyle w:val="Lista2"/>
      </w:pPr>
      <w:r>
        <w:t xml:space="preserve">other editors may use asterisks or underscores, each corresponding to an </w:t>
      </w:r>
      <w:r>
        <w:rPr>
          <w:rStyle w:val="Foreign"/>
        </w:rPr>
        <w:t>akṣara</w:t>
      </w:r>
      <w:r>
        <w:t>, though this correspondence may be extremely inaccurate in some editions</w:t>
      </w:r>
    </w:p>
    <w:p>
      <w:pPr>
        <w:pStyle w:val="Lista2"/>
      </w:pPr>
      <w:r>
        <w:t>see §</w:t>
      </w:r>
      <w:r>
        <w:fldChar w:fldCharType="begin"/>
      </w:r>
      <w:r>
        <w:instrText xml:space="preserve"> REF _Ref43979611 \r \h  \* MERGEFORMAT </w:instrText>
      </w:r>
      <w:r>
        <w:fldChar w:fldCharType="separate"/>
      </w:r>
      <w:r>
        <w:t>5.4</w:t>
      </w:r>
      <w:r>
        <w:fldChar w:fldCharType="end"/>
      </w:r>
      <w:r>
        <w:t xml:space="preserve"> about handling lacunae in EpiDoc</w:t>
      </w:r>
    </w:p>
    <w:p>
      <w:pPr>
        <w:pStyle w:val="Cmsor1"/>
        <w:numPr>
          <w:ilvl w:val="0"/>
          <w:numId w:val="7"/>
        </w:numPr>
      </w:pPr>
      <w:bookmarkStart w:id="966" w:name="_qgilsms4nw42" w:colFirst="0" w:colLast="0"/>
      <w:bookmarkStart w:id="967" w:name="_Ref43980968"/>
      <w:bookmarkStart w:id="968" w:name="_Toc183083955"/>
      <w:bookmarkEnd w:id="966"/>
      <w:r>
        <w:lastRenderedPageBreak/>
        <w:t xml:space="preserve">Metre </w:t>
      </w:r>
      <w:r>
        <w:rPr>
          <w:noProof/>
        </w:rPr>
        <w:t>(</w:t>
      </w:r>
      <w:r>
        <w:t>prosody)</w:t>
      </w:r>
      <w:bookmarkEnd w:id="967"/>
      <w:bookmarkEnd w:id="968"/>
    </w:p>
    <w:p>
      <w:bookmarkStart w:id="969" w:name="_3ig9fb4xl00q" w:colFirst="0" w:colLast="0"/>
      <w:bookmarkEnd w:id="969"/>
      <w:r>
        <w:t>This appendix will be deprecated in a future edition of the EGD. Its place will be taken over by the Prosodic Patterns xml file (</w:t>
      </w:r>
      <w:hyperlink r:id="rId66" w:history="1">
        <w:r>
          <w:rPr>
            <w:rStyle w:val="Hiperhivatkozs"/>
          </w:rPr>
          <w:t>https://github.com/erc-dharma/project-documentation/blob/master/DHARMA_prosodicPatterns_v01.xml</w:t>
        </w:r>
      </w:hyperlink>
      <w:r>
        <w:t xml:space="preserve">) which can be displayed in a human-friendly way at </w:t>
      </w:r>
      <w:hyperlink r:id="rId67" w:history="1">
        <w:r>
          <w:rPr>
            <w:rStyle w:val="Hiperhivatkozs"/>
          </w:rPr>
          <w:t>https://erc-dharma.github.io/output-prosody/display-prosody.html</w:t>
        </w:r>
      </w:hyperlink>
      <w:r>
        <w:t xml:space="preserve"> and will be documented and discussed in the Prosody and Verse Forms Guide (</w:t>
      </w:r>
      <w:hyperlink r:id="rId68" w:history="1">
        <w:r>
          <w:rPr>
            <w:rStyle w:val="Hiperhivatkozs"/>
          </w:rPr>
          <w:t>https://docs.google.com/document/d/16AZYeI_OyfUgtLhXpFG_-UloPlzv1p9wMykBrklKyHE</w:t>
        </w:r>
      </w:hyperlink>
      <w:r>
        <w:t>), currently a raw draft.</w:t>
      </w:r>
    </w:p>
    <w:p>
      <w:pPr>
        <w:pStyle w:val="Cmsor2"/>
        <w:numPr>
          <w:ilvl w:val="1"/>
          <w:numId w:val="7"/>
        </w:numPr>
      </w:pPr>
      <w:bookmarkStart w:id="970" w:name="_Toc183083956"/>
      <w:r>
        <w:t>Looking up Sanskrit metres</w:t>
      </w:r>
      <w:bookmarkEnd w:id="970"/>
    </w:p>
    <w:p>
      <w:pPr>
        <w:pStyle w:val="Lista"/>
      </w:pPr>
      <w:r>
        <w:t xml:space="preserve">to identify the metre of a Sanskrit stanza, check the lists of syllabic and moraic metres below and use Apte’s </w:t>
      </w:r>
      <w:r>
        <w:rPr>
          <w:noProof/>
        </w:rPr>
        <w:t>(</w:t>
      </w:r>
      <w:r>
        <w:t>1957) Appendix A to identify metres not listed here</w:t>
      </w:r>
    </w:p>
    <w:p>
      <w:pPr>
        <w:pStyle w:val="Lista"/>
      </w:pPr>
      <w:r>
        <w:t>to accelerate your identification, you can try one of these online tools:</w:t>
      </w:r>
    </w:p>
    <w:p>
      <w:pPr>
        <w:pStyle w:val="Lista2"/>
      </w:pPr>
      <w:hyperlink r:id="rId69" w:history="1">
        <w:r>
          <w:rPr>
            <w:rStyle w:val="Hiperhivatkozs"/>
          </w:rPr>
          <w:t>https://sanskritmetres.appspot.com/</w:t>
        </w:r>
      </w:hyperlink>
      <w:r>
        <w:t xml:space="preserve"> requires a full stanza as input but will tolerate mistakes and lacunae and produce an approximate match</w:t>
      </w:r>
    </w:p>
    <w:p>
      <w:pPr>
        <w:pStyle w:val="Lista2"/>
      </w:pPr>
      <w:hyperlink r:id="rId70" w:history="1">
        <w:r>
          <w:rPr>
            <w:rStyle w:val="Hiperhivatkozs"/>
          </w:rPr>
          <w:t>http://sanskritlibrary.org:8080/MeterIdentification/</w:t>
        </w:r>
      </w:hyperlink>
      <w:r>
        <w:t xml:space="preserve"> recognises a very large number of metres and accepts half or quarter stanzas as input </w:t>
      </w:r>
      <w:r>
        <w:rPr>
          <w:noProof/>
        </w:rPr>
        <w:t>(</w:t>
      </w:r>
      <w:r>
        <w:t>but does not tolerate errors); it accepts several transliteration schemes but these need to be selected manually instead of being recognised automatically</w:t>
      </w:r>
    </w:p>
    <w:p>
      <w:pPr>
        <w:pStyle w:val="Lista2"/>
      </w:pPr>
      <w:hyperlink r:id="rId71" w:history="1">
        <w:r>
          <w:rPr>
            <w:rStyle w:val="Hiperhivatkozs"/>
          </w:rPr>
          <w:t>https://www.skrutable.info/</w:t>
        </w:r>
      </w:hyperlink>
      <w:r>
        <w:t xml:space="preserve"> requires full stanzas but can automatically split these into quarters and tolerates mistakes to some extent; it can identify moraic metres in addition to syllabic ones and includes sound recordings of the recitation of many metres</w:t>
      </w:r>
    </w:p>
    <w:p>
      <w:pPr>
        <w:pStyle w:val="Lista"/>
      </w:pPr>
      <w:r>
        <w:t>if you have identified a metre not already listed in this appendix, please get in touch with the authors of this guide to add its name and template</w:t>
      </w:r>
    </w:p>
    <w:p>
      <w:pPr>
        <w:pStyle w:val="Cmsor2"/>
        <w:numPr>
          <w:ilvl w:val="1"/>
          <w:numId w:val="7"/>
        </w:numPr>
      </w:pPr>
      <w:bookmarkStart w:id="971" w:name="_orz8fxvyzur0" w:colFirst="0" w:colLast="0"/>
      <w:bookmarkStart w:id="972" w:name="_Toc183083957"/>
      <w:bookmarkEnd w:id="971"/>
      <w:r>
        <w:t>Syllable length</w:t>
      </w:r>
      <w:bookmarkEnd w:id="972"/>
    </w:p>
    <w:p>
      <w:pPr>
        <w:pStyle w:val="Lista"/>
      </w:pPr>
      <w:r>
        <w:t xml:space="preserve">quantitative and syllabo-quantitative verse in the languages we work with relies on the distinction of short and long syllables for producing rhythm in verse, therefore we prefer the terms “length”, “long” and “short” to the corresponding triad “weight” </w:t>
      </w:r>
      <w:r>
        <w:rPr>
          <w:noProof/>
        </w:rPr>
        <w:t>(</w:t>
      </w:r>
      <w:r>
        <w:t>or “quantity”), “heavy” and “light” often used in discussions of verse in other languages</w:t>
      </w:r>
    </w:p>
    <w:p>
      <w:pPr>
        <w:pStyle w:val="Lista"/>
      </w:pPr>
      <w:r>
        <w:t xml:space="preserve">a </w:t>
      </w:r>
      <w:r>
        <w:rPr>
          <w:rStyle w:val="Foreign"/>
        </w:rPr>
        <w:t>mora</w:t>
      </w:r>
      <w:r>
        <w:t xml:space="preserve"> is defined as the duration of a short syllable, and a long syllable is always equivalent to two morae</w:t>
      </w:r>
    </w:p>
    <w:p>
      <w:pPr>
        <w:pStyle w:val="Lista"/>
      </w:pPr>
      <w:r>
        <w:t>as a reminder, syllable length is essentially determined as follows:</w:t>
      </w:r>
    </w:p>
    <w:p>
      <w:pPr>
        <w:pStyle w:val="Lista2"/>
      </w:pPr>
      <w:r>
        <w:t xml:space="preserve">a </w:t>
      </w:r>
      <w:r>
        <w:rPr>
          <w:b/>
          <w:bCs/>
        </w:rPr>
        <w:t>short syllable</w:t>
      </w:r>
      <w:r>
        <w:t xml:space="preserve"> is one whose vowel is short </w:t>
      </w:r>
      <w:r>
        <w:rPr>
          <w:noProof/>
        </w:rPr>
        <w:t>(</w:t>
      </w:r>
      <w:r>
        <w:t xml:space="preserve">in Sanskrit: </w:t>
      </w:r>
      <w:r>
        <w:rPr>
          <w:rStyle w:val="Foreign"/>
        </w:rPr>
        <w:t>a</w:t>
      </w:r>
      <w:r>
        <w:t xml:space="preserve">, </w:t>
      </w:r>
      <w:r>
        <w:rPr>
          <w:rStyle w:val="Foreign"/>
        </w:rPr>
        <w:t>i</w:t>
      </w:r>
      <w:r>
        <w:t xml:space="preserve">, </w:t>
      </w:r>
      <w:r>
        <w:rPr>
          <w:rStyle w:val="Foreign"/>
        </w:rPr>
        <w:t>u</w:t>
      </w:r>
      <w:r>
        <w:t xml:space="preserve">, </w:t>
      </w:r>
      <w:r>
        <w:rPr>
          <w:rStyle w:val="Foreign"/>
        </w:rPr>
        <w:t>r̥</w:t>
      </w:r>
      <w:r>
        <w:t xml:space="preserve">, </w:t>
      </w:r>
      <w:r>
        <w:rPr>
          <w:rStyle w:val="Foreign"/>
        </w:rPr>
        <w:t>l̥</w:t>
      </w:r>
      <w:r>
        <w:t xml:space="preserve">) and is followed by no more than one consonant </w:t>
      </w:r>
      <w:r>
        <w:rPr>
          <w:noProof/>
        </w:rPr>
        <w:t>(</w:t>
      </w:r>
      <w:r>
        <w:t>without regard to whether a word boundary is also present)</w:t>
      </w:r>
    </w:p>
    <w:p>
      <w:pPr>
        <w:pStyle w:val="Lista2"/>
      </w:pPr>
      <w:r>
        <w:t xml:space="preserve">a </w:t>
      </w:r>
      <w:r>
        <w:rPr>
          <w:b/>
          <w:bCs/>
        </w:rPr>
        <w:t>long syllable</w:t>
      </w:r>
      <w:r>
        <w:t xml:space="preserve"> is one that does not meet both of the above conditions for a short syllable; specifically, a syllable is called</w:t>
      </w:r>
    </w:p>
    <w:p>
      <w:pPr>
        <w:pStyle w:val="Lista3"/>
      </w:pPr>
      <w:r>
        <w:t xml:space="preserve">long by nature, if its vowel is long </w:t>
      </w:r>
      <w:r>
        <w:rPr>
          <w:noProof/>
        </w:rPr>
        <w:t>(</w:t>
      </w:r>
      <w:r>
        <w:t xml:space="preserve">in Sanskrit: </w:t>
      </w:r>
      <w:r>
        <w:rPr>
          <w:rStyle w:val="Foreign"/>
        </w:rPr>
        <w:t>ā</w:t>
      </w:r>
      <w:r>
        <w:t xml:space="preserve">, </w:t>
      </w:r>
      <w:r>
        <w:rPr>
          <w:rStyle w:val="Foreign"/>
        </w:rPr>
        <w:t>ī</w:t>
      </w:r>
      <w:r>
        <w:t xml:space="preserve">, </w:t>
      </w:r>
      <w:r>
        <w:rPr>
          <w:rStyle w:val="Foreign"/>
        </w:rPr>
        <w:t>ū</w:t>
      </w:r>
      <w:r>
        <w:t xml:space="preserve">, </w:t>
      </w:r>
      <w:r>
        <w:rPr>
          <w:rStyle w:val="Foreign"/>
        </w:rPr>
        <w:t>r̥̄</w:t>
      </w:r>
      <w:r>
        <w:t xml:space="preserve">, </w:t>
      </w:r>
      <w:r>
        <w:rPr>
          <w:rStyle w:val="Foreign"/>
        </w:rPr>
        <w:t>e</w:t>
      </w:r>
      <w:r>
        <w:t xml:space="preserve">, </w:t>
      </w:r>
      <w:r>
        <w:rPr>
          <w:rStyle w:val="Foreign"/>
        </w:rPr>
        <w:t>ai</w:t>
      </w:r>
      <w:r>
        <w:t xml:space="preserve">, </w:t>
      </w:r>
      <w:r>
        <w:rPr>
          <w:rStyle w:val="Foreign"/>
        </w:rPr>
        <w:t>o</w:t>
      </w:r>
      <w:r>
        <w:t xml:space="preserve">, </w:t>
      </w:r>
      <w:r>
        <w:rPr>
          <w:rStyle w:val="Foreign"/>
        </w:rPr>
        <w:t>au</w:t>
      </w:r>
      <w:r>
        <w:t>)</w:t>
      </w:r>
    </w:p>
    <w:p>
      <w:pPr>
        <w:pStyle w:val="Lista3"/>
      </w:pPr>
      <w:r>
        <w:t>long by position, if its vowel is short but is followed by two or more consonants</w:t>
      </w:r>
    </w:p>
    <w:p>
      <w:pPr>
        <w:pStyle w:val="Lista"/>
      </w:pPr>
      <w:r>
        <w:rPr>
          <w:rStyle w:val="Foreign"/>
        </w:rPr>
        <w:t>anusvāra</w:t>
      </w:r>
      <w:r>
        <w:t xml:space="preserve"> and </w:t>
      </w:r>
      <w:r>
        <w:rPr>
          <w:rStyle w:val="Foreign"/>
        </w:rPr>
        <w:t>visarga</w:t>
      </w:r>
      <w:r>
        <w:t xml:space="preserve"> normally count as consonants in determining syllable length, but</w:t>
      </w:r>
    </w:p>
    <w:p>
      <w:pPr>
        <w:pStyle w:val="Lista2"/>
      </w:pPr>
      <w:r>
        <w:t xml:space="preserve">in Prakrit languages, </w:t>
      </w:r>
      <w:r>
        <w:rPr>
          <w:rStyle w:val="Foreign"/>
        </w:rPr>
        <w:t>anunāsika</w:t>
      </w:r>
      <w:r>
        <w:t xml:space="preserve"> </w:t>
      </w:r>
      <w:r>
        <w:rPr>
          <w:noProof/>
        </w:rPr>
        <w:t>(</w:t>
      </w:r>
      <w:r>
        <w:t xml:space="preserve">usually not distinguished in writing from </w:t>
      </w:r>
      <w:r>
        <w:rPr>
          <w:rStyle w:val="Foreign"/>
        </w:rPr>
        <w:t>anusvāra</w:t>
      </w:r>
      <w:r>
        <w:t>) indicates the nasalisation of a vowel rather than a nasal consonant following the vowel, and a nasal vowel followed by a single consonant may still count as short</w:t>
      </w:r>
    </w:p>
    <w:p>
      <w:pPr>
        <w:pStyle w:val="Lista3"/>
      </w:pPr>
      <w:r>
        <w:t xml:space="preserve">should you encounter this phenomenon, accept the metre as legitimate, and preferably encode a normalisation </w:t>
      </w:r>
      <w:r>
        <w:rPr>
          <w:noProof/>
        </w:rPr>
        <w:t>(</w:t>
      </w:r>
      <w:r>
        <w:t>§</w:t>
      </w:r>
      <w:r>
        <w:fldChar w:fldCharType="begin"/>
      </w:r>
      <w:r>
        <w:instrText xml:space="preserve"> REF _Ref43979886 \r \h  \* MERGEFORMAT </w:instrText>
      </w:r>
      <w:r>
        <w:fldChar w:fldCharType="separate"/>
      </w:r>
      <w:r>
        <w:t>6.3.2</w:t>
      </w:r>
      <w:r>
        <w:fldChar w:fldCharType="end"/>
      </w:r>
      <w:r>
        <w:t xml:space="preserve">) of </w:t>
      </w:r>
      <w:r>
        <w:rPr>
          <w:rStyle w:val="Foreign"/>
        </w:rPr>
        <w:t>anusvāra</w:t>
      </w:r>
      <w:r>
        <w:t xml:space="preserve"> to </w:t>
      </w:r>
      <w:r>
        <w:rPr>
          <w:rStyle w:val="Foreign"/>
        </w:rPr>
        <w:t>anunāsika</w:t>
      </w:r>
    </w:p>
    <w:p>
      <w:pPr>
        <w:pStyle w:val="Lista2"/>
      </w:pPr>
      <w:r>
        <w:t xml:space="preserve">in Sanskrit verse </w:t>
      </w:r>
      <w:r>
        <w:rPr>
          <w:noProof/>
        </w:rPr>
        <w:t>(</w:t>
      </w:r>
      <w:r>
        <w:t xml:space="preserve">though generally only in pre-classical Sanskrit), </w:t>
      </w:r>
      <w:r>
        <w:rPr>
          <w:rStyle w:val="Foreign"/>
        </w:rPr>
        <w:t>anusvāra</w:t>
      </w:r>
      <w:r>
        <w:t xml:space="preserve"> may cause the preceding vowel to be long even when followed by another vowel</w:t>
      </w:r>
    </w:p>
    <w:p>
      <w:pPr>
        <w:pStyle w:val="Lista3"/>
      </w:pPr>
      <w:r>
        <w:t xml:space="preserve">should you encounter this phenomenon in a classical metre, treat it as a metrical anomaly and add </w:t>
      </w:r>
      <w:r>
        <w:rPr>
          <w:rStyle w:val="Codeattribute"/>
        </w:rPr>
        <w:t>@real</w:t>
      </w:r>
      <w:r>
        <w:t xml:space="preserve"> to the encoding of verse lines that exhibit it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
      </w:pPr>
      <w:r>
        <w:lastRenderedPageBreak/>
        <w:t xml:space="preserve">certain schools of versification permit some kinds of licence in determining syllable length, the most common licence being that a short vowel followed by a voiceless stop and an </w:t>
      </w:r>
      <w:r>
        <w:rPr>
          <w:rStyle w:val="Foreign"/>
        </w:rPr>
        <w:t>r</w:t>
      </w:r>
      <w:r>
        <w:t xml:space="preserve"> or </w:t>
      </w:r>
      <w:r>
        <w:rPr>
          <w:rStyle w:val="Foreign"/>
        </w:rPr>
        <w:t>l</w:t>
      </w:r>
      <w:r>
        <w:t xml:space="preserve"> may count as a short syllable</w:t>
      </w:r>
    </w:p>
    <w:p>
      <w:pPr>
        <w:pStyle w:val="Lista2"/>
      </w:pPr>
      <w:r>
        <w:t>our strategy is to encode the use of such licence as a metrical anomaly in order to facilitate research</w:t>
      </w:r>
    </w:p>
    <w:p>
      <w:pPr>
        <w:pStyle w:val="Lista3"/>
      </w:pPr>
      <w:r>
        <w:t xml:space="preserve">thus, </w:t>
      </w:r>
      <w:r>
        <w:rPr>
          <w:rStyle w:val="Codeattribute"/>
        </w:rPr>
        <w:t>@real</w:t>
      </w:r>
      <w:r>
        <w:t xml:space="preserve"> must be added to the encoding of verse lines that employ it </w:t>
      </w:r>
      <w:r>
        <w:rPr>
          <w:noProof/>
        </w:rPr>
        <w:t>(</w:t>
      </w:r>
      <w:r>
        <w:t>§</w:t>
      </w:r>
      <w:r>
        <w:fldChar w:fldCharType="begin"/>
      </w:r>
      <w:r>
        <w:instrText xml:space="preserve"> REF _Ref43980303 \r \h  \* MERGEFORMAT </w:instrText>
      </w:r>
      <w:r>
        <w:fldChar w:fldCharType="separate"/>
      </w:r>
      <w:r>
        <w:t>2.5.4.4</w:t>
      </w:r>
      <w:r>
        <w:fldChar w:fldCharType="end"/>
      </w:r>
      <w:r>
        <w:t>)</w:t>
      </w:r>
    </w:p>
    <w:p>
      <w:pPr>
        <w:pStyle w:val="Cmsor2"/>
        <w:numPr>
          <w:ilvl w:val="1"/>
          <w:numId w:val="7"/>
        </w:numPr>
      </w:pPr>
      <w:bookmarkStart w:id="973" w:name="_uiwqp6i2kceu" w:colFirst="0" w:colLast="0"/>
      <w:bookmarkStart w:id="974" w:name="_Ref43991811"/>
      <w:bookmarkStart w:id="975" w:name="_Toc183083958"/>
      <w:bookmarkEnd w:id="973"/>
      <w:r>
        <w:t>Prosodic code</w:t>
      </w:r>
      <w:bookmarkEnd w:id="974"/>
      <w:bookmarkEnd w:id="975"/>
    </w:p>
    <w:p>
      <w:pPr>
        <w:pStyle w:val="Lista"/>
      </w:pPr>
      <w:r>
        <w:t>the signs set out below are to be used in values of XML attributes that require prosodic notation, namely in the following contexts</w:t>
      </w:r>
    </w:p>
    <w:p>
      <w:pPr>
        <w:pStyle w:val="Lista2"/>
      </w:pPr>
      <w:r>
        <w:t xml:space="preserve">1, </w:t>
      </w:r>
      <w:r>
        <w:rPr>
          <w:rStyle w:val="Codeattribute"/>
        </w:rPr>
        <w:t>@met</w:t>
      </w:r>
      <w:r>
        <w:t xml:space="preserve"> used in </w:t>
      </w:r>
      <w:r>
        <w:rPr>
          <w:rStyle w:val="Code"/>
        </w:rPr>
        <w:t>&lt;lg&gt;</w:t>
      </w:r>
      <w:r>
        <w:t xml:space="preserve"> (or, rarely, </w:t>
      </w:r>
      <w:r>
        <w:rPr>
          <w:rStyle w:val="Code"/>
        </w:rPr>
        <w:t>&lt;l&gt;</w:t>
      </w:r>
      <w:r>
        <w:t xml:space="preserve">) to encode the metre for which a conventional name is not available </w:t>
      </w:r>
      <w:r>
        <w:rPr>
          <w:noProof/>
        </w:rPr>
        <w:t>(</w:t>
      </w:r>
      <w:r>
        <w:t>see §</w:t>
      </w:r>
      <w:r>
        <w:fldChar w:fldCharType="begin"/>
      </w:r>
      <w:r>
        <w:instrText xml:space="preserve"> REF _Ref181699020 \r \h </w:instrText>
      </w:r>
      <w:r>
        <w:fldChar w:fldCharType="separate"/>
      </w:r>
      <w:r>
        <w:t>2.5.4.1</w:t>
      </w:r>
      <w:r>
        <w:fldChar w:fldCharType="end"/>
      </w:r>
      <w:r>
        <w:t xml:space="preserve"> and §</w:t>
      </w:r>
      <w:r>
        <w:fldChar w:fldCharType="begin"/>
      </w:r>
      <w:r>
        <w:instrText xml:space="preserve"> REF _Ref181706290 \r \h </w:instrText>
      </w:r>
      <w:r>
        <w:fldChar w:fldCharType="separate"/>
      </w:r>
      <w:r>
        <w:t>2.5.4.3</w:t>
      </w:r>
      <w:r>
        <w:fldChar w:fldCharType="end"/>
      </w:r>
      <w:r>
        <w:t>)</w:t>
      </w:r>
    </w:p>
    <w:p>
      <w:pPr>
        <w:pStyle w:val="Lista2"/>
      </w:pPr>
      <w:r>
        <w:t xml:space="preserve">2, </w:t>
      </w:r>
      <w:r>
        <w:rPr>
          <w:rStyle w:val="Codeattribute"/>
        </w:rPr>
        <w:t>@met</w:t>
      </w:r>
      <w:r>
        <w:t xml:space="preserve"> used in </w:t>
      </w:r>
      <w:r>
        <w:rPr>
          <w:rStyle w:val="Code"/>
        </w:rPr>
        <w:t>&lt;seg&gt;</w:t>
      </w:r>
      <w:r>
        <w:t xml:space="preserve"> to encode the prosody of a lacuna </w:t>
      </w:r>
      <w:r>
        <w:rPr>
          <w:noProof/>
        </w:rPr>
        <w:t>(</w:t>
      </w:r>
      <w:r>
        <w:t>see §</w:t>
      </w:r>
      <w:r>
        <w:fldChar w:fldCharType="begin"/>
      </w:r>
      <w:r>
        <w:instrText xml:space="preserve"> REF _Ref43981586 \w \h  \* MERGEFORMAT </w:instrText>
      </w:r>
      <w:r>
        <w:fldChar w:fldCharType="separate"/>
      </w:r>
      <w:r>
        <w:t>5.4.4</w:t>
      </w:r>
      <w:r>
        <w:fldChar w:fldCharType="end"/>
      </w:r>
      <w:r>
        <w:t xml:space="preserve"> and §</w:t>
      </w:r>
      <w:r>
        <w:fldChar w:fldCharType="begin"/>
      </w:r>
      <w:r>
        <w:instrText xml:space="preserve"> REF _Ref43987049 \w \h  \* MERGEFORMAT </w:instrText>
      </w:r>
      <w:r>
        <w:fldChar w:fldCharType="separate"/>
      </w:r>
      <w:r>
        <w:t>5.4.5</w:t>
      </w:r>
      <w:r>
        <w:fldChar w:fldCharType="end"/>
      </w:r>
      <w:r>
        <w:t>)</w:t>
      </w:r>
    </w:p>
    <w:p>
      <w:pPr>
        <w:pStyle w:val="Lista2"/>
      </w:pPr>
      <w:r>
        <w:t xml:space="preserve">3, </w:t>
      </w:r>
      <w:r>
        <w:rPr>
          <w:rStyle w:val="Codeattribute"/>
        </w:rPr>
        <w:t>@real</w:t>
      </w:r>
      <w:r>
        <w:t xml:space="preserve"> used in </w:t>
      </w:r>
      <w:r>
        <w:rPr>
          <w:rStyle w:val="Code"/>
        </w:rPr>
        <w:t>&lt;l&gt;</w:t>
      </w:r>
      <w:r>
        <w:t xml:space="preserve"> to encode the actual prosody of a metrically deviant verse line </w:t>
      </w:r>
      <w:r>
        <w:rPr>
          <w:noProof/>
        </w:rPr>
        <w:t>(</w:t>
      </w:r>
      <w:r>
        <w:t>see §</w:t>
      </w:r>
      <w:r>
        <w:fldChar w:fldCharType="begin"/>
      </w:r>
      <w:r>
        <w:instrText xml:space="preserve"> REF _Ref181701741 \r \h </w:instrText>
      </w:r>
      <w:r>
        <w:fldChar w:fldCharType="separate"/>
      </w:r>
      <w:r>
        <w:t>2.5.4.2</w:t>
      </w:r>
      <w:r>
        <w:fldChar w:fldCharType="end"/>
      </w:r>
      <w:r>
        <w:t xml:space="preserve"> and §</w:t>
      </w:r>
      <w:r>
        <w:fldChar w:fldCharType="begin"/>
      </w:r>
      <w:r>
        <w:instrText xml:space="preserve"> REF _Ref43980303 \r \h  \* MERGEFORMAT </w:instrText>
      </w:r>
      <w:r>
        <w:fldChar w:fldCharType="separate"/>
      </w:r>
      <w:r>
        <w:t>2.5.4.4</w:t>
      </w:r>
      <w:r>
        <w:fldChar w:fldCharType="end"/>
      </w:r>
      <w:r>
        <w:t>)</w:t>
      </w:r>
    </w:p>
    <w:p>
      <w:pPr>
        <w:pStyle w:val="Lista2"/>
      </w:pPr>
      <w:r>
        <w:t>the final column of the table shows which of these contexts permit the use of each particular sign; the general rules are as follows</w:t>
      </w:r>
    </w:p>
    <w:p>
      <w:pPr>
        <w:pStyle w:val="Lista3"/>
      </w:pPr>
      <w:r>
        <w:t xml:space="preserve">in the attribute </w:t>
      </w:r>
      <w:r>
        <w:rPr>
          <w:rStyle w:val="Codeattribute"/>
        </w:rPr>
        <w:t>@real</w:t>
      </w:r>
      <w:r>
        <w:t>, use only the signs + and - to encode the exact prosody of a metrical realisation</w:t>
      </w:r>
    </w:p>
    <w:p>
      <w:pPr>
        <w:pStyle w:val="Lista4"/>
      </w:pPr>
      <w:r>
        <w:t xml:space="preserve">exceptionally, anceps or moraic notation is permitted in </w:t>
      </w:r>
      <w:r>
        <w:rPr>
          <w:rStyle w:val="Codeattribute"/>
        </w:rPr>
        <w:t>@real</w:t>
      </w:r>
      <w:r>
        <w:t xml:space="preserve"> when necessitated by partial lacunae for which only the template, not the actual realisation, is known</w:t>
      </w:r>
    </w:p>
    <w:p>
      <w:pPr>
        <w:pStyle w:val="Lista3"/>
      </w:pPr>
      <w:r>
        <w:t xml:space="preserve">in </w:t>
      </w:r>
      <w:r>
        <w:rPr>
          <w:rStyle w:val="Codeattribute"/>
        </w:rPr>
        <w:t>@met</w:t>
      </w:r>
      <w:r>
        <w:t xml:space="preserve">, use the notation for anceps </w:t>
      </w:r>
      <w:r>
        <w:rPr>
          <w:noProof/>
        </w:rPr>
        <w:t>(</w:t>
      </w:r>
      <w:r>
        <w:t>rather than for a long syllable) at the end of each line of syllabic verse</w:t>
      </w:r>
    </w:p>
    <w:p>
      <w:pPr>
        <w:pStyle w:val="Lista3"/>
      </w:pPr>
      <w:r>
        <w:t xml:space="preserve">caesurae and odd/even quarter boundaries shall only be noted in context 1, and the latter only when the metre has a different template for odd and even lines </w:t>
      </w:r>
      <w:r>
        <w:rPr>
          <w:noProof/>
        </w:rPr>
        <w:t>(</w:t>
      </w:r>
      <w:r>
        <w:rPr>
          <w:rStyle w:val="Foreign"/>
        </w:rPr>
        <w:t>ardhasamavr̥tta</w:t>
      </w:r>
      <w:r>
        <w:t>)</w:t>
      </w:r>
    </w:p>
    <w:p>
      <w:pPr>
        <w:pStyle w:val="Lista"/>
      </w:pPr>
      <w:r>
        <w:t>prosodic code must not contain spaces</w:t>
      </w:r>
    </w:p>
    <w:p>
      <w:pPr>
        <w:pStyle w:val="Lista"/>
      </w:pPr>
      <w:r>
        <w:t xml:space="preserve">the table also shows the equivalent conventional signs </w:t>
      </w:r>
      <w:r>
        <w:rPr>
          <w:noProof/>
        </w:rPr>
        <w:t>(</w:t>
      </w:r>
      <w:r>
        <w:t>where available), which will be used for displaying metrical notation</w:t>
      </w:r>
    </w:p>
    <w:p>
      <w:pPr>
        <w:pStyle w:val="Lista"/>
      </w:pPr>
      <w:r>
        <w:t xml:space="preserve">when using </w:t>
      </w:r>
      <w:r>
        <w:rPr>
          <w:b/>
          <w:bCs/>
        </w:rPr>
        <w:t>numbers to encode moraic feet or cola</w:t>
      </w:r>
      <w:r>
        <w:t>, be aware of the following</w:t>
      </w:r>
    </w:p>
    <w:p>
      <w:pPr>
        <w:pStyle w:val="Lista2"/>
      </w:pPr>
      <w:r>
        <w:t xml:space="preserve">numbers used in prosodic code </w:t>
      </w:r>
      <w:r>
        <w:rPr>
          <w:noProof/>
        </w:rPr>
        <w:t>(</w:t>
      </w:r>
      <w:r>
        <w:t>for moraic metre) must always be separated by the foot boundary sign |, but this sign should not be used after the last (complete or partial) foot within a lacuna</w:t>
      </w:r>
    </w:p>
    <w:p>
      <w:pPr>
        <w:pStyle w:val="Lista3"/>
      </w:pPr>
      <w:r>
        <w:t>this allows multi-digit numbers to be used when necessary; however, consider whether large moraic units can be analysed into combinations of smaller feet</w:t>
      </w:r>
    </w:p>
    <w:p>
      <w:pPr>
        <w:pStyle w:val="Lista2"/>
      </w:pPr>
      <w:r>
        <w:t>for partially lacunose feet, show only the number of lost morae</w:t>
      </w:r>
    </w:p>
    <w:p>
      <w:pPr>
        <w:pStyle w:val="Lista3"/>
      </w:pPr>
      <w:r>
        <w:t xml:space="preserve">e.g. to encode the prosody of a partially lost tetramoraic foot of which one light syllable is extant at the end, use </w:t>
      </w:r>
      <w:r>
        <w:rPr>
          <w:rStyle w:val="Codevalue"/>
        </w:rPr>
        <w:t>“3-”</w:t>
      </w:r>
    </w:p>
    <w:p>
      <w:pPr>
        <w:pStyle w:val="Lista2"/>
      </w:pPr>
      <w:r>
        <w:t>for example,</w:t>
      </w:r>
    </w:p>
    <w:p>
      <w:pPr>
        <w:pStyle w:val="Lista3"/>
      </w:pPr>
      <w:r>
        <w:rPr>
          <w:rStyle w:val="Code"/>
        </w:rPr>
        <w:t xml:space="preserve">&lt;seg </w:t>
      </w:r>
      <w:r>
        <w:rPr>
          <w:rStyle w:val="Codeattribute"/>
        </w:rPr>
        <w:t>met</w:t>
      </w:r>
      <w:r>
        <w:rPr>
          <w:rStyle w:val="Codetext"/>
        </w:rPr>
        <w:t>=</w:t>
      </w:r>
      <w:r>
        <w:rPr>
          <w:rStyle w:val="Codevalue"/>
        </w:rPr>
        <w:t>"4|4"</w:t>
      </w:r>
      <w:r>
        <w:rPr>
          <w:rStyle w:val="Code"/>
        </w:rPr>
        <w:t>&gt;</w:t>
      </w:r>
      <w:r>
        <w:t xml:space="preserve"> to wrap a lacuna of two complete </w:t>
      </w:r>
      <w:r>
        <w:rPr>
          <w:rStyle w:val="Foreign"/>
        </w:rPr>
        <w:t>āryā</w:t>
      </w:r>
      <w:r>
        <w:t xml:space="preserve"> feet</w:t>
      </w:r>
    </w:p>
    <w:p>
      <w:pPr>
        <w:pStyle w:val="Lista3"/>
      </w:pPr>
      <w:r>
        <w:rPr>
          <w:rStyle w:val="Code"/>
        </w:rPr>
        <w:t xml:space="preserve">&lt;seg </w:t>
      </w:r>
      <w:r>
        <w:rPr>
          <w:rStyle w:val="Codeattribute"/>
        </w:rPr>
        <w:t>met</w:t>
      </w:r>
      <w:r>
        <w:rPr>
          <w:rStyle w:val="Codetext"/>
        </w:rPr>
        <w:t>=</w:t>
      </w:r>
      <w:r>
        <w:rPr>
          <w:rStyle w:val="Codevalue"/>
        </w:rPr>
        <w:t>"4|4|2"</w:t>
      </w:r>
      <w:r>
        <w:rPr>
          <w:rStyle w:val="Code"/>
        </w:rPr>
        <w:t>&gt;</w:t>
      </w:r>
      <w:r>
        <w:t xml:space="preserve"> to wrap a lacuna of two complete </w:t>
      </w:r>
      <w:r>
        <w:rPr>
          <w:rStyle w:val="Foreign"/>
        </w:rPr>
        <w:t>āryā</w:t>
      </w:r>
      <w:r>
        <w:t xml:space="preserve"> feet and an incomplete foot of which the last two morae are extant and are thus represented as text</w:t>
      </w:r>
    </w:p>
    <w:p>
      <w:pPr>
        <w:pStyle w:val="Lista3"/>
      </w:pPr>
      <w:r>
        <w:rPr>
          <w:rStyle w:val="Code"/>
        </w:rPr>
        <w:t xml:space="preserve">&lt;seg </w:t>
      </w:r>
      <w:r>
        <w:rPr>
          <w:rStyle w:val="Codeattribute"/>
        </w:rPr>
        <w:t>met</w:t>
      </w:r>
      <w:r>
        <w:rPr>
          <w:rStyle w:val="Codetext"/>
        </w:rPr>
        <w:t>=</w:t>
      </w:r>
      <w:r>
        <w:rPr>
          <w:rStyle w:val="Codevalue"/>
        </w:rPr>
        <w:t>"4"</w:t>
      </w:r>
      <w:r>
        <w:rPr>
          <w:rStyle w:val="Code"/>
        </w:rPr>
        <w:t>&gt;</w:t>
      </w:r>
      <w:r>
        <w:t xml:space="preserve"> to wrap a lacuna of a single complete </w:t>
      </w:r>
      <w:r>
        <w:rPr>
          <w:rStyle w:val="Foreign"/>
        </w:rPr>
        <w:t>āryā</w:t>
      </w:r>
      <w:r>
        <w:t xml:space="preserve"> foot</w:t>
      </w:r>
    </w:p>
    <w:p>
      <w:pPr>
        <w:pStyle w:val="Lista3"/>
      </w:pPr>
      <w:r>
        <w:rPr>
          <w:rStyle w:val="Code"/>
        </w:rPr>
        <w:t xml:space="preserve">&lt;seg </w:t>
      </w:r>
      <w:r>
        <w:rPr>
          <w:rStyle w:val="Codeattribute"/>
        </w:rPr>
        <w:t>met</w:t>
      </w:r>
      <w:r>
        <w:rPr>
          <w:rStyle w:val="Codetext"/>
        </w:rPr>
        <w:t>=</w:t>
      </w:r>
      <w:r>
        <w:rPr>
          <w:rStyle w:val="Codevalue"/>
        </w:rPr>
        <w:t>"16|4"</w:t>
      </w:r>
      <w:r>
        <w:rPr>
          <w:rStyle w:val="Code"/>
        </w:rPr>
        <w:t>&gt;</w:t>
      </w:r>
      <w:r>
        <w:t xml:space="preserve"> to wrap a lacuna in a hypothetical case known to consist of a unit of 16 morae without further prosodic constraint, followed by another unit of 4 morae</w:t>
      </w:r>
    </w:p>
    <w:p>
      <w:pPr>
        <w:pStyle w:val="Lista2"/>
      </w:pPr>
      <w:r>
        <w:t>in the example used in §5.4.4 (</w:t>
      </w:r>
      <w:proofErr w:type="spellStart"/>
      <w:r>
        <w:rPr>
          <w:rStyle w:val="Codetext"/>
        </w:rPr>
        <w:t>yo</w:t>
      </w:r>
      <w:proofErr w:type="spellEnd"/>
      <w:r>
        <w:rPr>
          <w:rStyle w:val="Codetext"/>
        </w:rPr>
        <w:t xml:space="preserve"> vīkṣya </w:t>
      </w:r>
      <w:r>
        <w:rPr>
          <w:rStyle w:val="Code"/>
        </w:rPr>
        <w:t xml:space="preserve">&lt;seg </w:t>
      </w:r>
      <w:r>
        <w:rPr>
          <w:rStyle w:val="Codeattribute"/>
        </w:rPr>
        <w:t>met</w:t>
      </w:r>
      <w:r>
        <w:rPr>
          <w:rStyle w:val="Codetext"/>
        </w:rPr>
        <w:t>=</w:t>
      </w:r>
      <w:r>
        <w:rPr>
          <w:rStyle w:val="Codevalue"/>
        </w:rPr>
        <w:t>"3|4|4|4|-"</w:t>
      </w:r>
      <w:r>
        <w:rPr>
          <w:rStyle w:val="Code"/>
        </w:rPr>
        <w:t xml:space="preserve">&gt;&lt;gap </w:t>
      </w:r>
      <w:r>
        <w:rPr>
          <w:rStyle w:val="Codeattribute"/>
        </w:rPr>
        <w:t>reason</w:t>
      </w:r>
      <w:r>
        <w:rPr>
          <w:rStyle w:val="Codetext"/>
        </w:rPr>
        <w:t>=</w:t>
      </w:r>
      <w:r>
        <w:rPr>
          <w:rStyle w:val="Codevalue"/>
        </w:rPr>
        <w:t>"lost"</w:t>
      </w:r>
      <w:r>
        <w:rPr>
          <w:rStyle w:val="Code"/>
        </w:rPr>
        <w:t xml:space="preserve"> </w:t>
      </w:r>
      <w:r>
        <w:rPr>
          <w:rStyle w:val="Codeattribute"/>
        </w:rPr>
        <w:t>quantity</w:t>
      </w:r>
      <w:r>
        <w:rPr>
          <w:rStyle w:val="Codetext"/>
        </w:rPr>
        <w:t>=</w:t>
      </w:r>
      <w:r>
        <w:rPr>
          <w:rStyle w:val="Codevalue"/>
        </w:rPr>
        <w:t>"12"</w:t>
      </w:r>
      <w:r>
        <w:rPr>
          <w:rStyle w:val="Code"/>
        </w:rPr>
        <w:t xml:space="preserve"> </w:t>
      </w:r>
      <w:r>
        <w:rPr>
          <w:rStyle w:val="Codeattribute"/>
        </w:rPr>
        <w:t>unit</w:t>
      </w:r>
      <w:r>
        <w:rPr>
          <w:rStyle w:val="Codetext"/>
        </w:rPr>
        <w:t>=</w:t>
      </w:r>
      <w:r>
        <w:rPr>
          <w:rStyle w:val="Codevalue"/>
        </w:rPr>
        <w:t>"character"</w:t>
      </w:r>
      <w:r>
        <w:rPr>
          <w:rStyle w:val="Code"/>
        </w:rPr>
        <w:t xml:space="preserve"> </w:t>
      </w:r>
      <w:r>
        <w:rPr>
          <w:rStyle w:val="Codeattribute"/>
        </w:rPr>
        <w:t>precision</w:t>
      </w:r>
      <w:r>
        <w:rPr>
          <w:rStyle w:val="Codetext"/>
        </w:rPr>
        <w:t>=</w:t>
      </w:r>
      <w:r>
        <w:rPr>
          <w:rStyle w:val="Codevalue"/>
        </w:rPr>
        <w:t>"low"</w:t>
      </w:r>
      <w:r>
        <w:rPr>
          <w:rStyle w:val="Code"/>
        </w:rPr>
        <w:t>/&gt;&lt;/seg&gt;</w:t>
      </w:r>
      <w:r>
        <w:rPr>
          <w:rStyle w:val="Codetext"/>
        </w:rPr>
        <w:t xml:space="preserve"> bandhana-niruddhaM</w:t>
      </w:r>
      <w:r>
        <w:t>),</w:t>
      </w:r>
    </w:p>
    <w:p>
      <w:pPr>
        <w:pStyle w:val="Lista3"/>
      </w:pPr>
      <w:r>
        <w:t xml:space="preserve">the extant text covers the first foot of an </w:t>
      </w:r>
      <w:r>
        <w:rPr>
          <w:rStyle w:val="Foreign"/>
        </w:rPr>
        <w:t>āryā</w:t>
      </w:r>
      <w:r>
        <w:t xml:space="preserve"> line and one mora of the second foot</w:t>
      </w:r>
    </w:p>
    <w:p>
      <w:pPr>
        <w:pStyle w:val="Lista3"/>
      </w:pPr>
      <w:r>
        <w:t>this is followed by a lacuna corresponding to three morae of the second foot, the whole of the third to fifth feet, one mora of the sixth foot</w:t>
      </w:r>
    </w:p>
    <w:p>
      <w:pPr>
        <w:pStyle w:val="Lista3"/>
      </w:pPr>
      <w:r>
        <w:t>followed by extant text comprising three morae of the sixth foot and the complete seventh and eighth foot</w:t>
      </w:r>
    </w:p>
    <w:p>
      <w:pPr>
        <w:pStyle w:val="Lista3"/>
      </w:pPr>
      <w:r>
        <w:lastRenderedPageBreak/>
        <w:t xml:space="preserve">the part of the lacuna comprising the beginning of the sixth foot was one mora, and is therefore encoded in the example as </w:t>
      </w:r>
      <w:r>
        <w:rPr>
          <w:rStyle w:val="Codevalue"/>
        </w:rPr>
        <w:t>"-"</w:t>
      </w:r>
      <w:r>
        <w:t xml:space="preserve">, i.e. a single short syllable; but the equivalent alternative with </w:t>
      </w:r>
      <w:r>
        <w:rPr>
          <w:rStyle w:val="Codeattribute"/>
        </w:rPr>
        <w:t>@met</w:t>
      </w:r>
      <w:r>
        <w:rPr>
          <w:rStyle w:val="Codetext"/>
        </w:rPr>
        <w:t>=</w:t>
      </w:r>
      <w:r>
        <w:rPr>
          <w:rStyle w:val="Codevalue"/>
        </w:rPr>
        <w:t>"3|4|4|4|1"</w:t>
      </w:r>
      <w:r>
        <w:t xml:space="preserve"> could also have been used</w:t>
      </w:r>
    </w:p>
    <w:p>
      <w:pPr>
        <w:pStyle w:val="Lista2"/>
      </w:pPr>
      <w:r>
        <w:t xml:space="preserve">moraic feet may be constrained </w:t>
      </w:r>
      <w:r>
        <w:rPr>
          <w:noProof/>
        </w:rPr>
        <w:t>(</w:t>
      </w:r>
      <w:r>
        <w:t xml:space="preserve">e.g. the pattern </w:t>
      </w:r>
      <w:r>
        <w:rPr>
          <w:rStyle w:val="MetreCode"/>
        </w:rPr>
        <w:t>⏑–⏑</w:t>
      </w:r>
      <w:r>
        <w:t xml:space="preserve"> is prohibited in many tetramoraic feet), but this depth of prosodic analysis is not desirable in our encoding of metre: simply encode all tetramoraic feet as 4 regardless of whether or not they exclude certain patterns</w:t>
      </w:r>
    </w:p>
    <w:p>
      <w:pPr>
        <w:pStyle w:val="Kpalrs"/>
      </w:pPr>
      <w:bookmarkStart w:id="976" w:name="_Ref44134408"/>
      <w:bookmarkStart w:id="977" w:name="_Ref48034861"/>
      <w:r>
        <w:t xml:space="preserve">Table </w:t>
      </w:r>
      <w:fldSimple w:instr=" SEQ Table \* ARABIC ">
        <w:r>
          <w:rPr>
            <w:noProof/>
          </w:rPr>
          <w:t>2</w:t>
        </w:r>
      </w:fldSimple>
      <w:bookmarkEnd w:id="976"/>
      <w:r>
        <w:t>. Prosodic notation</w:t>
      </w:r>
      <w:bookmarkEnd w:id="977"/>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tc>
          <w:tcPr>
            <w:tcW w:w="2679" w:type="pct"/>
            <w:shd w:val="clear" w:color="auto" w:fill="EAF1DD"/>
            <w:tcMar>
              <w:top w:w="100" w:type="dxa"/>
              <w:left w:w="100" w:type="dxa"/>
              <w:bottom w:w="100" w:type="dxa"/>
              <w:right w:w="100" w:type="dxa"/>
            </w:tcMar>
          </w:tcPr>
          <w:p>
            <w:pPr>
              <w:pStyle w:val="Tabletext"/>
              <w:keepNext/>
            </w:pPr>
            <w:r>
              <w:t>Description</w:t>
            </w:r>
          </w:p>
        </w:tc>
        <w:tc>
          <w:tcPr>
            <w:tcW w:w="783" w:type="pct"/>
            <w:shd w:val="clear" w:color="auto" w:fill="EAF1DD"/>
            <w:tcMar>
              <w:top w:w="100" w:type="dxa"/>
              <w:left w:w="100" w:type="dxa"/>
              <w:bottom w:w="100" w:type="dxa"/>
              <w:right w:w="100" w:type="dxa"/>
            </w:tcMar>
          </w:tcPr>
          <w:p>
            <w:pPr>
              <w:pStyle w:val="Tabletext"/>
              <w:keepNext/>
            </w:pPr>
            <w:r>
              <w:t>Code</w:t>
            </w:r>
          </w:p>
        </w:tc>
        <w:tc>
          <w:tcPr>
            <w:tcW w:w="769" w:type="pct"/>
            <w:shd w:val="clear" w:color="auto" w:fill="EAF1DD"/>
            <w:tcMar>
              <w:top w:w="100" w:type="dxa"/>
              <w:left w:w="100" w:type="dxa"/>
              <w:bottom w:w="100" w:type="dxa"/>
              <w:right w:w="100" w:type="dxa"/>
            </w:tcMar>
          </w:tcPr>
          <w:p>
            <w:pPr>
              <w:pStyle w:val="Tabletext"/>
              <w:keepNext/>
            </w:pPr>
            <w:r>
              <w:t>Conventional</w:t>
            </w:r>
          </w:p>
          <w:p>
            <w:pPr>
              <w:pStyle w:val="Tabletext"/>
              <w:keepNext/>
            </w:pPr>
            <w:r>
              <w:t>notation</w:t>
            </w:r>
          </w:p>
        </w:tc>
        <w:tc>
          <w:tcPr>
            <w:tcW w:w="769" w:type="pct"/>
            <w:shd w:val="clear" w:color="auto" w:fill="EAF1DD"/>
            <w:tcMar>
              <w:top w:w="100" w:type="dxa"/>
              <w:left w:w="100" w:type="dxa"/>
              <w:bottom w:w="100" w:type="dxa"/>
              <w:right w:w="100" w:type="dxa"/>
            </w:tcMar>
          </w:tcPr>
          <w:p>
            <w:pPr>
              <w:pStyle w:val="Tabletext"/>
              <w:keepNext/>
            </w:pPr>
            <w:r>
              <w:t>Context</w:t>
            </w:r>
          </w:p>
        </w:tc>
      </w:tr>
      <w:tr>
        <w:tc>
          <w:tcPr>
            <w:tcW w:w="2679" w:type="pct"/>
            <w:shd w:val="clear" w:color="auto" w:fill="EAF1DD"/>
            <w:tcMar>
              <w:top w:w="100" w:type="dxa"/>
              <w:left w:w="100" w:type="dxa"/>
              <w:bottom w:w="100" w:type="dxa"/>
              <w:right w:w="100" w:type="dxa"/>
            </w:tcMar>
          </w:tcPr>
          <w:p>
            <w:pPr>
              <w:pStyle w:val="Tabletext"/>
              <w:keepNext/>
            </w:pPr>
            <w:r>
              <w:t>one short/light syllable</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1, 2, 3</w:t>
            </w:r>
          </w:p>
        </w:tc>
      </w:tr>
      <w:tr>
        <w:tc>
          <w:tcPr>
            <w:tcW w:w="2679" w:type="pct"/>
            <w:shd w:val="clear" w:color="auto" w:fill="EAF1DD"/>
            <w:tcMar>
              <w:top w:w="100" w:type="dxa"/>
              <w:left w:w="100" w:type="dxa"/>
              <w:bottom w:w="100" w:type="dxa"/>
              <w:right w:w="100" w:type="dxa"/>
            </w:tcMar>
          </w:tcPr>
          <w:p>
            <w:pPr>
              <w:pStyle w:val="Tabletext"/>
              <w:keepNext/>
            </w:pPr>
            <w:r>
              <w:t>one long/heavy syllable</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1, 2, 3</w:t>
            </w:r>
          </w:p>
        </w:tc>
      </w:tr>
      <w:tr>
        <w:tc>
          <w:tcPr>
            <w:tcW w:w="2679" w:type="pct"/>
            <w:shd w:val="clear" w:color="auto" w:fill="EAF1DD"/>
            <w:tcMar>
              <w:top w:w="100" w:type="dxa"/>
              <w:left w:w="100" w:type="dxa"/>
              <w:bottom w:w="100" w:type="dxa"/>
              <w:right w:w="100" w:type="dxa"/>
            </w:tcMar>
          </w:tcPr>
          <w:p>
            <w:pPr>
              <w:pStyle w:val="Tabletext"/>
              <w:keepNext/>
            </w:pPr>
            <w:r>
              <w:t xml:space="preserve">one syllable of indeterminate length </w:t>
            </w:r>
            <w:r>
              <w:rPr>
                <w:noProof/>
              </w:rPr>
              <w:t>(</w:t>
            </w:r>
            <w:r>
              <w:t>anceps)</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 xml:space="preserve">two morae </w:t>
            </w:r>
            <w:r>
              <w:rPr>
                <w:noProof/>
              </w:rPr>
              <w:t>(</w:t>
            </w:r>
            <w:r>
              <w:t>one long or two short syllables)</w:t>
            </w:r>
          </w:p>
        </w:tc>
        <w:tc>
          <w:tcPr>
            <w:tcW w:w="783" w:type="pct"/>
            <w:shd w:val="clear" w:color="auto" w:fill="auto"/>
            <w:tcMar>
              <w:top w:w="100" w:type="dxa"/>
              <w:left w:w="100" w:type="dxa"/>
              <w:bottom w:w="100" w:type="dxa"/>
              <w:right w:w="100" w:type="dxa"/>
            </w:tcMar>
          </w:tcPr>
          <w:p>
            <w:pPr>
              <w:pStyle w:val="Tabletext"/>
              <w:keepNext/>
            </w:pPr>
            <w:r>
              <w:t>2</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larger moraic foot or colon</w:t>
            </w:r>
          </w:p>
        </w:tc>
        <w:tc>
          <w:tcPr>
            <w:tcW w:w="783" w:type="pct"/>
            <w:shd w:val="clear" w:color="auto" w:fill="auto"/>
            <w:tcMar>
              <w:top w:w="100" w:type="dxa"/>
              <w:left w:w="100" w:type="dxa"/>
              <w:bottom w:w="100" w:type="dxa"/>
              <w:right w:w="100" w:type="dxa"/>
            </w:tcMar>
          </w:tcPr>
          <w:p>
            <w:pPr>
              <w:pStyle w:val="Tabletext"/>
              <w:keepNext/>
            </w:pPr>
            <w:r>
              <w:t>numeral</w:t>
            </w:r>
            <w:r>
              <w:rPr>
                <w:noProof/>
              </w:rPr>
              <w:t>(</w:t>
            </w:r>
            <w:r>
              <w:t>s)</w:t>
            </w:r>
          </w:p>
        </w:tc>
        <w:tc>
          <w:tcPr>
            <w:tcW w:w="769" w:type="pct"/>
            <w:shd w:val="clear" w:color="auto" w:fill="auto"/>
            <w:tcMar>
              <w:top w:w="100" w:type="dxa"/>
              <w:left w:w="100" w:type="dxa"/>
              <w:bottom w:w="100" w:type="dxa"/>
              <w:right w:w="100" w:type="dxa"/>
            </w:tcMar>
          </w:tcPr>
          <w:p>
            <w:pPr>
              <w:pStyle w:val="Tabletext"/>
              <w:keepNext/>
              <w:rPr>
                <w:rStyle w:val="MetreCode"/>
              </w:rPr>
            </w:pP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foot boundary</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caesura</w:t>
            </w:r>
          </w:p>
        </w:tc>
        <w:tc>
          <w:tcPr>
            <w:tcW w:w="783" w:type="pct"/>
            <w:shd w:val="clear" w:color="auto" w:fill="auto"/>
            <w:tcMar>
              <w:top w:w="100" w:type="dxa"/>
              <w:left w:w="100" w:type="dxa"/>
              <w:bottom w:w="100" w:type="dxa"/>
              <w:right w:w="100" w:type="dxa"/>
            </w:tcMar>
          </w:tcPr>
          <w:p>
            <w:pPr>
              <w:pStyle w:val="Tabletext"/>
              <w:keepNext/>
            </w:pPr>
            <w:r>
              <w:t>||</w:t>
            </w:r>
            <w:r>
              <w:rPr>
                <w:rStyle w:val="Lbjegyzet-hivatkozs"/>
              </w:rPr>
              <w:footnoteReference w:id="67"/>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w:t>
            </w:r>
          </w:p>
        </w:tc>
      </w:tr>
      <w:tr>
        <w:tc>
          <w:tcPr>
            <w:tcW w:w="2679" w:type="pct"/>
            <w:shd w:val="clear" w:color="auto" w:fill="EAF1DD"/>
            <w:tcMar>
              <w:top w:w="100" w:type="dxa"/>
              <w:left w:w="100" w:type="dxa"/>
              <w:bottom w:w="100" w:type="dxa"/>
              <w:right w:w="100" w:type="dxa"/>
            </w:tcMar>
          </w:tcPr>
          <w:p>
            <w:pPr>
              <w:pStyle w:val="Tabletext"/>
            </w:pPr>
            <w:r>
              <w:t>boundary of odd and even quarter</w:t>
            </w:r>
          </w:p>
        </w:tc>
        <w:tc>
          <w:tcPr>
            <w:tcW w:w="783" w:type="pct"/>
            <w:shd w:val="clear" w:color="auto" w:fill="auto"/>
            <w:tcMar>
              <w:top w:w="100" w:type="dxa"/>
              <w:left w:w="100" w:type="dxa"/>
              <w:bottom w:w="100" w:type="dxa"/>
              <w:right w:w="100" w:type="dxa"/>
            </w:tcMar>
          </w:tcPr>
          <w:p>
            <w:pPr>
              <w:pStyle w:val="Tabletext"/>
            </w:pPr>
            <w:r>
              <w:t>/</w:t>
            </w:r>
          </w:p>
        </w:tc>
        <w:tc>
          <w:tcPr>
            <w:tcW w:w="769" w:type="pct"/>
            <w:shd w:val="clear" w:color="auto" w:fill="auto"/>
            <w:tcMar>
              <w:top w:w="100" w:type="dxa"/>
              <w:left w:w="100" w:type="dxa"/>
              <w:bottom w:w="100" w:type="dxa"/>
              <w:right w:w="100" w:type="dxa"/>
            </w:tcMar>
          </w:tcPr>
          <w:p>
            <w:pPr>
              <w:pStyle w:val="Tabletext"/>
              <w:rPr>
                <w:rStyle w:val="MetreCode"/>
              </w:rPr>
            </w:pPr>
          </w:p>
        </w:tc>
        <w:tc>
          <w:tcPr>
            <w:tcW w:w="769" w:type="pct"/>
            <w:shd w:val="clear" w:color="auto" w:fill="auto"/>
            <w:tcMar>
              <w:top w:w="100" w:type="dxa"/>
              <w:left w:w="100" w:type="dxa"/>
              <w:bottom w:w="100" w:type="dxa"/>
              <w:right w:w="100" w:type="dxa"/>
            </w:tcMar>
          </w:tcPr>
          <w:p>
            <w:pPr>
              <w:pStyle w:val="Tabletext"/>
            </w:pPr>
            <w:r>
              <w:t>1</w:t>
            </w:r>
            <w:r>
              <w:rPr>
                <w:rStyle w:val="Lbjegyzet-hivatkozs"/>
              </w:rPr>
              <w:footnoteReference w:id="68"/>
            </w:r>
          </w:p>
        </w:tc>
      </w:tr>
    </w:tbl>
    <w:p>
      <w:pPr>
        <w:pStyle w:val="Cmsor2"/>
        <w:numPr>
          <w:ilvl w:val="1"/>
          <w:numId w:val="7"/>
        </w:numPr>
      </w:pPr>
      <w:bookmarkStart w:id="978" w:name="_g11y2ljnx9av" w:colFirst="0" w:colLast="0"/>
      <w:bookmarkStart w:id="979" w:name="_Toc183083959"/>
      <w:bookmarkEnd w:id="978"/>
      <w:r>
        <w:t>Sanskrit, Prakrit and Sanskrit-based metres</w:t>
      </w:r>
      <w:bookmarkEnd w:id="979"/>
    </w:p>
    <w:p>
      <w:pPr>
        <w:pStyle w:val="Cmsor3"/>
        <w:numPr>
          <w:ilvl w:val="2"/>
          <w:numId w:val="7"/>
        </w:numPr>
      </w:pPr>
      <w:bookmarkStart w:id="980" w:name="_Ref48034402"/>
      <w:bookmarkStart w:id="981" w:name="_Toc183083960"/>
      <w:r>
        <w:t>Syllabic metres (</w:t>
      </w:r>
      <w:proofErr w:type="spellStart"/>
      <w:r>
        <w:rPr>
          <w:rStyle w:val="Foreign"/>
        </w:rPr>
        <w:t>varṇavr̥tta</w:t>
      </w:r>
      <w:proofErr w:type="spellEnd"/>
      <w:r>
        <w:t>)</w:t>
      </w:r>
      <w:bookmarkEnd w:id="980"/>
      <w:bookmarkEnd w:id="981"/>
    </w:p>
    <w:p>
      <w:pPr>
        <w:pStyle w:val="Lista"/>
      </w:pPr>
      <w:r>
        <w:t xml:space="preserve">the names listed below are to be used as values of </w:t>
      </w:r>
      <w:r>
        <w:rPr>
          <w:rStyle w:val="Codeattribute"/>
        </w:rPr>
        <w:t>@met</w:t>
      </w:r>
      <w:r>
        <w:t xml:space="preserve"> in </w:t>
      </w:r>
      <w:r>
        <w:rPr>
          <w:rStyle w:val="Code"/>
        </w:rPr>
        <w:t>&lt;lg&gt;</w:t>
      </w:r>
    </w:p>
    <w:p>
      <w:pPr>
        <w:pStyle w:val="Lista2"/>
      </w:pPr>
      <w:r>
        <w:t xml:space="preserve">always use metre names exactly in the form shown there </w:t>
      </w:r>
      <w:r>
        <w:rPr>
          <w:noProof/>
        </w:rPr>
        <w:t>(</w:t>
      </w:r>
      <w:r>
        <w:t>rather than legitimate variant or alternative names)</w:t>
      </w:r>
    </w:p>
    <w:p>
      <w:pPr>
        <w:pStyle w:val="Lista"/>
      </w:pPr>
      <w:r>
        <w:t xml:space="preserve">the XML notation shown below uses the prosodic code introduced on page </w:t>
      </w:r>
      <w:r>
        <w:fldChar w:fldCharType="begin"/>
      </w:r>
      <w:r>
        <w:instrText xml:space="preserve"> PAGEREF _Ref43991811 \h </w:instrText>
      </w:r>
      <w:r>
        <w:fldChar w:fldCharType="separate"/>
      </w:r>
      <w:r>
        <w:rPr>
          <w:noProof/>
        </w:rPr>
        <w:t>163</w:t>
      </w:r>
      <w:r>
        <w:fldChar w:fldCharType="end"/>
      </w:r>
      <w:r>
        <w:t xml:space="preserve"> above</w:t>
      </w:r>
    </w:p>
    <w:p>
      <w:pPr>
        <w:pStyle w:val="Lista2"/>
      </w:pPr>
      <w:r>
        <w:t xml:space="preserve">caesurae are indicated in conventional notation for the sake of accuracy and to help you in metre identification, but are not shown in the XML notation, so if you wish, you can copy and paste segments of this notation for use in the </w:t>
      </w:r>
      <w:r>
        <w:rPr>
          <w:rStyle w:val="Codeattribute"/>
        </w:rPr>
        <w:t>@met</w:t>
      </w:r>
      <w:r>
        <w:t xml:space="preserve"> attribute of lost text </w:t>
      </w:r>
      <w:r>
        <w:rPr>
          <w:noProof/>
        </w:rPr>
        <w:t>(</w:t>
      </w:r>
      <w:r>
        <w:t>encoded as per §</w:t>
      </w:r>
      <w:r>
        <w:fldChar w:fldCharType="begin"/>
      </w:r>
      <w:r>
        <w:instrText xml:space="preserve"> REF _Ref43981586 \w \h  \* MERGEFORMAT </w:instrText>
      </w:r>
      <w:r>
        <w:fldChar w:fldCharType="separate"/>
      </w:r>
      <w:r>
        <w:t>5.4.4</w:t>
      </w:r>
      <w:r>
        <w:fldChar w:fldCharType="end"/>
      </w:r>
      <w:r>
        <w:t>)</w:t>
      </w:r>
    </w:p>
    <w:p>
      <w:pPr>
        <w:pStyle w:val="Kpalrs"/>
      </w:pPr>
      <w:bookmarkStart w:id="982" w:name="_Ref44134196"/>
      <w:bookmarkStart w:id="983" w:name="_Ref48035097"/>
      <w:r>
        <w:t xml:space="preserve">Table </w:t>
      </w:r>
      <w:fldSimple w:instr=" SEQ Table \* ARABIC ">
        <w:r>
          <w:rPr>
            <w:noProof/>
          </w:rPr>
          <w:t>3</w:t>
        </w:r>
      </w:fldSimple>
      <w:bookmarkEnd w:id="982"/>
      <w:r>
        <w:t>. Sanskrit syllabic metres</w:t>
      </w:r>
      <w:bookmarkEnd w:id="983"/>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pPr>
              <w:pStyle w:val="Tabletext"/>
            </w:pPr>
            <w:r>
              <w:t>Syllables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pPr>
              <w:pStyle w:val="Tabletext"/>
              <w:rPr>
                <w:noProof/>
              </w:rPr>
            </w:pPr>
            <w:r>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pPr>
              <w:pStyle w:val="Tabletext"/>
            </w:pPr>
            <w:commentRangeStart w:id="984"/>
            <w:r>
              <w:t>XML notation</w:t>
            </w:r>
            <w:commentRangeEnd w:id="984"/>
            <w:r>
              <w:rPr>
                <w:rStyle w:val="Jegyzethivatkozs"/>
                <w:rFonts w:ascii="Gentium Plus" w:hAnsi="Gentium Plus" w:cs="Mangal"/>
              </w:rPr>
              <w:commentReference w:id="984"/>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pPr>
              <w:pStyle w:val="Tabletext"/>
            </w:pPr>
            <w:r>
              <w:t>Conventional notation</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sumānikā</w:t>
            </w:r>
            <w:r>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8/8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anuṣṭubh</w:t>
            </w:r>
            <w:r>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lastRenderedPageBreak/>
              <w:t>⏓⏓⏓⏓⏑––⏓/</w:t>
            </w:r>
          </w:p>
          <w:p>
            <w:pPr>
              <w:pStyle w:val="Tabletext"/>
              <w:rPr>
                <w:rStyle w:val="MetreCode"/>
              </w:rPr>
            </w:pPr>
            <w:r>
              <w:rPr>
                <w:rStyle w:val="MetreCode"/>
              </w:rPr>
              <w:lastRenderedPageBreak/>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10/11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viyoginī</w:t>
            </w:r>
            <w:r>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triṣṭubh</w:t>
            </w:r>
            <w:r>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upajāti</w:t>
            </w:r>
            <w:r>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upacitra</w:t>
            </w:r>
            <w:r>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hariṇaplutā</w:t>
            </w:r>
            <w:r>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mālabhāriṇī</w:t>
            </w:r>
            <w:r>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jagatī</w:t>
            </w:r>
            <w:r>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vaṁśamālā</w:t>
            </w:r>
            <w:r>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vaṁśastha</w:t>
            </w:r>
            <w:r>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tāmarasa</w:t>
            </w:r>
            <w:r>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asaṁbādhā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vasantatilakā</w:t>
            </w:r>
            <w:r>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15</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r>
              <w:rPr>
                <w:rStyle w:val="Lbjegyzet-hivatkozs"/>
              </w:rPr>
              <w:footnoteReference w:id="82"/>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śikhariṇī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vilāsinī</w:t>
            </w:r>
            <w:r>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mr̥dukomala</w:t>
            </w:r>
            <w:r>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navaharṣa</w:t>
            </w:r>
            <w:r>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campakamālā</w:t>
            </w:r>
            <w:r>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jagaddhita</w:t>
            </w:r>
            <w:r>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bl>
    <w:p>
      <w:pPr>
        <w:pStyle w:val="Cmsor3"/>
        <w:numPr>
          <w:ilvl w:val="2"/>
          <w:numId w:val="7"/>
        </w:numPr>
      </w:pPr>
      <w:bookmarkStart w:id="985" w:name="_2qn1tcnogd7u" w:colFirst="0" w:colLast="0"/>
      <w:bookmarkStart w:id="986" w:name="_Ref56418748"/>
      <w:bookmarkStart w:id="987" w:name="_Toc183083961"/>
      <w:bookmarkStart w:id="988" w:name="_Ref43991783"/>
      <w:bookmarkEnd w:id="985"/>
      <w:r>
        <w:t>Moraic metres</w:t>
      </w:r>
      <w:bookmarkEnd w:id="986"/>
      <w:bookmarkEnd w:id="987"/>
    </w:p>
    <w:p>
      <w:pPr>
        <w:pStyle w:val="Lista"/>
      </w:pPr>
      <w:r>
        <w:t xml:space="preserve">the metres of the </w:t>
      </w:r>
      <w:r>
        <w:rPr>
          <w:rStyle w:val="Foreign"/>
        </w:rPr>
        <w:t xml:space="preserve">āryā </w:t>
      </w:r>
      <w:r>
        <w:t xml:space="preserve">or </w:t>
      </w:r>
      <w:r>
        <w:rPr>
          <w:rStyle w:val="Foreign"/>
        </w:rPr>
        <w:t xml:space="preserve">gāthā </w:t>
      </w:r>
      <w:r>
        <w:t>family consist of two hemistichs, each comprised of eight feet</w:t>
      </w:r>
    </w:p>
    <w:p>
      <w:pPr>
        <w:pStyle w:val="Lista"/>
      </w:pPr>
      <w:r>
        <w:t>in the basic form of these hemistichs, the first seven feet are tetramoraic (consist of 4 morae) and the eighth is bimoraic (consists of two morae), which means that a hemistich consists by default of 30 morae</w:t>
      </w:r>
    </w:p>
    <w:p>
      <w:pPr>
        <w:pStyle w:val="Lista2"/>
      </w:pPr>
      <w:r>
        <w:t>in one alternative form of the standard hemistich, the sixth foot is reduced to a single mora, resulting in a hemistich of 27 morae</w:t>
      </w:r>
    </w:p>
    <w:p>
      <w:pPr>
        <w:pStyle w:val="Lista2"/>
      </w:pPr>
      <w:r>
        <w:t>in another alternative form, the eighth foot is extended to four morae, resulting in a hemistich of 32 morae</w:t>
      </w:r>
    </w:p>
    <w:p>
      <w:pPr>
        <w:pStyle w:val="Lista2"/>
      </w:pPr>
      <w:r>
        <w:t xml:space="preserve">the full detail of permitted prosodic patterns for these three hemistich forms is shown in </w:t>
      </w:r>
      <w:r>
        <w:fldChar w:fldCharType="begin"/>
      </w:r>
      <w:r>
        <w:instrText xml:space="preserve"> REF _Ref48034862 \h </w:instrText>
      </w:r>
      <w:r>
        <w:fldChar w:fldCharType="separate"/>
      </w:r>
      <w:r>
        <w:t xml:space="preserve">Table </w:t>
      </w:r>
      <w:r>
        <w:rPr>
          <w:noProof/>
        </w:rPr>
        <w:t>5</w:t>
      </w:r>
      <w:r>
        <w:fldChar w:fldCharType="end"/>
      </w:r>
      <w:r>
        <w:t xml:space="preserve"> below</w:t>
      </w:r>
    </w:p>
    <w:p>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t xml:space="preserve">Table </w:t>
      </w:r>
      <w:r>
        <w:rPr>
          <w:noProof/>
        </w:rPr>
        <w:t>5</w:t>
      </w:r>
      <w:r>
        <w:fldChar w:fldCharType="end"/>
      </w:r>
    </w:p>
    <w:p>
      <w:pPr>
        <w:pStyle w:val="Lista3"/>
      </w:pPr>
      <w:r>
        <w:t xml:space="preserve">a hemistich without such a variation is called a </w:t>
      </w:r>
      <w:r>
        <w:rPr>
          <w:rStyle w:val="Foreign"/>
        </w:rPr>
        <w:t>pathyā</w:t>
      </w:r>
      <w:r>
        <w:t xml:space="preserve"> hemistich and is never encoded in any special way</w:t>
      </w:r>
    </w:p>
    <w:p>
      <w:pPr>
        <w:pStyle w:val="Lista3"/>
      </w:pPr>
      <w:r>
        <w:t xml:space="preserve">a hemistich in which the caesura after the third foot is ignored or displaced is called a </w:t>
      </w:r>
      <w:r>
        <w:rPr>
          <w:rStyle w:val="Foreign"/>
        </w:rPr>
        <w:t>vipulā</w:t>
      </w:r>
      <w:r>
        <w:t xml:space="preserve">, which may be marked up as an unobserved caesura </w:t>
      </w:r>
      <w:r>
        <w:rPr>
          <w:noProof/>
        </w:rPr>
        <w:t>(</w:t>
      </w:r>
      <w:r>
        <w:t>§</w:t>
      </w:r>
      <w:r>
        <w:fldChar w:fldCharType="begin"/>
      </w:r>
      <w:r>
        <w:instrText xml:space="preserve"> REF _Ref181706946 \r \h </w:instrText>
      </w:r>
      <w:r>
        <w:fldChar w:fldCharType="separate"/>
      </w:r>
      <w:r>
        <w:t>2.5.4.5</w:t>
      </w:r>
      <w:r>
        <w:fldChar w:fldCharType="end"/>
      </w:r>
      <w:r>
        <w:t>)</w:t>
      </w:r>
    </w:p>
    <w:p>
      <w:pPr>
        <w:pStyle w:val="Lista3"/>
      </w:pPr>
      <w:r>
        <w:t xml:space="preserve">a hemistich with a special constraint applied to the first 5 feet is called a </w:t>
      </w:r>
      <w:r>
        <w:rPr>
          <w:rStyle w:val="Foreign"/>
        </w:rPr>
        <w:t>capalā</w:t>
      </w:r>
      <w:r>
        <w:t xml:space="preserve"> and may be marked up by adding </w:t>
      </w:r>
      <w:r>
        <w:rPr>
          <w:rStyle w:val="Codeattribute"/>
        </w:rPr>
        <w:t>@real</w:t>
      </w:r>
      <w:r>
        <w:t xml:space="preserve"> to the corresponding </w:t>
      </w:r>
      <w:r>
        <w:rPr>
          <w:rStyle w:val="Code"/>
        </w:rPr>
        <w:t>&lt;l&gt;</w:t>
      </w:r>
      <w:r>
        <w:t xml:space="preserve"> element (§</w:t>
      </w:r>
      <w:r>
        <w:fldChar w:fldCharType="begin"/>
      </w:r>
      <w:r>
        <w:instrText xml:space="preserve"> REF _Ref43980303 \r \h </w:instrText>
      </w:r>
      <w:r>
        <w:fldChar w:fldCharType="separate"/>
      </w:r>
      <w:r>
        <w:t>2.5.4.4</w:t>
      </w:r>
      <w:r>
        <w:fldChar w:fldCharType="end"/>
      </w:r>
      <w:r>
        <w:t>)</w:t>
      </w:r>
    </w:p>
    <w:p>
      <w:pPr>
        <w:pStyle w:val="Lista"/>
      </w:pPr>
      <w:r>
        <w:t>metres of this family bear different names depending on which combination of the three above variations is found in their hemistichs</w:t>
      </w:r>
    </w:p>
    <w:p>
      <w:pPr>
        <w:pStyle w:val="Lista2"/>
      </w:pPr>
      <w:r>
        <w:t xml:space="preserve">the metre names pertaining to the combinations known to occur are listed in </w:t>
      </w:r>
      <w:r>
        <w:fldChar w:fldCharType="begin"/>
      </w:r>
      <w:r>
        <w:instrText xml:space="preserve"> REF _Ref48034870 \h </w:instrText>
      </w:r>
      <w:r>
        <w:fldChar w:fldCharType="separate"/>
      </w:r>
      <w:r>
        <w:t xml:space="preserve">Table </w:t>
      </w:r>
      <w:r>
        <w:rPr>
          <w:noProof/>
        </w:rPr>
        <w:t>4</w:t>
      </w:r>
      <w:r>
        <w:fldChar w:fldCharType="end"/>
      </w:r>
      <w:r>
        <w:t xml:space="preserve"> below</w:t>
      </w:r>
    </w:p>
    <w:p>
      <w:pPr>
        <w:pStyle w:val="Lista3"/>
      </w:pPr>
      <w:r>
        <w:lastRenderedPageBreak/>
        <w:t xml:space="preserve">the names listed there are to be used as values of </w:t>
      </w:r>
      <w:r>
        <w:rPr>
          <w:rStyle w:val="Codeattribute"/>
        </w:rPr>
        <w:t>@met</w:t>
      </w:r>
      <w:r>
        <w:t xml:space="preserve"> in </w:t>
      </w:r>
      <w:r>
        <w:rPr>
          <w:rStyle w:val="Code"/>
        </w:rPr>
        <w:t>&lt;lg&gt;</w:t>
      </w:r>
    </w:p>
    <w:p>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pPr>
        <w:pStyle w:val="Lista3"/>
      </w:pPr>
      <w:r>
        <w:t xml:space="preserve">the other combinations with such a variant are shown in </w:t>
      </w:r>
      <w:r>
        <w:fldChar w:fldCharType="begin"/>
      </w:r>
      <w:r>
        <w:instrText xml:space="preserve"> REF _Ref48034870 \h </w:instrText>
      </w:r>
      <w:r>
        <w:fldChar w:fldCharType="separate"/>
      </w:r>
      <w:r>
        <w:t xml:space="preserve">Table </w:t>
      </w:r>
      <w:r>
        <w:rPr>
          <w:noProof/>
        </w:rPr>
        <w:t>4</w:t>
      </w:r>
      <w:r>
        <w:fldChar w:fldCharType="end"/>
      </w:r>
      <w:r>
        <w:t xml:space="preserve"> (on the basis of Warder 1967: 143) for the sake of completeness, and because some do have sporadic attestation in epigraphy, but you should not, as a rule, expect to encounter them</w:t>
      </w:r>
    </w:p>
    <w:p>
      <w:pPr>
        <w:pStyle w:val="Lista"/>
      </w:pPr>
      <w:r>
        <w:t xml:space="preserve">keep in mind that by our encoding convention, a hemistich in such a metre is encoded as one </w:t>
      </w:r>
      <w:r>
        <w:rPr>
          <w:rStyle w:val="Code"/>
        </w:rPr>
        <w:t>&lt;l&gt;</w:t>
      </w:r>
      <w:r>
        <w:t xml:space="preserve"> element </w:t>
      </w:r>
      <w:r>
        <w:rPr>
          <w:noProof/>
        </w:rPr>
        <w:t>(</w:t>
      </w:r>
      <w:r>
        <w:t>definition of “line” in §</w:t>
      </w:r>
      <w:r>
        <w:fldChar w:fldCharType="begin"/>
      </w:r>
      <w:r>
        <w:instrText xml:space="preserve"> REF _Ref43984700 \r \h  \* MERGEFORMAT </w:instrText>
      </w:r>
      <w:r>
        <w:fldChar w:fldCharType="separate"/>
      </w:r>
      <w:r>
        <w:t>2.5.1</w:t>
      </w:r>
      <w:r>
        <w:fldChar w:fldCharType="end"/>
      </w:r>
      <w:r>
        <w:t xml:space="preserve">), with the number </w:t>
      </w:r>
      <w:r>
        <w:rPr>
          <w:rStyle w:val="Codevalue"/>
        </w:rPr>
        <w:t>"ab"</w:t>
      </w:r>
      <w:r>
        <w:t xml:space="preserve"> or </w:t>
      </w:r>
      <w:r>
        <w:rPr>
          <w:rStyle w:val="Codevalue"/>
        </w:rPr>
        <w:t>"cd"</w:t>
      </w:r>
      <w:r>
        <w:t xml:space="preserve"> </w:t>
      </w:r>
      <w:r>
        <w:rPr>
          <w:noProof/>
        </w:rPr>
        <w:t>(</w:t>
      </w:r>
      <w:r>
        <w:t>§</w:t>
      </w:r>
      <w:r>
        <w:fldChar w:fldCharType="begin"/>
      </w:r>
      <w:r>
        <w:instrText xml:space="preserve"> REF _Ref181609101 \r \h </w:instrText>
      </w:r>
      <w:r>
        <w:fldChar w:fldCharType="separate"/>
      </w:r>
      <w:r>
        <w:t>2.5.3.1</w:t>
      </w:r>
      <w:r>
        <w:fldChar w:fldCharType="end"/>
      </w:r>
      <w:r>
        <w:t>)</w:t>
      </w:r>
    </w:p>
    <w:p>
      <w:pPr>
        <w:pStyle w:val="Lista"/>
      </w:pPr>
      <w:r>
        <w:t xml:space="preserve">if you are encoding verse of this type with lacunae, it is not necessary to encode the prosody of lacunae more accurately than the generic template shown in </w:t>
      </w:r>
      <w:r>
        <w:fldChar w:fldCharType="begin"/>
      </w:r>
      <w:r>
        <w:instrText xml:space="preserve"> REF _Ref48034870 \h </w:instrText>
      </w:r>
      <w:r>
        <w:fldChar w:fldCharType="separate"/>
      </w:r>
      <w:r>
        <w:t xml:space="preserve">Table </w:t>
      </w:r>
      <w:r>
        <w:rPr>
          <w:noProof/>
        </w:rPr>
        <w:t>4</w:t>
      </w:r>
      <w:r>
        <w:fldChar w:fldCharType="end"/>
      </w:r>
      <w:r>
        <w:t xml:space="preserve"> below </w:t>
      </w:r>
      <w:r>
        <w:rPr>
          <w:noProof/>
        </w:rPr>
        <w:t>(</w:t>
      </w:r>
      <w:r>
        <w:t>but feel free to do so where you can)</w:t>
      </w:r>
    </w:p>
    <w:p>
      <w:pPr>
        <w:pStyle w:val="Lista2"/>
      </w:pPr>
      <w:r>
        <w:t>keep in mind the encoding instructions given for moraic metres under Prosodic code above</w:t>
      </w:r>
    </w:p>
    <w:p>
      <w:pPr>
        <w:pStyle w:val="Kpalrs"/>
      </w:pPr>
      <w:bookmarkStart w:id="989" w:name="_Ref48034870"/>
      <w:r>
        <w:t xml:space="preserve">Table </w:t>
      </w:r>
      <w:fldSimple w:instr=" SEQ Table \* ARABIC ">
        <w:r>
          <w:rPr>
            <w:noProof/>
          </w:rPr>
          <w:t>4</w:t>
        </w:r>
      </w:fldSimple>
      <w:bookmarkEnd w:id="989"/>
      <w:r>
        <w:t>. 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pPr>
              <w:pStyle w:val="Tabletext"/>
              <w:keepNext/>
              <w:rPr>
                <w:noProof/>
              </w:rPr>
            </w:pPr>
            <w:r>
              <w:rPr>
                <w:noProof/>
              </w:rPr>
              <w:t xml:space="preserve"> </w:t>
            </w:r>
          </w:p>
        </w:tc>
        <w:tc>
          <w:tcPr>
            <w:tcW w:w="2148" w:type="pct"/>
            <w:tcBorders>
              <w:top w:val="single" w:sz="8" w:space="0" w:color="000000"/>
              <w:bottom w:val="single" w:sz="8" w:space="0" w:color="000000"/>
            </w:tcBorders>
            <w:shd w:val="clear" w:color="auto" w:fill="EAF1DD"/>
          </w:tcPr>
          <w:p>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pPr>
              <w:pStyle w:val="Tabletext"/>
              <w:keepNext/>
            </w:pPr>
            <w:r>
              <w:t xml:space="preserve">Moraic feet </w:t>
            </w:r>
            <w:r>
              <w:rPr>
                <w:noProof/>
              </w:rPr>
              <w:t>(</w:t>
            </w:r>
            <w:r>
              <w:t xml:space="preserve">detailed template in </w:t>
            </w:r>
            <w:r>
              <w:fldChar w:fldCharType="begin"/>
            </w:r>
            <w:r>
              <w:instrText xml:space="preserve"> REF _Ref48034862 \h </w:instrText>
            </w:r>
            <w:r>
              <w:fldChar w:fldCharType="separate"/>
            </w:r>
            <w:r>
              <w:t xml:space="preserve">Table </w:t>
            </w:r>
            <w:r>
              <w:rPr>
                <w:noProof/>
              </w:rPr>
              <w:t>5</w:t>
            </w:r>
            <w:r>
              <w:fldChar w:fldCharType="end"/>
            </w:r>
            <w:r>
              <w:t>)</w:t>
            </w:r>
          </w:p>
        </w:tc>
      </w:tr>
      <w:tr>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jc w:val="center"/>
            </w:pPr>
            <w:r>
              <w:t>common combinations</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āryā</w:t>
            </w:r>
          </w:p>
        </w:tc>
        <w:tc>
          <w:tcPr>
            <w:tcW w:w="2148" w:type="pct"/>
            <w:tcBorders>
              <w:bottom w:val="single" w:sz="8" w:space="0" w:color="000000"/>
            </w:tcBorders>
          </w:tcPr>
          <w:p>
            <w:pPr>
              <w:pStyle w:val="Tabletext"/>
              <w:keepNext/>
            </w:pPr>
            <w:r>
              <w:t>30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gīti</w:t>
            </w:r>
          </w:p>
        </w:tc>
        <w:tc>
          <w:tcPr>
            <w:tcW w:w="2148" w:type="pct"/>
            <w:tcBorders>
              <w:bottom w:val="single" w:sz="8" w:space="0" w:color="000000"/>
            </w:tcBorders>
          </w:tcPr>
          <w:p>
            <w:pPr>
              <w:pStyle w:val="Tabletext"/>
              <w:keepNext/>
            </w:pPr>
            <w:r>
              <w:t>30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4|4|4|4|4|4|4|2/</w:t>
            </w:r>
          </w:p>
          <w:p>
            <w:pPr>
              <w:pStyle w:val="Tabletext"/>
              <w:keepNext/>
              <w:rPr>
                <w:rStyle w:val="MetreCode"/>
                <w:rFonts w:ascii="Calibri" w:hAnsi="Calibri"/>
              </w:rPr>
            </w:pPr>
            <w:r>
              <w:t>4|4|4|4|4|4|4|2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upagīti</w:t>
            </w:r>
          </w:p>
        </w:tc>
        <w:tc>
          <w:tcPr>
            <w:tcW w:w="2148" w:type="pct"/>
            <w:tcBorders>
              <w:bottom w:val="single" w:sz="8" w:space="0" w:color="000000"/>
            </w:tcBorders>
          </w:tcPr>
          <w:p>
            <w:pPr>
              <w:pStyle w:val="Tabletext"/>
              <w:keepNext/>
            </w:pPr>
            <w:r>
              <w:t>27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udgīti</w:t>
            </w:r>
          </w:p>
        </w:tc>
        <w:tc>
          <w:tcPr>
            <w:tcW w:w="2148" w:type="pct"/>
            <w:tcBorders>
              <w:bottom w:val="single" w:sz="8" w:space="0" w:color="000000"/>
            </w:tcBorders>
          </w:tcPr>
          <w:p>
            <w:pPr>
              <w:pStyle w:val="Tabletext"/>
              <w:keepNext/>
            </w:pPr>
            <w:r>
              <w:t>27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āryāgīti</w:t>
            </w:r>
          </w:p>
        </w:tc>
        <w:tc>
          <w:tcPr>
            <w:tcW w:w="2148" w:type="pct"/>
            <w:tcBorders>
              <w:bottom w:val="single" w:sz="8" w:space="0" w:color="000000"/>
            </w:tcBorders>
          </w:tcPr>
          <w:p>
            <w:pPr>
              <w:pStyle w:val="Tabletext"/>
              <w:keepNext/>
            </w:pPr>
            <w:r>
              <w:t>32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4|4|4|4|4|4|4|4</w:t>
            </w:r>
          </w:p>
        </w:tc>
      </w:tr>
      <w:tr>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jc w:val="center"/>
            </w:pPr>
            <w:r>
              <w:t>uncommon combinations</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sugīti</w:t>
            </w:r>
          </w:p>
        </w:tc>
        <w:tc>
          <w:tcPr>
            <w:tcW w:w="2148" w:type="pct"/>
            <w:tcBorders>
              <w:bottom w:val="single" w:sz="8" w:space="0" w:color="000000"/>
            </w:tcBorders>
          </w:tcPr>
          <w:p>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anugīti</w:t>
            </w:r>
          </w:p>
        </w:tc>
        <w:tc>
          <w:tcPr>
            <w:tcW w:w="2148" w:type="pct"/>
            <w:tcBorders>
              <w:bottom w:val="single" w:sz="8" w:space="0" w:color="000000"/>
            </w:tcBorders>
          </w:tcPr>
          <w:p>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pPr>
            <w:r>
              <w:t>4|4|4|4|4|4|4|4</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vallarī</w:t>
            </w:r>
          </w:p>
        </w:tc>
        <w:tc>
          <w:tcPr>
            <w:tcW w:w="2148" w:type="pct"/>
            <w:tcBorders>
              <w:bottom w:val="single" w:sz="8" w:space="0" w:color="000000"/>
            </w:tcBorders>
          </w:tcPr>
          <w:p>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4|4|4|4|4|4|4|2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rPr>
                <w:noProof/>
              </w:rPr>
            </w:pPr>
            <w:r>
              <w:rPr>
                <w:noProof/>
              </w:rPr>
              <w:t>lalitā</w:t>
            </w:r>
          </w:p>
        </w:tc>
        <w:tc>
          <w:tcPr>
            <w:tcW w:w="2148" w:type="pct"/>
            <w:tcBorders>
              <w:bottom w:val="single" w:sz="8" w:space="0" w:color="000000"/>
            </w:tcBorders>
          </w:tcPr>
          <w:p>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rPr>
                <w:rStyle w:val="MetreCode"/>
                <w:rFonts w:ascii="Calibri" w:hAnsi="Calibri"/>
              </w:rPr>
            </w:pPr>
            <w:r>
              <w:t>4|4|4|4|4|4|4|2</w:t>
            </w:r>
          </w:p>
          <w:p>
            <w:pPr>
              <w:pStyle w:val="Tabletext"/>
              <w:rPr>
                <w:rStyle w:val="MetreCode"/>
                <w:rFonts w:ascii="Calibri" w:hAnsi="Calibri"/>
              </w:rPr>
            </w:pPr>
            <w:r>
              <w:t>4|4|4|4|4|4|4|4</w:t>
            </w:r>
          </w:p>
        </w:tc>
      </w:tr>
    </w:tbl>
    <w:p>
      <w:bookmarkStart w:id="990" w:name="_Ref44134646"/>
    </w:p>
    <w:p>
      <w:pPr>
        <w:pStyle w:val="Kpalrs"/>
      </w:pPr>
      <w:bookmarkStart w:id="991" w:name="_Ref48034862"/>
      <w:r>
        <w:t xml:space="preserve">Table </w:t>
      </w:r>
      <w:fldSimple w:instr=" SEQ Table \* ARABIC ">
        <w:r>
          <w:rPr>
            <w:noProof/>
          </w:rPr>
          <w:t>5</w:t>
        </w:r>
      </w:fldSimple>
      <w:bookmarkEnd w:id="990"/>
      <w:bookmarkEnd w:id="991"/>
      <w:r>
        <w:t>. 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lastRenderedPageBreak/>
              <w:t xml:space="preserve"> 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8</w:t>
            </w:r>
          </w:p>
        </w:tc>
      </w:tr>
      <w:tr>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center"/>
            </w:pPr>
            <w:r>
              <w:t>generic templates</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jc w:val="center"/>
            </w:pPr>
            <w:r>
              <w:t>variations and constraints</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rPr>
                <w:noProof/>
              </w:rPr>
            </w:pPr>
            <w:r>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p>
            <w:pPr>
              <w:pStyle w:val="Tablet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r>
    </w:tbl>
    <w:p>
      <w:pPr>
        <w:pStyle w:val="Cmsor3"/>
        <w:numPr>
          <w:ilvl w:val="2"/>
          <w:numId w:val="7"/>
        </w:numPr>
      </w:pPr>
      <w:bookmarkStart w:id="992" w:name="_Ref48034509"/>
      <w:bookmarkStart w:id="993" w:name="_Toc183083962"/>
      <w:r>
        <w:rPr>
          <w:rStyle w:val="Foreign"/>
        </w:rPr>
        <w:t>Anuṣṭubh</w:t>
      </w:r>
      <w:bookmarkEnd w:id="988"/>
      <w:r>
        <w:t xml:space="preserve"> details</w:t>
      </w:r>
      <w:bookmarkEnd w:id="992"/>
      <w:bookmarkEnd w:id="993"/>
    </w:p>
    <w:p>
      <w:pPr>
        <w:pStyle w:val="Lista"/>
      </w:pPr>
      <w:r>
        <w:t xml:space="preserve">we use </w:t>
      </w:r>
      <w:r>
        <w:rPr>
          <w:rStyle w:val="Foreign"/>
        </w:rPr>
        <w:t>anuṣṭubh</w:t>
      </w:r>
      <w:r>
        <w:t xml:space="preserve"> as an umbrella term and shall not make a distinction between Vedic </w:t>
      </w:r>
      <w:r>
        <w:rPr>
          <w:rStyle w:val="Foreign"/>
        </w:rPr>
        <w:t>anuṣṭubh</w:t>
      </w:r>
      <w:r>
        <w:t xml:space="preserve">, and classical </w:t>
      </w:r>
      <w:r>
        <w:rPr>
          <w:rStyle w:val="Foreign"/>
        </w:rPr>
        <w:t>vaktra</w:t>
      </w:r>
      <w:r>
        <w:t>/</w:t>
      </w:r>
      <w:r>
        <w:rPr>
          <w:rStyle w:val="Foreign"/>
        </w:rPr>
        <w:t>śloka</w:t>
      </w:r>
      <w:r>
        <w:t xml:space="preserve"> in our classification</w:t>
      </w:r>
    </w:p>
    <w:p>
      <w:pPr>
        <w:pStyle w:val="Lista"/>
      </w:pPr>
      <w:r>
        <w:t xml:space="preserve">when encoding the prosody of lost text </w:t>
      </w:r>
      <w:r>
        <w:rPr>
          <w:noProof/>
        </w:rPr>
        <w:t>(</w:t>
      </w:r>
      <w:r>
        <w:t>§</w:t>
      </w:r>
      <w:r>
        <w:fldChar w:fldCharType="begin"/>
      </w:r>
      <w:r>
        <w:instrText xml:space="preserve"> REF _Ref43981586 \w \h  \* MERGEFORMAT </w:instrText>
      </w:r>
      <w:r>
        <w:fldChar w:fldCharType="separate"/>
      </w:r>
      <w:r>
        <w:t>5.4.4</w:t>
      </w:r>
      <w:r>
        <w:fldChar w:fldCharType="end"/>
      </w:r>
      <w:r>
        <w:t xml:space="preserve">), apply the XML notation for the generic </w:t>
      </w:r>
      <w:r>
        <w:rPr>
          <w:rStyle w:val="Foreign"/>
        </w:rPr>
        <w:t>anuṣṭubh</w:t>
      </w:r>
      <w:r>
        <w:t xml:space="preserve"> template shown in </w:t>
      </w:r>
      <w:r>
        <w:fldChar w:fldCharType="begin"/>
      </w:r>
      <w:r>
        <w:instrText xml:space="preserve"> REF _Ref44134196 \h </w:instrText>
      </w:r>
      <w:r>
        <w:fldChar w:fldCharType="separate"/>
      </w:r>
      <w:r>
        <w:t xml:space="preserve">Table </w:t>
      </w:r>
      <w:r>
        <w:rPr>
          <w:noProof/>
        </w:rPr>
        <w:t>3</w:t>
      </w:r>
      <w:r>
        <w:fldChar w:fldCharType="end"/>
      </w:r>
      <w:r>
        <w:t xml:space="preserve"> above, i.e. ignore the possibility of </w:t>
      </w:r>
      <w:r>
        <w:rPr>
          <w:rStyle w:val="Foreign"/>
        </w:rPr>
        <w:t>vipulā</w:t>
      </w:r>
      <w:r>
        <w:t xml:space="preserve"> variation and encode the first four syllables as indeterminate, and the latter four as per the </w:t>
      </w:r>
      <w:r>
        <w:rPr>
          <w:rStyle w:val="Foreign"/>
        </w:rPr>
        <w:t>pathyā</w:t>
      </w:r>
      <w:r>
        <w:t xml:space="preserve"> pattern for odd or even quarters as applicable</w:t>
      </w:r>
    </w:p>
    <w:p>
      <w:pPr>
        <w:pStyle w:val="Lista"/>
      </w:pPr>
      <w:r>
        <w:t xml:space="preserve">there are in fact some additional restrictions for these syllables, set out in </w:t>
      </w:r>
      <w:r>
        <w:fldChar w:fldCharType="begin"/>
      </w:r>
      <w:r>
        <w:instrText xml:space="preserve"> REF _Ref44134600 \h </w:instrText>
      </w:r>
      <w:r>
        <w:fldChar w:fldCharType="separate"/>
      </w:r>
      <w:r>
        <w:t xml:space="preserve">Table </w:t>
      </w:r>
      <w:r>
        <w:rPr>
          <w:noProof/>
        </w:rPr>
        <w:t>6</w:t>
      </w:r>
      <w:r>
        <w:fldChar w:fldCharType="end"/>
      </w:r>
      <w:r>
        <w:t xml:space="preserve"> below</w:t>
      </w:r>
    </w:p>
    <w:p>
      <w:pPr>
        <w:pStyle w:val="Lista2"/>
      </w:pPr>
      <w:r>
        <w:t xml:space="preserve">if you wish, feel free to mark up any non-conformant lines as metrically deviant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
      </w:pPr>
      <w:r>
        <w:t xml:space="preserve">note that </w:t>
      </w:r>
      <w:r>
        <w:rPr>
          <w:rStyle w:val="Foreign"/>
        </w:rPr>
        <w:t>vipulā</w:t>
      </w:r>
      <w:r>
        <w:t xml:space="preserve"> variations </w:t>
      </w:r>
      <w:r>
        <w:rPr>
          <w:noProof/>
        </w:rPr>
        <w:t>(</w:t>
      </w:r>
      <w:r>
        <w:t xml:space="preserve">alternative cadences in the odd quarters, listed in </w:t>
      </w:r>
      <w:r>
        <w:fldChar w:fldCharType="begin"/>
      </w:r>
      <w:r>
        <w:instrText xml:space="preserve"> REF _Ref48034860 \h </w:instrText>
      </w:r>
      <w:r>
        <w:fldChar w:fldCharType="separate"/>
      </w:r>
      <w:r>
        <w:t xml:space="preserve">Table </w:t>
      </w:r>
      <w:r>
        <w:rPr>
          <w:noProof/>
        </w:rPr>
        <w:t>7</w:t>
      </w:r>
      <w:r>
        <w:fldChar w:fldCharType="end"/>
      </w:r>
      <w:r>
        <w:t xml:space="preserve"> below) do not require any explicit markup but may be encoded as metrically deviant lines </w:t>
      </w:r>
      <w:r>
        <w:rPr>
          <w:noProof/>
        </w:rPr>
        <w:t>(</w:t>
      </w:r>
      <w:r>
        <w:t>§</w:t>
      </w:r>
      <w:r>
        <w:fldChar w:fldCharType="begin"/>
      </w:r>
      <w:r>
        <w:instrText xml:space="preserve"> REF _Ref43980303 \r \h  \* MERGEFORMAT </w:instrText>
      </w:r>
      <w:r>
        <w:fldChar w:fldCharType="separate"/>
      </w:r>
      <w:r>
        <w:t>2.5.4.4</w:t>
      </w:r>
      <w:r>
        <w:fldChar w:fldCharType="end"/>
      </w:r>
      <w:r>
        <w:t>)</w:t>
      </w:r>
    </w:p>
    <w:p>
      <w:pPr>
        <w:pStyle w:val="Kpalrs"/>
      </w:pPr>
      <w:bookmarkStart w:id="994" w:name="_Ref44134600"/>
      <w:r>
        <w:t xml:space="preserve">Table </w:t>
      </w:r>
      <w:fldSimple w:instr=" SEQ Table \* ARABIC ">
        <w:r>
          <w:rPr>
            <w:noProof/>
          </w:rPr>
          <w:t>6</w:t>
        </w:r>
      </w:fldSimple>
      <w:bookmarkEnd w:id="994"/>
      <w:r>
        <w:t xml:space="preserve">. Permitted patterns in </w:t>
      </w:r>
      <w:r>
        <w:rPr>
          <w:rStyle w:val="Foreign"/>
        </w:rPr>
        <w:t>pathyā</w:t>
      </w:r>
      <w:r>
        <w:t xml:space="preserve"> </w:t>
      </w:r>
      <w:r>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8</w:t>
            </w:r>
          </w:p>
        </w:tc>
      </w:tr>
      <w:tr>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even</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bl>
    <w:p/>
    <w:p>
      <w:pPr>
        <w:pStyle w:val="Kpalrs"/>
      </w:pPr>
      <w:bookmarkStart w:id="995" w:name="_Ref48034860"/>
      <w:bookmarkStart w:id="996" w:name="_Ref48034859"/>
      <w:r>
        <w:t xml:space="preserve">Table </w:t>
      </w:r>
      <w:fldSimple w:instr=" SEQ Table \* ARABIC ">
        <w:r>
          <w:rPr>
            <w:noProof/>
          </w:rPr>
          <w:t>7</w:t>
        </w:r>
      </w:fldSimple>
      <w:bookmarkEnd w:id="995"/>
      <w:r>
        <w:t xml:space="preserve">. Recognised </w:t>
      </w:r>
      <w:r>
        <w:rPr>
          <w:rStyle w:val="Foreign"/>
        </w:rPr>
        <w:t>vipulā anuṣṭubh</w:t>
      </w:r>
      <w:r>
        <w:t xml:space="preserve"> patterns (even lines only)</w:t>
      </w:r>
      <w:bookmarkEnd w:id="996"/>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lastRenderedPageBreak/>
              <w:t xml:space="preserve"> </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1</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2–4</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5</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6</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7</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8</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na-vipulā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bha-vipulā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ma-vipulā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rPr>
                <w:noProof/>
              </w:rPr>
            </w:pPr>
            <w:r>
              <w:rPr>
                <w:noProof/>
              </w:rPr>
              <w:t>ra-vipulā</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p>
            <w:pPr>
              <w:pStyle w:val="Tabletext"/>
              <w:jc w:val="center"/>
              <w:rPr>
                <w:rStyle w:val="MetreCode"/>
              </w:rPr>
            </w:pPr>
            <w:r>
              <w:rPr>
                <w:rStyle w:val="MetreCode"/>
              </w:rPr>
              <w:t>⏑––</w:t>
            </w:r>
          </w:p>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r>
    </w:tbl>
    <w:p>
      <w:pPr>
        <w:pStyle w:val="Cmsor3"/>
        <w:numPr>
          <w:ilvl w:val="2"/>
          <w:numId w:val="7"/>
        </w:numPr>
      </w:pPr>
      <w:bookmarkStart w:id="997" w:name="_n2qlg5gxi1qw" w:colFirst="0" w:colLast="0"/>
      <w:bookmarkStart w:id="998" w:name="_Ref43991920"/>
      <w:bookmarkStart w:id="999" w:name="_Toc183083963"/>
      <w:bookmarkEnd w:id="997"/>
      <w:r>
        <w:t xml:space="preserve">The </w:t>
      </w:r>
      <w:r>
        <w:rPr>
          <w:rStyle w:val="Foreign"/>
        </w:rPr>
        <w:t>upajāti</w:t>
      </w:r>
      <w:r>
        <w:t xml:space="preserve"> family</w:t>
      </w:r>
      <w:bookmarkEnd w:id="998"/>
      <w:bookmarkEnd w:id="999"/>
    </w:p>
    <w:p>
      <w:pPr>
        <w:pStyle w:val="Lista"/>
      </w:pPr>
      <w:r>
        <w:t>this family of metres includes 11 and 12-syllable metres which vary in the length of the first syllable and thus give rise to ambiguities concerning classification</w:t>
      </w:r>
    </w:p>
    <w:p>
      <w:pPr>
        <w:pStyle w:val="Lista2"/>
      </w:pPr>
      <w:r>
        <w:rPr>
          <w:rStyle w:val="Foreign"/>
        </w:rPr>
        <w:t>upajāti</w:t>
      </w:r>
      <w:r>
        <w:t xml:space="preserve"> or </w:t>
      </w:r>
      <w:r>
        <w:rPr>
          <w:rStyle w:val="Foreign"/>
        </w:rPr>
        <w:t>triṣṭubh upajāti</w:t>
      </w:r>
      <w:r>
        <w:t xml:space="preserve">, a free mix of </w:t>
      </w:r>
      <w:r>
        <w:rPr>
          <w:rStyle w:val="Foreign"/>
        </w:rPr>
        <w:t>indravajrā</w:t>
      </w:r>
      <w:r>
        <w:t xml:space="preserve"> and </w:t>
      </w:r>
      <w:r>
        <w:rPr>
          <w:rStyle w:val="Foreign"/>
        </w:rPr>
        <w:t>upendravajrā</w:t>
      </w:r>
    </w:p>
    <w:p>
      <w:pPr>
        <w:pStyle w:val="Lista2"/>
      </w:pPr>
      <w:r>
        <w:rPr>
          <w:rStyle w:val="Foreign"/>
        </w:rPr>
        <w:t>vaṁśamālā</w:t>
      </w:r>
      <w:r>
        <w:t xml:space="preserve"> or </w:t>
      </w:r>
      <w:r>
        <w:rPr>
          <w:rStyle w:val="Foreign"/>
        </w:rPr>
        <w:t>jagatī upajāti</w:t>
      </w:r>
      <w:r>
        <w:t xml:space="preserve">, a free mix of </w:t>
      </w:r>
      <w:r>
        <w:rPr>
          <w:rStyle w:val="Foreign"/>
        </w:rPr>
        <w:t>indravaṁśā</w:t>
      </w:r>
      <w:r>
        <w:t xml:space="preserve"> and </w:t>
      </w:r>
      <w:r>
        <w:rPr>
          <w:rStyle w:val="Foreign"/>
        </w:rPr>
        <w:t>vaṁśastha</w:t>
      </w:r>
    </w:p>
    <w:p>
      <w:pPr>
        <w:pStyle w:val="Lista"/>
      </w:pPr>
      <w:r>
        <w:t xml:space="preserve">when every line of a stanza is in one of the “pure” metres </w:t>
      </w:r>
      <w:r>
        <w:rPr>
          <w:noProof/>
        </w:rPr>
        <w:t>(</w:t>
      </w:r>
      <w:r>
        <w:t xml:space="preserve">e.g. </w:t>
      </w:r>
      <w:r>
        <w:rPr>
          <w:rStyle w:val="Foreign"/>
        </w:rPr>
        <w:t>indravajrā</w:t>
      </w:r>
      <w:r>
        <w:t xml:space="preserve">), that stanza should normally be classified as that pure metre, whereas stanzas with one or more lines in the other child metre should be classified as the “mixed metre” </w:t>
      </w:r>
      <w:r>
        <w:rPr>
          <w:noProof/>
        </w:rPr>
        <w:t>(</w:t>
      </w:r>
      <w:r>
        <w:t xml:space="preserve">e.g. </w:t>
      </w:r>
      <w:r>
        <w:rPr>
          <w:rStyle w:val="Foreign"/>
        </w:rPr>
        <w:t>upajāti</w:t>
      </w:r>
      <w:r>
        <w:t>)</w:t>
      </w:r>
    </w:p>
    <w:p>
      <w:pPr>
        <w:pStyle w:val="Lista"/>
      </w:pPr>
      <w:r>
        <w:t>however, the mixed metres are more widely used than the pure ones, therefore</w:t>
      </w:r>
    </w:p>
    <w:p>
      <w:pPr>
        <w:pStyle w:val="Lista2"/>
      </w:pPr>
      <w:r>
        <w:t>if an inscription includes several successive stanzas of a mixed metre among which one or a few stanzas are in a pure metre, then it makes better sense to classify the pure stanza</w:t>
      </w:r>
      <w:r>
        <w:rPr>
          <w:noProof/>
        </w:rPr>
        <w:t>(</w:t>
      </w:r>
      <w:r>
        <w:t xml:space="preserve">s) as being also of the mixed metre </w:t>
      </w:r>
      <w:r>
        <w:rPr>
          <w:noProof/>
        </w:rPr>
        <w:t>(</w:t>
      </w:r>
      <w:r>
        <w:t>assuming that the poet was composing in the mixed metre and by chance all lines of that particular stanza turned out in one of the pure metres)</w:t>
      </w:r>
    </w:p>
    <w:p>
      <w:pPr>
        <w:pStyle w:val="Lista2"/>
      </w:pPr>
      <w:r>
        <w:t>if an inscription includes a stanza in one of these metres with at least one line-initial syllable lost, then it is better to assume the stanza to be in the mixed metre even if all the fully extant lines are in one of the pure metres</w:t>
      </w:r>
    </w:p>
    <w:p>
      <w:pPr>
        <w:pStyle w:val="Lista2"/>
      </w:pPr>
      <w:r>
        <w:t>there may always be cases where the above considerations do not apply; for example when a composer shows off his skill by employing a wide variety of metres</w:t>
      </w:r>
    </w:p>
    <w:p>
      <w:pPr>
        <w:pStyle w:val="Cmsor3"/>
        <w:numPr>
          <w:ilvl w:val="2"/>
          <w:numId w:val="7"/>
        </w:numPr>
      </w:pPr>
      <w:bookmarkStart w:id="1000" w:name="_n8vla59yhjha" w:colFirst="0" w:colLast="0"/>
      <w:bookmarkStart w:id="1001" w:name="_Ref43991854"/>
      <w:bookmarkStart w:id="1002" w:name="_Toc183083964"/>
      <w:bookmarkEnd w:id="1000"/>
      <w:r>
        <w:t xml:space="preserve">The </w:t>
      </w:r>
      <w:r>
        <w:rPr>
          <w:rStyle w:val="Foreign"/>
        </w:rPr>
        <w:t>vaitālīya</w:t>
      </w:r>
      <w:r>
        <w:t xml:space="preserve"> family</w:t>
      </w:r>
      <w:bookmarkEnd w:id="1001"/>
      <w:bookmarkEnd w:id="1002"/>
    </w:p>
    <w:p>
      <w:pPr>
        <w:pStyle w:val="Lista"/>
      </w:pPr>
      <w:r>
        <w:t xml:space="preserve">this family of </w:t>
      </w:r>
      <w:r>
        <w:rPr>
          <w:rStyle w:val="Foreign"/>
        </w:rPr>
        <w:t>ardhasama</w:t>
      </w:r>
      <w:r>
        <w:t xml:space="preserve"> metres also gives rise to ambiguities of classification because it uses a loose moraic template for the first part of each line and a syllabic template for the cadence </w:t>
      </w:r>
      <w:r>
        <w:rPr>
          <w:noProof/>
        </w:rPr>
        <w:t>(</w:t>
      </w:r>
      <w:r>
        <w:t>final part) of each line:</w:t>
      </w:r>
    </w:p>
    <w:p>
      <w:pPr>
        <w:pStyle w:val="Lista2"/>
      </w:pPr>
      <w:r>
        <w:rPr>
          <w:rStyle w:val="Foreign"/>
        </w:rPr>
        <w:t>vaitālīya</w:t>
      </w:r>
      <w:r>
        <w:t xml:space="preserve">, with the pattern </w:t>
      </w:r>
      <w:r>
        <w:rPr>
          <w:rStyle w:val="MetreCode"/>
        </w:rPr>
        <w:t>⏕⏕⏕–⏑–⏑⏓/⏕⏕⏕⏕–⏑–⏑⏓</w:t>
      </w:r>
    </w:p>
    <w:p>
      <w:pPr>
        <w:pStyle w:val="Lista2"/>
      </w:pPr>
      <w:r>
        <w:rPr>
          <w:rStyle w:val="Foreign"/>
        </w:rPr>
        <w:t>aupacchandasika</w:t>
      </w:r>
      <w:r>
        <w:t xml:space="preserve">, with the pattern </w:t>
      </w:r>
      <w:r>
        <w:rPr>
          <w:rStyle w:val="MetreCode"/>
        </w:rPr>
        <w:t>⏕⏕⏕–⏑–⏑–⏓/⏕⏕⏕⏕–⏑–⏑–⏓</w:t>
      </w:r>
    </w:p>
    <w:p>
      <w:pPr>
        <w:pStyle w:val="Lista2"/>
      </w:pPr>
      <w:r>
        <w:t xml:space="preserve">and the much rarer </w:t>
      </w:r>
      <w:r>
        <w:rPr>
          <w:rStyle w:val="Foreign"/>
        </w:rPr>
        <w:t>āpātalikā</w:t>
      </w:r>
      <w:r>
        <w:t xml:space="preserve">, with the pattern </w:t>
      </w:r>
      <w:r>
        <w:rPr>
          <w:rStyle w:val="MetreCode"/>
        </w:rPr>
        <w:t>⏕⏕⏕–⏑⏑–⏓/⏕⏕⏕⏕–⏑⏑–⏓</w:t>
      </w:r>
    </w:p>
    <w:p>
      <w:pPr>
        <w:pStyle w:val="Lista"/>
      </w:pPr>
      <w:r>
        <w:t>in addition, there exist a small number of fully syllabic templates which are specific, constrained instantiations of the above, partly moraic templates:</w:t>
      </w:r>
    </w:p>
    <w:p>
      <w:pPr>
        <w:pStyle w:val="Lista2"/>
      </w:pPr>
      <w:r>
        <w:rPr>
          <w:rStyle w:val="Foreign"/>
        </w:rPr>
        <w:t>vaitālīya</w:t>
      </w:r>
      <w:r>
        <w:t xml:space="preserve"> may be realised as </w:t>
      </w:r>
      <w:r>
        <w:rPr>
          <w:rStyle w:val="Foreign"/>
        </w:rPr>
        <w:t>viyoginī</w:t>
      </w:r>
      <w:r>
        <w:t xml:space="preserve"> or </w:t>
      </w:r>
      <w:r>
        <w:rPr>
          <w:rStyle w:val="Foreign"/>
        </w:rPr>
        <w:t>aparavaktra</w:t>
      </w:r>
      <w:r>
        <w:t xml:space="preserve"> </w:t>
      </w:r>
      <w:r>
        <w:rPr>
          <w:noProof/>
        </w:rPr>
        <w:t>(</w:t>
      </w:r>
      <w:r>
        <w:t xml:space="preserve">see </w:t>
      </w:r>
      <w:r>
        <w:fldChar w:fldCharType="begin"/>
      </w:r>
      <w:r>
        <w:instrText xml:space="preserve"> REF _Ref44134196 \h </w:instrText>
      </w:r>
      <w:r>
        <w:fldChar w:fldCharType="separate"/>
      </w:r>
      <w:r>
        <w:t xml:space="preserve">Table </w:t>
      </w:r>
      <w:r>
        <w:rPr>
          <w:noProof/>
        </w:rPr>
        <w:t>3</w:t>
      </w:r>
      <w:r>
        <w:fldChar w:fldCharType="end"/>
      </w:r>
      <w:r>
        <w:t xml:space="preserve"> for the templates)</w:t>
      </w:r>
    </w:p>
    <w:p>
      <w:pPr>
        <w:pStyle w:val="Lista2"/>
      </w:pPr>
      <w:r>
        <w:rPr>
          <w:rStyle w:val="Foreign"/>
        </w:rPr>
        <w:t>aupacchandasika</w:t>
      </w:r>
      <w:r>
        <w:t xml:space="preserve"> may be realised as </w:t>
      </w:r>
      <w:r>
        <w:rPr>
          <w:rStyle w:val="Foreign"/>
        </w:rPr>
        <w:t>mālabhāriṇī</w:t>
      </w:r>
      <w:r>
        <w:t xml:space="preserve"> or </w:t>
      </w:r>
      <w:r>
        <w:rPr>
          <w:rStyle w:val="Foreign"/>
        </w:rPr>
        <w:t>puṣpitāgrā</w:t>
      </w:r>
    </w:p>
    <w:p>
      <w:pPr>
        <w:pStyle w:val="Lista2"/>
      </w:pPr>
      <w:r>
        <w:rPr>
          <w:rStyle w:val="Foreign"/>
        </w:rPr>
        <w:t>āpātalikā</w:t>
      </w:r>
      <w:r>
        <w:t xml:space="preserve"> may be realised as </w:t>
      </w:r>
      <w:r>
        <w:rPr>
          <w:rStyle w:val="Foreign"/>
        </w:rPr>
        <w:t>vegavatī</w:t>
      </w:r>
    </w:p>
    <w:p>
      <w:pPr>
        <w:pStyle w:val="Lista"/>
      </w:pPr>
      <w:r>
        <w:t>in actual poetic practice, these fully syllabic instantiations are much more common than the less constrained moraic templates</w:t>
      </w:r>
    </w:p>
    <w:p>
      <w:pPr>
        <w:pStyle w:val="Lista"/>
      </w:pPr>
      <w:r>
        <w:t>nonetheless, many editors of Indic texts prefer to classify such stanzas by the generic metre and not by the specific instantiation</w:t>
      </w:r>
    </w:p>
    <w:p>
      <w:pPr>
        <w:pStyle w:val="Lista"/>
      </w:pPr>
      <w:r>
        <w:t>you should avoid this and, if a previous edition identifies a stanza as one of these generic metres or if you are editing a previously unedited text, check whether the stanza in fact conforms to one of the specific metres, and if it does, mark it up as such</w:t>
      </w:r>
    </w:p>
    <w:p>
      <w:pPr>
        <w:pStyle w:val="Cmsor3"/>
        <w:numPr>
          <w:ilvl w:val="2"/>
          <w:numId w:val="7"/>
        </w:numPr>
      </w:pPr>
      <w:bookmarkStart w:id="1003" w:name="_4rj5tl9kxhaa" w:colFirst="0" w:colLast="0"/>
      <w:bookmarkStart w:id="1004" w:name="_Ref43991879"/>
      <w:bookmarkStart w:id="1005" w:name="_Toc183083965"/>
      <w:bookmarkEnd w:id="1003"/>
      <w:r>
        <w:lastRenderedPageBreak/>
        <w:t>Vedic trimeter</w:t>
      </w:r>
      <w:bookmarkEnd w:id="1004"/>
      <w:bookmarkEnd w:id="1005"/>
    </w:p>
    <w:p>
      <w:pPr>
        <w:pStyle w:val="Lista"/>
      </w:pPr>
      <w:r>
        <w:t xml:space="preserve">though rare in our epigraphic corpus, some stanzas may be composed in lines of 11 or 12 syllables that do not observe any of the strict schemes named in </w:t>
      </w:r>
      <w:r>
        <w:fldChar w:fldCharType="begin"/>
      </w:r>
      <w:r>
        <w:instrText xml:space="preserve"> REF _Ref44134196 \h </w:instrText>
      </w:r>
      <w:r>
        <w:fldChar w:fldCharType="separate"/>
      </w:r>
      <w:r>
        <w:t xml:space="preserve">Table </w:t>
      </w:r>
      <w:r>
        <w:rPr>
          <w:noProof/>
        </w:rPr>
        <w:t>3</w:t>
      </w:r>
      <w:r>
        <w:fldChar w:fldCharType="end"/>
      </w:r>
      <w:r>
        <w:t xml:space="preserve"> above; instead,</w:t>
      </w:r>
    </w:p>
    <w:p>
      <w:pPr>
        <w:pStyle w:val="Lista2"/>
      </w:pPr>
      <w:r>
        <w:t>lines consist of 11±1 or 12±1 syllables, with varying line number permitted within a stanza</w:t>
      </w:r>
    </w:p>
    <w:p>
      <w:pPr>
        <w:pStyle w:val="Lista2"/>
      </w:pPr>
      <w:r>
        <w:t xml:space="preserve">the initial colon </w:t>
      </w:r>
      <w:r>
        <w:rPr>
          <w:noProof/>
        </w:rPr>
        <w:t>(</w:t>
      </w:r>
      <w:r>
        <w:t>the “opening”, before a more or less clear caesura) is relatively free, but predominantly trochaic</w:t>
      </w:r>
    </w:p>
    <w:p>
      <w:pPr>
        <w:pStyle w:val="Lista2"/>
      </w:pPr>
      <w:r>
        <w:t xml:space="preserve">the caesura is generally followed by a pair of short syllables </w:t>
      </w:r>
      <w:r>
        <w:rPr>
          <w:noProof/>
        </w:rPr>
        <w:t>(</w:t>
      </w:r>
      <w:r>
        <w:t>“break”)</w:t>
      </w:r>
    </w:p>
    <w:p>
      <w:pPr>
        <w:pStyle w:val="Lista2"/>
      </w:pPr>
      <w:r>
        <w:t xml:space="preserve">the final colon </w:t>
      </w:r>
      <w:r>
        <w:rPr>
          <w:noProof/>
        </w:rPr>
        <w:t>(</w:t>
      </w:r>
      <w:r>
        <w:t>cadence) of each line is relatively fixed in a trochaic pattern</w:t>
      </w:r>
    </w:p>
    <w:p>
      <w:pPr>
        <w:pStyle w:val="Lista"/>
      </w:pPr>
      <w:r>
        <w:t xml:space="preserve">such metres shall be collectively referred to as trimeter, following Arnold </w:t>
      </w:r>
      <w:r>
        <w:rPr>
          <w:noProof/>
        </w:rPr>
        <w:t>(</w:t>
      </w:r>
      <w:r>
        <w:t>1905:7, 11-14)</w:t>
      </w:r>
    </w:p>
    <w:p>
      <w:pPr>
        <w:pStyle w:val="Lista"/>
      </w:pPr>
      <w:r>
        <w:t>we judge that a rough typology of metrical patterns serves our needs better than a detailed encoding that could give due consideration to the intricacies of these metres</w:t>
      </w:r>
    </w:p>
    <w:p>
      <w:pPr>
        <w:pStyle w:val="Lista"/>
      </w:pPr>
      <w:r>
        <w:t xml:space="preserve">therefore, use the following values of </w:t>
      </w:r>
      <w:r>
        <w:rPr>
          <w:rStyle w:val="Codeattribute"/>
        </w:rPr>
        <w:t>@met</w:t>
      </w:r>
      <w:r>
        <w:t xml:space="preserve"> for stanzas in such metres</w:t>
      </w:r>
    </w:p>
    <w:p>
      <w:pPr>
        <w:pStyle w:val="Lista2"/>
      </w:pPr>
      <w:r>
        <w:rPr>
          <w:rStyle w:val="Codevalue"/>
        </w:rPr>
        <w:t>"triṣṭubh"</w:t>
      </w:r>
      <w:r>
        <w:t xml:space="preserve"> for stanzas of predominantly 11-syllable lines which predominantly conform to either of the following patterns</w:t>
      </w:r>
    </w:p>
    <w:p>
      <w:pPr>
        <w:pStyle w:val="Lista3"/>
        <w:rPr>
          <w:rStyle w:val="MetreCode"/>
        </w:rPr>
      </w:pPr>
      <w:r>
        <w:rPr>
          <w:rStyle w:val="MetreCode"/>
        </w:rPr>
        <w:t>⏓–⏓–||⏑⏑–|–⏑–⏓</w:t>
      </w:r>
    </w:p>
    <w:p>
      <w:pPr>
        <w:pStyle w:val="Lista3"/>
        <w:rPr>
          <w:rStyle w:val="MetreCode"/>
        </w:rPr>
      </w:pPr>
      <w:r>
        <w:rPr>
          <w:rStyle w:val="MetreCode"/>
        </w:rPr>
        <w:t>⏓–⏓–⏓||⏑⏑|–⏑–⏓</w:t>
      </w:r>
    </w:p>
    <w:p>
      <w:pPr>
        <w:pStyle w:val="Lista2"/>
      </w:pPr>
      <w:r>
        <w:rPr>
          <w:rStyle w:val="Codevalue"/>
        </w:rPr>
        <w:t>"jagatī"</w:t>
      </w:r>
      <w:r>
        <w:t xml:space="preserve"> for stanzas of predominantly 12-syllable lines which predominantly conform to either of the following patterns</w:t>
      </w:r>
    </w:p>
    <w:p>
      <w:pPr>
        <w:pStyle w:val="Lista3"/>
        <w:rPr>
          <w:rStyle w:val="MetreCode"/>
        </w:rPr>
      </w:pPr>
      <w:r>
        <w:rPr>
          <w:rStyle w:val="MetreCode"/>
        </w:rPr>
        <w:t>⏓–⏓–||⏑⏑–|–⏑–⏑⏓</w:t>
      </w:r>
    </w:p>
    <w:p>
      <w:pPr>
        <w:pStyle w:val="Lista3"/>
        <w:rPr>
          <w:rStyle w:val="MetreCode"/>
        </w:rPr>
      </w:pPr>
      <w:r>
        <w:rPr>
          <w:rStyle w:val="MetreCode"/>
        </w:rPr>
        <w:t>⏓–⏓–⏓||⏑⏑|–⏑–⏑⏓</w:t>
      </w:r>
    </w:p>
    <w:p>
      <w:pPr>
        <w:pStyle w:val="Lista2"/>
      </w:pPr>
      <w:r>
        <w:rPr>
          <w:rStyle w:val="Codevalue"/>
        </w:rPr>
        <w:t>"trimeter"</w:t>
      </w:r>
      <w:r>
        <w:t xml:space="preserve"> as a general token for stanzas where the metrical pattern and/or length of the lines varies more than in the more specific metres named above</w:t>
      </w:r>
    </w:p>
    <w:p>
      <w:pPr>
        <w:pStyle w:val="Lista"/>
        <w:rPr>
          <w:rStyle w:val="Codeattribute"/>
          <w:rFonts w:ascii="Gentium Plus" w:hAnsi="Gentium Plus" w:cs="Arial Unicode MS"/>
          <w:noProof w:val="0"/>
          <w:color w:val="auto"/>
          <w:shd w:val="clear" w:color="auto" w:fill="auto"/>
        </w:rPr>
      </w:pPr>
      <w:r>
        <w:t xml:space="preserve">depending on the level of your interest in metrical studies, feel free to encode the actual prosody of each line in </w:t>
      </w:r>
      <w:r>
        <w:rPr>
          <w:rStyle w:val="Codeattribute"/>
        </w:rPr>
        <w:t>@real</w:t>
      </w:r>
      <w:bookmarkStart w:id="1006" w:name="_uk4ukgks9biu" w:colFirst="0" w:colLast="0"/>
      <w:bookmarkEnd w:id="1006"/>
    </w:p>
    <w:p>
      <w:pPr>
        <w:pStyle w:val="Cmsor3"/>
        <w:numPr>
          <w:ilvl w:val="2"/>
          <w:numId w:val="7"/>
        </w:numPr>
      </w:pPr>
      <w:bookmarkStart w:id="1007" w:name="_Toc183083966"/>
      <w:r>
        <w:t>Other semi-syllabic metres</w:t>
      </w:r>
      <w:bookmarkEnd w:id="1007"/>
    </w:p>
    <w:p>
      <w:pPr>
        <w:pStyle w:val="Lista"/>
      </w:pPr>
      <w:r>
        <w:t xml:space="preserve">a rare epigraphic metre provisionally named </w:t>
      </w:r>
      <w:bookmarkStart w:id="1008" w:name="_Hlk47542365"/>
      <w:r>
        <w:rPr>
          <w:rStyle w:val="Foreign"/>
        </w:rPr>
        <w:t>gītikā</w:t>
      </w:r>
      <w:bookmarkEnd w:id="1008"/>
      <w:r>
        <w:t xml:space="preserve"> consists of four lines, each consisting of nine units, which include a combination of syllables of a set quantity, anceps syllables and bimoraic units that may be two short syllables or a long one, set to the following template:</w:t>
      </w:r>
    </w:p>
    <w:p>
      <w:pPr>
        <w:pStyle w:val="Lista2"/>
      </w:pPr>
      <w:r>
        <w:t xml:space="preserve">odd lines: </w:t>
      </w:r>
      <w:r>
        <w:rPr>
          <w:rStyle w:val="MetreCode"/>
        </w:rPr>
        <w:t>⏕⏑–⏓⏕⏑–⏕⏓</w:t>
      </w:r>
      <w:r>
        <w:t xml:space="preserve"> (where units 4-5 are never </w:t>
      </w:r>
      <w:r>
        <w:rPr>
          <w:rStyle w:val="MetreCode"/>
        </w:rPr>
        <w:t>⏑⏑⏑</w:t>
      </w:r>
      <w:r>
        <w:t xml:space="preserve">, and 5 is usually </w:t>
      </w:r>
      <w:r>
        <w:rPr>
          <w:rStyle w:val="MetreCode"/>
        </w:rPr>
        <w:t>–</w:t>
      </w:r>
      <w:r>
        <w:t xml:space="preserve">) </w:t>
      </w:r>
    </w:p>
    <w:p>
      <w:pPr>
        <w:pStyle w:val="Lista2"/>
      </w:pPr>
      <w:r>
        <w:t xml:space="preserve">even lines: </w:t>
      </w:r>
      <w:r>
        <w:rPr>
          <w:rStyle w:val="MetreCode"/>
        </w:rPr>
        <w:t>⏕–⏑––⏑–⏑⏓</w:t>
      </w:r>
      <w:r>
        <w:t xml:space="preserve"> (where unit 2 may, very rarely, be </w:t>
      </w:r>
      <w:r>
        <w:rPr>
          <w:rStyle w:val="MetreCode"/>
        </w:rPr>
        <w:t>⏑⏑</w:t>
      </w:r>
      <w:r>
        <w:t xml:space="preserve"> instead of </w:t>
      </w:r>
      <w:r>
        <w:rPr>
          <w:rStyle w:val="MetreCode"/>
        </w:rPr>
        <w:t>–</w:t>
      </w:r>
      <w:r>
        <w:t>)</w:t>
      </w:r>
    </w:p>
    <w:p>
      <w:pPr>
        <w:pStyle w:val="Cmsor2"/>
        <w:numPr>
          <w:ilvl w:val="1"/>
          <w:numId w:val="7"/>
        </w:numPr>
      </w:pPr>
      <w:bookmarkStart w:id="1009" w:name="_zhjmnze98hpp" w:colFirst="0" w:colLast="0"/>
      <w:bookmarkStart w:id="1010" w:name="_Toc183083967"/>
      <w:bookmarkEnd w:id="1009"/>
      <w:r>
        <w:t>Tamil metres</w:t>
      </w:r>
      <w:bookmarkEnd w:id="1010"/>
    </w:p>
    <w:p>
      <w:pPr>
        <w:pStyle w:val="Lista"/>
      </w:pPr>
      <w:r>
        <w:t xml:space="preserve">due to practical considerations, Tamil metre shall be classified only by major types </w:t>
      </w:r>
      <w:r>
        <w:rPr>
          <w:noProof/>
        </w:rPr>
        <w:t>(</w:t>
      </w:r>
      <w:r>
        <w:rPr>
          <w:rStyle w:val="Foreign"/>
        </w:rPr>
        <w:t>pā</w:t>
      </w:r>
      <w:r>
        <w:t xml:space="preserve">), as shown in </w:t>
      </w:r>
      <w:r>
        <w:fldChar w:fldCharType="begin"/>
      </w:r>
      <w:r>
        <w:instrText xml:space="preserve"> REF _Ref44134715 \h </w:instrText>
      </w:r>
      <w:r>
        <w:fldChar w:fldCharType="separate"/>
      </w:r>
      <w:r>
        <w:t xml:space="preserve">Table </w:t>
      </w:r>
      <w:r>
        <w:rPr>
          <w:noProof/>
        </w:rPr>
        <w:t>8</w:t>
      </w:r>
      <w:r>
        <w:fldChar w:fldCharType="end"/>
      </w:r>
      <w:r>
        <w:t xml:space="preserve"> below</w:t>
      </w:r>
    </w:p>
    <w:p>
      <w:pPr>
        <w:pStyle w:val="Lista"/>
      </w:pPr>
      <w:r>
        <w:t xml:space="preserve">the names in the first column are to be used as values of </w:t>
      </w:r>
      <w:r>
        <w:rPr>
          <w:rStyle w:val="Codeattribute"/>
        </w:rPr>
        <w:t>@met</w:t>
      </w:r>
      <w:r>
        <w:t xml:space="preserve"> in </w:t>
      </w:r>
      <w:r>
        <w:rPr>
          <w:rStyle w:val="Code"/>
        </w:rPr>
        <w:t>&lt;lg&gt;</w:t>
      </w:r>
    </w:p>
    <w:p>
      <w:pPr>
        <w:pStyle w:val="Kpalrs"/>
      </w:pPr>
      <w:bookmarkStart w:id="1011" w:name="_Ref44134715"/>
      <w:r>
        <w:t xml:space="preserve">Table </w:t>
      </w:r>
      <w:fldSimple w:instr=" SEQ Table \* ARABIC ">
        <w:r>
          <w:rPr>
            <w:noProof/>
          </w:rPr>
          <w:t>8</w:t>
        </w:r>
      </w:fldSimple>
      <w:bookmarkEnd w:id="1011"/>
      <w:r>
        <w:t>. Tamil 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tc>
          <w:tcPr>
            <w:tcW w:w="909" w:type="pct"/>
            <w:shd w:val="clear" w:color="auto" w:fill="EAF1DD"/>
            <w:tcMar>
              <w:top w:w="100" w:type="dxa"/>
              <w:left w:w="100" w:type="dxa"/>
              <w:bottom w:w="100" w:type="dxa"/>
              <w:right w:w="100" w:type="dxa"/>
            </w:tcMar>
          </w:tcPr>
          <w:p>
            <w:pPr>
              <w:pStyle w:val="Tabletext"/>
              <w:keepNext/>
              <w:rPr>
                <w:noProof/>
              </w:rPr>
            </w:pPr>
            <w:r>
              <w:rPr>
                <w:noProof/>
              </w:rPr>
              <w:lastRenderedPageBreak/>
              <w:t>Major type</w:t>
            </w:r>
          </w:p>
        </w:tc>
        <w:tc>
          <w:tcPr>
            <w:tcW w:w="2099" w:type="pct"/>
            <w:shd w:val="clear" w:color="auto" w:fill="EAF1DD"/>
            <w:tcMar>
              <w:top w:w="100" w:type="dxa"/>
              <w:left w:w="100" w:type="dxa"/>
              <w:bottom w:w="100" w:type="dxa"/>
              <w:right w:w="100" w:type="dxa"/>
            </w:tcMar>
          </w:tcPr>
          <w:p>
            <w:pPr>
              <w:pStyle w:val="Tabletext"/>
              <w:keepNext/>
              <w:rPr>
                <w:noProof/>
              </w:rPr>
            </w:pPr>
            <w:r>
              <w:rPr>
                <w:noProof/>
              </w:rPr>
              <w:t>Included forms</w:t>
            </w:r>
          </w:p>
        </w:tc>
        <w:tc>
          <w:tcPr>
            <w:tcW w:w="1992" w:type="pct"/>
            <w:shd w:val="clear" w:color="auto" w:fill="EAF1DD"/>
            <w:tcMar>
              <w:top w:w="100" w:type="dxa"/>
              <w:left w:w="100" w:type="dxa"/>
              <w:bottom w:w="100" w:type="dxa"/>
              <w:right w:w="100" w:type="dxa"/>
            </w:tcMar>
          </w:tcPr>
          <w:p>
            <w:pPr>
              <w:pStyle w:val="Tabletext"/>
              <w:keepNext/>
              <w:rPr>
                <w:noProof/>
              </w:rPr>
            </w:pPr>
            <w:r>
              <w:rPr>
                <w:noProof/>
              </w:rPr>
              <w:t>Included subtypes (</w:t>
            </w:r>
            <w:r>
              <w:rPr>
                <w:rStyle w:val="Foreign"/>
              </w:rPr>
              <w:t>pāviṉam</w:t>
            </w:r>
            <w:r>
              <w:rPr>
                <w:noProof/>
              </w:rPr>
              <w:t>)</w:t>
            </w:r>
          </w:p>
        </w:tc>
      </w:tr>
      <w:tr>
        <w:tc>
          <w:tcPr>
            <w:tcW w:w="909" w:type="pct"/>
            <w:shd w:val="clear" w:color="auto" w:fill="EAF1DD"/>
            <w:tcMar>
              <w:top w:w="100" w:type="dxa"/>
              <w:left w:w="100" w:type="dxa"/>
              <w:bottom w:w="100" w:type="dxa"/>
              <w:right w:w="100" w:type="dxa"/>
            </w:tcMar>
          </w:tcPr>
          <w:p>
            <w:pPr>
              <w:pStyle w:val="Tabletext"/>
              <w:keepNext/>
              <w:rPr>
                <w:rFonts w:ascii="Tahoma" w:hAnsi="Tahoma" w:cs="Tahoma"/>
                <w:noProof/>
              </w:rPr>
            </w:pPr>
            <w:r>
              <w:rPr>
                <w:noProof/>
              </w:rPr>
              <w:t>veṇpā</w:t>
            </w:r>
          </w:p>
        </w:tc>
        <w:tc>
          <w:tcPr>
            <w:tcW w:w="2099" w:type="pct"/>
            <w:shd w:val="clear" w:color="auto" w:fill="auto"/>
            <w:tcMar>
              <w:top w:w="100" w:type="dxa"/>
              <w:left w:w="100" w:type="dxa"/>
              <w:bottom w:w="100" w:type="dxa"/>
              <w:right w:w="100" w:type="dxa"/>
            </w:tcMar>
          </w:tcPr>
          <w:p>
            <w:pPr>
              <w:pStyle w:val="Tabletext"/>
              <w:keepNext/>
              <w:rPr>
                <w:noProof/>
              </w:rPr>
            </w:pPr>
            <w:r>
              <w:rPr>
                <w:noProof/>
              </w:rPr>
              <w:t xml:space="preserve">kuṟaḷ-veṇpā (2 </w:t>
            </w:r>
            <w:r>
              <w:rPr>
                <w:rStyle w:val="Foreign"/>
              </w:rPr>
              <w:t>aṭi</w:t>
            </w:r>
            <w:r>
              <w:rPr>
                <w:noProof/>
              </w:rPr>
              <w:t>s)</w:t>
            </w:r>
          </w:p>
          <w:p>
            <w:pPr>
              <w:pStyle w:val="Tabletext"/>
              <w:keepNext/>
              <w:rPr>
                <w:noProof/>
              </w:rPr>
            </w:pPr>
            <w:r>
              <w:rPr>
                <w:noProof/>
              </w:rPr>
              <w:t xml:space="preserve">nēricai-veṇpā (4 </w:t>
            </w:r>
            <w:r>
              <w:rPr>
                <w:rStyle w:val="Foreign"/>
              </w:rPr>
              <w:t>aṭi</w:t>
            </w:r>
            <w:r>
              <w:rPr>
                <w:noProof/>
              </w:rPr>
              <w:t>s)</w:t>
            </w:r>
          </w:p>
          <w:p>
            <w:pPr>
              <w:pStyle w:val="Tabletext"/>
              <w:keepNext/>
              <w:rPr>
                <w:noProof/>
              </w:rPr>
            </w:pPr>
            <w:r>
              <w:rPr>
                <w:noProof/>
              </w:rPr>
              <w:t xml:space="preserve">iṉṉicai-veṇpā (4 </w:t>
            </w:r>
            <w:r>
              <w:rPr>
                <w:rStyle w:val="Foreign"/>
              </w:rPr>
              <w:t>aṭi</w:t>
            </w:r>
            <w:r>
              <w:rPr>
                <w:noProof/>
              </w:rPr>
              <w:t>s)</w:t>
            </w:r>
          </w:p>
          <w:p>
            <w:pPr>
              <w:pStyle w:val="Tabletext"/>
              <w:keepNext/>
              <w:rPr>
                <w:noProof/>
              </w:rPr>
            </w:pPr>
            <w:r>
              <w:rPr>
                <w:noProof/>
              </w:rPr>
              <w:t xml:space="preserve">cintiyal-veṇpā (3 </w:t>
            </w:r>
            <w:r>
              <w:rPr>
                <w:rStyle w:val="Foreign"/>
              </w:rPr>
              <w:t>aṭi</w:t>
            </w:r>
            <w:r>
              <w:rPr>
                <w:noProof/>
              </w:rPr>
              <w:t>s)</w:t>
            </w:r>
          </w:p>
          <w:p>
            <w:pPr>
              <w:pStyle w:val="Tabletext"/>
              <w:keepNext/>
              <w:rPr>
                <w:rFonts w:ascii="Tahoma" w:hAnsi="Tahoma" w:cs="Tahoma"/>
                <w:noProof/>
              </w:rPr>
            </w:pPr>
            <w:r>
              <w:rPr>
                <w:noProof/>
              </w:rPr>
              <w:t xml:space="preserve">paḵṟoṭai-veṇpā (5 to 12 </w:t>
            </w:r>
            <w:r>
              <w:rPr>
                <w:rStyle w:val="Foreign"/>
              </w:rPr>
              <w:t>aṭi</w:t>
            </w:r>
            <w:r>
              <w:rPr>
                <w:noProof/>
              </w:rPr>
              <w:t>s)</w:t>
            </w:r>
          </w:p>
        </w:tc>
        <w:tc>
          <w:tcPr>
            <w:tcW w:w="1992" w:type="pct"/>
            <w:shd w:val="clear" w:color="auto" w:fill="auto"/>
            <w:tcMar>
              <w:top w:w="100" w:type="dxa"/>
              <w:left w:w="100" w:type="dxa"/>
              <w:bottom w:w="100" w:type="dxa"/>
              <w:right w:w="100" w:type="dxa"/>
            </w:tcMar>
          </w:tcPr>
          <w:p>
            <w:pPr>
              <w:pStyle w:val="Tabletext"/>
              <w:keepNext/>
              <w:rPr>
                <w:noProof/>
              </w:rPr>
            </w:pPr>
            <w:r>
              <w:rPr>
                <w:noProof/>
              </w:rPr>
              <w:t>kuṟaḷ-veṇcentuṟai</w:t>
            </w:r>
          </w:p>
          <w:p>
            <w:pPr>
              <w:pStyle w:val="Tabletext"/>
              <w:keepNext/>
              <w:rPr>
                <w:noProof/>
              </w:rPr>
            </w:pPr>
            <w:r>
              <w:rPr>
                <w:noProof/>
              </w:rPr>
              <w:t>kuṟaḷ-tāḻicai</w:t>
            </w:r>
          </w:p>
          <w:p>
            <w:pPr>
              <w:pStyle w:val="Tabletext"/>
              <w:keepNext/>
              <w:rPr>
                <w:noProof/>
              </w:rPr>
            </w:pPr>
            <w:r>
              <w:rPr>
                <w:noProof/>
              </w:rPr>
              <w:t>veṇ-tāḻicai</w:t>
            </w:r>
          </w:p>
          <w:p>
            <w:pPr>
              <w:pStyle w:val="Tabletext"/>
              <w:keepNext/>
              <w:rPr>
                <w:noProof/>
              </w:rPr>
            </w:pPr>
            <w:r>
              <w:rPr>
                <w:noProof/>
              </w:rPr>
              <w:t>veṇ-tuṟai</w:t>
            </w:r>
          </w:p>
          <w:p>
            <w:pPr>
              <w:pStyle w:val="Tabletext"/>
              <w:keepNext/>
              <w:rPr>
                <w:noProof/>
              </w:rPr>
            </w:pPr>
            <w:r>
              <w:rPr>
                <w:noProof/>
              </w:rPr>
              <w:t>veḷi-viruttam</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āciriyappā</w:t>
            </w:r>
          </w:p>
          <w:p>
            <w:pPr>
              <w:pStyle w:val="Tabletext"/>
              <w:keepNext/>
              <w:rPr>
                <w:noProof/>
              </w:rPr>
            </w:pPr>
            <w:r>
              <w:rPr>
                <w:noProof/>
              </w:rPr>
              <w:t xml:space="preserve">(3 to 1000 </w:t>
            </w:r>
            <w:r>
              <w:rPr>
                <w:rStyle w:val="Foreign"/>
              </w:rPr>
              <w:t>aṭi</w:t>
            </w:r>
            <w:r>
              <w:rPr>
                <w:noProof/>
              </w:rPr>
              <w:t>s)</w:t>
            </w:r>
          </w:p>
        </w:tc>
        <w:tc>
          <w:tcPr>
            <w:tcW w:w="2099" w:type="pct"/>
            <w:shd w:val="clear" w:color="auto" w:fill="auto"/>
            <w:tcMar>
              <w:top w:w="100" w:type="dxa"/>
              <w:left w:w="100" w:type="dxa"/>
              <w:bottom w:w="100" w:type="dxa"/>
              <w:right w:w="100" w:type="dxa"/>
            </w:tcMar>
          </w:tcPr>
          <w:p>
            <w:pPr>
              <w:pStyle w:val="Tabletext"/>
              <w:keepNext/>
              <w:rPr>
                <w:noProof/>
              </w:rPr>
            </w:pPr>
            <w:r>
              <w:rPr>
                <w:noProof/>
              </w:rPr>
              <w:t>nēricai-āciriyappā</w:t>
            </w:r>
          </w:p>
          <w:p>
            <w:pPr>
              <w:pStyle w:val="Tabletext"/>
              <w:keepNext/>
              <w:rPr>
                <w:noProof/>
              </w:rPr>
            </w:pPr>
            <w:r>
              <w:rPr>
                <w:noProof/>
              </w:rPr>
              <w:t>iṇaikkuṟal-āciriyappā</w:t>
            </w:r>
          </w:p>
          <w:p>
            <w:pPr>
              <w:pStyle w:val="Tabletext"/>
              <w:keepNext/>
              <w:rPr>
                <w:noProof/>
              </w:rPr>
            </w:pPr>
            <w:r>
              <w:rPr>
                <w:noProof/>
              </w:rPr>
              <w:t>nilaimaṇṭila-āciriyappā</w:t>
            </w:r>
          </w:p>
          <w:p>
            <w:pPr>
              <w:pStyle w:val="Tabletext"/>
              <w:keepNext/>
              <w:rPr>
                <w:noProof/>
              </w:rPr>
            </w:pPr>
            <w:r>
              <w:rPr>
                <w:noProof/>
              </w:rPr>
              <w:t>aṭimaṟimaṇṭila-āciriyappā</w:t>
            </w:r>
          </w:p>
        </w:tc>
        <w:tc>
          <w:tcPr>
            <w:tcW w:w="1992" w:type="pct"/>
            <w:shd w:val="clear" w:color="auto" w:fill="auto"/>
            <w:tcMar>
              <w:top w:w="100" w:type="dxa"/>
              <w:left w:w="100" w:type="dxa"/>
              <w:bottom w:w="100" w:type="dxa"/>
              <w:right w:w="100" w:type="dxa"/>
            </w:tcMar>
          </w:tcPr>
          <w:p>
            <w:pPr>
              <w:pStyle w:val="Tabletext"/>
              <w:keepNext/>
              <w:rPr>
                <w:noProof/>
              </w:rPr>
            </w:pPr>
            <w:r>
              <w:rPr>
                <w:noProof/>
              </w:rPr>
              <w:t>āciriya-tāḻicai</w:t>
            </w:r>
          </w:p>
          <w:p>
            <w:pPr>
              <w:pStyle w:val="Tabletext"/>
              <w:keepNext/>
              <w:rPr>
                <w:noProof/>
              </w:rPr>
            </w:pPr>
            <w:r>
              <w:rPr>
                <w:noProof/>
              </w:rPr>
              <w:t>āciriya-tuṟai</w:t>
            </w:r>
          </w:p>
          <w:p>
            <w:pPr>
              <w:pStyle w:val="Tabletext"/>
              <w:keepNext/>
              <w:rPr>
                <w:noProof/>
              </w:rPr>
            </w:pPr>
            <w:r>
              <w:rPr>
                <w:noProof/>
              </w:rPr>
              <w:t>āciriya-viruttam</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kalippā</w:t>
            </w:r>
            <w:r>
              <w:rPr>
                <w:rStyle w:val="Lbjegyzet-hivatkozs"/>
              </w:rPr>
              <w:footnoteReference w:id="88"/>
            </w:r>
          </w:p>
        </w:tc>
        <w:tc>
          <w:tcPr>
            <w:tcW w:w="2099" w:type="pct"/>
            <w:shd w:val="clear" w:color="auto" w:fill="auto"/>
            <w:tcMar>
              <w:top w:w="100" w:type="dxa"/>
              <w:left w:w="100" w:type="dxa"/>
              <w:bottom w:w="100" w:type="dxa"/>
              <w:right w:w="100" w:type="dxa"/>
            </w:tcMar>
          </w:tcPr>
          <w:p>
            <w:pPr>
              <w:pStyle w:val="Tabletext"/>
              <w:keepNext/>
              <w:rPr>
                <w:noProof/>
              </w:rPr>
            </w:pPr>
            <w:r>
              <w:rPr>
                <w:noProof/>
              </w:rPr>
              <w:t>ottāḻicai-kalippā (with 3 subforms)</w:t>
            </w:r>
          </w:p>
          <w:p>
            <w:pPr>
              <w:pStyle w:val="Tabletext"/>
              <w:keepNext/>
              <w:rPr>
                <w:noProof/>
              </w:rPr>
            </w:pPr>
            <w:r>
              <w:rPr>
                <w:noProof/>
              </w:rPr>
              <w:t>veṇ-kalippā</w:t>
            </w:r>
          </w:p>
          <w:p>
            <w:pPr>
              <w:pStyle w:val="Tabletext"/>
              <w:keepNext/>
              <w:rPr>
                <w:noProof/>
              </w:rPr>
            </w:pPr>
            <w:r>
              <w:rPr>
                <w:noProof/>
              </w:rPr>
              <w:t>koccaka (with 5 subforms, the 5th one having 3 subsubforms)</w:t>
            </w:r>
          </w:p>
        </w:tc>
        <w:tc>
          <w:tcPr>
            <w:tcW w:w="1992" w:type="pct"/>
            <w:shd w:val="clear" w:color="auto" w:fill="auto"/>
            <w:tcMar>
              <w:top w:w="100" w:type="dxa"/>
              <w:left w:w="100" w:type="dxa"/>
              <w:bottom w:w="100" w:type="dxa"/>
              <w:right w:w="100" w:type="dxa"/>
            </w:tcMar>
          </w:tcPr>
          <w:p>
            <w:pPr>
              <w:pStyle w:val="Tabletext"/>
              <w:keepNext/>
              <w:rPr>
                <w:noProof/>
              </w:rPr>
            </w:pPr>
            <w:r>
              <w:rPr>
                <w:noProof/>
              </w:rPr>
              <w:t>kali-tāḻicai</w:t>
            </w:r>
          </w:p>
          <w:p>
            <w:pPr>
              <w:pStyle w:val="Tabletext"/>
              <w:keepNext/>
              <w:rPr>
                <w:noProof/>
              </w:rPr>
            </w:pPr>
            <w:r>
              <w:rPr>
                <w:noProof/>
              </w:rPr>
              <w:t>kali-tuṟai</w:t>
            </w:r>
          </w:p>
          <w:p>
            <w:pPr>
              <w:pStyle w:val="Tabletext"/>
              <w:keepNext/>
              <w:rPr>
                <w:noProof/>
              </w:rPr>
            </w:pPr>
            <w:r>
              <w:rPr>
                <w:noProof/>
              </w:rPr>
              <w:t>kali-viruttam</w:t>
            </w:r>
          </w:p>
          <w:p>
            <w:pPr>
              <w:pStyle w:val="Tabletext"/>
              <w:keepNext/>
              <w:rPr>
                <w:noProof/>
              </w:rPr>
            </w:pPr>
            <w:r>
              <w:rPr>
                <w:noProof/>
              </w:rPr>
              <w:t>kaṭṭalai-kalittuṟai</w:t>
            </w:r>
          </w:p>
          <w:p>
            <w:pPr>
              <w:pStyle w:val="Tabletext"/>
              <w:keepNext/>
              <w:rPr>
                <w:noProof/>
              </w:rPr>
            </w:pPr>
            <w:r>
              <w:rPr>
                <w:noProof/>
              </w:rPr>
              <w:t>kaṭṭalai-kalippā</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vañcippā</w:t>
            </w:r>
            <w:r>
              <w:rPr>
                <w:rStyle w:val="Lbjegyzet-hivatkozs"/>
              </w:rPr>
              <w:footnoteReference w:id="89"/>
            </w:r>
          </w:p>
        </w:tc>
        <w:tc>
          <w:tcPr>
            <w:tcW w:w="2099" w:type="pct"/>
            <w:shd w:val="clear" w:color="auto" w:fill="auto"/>
            <w:tcMar>
              <w:top w:w="100" w:type="dxa"/>
              <w:left w:w="100" w:type="dxa"/>
              <w:bottom w:w="100" w:type="dxa"/>
              <w:right w:w="100" w:type="dxa"/>
            </w:tcMar>
          </w:tcPr>
          <w:p>
            <w:pPr>
              <w:pStyle w:val="Tabletext"/>
              <w:keepNext/>
              <w:rPr>
                <w:noProof/>
              </w:rPr>
            </w:pPr>
            <w:r>
              <w:rPr>
                <w:noProof/>
              </w:rPr>
              <w:t>(no forms)</w:t>
            </w:r>
          </w:p>
        </w:tc>
        <w:tc>
          <w:tcPr>
            <w:tcW w:w="1992" w:type="pct"/>
            <w:shd w:val="clear" w:color="auto" w:fill="auto"/>
            <w:tcMar>
              <w:top w:w="100" w:type="dxa"/>
              <w:left w:w="100" w:type="dxa"/>
              <w:bottom w:w="100" w:type="dxa"/>
              <w:right w:w="100" w:type="dxa"/>
            </w:tcMar>
          </w:tcPr>
          <w:p>
            <w:pPr>
              <w:pStyle w:val="Tabletext"/>
              <w:keepNext/>
              <w:rPr>
                <w:noProof/>
              </w:rPr>
            </w:pPr>
            <w:r>
              <w:rPr>
                <w:noProof/>
              </w:rPr>
              <w:t>vañci-tāḻicai</w:t>
            </w:r>
          </w:p>
          <w:p>
            <w:pPr>
              <w:pStyle w:val="Tabletext"/>
              <w:keepNext/>
              <w:rPr>
                <w:noProof/>
              </w:rPr>
            </w:pPr>
            <w:r>
              <w:rPr>
                <w:noProof/>
              </w:rPr>
              <w:t>vañci-tuṟai</w:t>
            </w:r>
          </w:p>
          <w:p>
            <w:pPr>
              <w:pStyle w:val="Tabletext"/>
              <w:keepNext/>
              <w:rPr>
                <w:noProof/>
              </w:rPr>
            </w:pPr>
            <w:r>
              <w:rPr>
                <w:noProof/>
              </w:rPr>
              <w:t>vañci-viruttam</w:t>
            </w:r>
          </w:p>
        </w:tc>
      </w:tr>
      <w:tr>
        <w:tc>
          <w:tcPr>
            <w:tcW w:w="909" w:type="pct"/>
            <w:shd w:val="clear" w:color="auto" w:fill="EAF1DD"/>
            <w:tcMar>
              <w:top w:w="100" w:type="dxa"/>
              <w:left w:w="100" w:type="dxa"/>
              <w:bottom w:w="100" w:type="dxa"/>
              <w:right w:w="100" w:type="dxa"/>
            </w:tcMar>
          </w:tcPr>
          <w:p>
            <w:pPr>
              <w:pStyle w:val="Tabletext"/>
              <w:rPr>
                <w:noProof/>
              </w:rPr>
            </w:pPr>
            <w:r>
              <w:rPr>
                <w:noProof/>
              </w:rPr>
              <w:t>maruṭpā</w:t>
            </w:r>
          </w:p>
        </w:tc>
        <w:tc>
          <w:tcPr>
            <w:tcW w:w="2099" w:type="pct"/>
            <w:shd w:val="clear" w:color="auto" w:fill="auto"/>
            <w:tcMar>
              <w:top w:w="100" w:type="dxa"/>
              <w:left w:w="100" w:type="dxa"/>
              <w:bottom w:w="100" w:type="dxa"/>
              <w:right w:w="100" w:type="dxa"/>
            </w:tcMar>
          </w:tcPr>
          <w:p>
            <w:pPr>
              <w:pStyle w:val="Tabletext"/>
              <w:rPr>
                <w:noProof/>
              </w:rPr>
            </w:pPr>
            <w:r>
              <w:rPr>
                <w:noProof/>
              </w:rPr>
              <w:t>composed of elements of veṇpā and āciriyappā</w:t>
            </w:r>
          </w:p>
        </w:tc>
        <w:tc>
          <w:tcPr>
            <w:tcW w:w="1992" w:type="pct"/>
            <w:shd w:val="clear" w:color="auto" w:fill="auto"/>
            <w:tcMar>
              <w:top w:w="100" w:type="dxa"/>
              <w:left w:w="100" w:type="dxa"/>
              <w:bottom w:w="100" w:type="dxa"/>
              <w:right w:w="100" w:type="dxa"/>
            </w:tcMar>
          </w:tcPr>
          <w:p>
            <w:pPr>
              <w:pStyle w:val="Tabletext"/>
              <w:rPr>
                <w:noProof/>
              </w:rPr>
            </w:pPr>
          </w:p>
        </w:tc>
      </w:tr>
    </w:tbl>
    <w:p>
      <w:pPr>
        <w:pStyle w:val="Tabletext"/>
      </w:pPr>
    </w:p>
    <w:p>
      <w:pPr>
        <w:pStyle w:val="Cmsor1"/>
        <w:numPr>
          <w:ilvl w:val="0"/>
          <w:numId w:val="8"/>
        </w:numPr>
      </w:pPr>
      <w:bookmarkStart w:id="1012" w:name="_9d8e21ca9gia" w:colFirst="0" w:colLast="0"/>
      <w:bookmarkStart w:id="1013" w:name="_Ref43985466"/>
      <w:bookmarkStart w:id="1014" w:name="_Toc183083968"/>
      <w:bookmarkEnd w:id="1012"/>
      <w:r>
        <w:lastRenderedPageBreak/>
        <w:t>“Case Studies” in encoding complex layout</w:t>
      </w:r>
      <w:bookmarkEnd w:id="1013"/>
      <w:bookmarkEnd w:id="1014"/>
    </w:p>
    <w:p>
      <w:pPr>
        <w:pStyle w:val="Cmsor2"/>
        <w:numPr>
          <w:ilvl w:val="0"/>
          <w:numId w:val="0"/>
        </w:numPr>
      </w:pPr>
      <w:bookmarkStart w:id="1015" w:name="_fxhw8prafv6z" w:colFirst="0" w:colLast="0"/>
      <w:bookmarkStart w:id="1016" w:name="_Toc183083969"/>
      <w:bookmarkEnd w:id="1015"/>
      <w:r>
        <w:rPr>
          <w:noProof/>
        </w:rPr>
        <w:drawing>
          <wp:anchor distT="0" distB="0" distL="114300" distR="114300" simplePos="0" relativeHeight="251674624" behindDoc="0" locked="0" layoutInCell="1" allowOverlap="1">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t>Case study 1: four-faced stele</w:t>
      </w:r>
      <w:bookmarkEnd w:id="1016"/>
    </w:p>
    <w:p>
      <w:pPr>
        <w:pStyle w:val="Lista"/>
      </w:pPr>
      <w:r>
        <w:t>this imaginary stele is an oblong quadrangle in cross-section</w:t>
      </w:r>
    </w:p>
    <w:p>
      <w:pPr>
        <w:pStyle w:val="Lista"/>
      </w:pPr>
      <w:r>
        <w:t>all four sides are inscribed, with text starting on one of the broad faces</w:t>
      </w:r>
    </w:p>
    <w:p>
      <w:pPr>
        <w:pStyle w:val="Lista2"/>
      </w:pPr>
      <w:r>
        <w:t>each line of the text runs across one edge, onto the adjacent narrow face</w:t>
      </w:r>
    </w:p>
    <w:p>
      <w:pPr>
        <w:pStyle w:val="Lista2"/>
      </w:pPr>
      <w:r>
        <w:t>subsequent lines fill up the inscribed field of this pair of faces</w:t>
      </w:r>
    </w:p>
    <w:p>
      <w:pPr>
        <w:pStyle w:val="Lista2"/>
      </w:pPr>
      <w:r>
        <w:t>the text then flows on to the top of the next broad face and proceeds to fill up that face and the adjacent narrow face in the same way as the first pair of faces</w:t>
      </w:r>
    </w:p>
    <w:p>
      <w:pPr>
        <w:pStyle w:val="Lista"/>
      </w:pPr>
      <w:r>
        <w:t xml:space="preserve">thus, the partition between the two pairs is pagelike </w:t>
      </w:r>
      <w:r>
        <w:rPr>
          <w:noProof/>
        </w:rPr>
        <w:t>(</w:t>
      </w:r>
      <w:r>
        <w:t>§</w:t>
      </w:r>
      <w:r>
        <w:fldChar w:fldCharType="begin"/>
      </w:r>
      <w:r>
        <w:instrText xml:space="preserve"> REF _Ref43979481 \r \h  \* MERGEFORMAT </w:instrText>
      </w:r>
      <w:r>
        <w:fldChar w:fldCharType="separate"/>
      </w:r>
      <w:r>
        <w:t>3.4</w:t>
      </w:r>
      <w:r>
        <w:fldChar w:fldCharType="end"/>
      </w:r>
      <w:r>
        <w:t xml:space="preserve">), therefore the virtual zones must be marked up using pagelike milestone elements </w:t>
      </w:r>
      <w:r>
        <w:rPr>
          <w:noProof/>
        </w:rPr>
        <w:t>(</w:t>
      </w:r>
      <w:r>
        <w:t>§</w:t>
      </w:r>
      <w:r>
        <w:fldChar w:fldCharType="begin"/>
      </w:r>
      <w:r>
        <w:instrText xml:space="preserve"> REF _Ref43986679 \w \h  \* MERGEFORMAT </w:instrText>
      </w:r>
      <w:r>
        <w:fldChar w:fldCharType="separate"/>
      </w:r>
      <w:r>
        <w:t>3.4.3</w:t>
      </w:r>
      <w:r>
        <w:fldChar w:fldCharType="end"/>
      </w:r>
      <w:r>
        <w:t>)</w:t>
      </w:r>
    </w:p>
    <w:p>
      <w:pPr>
        <w:pStyle w:val="Lista"/>
      </w:pPr>
      <w:r>
        <w:t>the boundary between a wide face and the adjacent narrow face comprises a gridlike partition, since the text disregards the physical transition to a new surface</w:t>
      </w:r>
    </w:p>
    <w:p>
      <w:pPr>
        <w:pStyle w:val="Lista2"/>
      </w:pPr>
      <w:r>
        <w:t xml:space="preserve">such a pair of faces thus constitutes a single virtual zone, whose partition into two physical surfaces may be ignored in the markup or may be encoded by means of a gridlike milestone element </w:t>
      </w:r>
      <w:r>
        <w:rPr>
          <w:noProof/>
        </w:rPr>
        <w:t>(</w:t>
      </w:r>
      <w:r>
        <w:t>§</w:t>
      </w:r>
      <w:r>
        <w:fldChar w:fldCharType="begin"/>
      </w:r>
      <w:r>
        <w:instrText xml:space="preserve"> REF _Ref43984651 \w \h  \* MERGEFORMAT </w:instrText>
      </w:r>
      <w:r>
        <w:fldChar w:fldCharType="separate"/>
      </w:r>
      <w:r>
        <w:t>3.6</w:t>
      </w:r>
      <w:r>
        <w:fldChar w:fldCharType="end"/>
      </w:r>
      <w:r>
        <w:t>)</w:t>
      </w:r>
    </w:p>
    <w:p/>
    <w:p>
      <w:pPr>
        <w:pStyle w:val="CodeParagraph"/>
        <w:rPr>
          <w:rStyle w:val="Code"/>
        </w:rPr>
      </w:pPr>
      <w:r>
        <w:rPr>
          <w:rStyle w:val="Code"/>
        </w:rPr>
        <w:t>&lt;p&gt;</w:t>
      </w:r>
      <w:r>
        <w:rPr>
          <w:rStyle w:val="Codecomment"/>
        </w:rPr>
        <w:t>&lt;!--All milestones come within paragraphs.--&gt;</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"Ab"</w:t>
      </w:r>
      <w:r>
        <w:rPr>
          <w:rStyle w:val="Code"/>
        </w:rPr>
        <w:t>/&gt;</w:t>
      </w:r>
      <w:r>
        <w:rPr>
          <w:rStyle w:val="Codecomment"/>
        </w:rPr>
        <w:t>&lt;!--An optional &lt;label&gt; could have been added at this point and for the second facepair, as per §</w:t>
      </w:r>
      <w:r>
        <w:rPr>
          <w:rStyle w:val="Codecomment"/>
        </w:rPr>
        <w:fldChar w:fldCharType="begin"/>
      </w:r>
      <w:r>
        <w:rPr>
          <w:rStyle w:val="Codecomment"/>
        </w:rPr>
        <w:instrText xml:space="preserve"> REF _Ref182299869 \r \h </w:instrText>
      </w:r>
      <w:r>
        <w:rPr>
          <w:rStyle w:val="Codecomment"/>
        </w:rPr>
      </w:r>
      <w:r>
        <w:rPr>
          <w:rStyle w:val="Codecomment"/>
        </w:rPr>
        <w:fldChar w:fldCharType="separate"/>
      </w:r>
      <w:r>
        <w:rPr>
          <w:rStyle w:val="Codecomment"/>
        </w:rPr>
        <w:t>3.4.4.3</w:t>
      </w:r>
      <w:r>
        <w:rPr>
          <w:rStyle w:val="Codecomment"/>
        </w:rPr>
        <w:fldChar w:fldCharType="end"/>
      </w:r>
      <w:r>
        <w:rPr>
          <w:rStyle w:val="Codecomment"/>
        </w:rPr>
        <w:t>. --&gt;</w:t>
      </w:r>
      <w:r>
        <w:rPr>
          <w:rStyle w:val="Codetext"/>
        </w:rPr>
        <w:br/>
      </w:r>
      <w:r>
        <w:rPr>
          <w:rStyle w:val="Code"/>
        </w:rPr>
        <w:t xml:space="preserve">&lt;lb </w:t>
      </w:r>
      <w:r>
        <w:rPr>
          <w:rStyle w:val="Codeattribute"/>
        </w:rPr>
        <w:t>n</w:t>
      </w:r>
      <w:r>
        <w:rPr>
          <w:rStyle w:val="Code"/>
        </w:rPr>
        <w:t>=</w:t>
      </w:r>
      <w:r>
        <w:rPr>
          <w:rStyle w:val="Codevalue"/>
        </w:rPr>
        <w:t>"Ab1"</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In a hole in the ground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there lived</w:t>
      </w:r>
      <w:r>
        <w:rPr>
          <w:rStyle w:val="Codetext"/>
        </w:rPr>
        <w:br/>
      </w:r>
      <w:r>
        <w:rPr>
          <w:rStyle w:val="Code"/>
        </w:rPr>
        <w:t xml:space="preserve">&lt;lb </w:t>
      </w:r>
      <w:r>
        <w:rPr>
          <w:rStyle w:val="Codeattribute"/>
        </w:rPr>
        <w:t>n</w:t>
      </w:r>
      <w:r>
        <w:rPr>
          <w:rStyle w:val="Code"/>
        </w:rPr>
        <w:t>=</w:t>
      </w:r>
      <w:r>
        <w:rPr>
          <w:rStyle w:val="Codevalue"/>
        </w:rPr>
        <w:t>"Ab2"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 hobbit. Not a nasty, dirty,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wet hole,</w:t>
      </w:r>
      <w:r>
        <w:rPr>
          <w:rStyle w:val="Codetext"/>
        </w:rPr>
        <w:br/>
      </w:r>
      <w:r>
        <w:rPr>
          <w:rStyle w:val="Code"/>
        </w:rPr>
        <w:t xml:space="preserve">&lt;lb </w:t>
      </w:r>
      <w:r>
        <w:rPr>
          <w:rStyle w:val="Codeattribute"/>
        </w:rPr>
        <w:t>n</w:t>
      </w:r>
      <w:r>
        <w:rPr>
          <w:rStyle w:val="Code"/>
        </w:rPr>
        <w:t>=</w:t>
      </w:r>
      <w:r>
        <w:rPr>
          <w:rStyle w:val="Codevalue"/>
        </w:rPr>
        <w:t>"Ab3"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filled with the ends of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worms and</w:t>
      </w:r>
      <w:r>
        <w:rPr>
          <w:rStyle w:val="Codetext"/>
        </w:rPr>
        <w:br/>
      </w:r>
      <w:r>
        <w:rPr>
          <w:rStyle w:val="Code"/>
        </w:rPr>
        <w:t xml:space="preserve">&lt;lb </w:t>
      </w:r>
      <w:r>
        <w:rPr>
          <w:rStyle w:val="Codeattribute"/>
        </w:rPr>
        <w:t>n</w:t>
      </w:r>
      <w:r>
        <w:rPr>
          <w:rStyle w:val="Code"/>
        </w:rPr>
        <w:t>=</w:t>
      </w:r>
      <w:r>
        <w:rPr>
          <w:rStyle w:val="Codevalue"/>
        </w:rPr>
        <w:t>"Ab4"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an oozy smell, nor yet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dry, bare,</w:t>
      </w:r>
      <w:r>
        <w:rPr>
          <w:rStyle w:val="Codetext"/>
        </w:rPr>
        <w:br/>
      </w:r>
      <w:r>
        <w:rPr>
          <w:rStyle w:val="Code"/>
        </w:rPr>
        <w:t xml:space="preserve">&lt;lb </w:t>
      </w:r>
      <w:r>
        <w:rPr>
          <w:rStyle w:val="Codeattribute"/>
        </w:rPr>
        <w:t>n</w:t>
      </w:r>
      <w:r>
        <w:rPr>
          <w:rStyle w:val="Code"/>
        </w:rPr>
        <w:t>=</w:t>
      </w:r>
      <w:r>
        <w:rPr>
          <w:rStyle w:val="Codevalue"/>
        </w:rPr>
        <w:t>"Ab5"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sandy hole with nothing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in it to</w:t>
      </w:r>
      <w:r>
        <w:rPr>
          <w:rStyle w:val="Codetext"/>
        </w:rPr>
        <w:br/>
      </w:r>
      <w:r>
        <w:rPr>
          <w:rStyle w:val="Code"/>
        </w:rPr>
        <w:t xml:space="preserve">&lt;lb </w:t>
      </w:r>
      <w:r>
        <w:rPr>
          <w:rStyle w:val="Codeattribute"/>
        </w:rPr>
        <w:t>n</w:t>
      </w:r>
      <w:r>
        <w:rPr>
          <w:rStyle w:val="Code"/>
        </w:rPr>
        <w:t>=</w:t>
      </w:r>
      <w:r>
        <w:rPr>
          <w:rStyle w:val="Codevalue"/>
        </w:rPr>
        <w:t>"Ab6"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sit down on or to eat: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it was a</w:t>
      </w:r>
      <w:r>
        <w:rPr>
          <w:rStyle w:val="Codetext"/>
        </w:rPr>
        <w:br/>
      </w:r>
      <w:r>
        <w:rPr>
          <w:rStyle w:val="Code"/>
        </w:rPr>
        <w:t xml:space="preserve">&lt;lb </w:t>
      </w:r>
      <w:r>
        <w:rPr>
          <w:rStyle w:val="Codeattribute"/>
        </w:rPr>
        <w:t>n</w:t>
      </w:r>
      <w:r>
        <w:rPr>
          <w:rStyle w:val="Code"/>
        </w:rPr>
        <w:t>=</w:t>
      </w:r>
      <w:r>
        <w:rPr>
          <w:rStyle w:val="Codevalue"/>
        </w:rPr>
        <w:t>"Ab7"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hobbit-hole, and that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means</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"Cd"</w:t>
      </w:r>
      <w:r>
        <w:rPr>
          <w:rStyle w:val="Code"/>
        </w:rPr>
        <w:t>/&gt;</w:t>
      </w:r>
    </w:p>
    <w:p>
      <w:pPr>
        <w:pStyle w:val="CodeParagraph"/>
        <w:rPr>
          <w:rStyle w:val="Codetext"/>
        </w:rPr>
      </w:pPr>
      <w:r>
        <w:rPr>
          <w:rStyle w:val="Code"/>
        </w:rPr>
        <w:t xml:space="preserve">&lt;lb </w:t>
      </w:r>
      <w:r>
        <w:rPr>
          <w:rStyle w:val="Codeattribute"/>
        </w:rPr>
        <w:t>n</w:t>
      </w:r>
      <w:r>
        <w:rPr>
          <w:rStyle w:val="Code"/>
        </w:rPr>
        <w:t>=</w:t>
      </w:r>
      <w:r>
        <w:rPr>
          <w:rStyle w:val="Codevalue"/>
        </w:rPr>
        <w:t>"Cd1"</w:t>
      </w:r>
      <w:r>
        <w:rPr>
          <w:rStyle w:val="Code"/>
        </w:rPr>
        <w:t>/&gt;</w:t>
      </w:r>
      <w:r>
        <w:rPr>
          <w:rStyle w:val="Codecomment"/>
        </w:rPr>
        <w:t>&lt;!-- This encoding example uses the repetitive scheme of line numbering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xml:space="preserve">, in accordance with SE Asian epigraphic conventions. Alternatively, lines could have been numbered </w:t>
      </w:r>
      <w:r>
        <w:rPr>
          <w:rStyle w:val="Codecomment"/>
        </w:rPr>
        <w:lastRenderedPageBreak/>
        <w:t>starting from 1 and continuing from 8 on face Cd.--&gt;</w:t>
      </w:r>
      <w:r>
        <w:rPr>
          <w:rStyle w:val="Codetext"/>
        </w:rPr>
        <w:br/>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comfort.</w:t>
      </w:r>
    </w:p>
    <w:p>
      <w:pPr>
        <w:pStyle w:val="CodeParagraph"/>
        <w:rPr>
          <w:rStyle w:val="Code"/>
        </w:rPr>
      </w:pPr>
      <w:r>
        <w:rPr>
          <w:rStyle w:val="Code"/>
        </w:rPr>
        <w:t>&lt;/p&gt;</w:t>
      </w:r>
      <w:r>
        <w:rPr>
          <w:rStyle w:val="Codecomment"/>
        </w:rPr>
        <w:t>&lt;!-- The text has been broken up into two semantic paragraphs §</w:t>
      </w:r>
      <w:r>
        <w:rPr>
          <w:rStyle w:val="Codecomment"/>
          <w:rFonts w:eastAsia="Arial Unicode MS"/>
        </w:rPr>
        <w:fldChar w:fldCharType="begin"/>
      </w:r>
      <w:r>
        <w:rPr>
          <w:rStyle w:val="Codecomment"/>
          <w:rFonts w:eastAsia="Arial Unicode MS"/>
        </w:rPr>
        <w:instrText xml:space="preserve"> REF _Ref43991413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2.4.1</w:t>
      </w:r>
      <w:r>
        <w:rPr>
          <w:rStyle w:val="Codecomment"/>
          <w:rFonts w:eastAsia="Arial Unicode MS"/>
        </w:rPr>
        <w:fldChar w:fldCharType="end"/>
      </w:r>
      <w:r>
        <w:rPr>
          <w:rStyle w:val="Codecomment"/>
        </w:rPr>
        <w:t xml:space="preserve"> for the sake of this illustration.--&gt;</w:t>
      </w:r>
    </w:p>
    <w:p>
      <w:pPr>
        <w:pStyle w:val="CodeParagraph"/>
      </w:pPr>
      <w:r>
        <w:rPr>
          <w:rStyle w:val="Code"/>
        </w:rPr>
        <w:t>&lt;p&gt;</w:t>
      </w:r>
      <w:r>
        <w:rPr>
          <w:rStyle w:val="Codetext"/>
        </w:rPr>
        <w:t xml:space="preserve">It had a perfectly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round door</w:t>
      </w:r>
      <w:r>
        <w:rPr>
          <w:rStyle w:val="Codetext"/>
        </w:rPr>
        <w:br/>
      </w:r>
      <w:r>
        <w:rPr>
          <w:rStyle w:val="Code"/>
        </w:rPr>
        <w:t xml:space="preserve">&lt;lb </w:t>
      </w:r>
      <w:r>
        <w:rPr>
          <w:rStyle w:val="Codeattribute"/>
        </w:rPr>
        <w:t>n</w:t>
      </w:r>
      <w:r>
        <w:rPr>
          <w:rStyle w:val="Code"/>
        </w:rPr>
        <w:t>=</w:t>
      </w:r>
      <w:r>
        <w:rPr>
          <w:rStyle w:val="Codevalue"/>
        </w:rPr>
        <w:t>"Cd2"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like a porthole, painted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green, with</w:t>
      </w:r>
      <w:r>
        <w:rPr>
          <w:rStyle w:val="Codetext"/>
        </w:rPr>
        <w:br/>
      </w:r>
      <w:r>
        <w:rPr>
          <w:rStyle w:val="Code"/>
        </w:rPr>
        <w:t xml:space="preserve">&lt;lb </w:t>
      </w:r>
      <w:r>
        <w:rPr>
          <w:rStyle w:val="Codeattribute"/>
        </w:rPr>
        <w:t>n</w:t>
      </w:r>
      <w:r>
        <w:rPr>
          <w:rStyle w:val="Code"/>
        </w:rPr>
        <w:t>=</w:t>
      </w:r>
      <w:r>
        <w:rPr>
          <w:rStyle w:val="Codevalue"/>
        </w:rPr>
        <w:t>"Cd3"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a shiny yellow brass knob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in the exact</w:t>
      </w:r>
      <w:r>
        <w:rPr>
          <w:rStyle w:val="Codetext"/>
        </w:rPr>
        <w:br/>
      </w:r>
      <w:r>
        <w:rPr>
          <w:rStyle w:val="Code"/>
        </w:rPr>
        <w:t xml:space="preserve">&lt;lb </w:t>
      </w:r>
      <w:r>
        <w:rPr>
          <w:rStyle w:val="Codeattribute"/>
        </w:rPr>
        <w:t>n</w:t>
      </w:r>
      <w:r>
        <w:rPr>
          <w:rStyle w:val="Code"/>
        </w:rPr>
        <w:t>=</w:t>
      </w:r>
      <w:r>
        <w:rPr>
          <w:rStyle w:val="Codevalue"/>
        </w:rPr>
        <w:t>"Cd4"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middle. The door opened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on to a</w:t>
      </w:r>
      <w:r>
        <w:rPr>
          <w:rStyle w:val="Codetext"/>
        </w:rPr>
        <w:br/>
      </w:r>
      <w:r>
        <w:rPr>
          <w:rStyle w:val="Code"/>
        </w:rPr>
        <w:t xml:space="preserve">&lt;lb </w:t>
      </w:r>
      <w:r>
        <w:rPr>
          <w:rStyle w:val="Codeattribute"/>
        </w:rPr>
        <w:t>n</w:t>
      </w:r>
      <w:r>
        <w:rPr>
          <w:rStyle w:val="Code"/>
        </w:rPr>
        <w:t>=</w:t>
      </w:r>
      <w:r>
        <w:rPr>
          <w:rStyle w:val="Codevalue"/>
        </w:rPr>
        <w:t>"Cd5"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tube-shaped hall like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tunnel: a</w:t>
      </w:r>
      <w:r>
        <w:rPr>
          <w:rStyle w:val="Codetext"/>
        </w:rPr>
        <w:br/>
      </w:r>
      <w:r>
        <w:rPr>
          <w:rStyle w:val="Code"/>
        </w:rPr>
        <w:t xml:space="preserve">&lt;lb </w:t>
      </w:r>
      <w:r>
        <w:rPr>
          <w:rStyle w:val="Codeattribute"/>
        </w:rPr>
        <w:t>n</w:t>
      </w:r>
      <w:r>
        <w:rPr>
          <w:rStyle w:val="Code"/>
        </w:rPr>
        <w:t>=</w:t>
      </w:r>
      <w:r>
        <w:rPr>
          <w:rStyle w:val="Codevalue"/>
        </w:rPr>
        <w:t>"Cd6"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very comfortable tunnel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without</w:t>
      </w:r>
      <w:r>
        <w:rPr>
          <w:rStyle w:val="Codetext"/>
        </w:rPr>
        <w:br/>
      </w:r>
      <w:r>
        <w:rPr>
          <w:rStyle w:val="Code"/>
        </w:rPr>
        <w:t xml:space="preserve">&lt;lb </w:t>
      </w:r>
      <w:r>
        <w:rPr>
          <w:rStyle w:val="Codeattribute"/>
        </w:rPr>
        <w:t>n</w:t>
      </w:r>
      <w:r>
        <w:rPr>
          <w:rStyle w:val="Code"/>
        </w:rPr>
        <w:t>=</w:t>
      </w:r>
      <w:r>
        <w:rPr>
          <w:rStyle w:val="Codevalue"/>
        </w:rPr>
        <w:t>"Cd7"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smoke.</w:t>
      </w:r>
      <w:r>
        <w:rPr>
          <w:rStyle w:val="Codetext"/>
        </w:rPr>
        <w:br/>
      </w:r>
      <w:r>
        <w:rPr>
          <w:rStyle w:val="Code"/>
        </w:rPr>
        <w:t>&lt;/p&gt;</w:t>
      </w:r>
    </w:p>
    <w:p>
      <w:pPr>
        <w:pStyle w:val="Cmsor2"/>
        <w:numPr>
          <w:ilvl w:val="0"/>
          <w:numId w:val="0"/>
        </w:numPr>
      </w:pPr>
      <w:bookmarkStart w:id="1017" w:name="_mqsd94x1tblc" w:colFirst="0" w:colLast="0"/>
      <w:bookmarkStart w:id="1018" w:name="_Toc183083970"/>
      <w:bookmarkEnd w:id="1017"/>
      <w:r>
        <w:t>Case study 2A: copperplate charter with seal and other goodies</w:t>
      </w:r>
      <w:bookmarkEnd w:id="1018"/>
    </w:p>
    <w:p>
      <w:pPr>
        <w:pStyle w:val="Image"/>
      </w:pPr>
      <w:r>
        <w:drawing>
          <wp:inline distT="0" distB="0" distL="0" distR="0">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pPr>
        <w:pStyle w:val="Lista"/>
      </w:pPr>
      <w:r>
        <w:t>this imaginary set of copper plates consists of</w:t>
      </w:r>
    </w:p>
    <w:p>
      <w:pPr>
        <w:pStyle w:val="Lista2"/>
      </w:pPr>
      <w:r>
        <w:t>an inscribed seal</w:t>
      </w:r>
    </w:p>
    <w:p>
      <w:pPr>
        <w:pStyle w:val="Lista2"/>
      </w:pPr>
      <w:r>
        <w:t>three plates, the first and the last inscribed only on their inner faces</w:t>
      </w:r>
    </w:p>
    <w:p>
      <w:pPr>
        <w:pStyle w:val="Lista3"/>
      </w:pPr>
      <w:r>
        <w:lastRenderedPageBreak/>
        <w:t>with foliation marks on the recto faces of the second and third plate</w:t>
      </w:r>
    </w:p>
    <w:p>
      <w:pPr>
        <w:pStyle w:val="Lista3"/>
      </w:pPr>
      <w:r>
        <w:t>with an inset initial text on the first page</w:t>
      </w:r>
    </w:p>
    <w:p>
      <w:pPr>
        <w:pStyle w:val="Lista3"/>
      </w:pPr>
      <w:r>
        <w:t>with a visually separated colophon on the last page</w:t>
      </w:r>
    </w:p>
    <w:p>
      <w:pPr>
        <w:pStyle w:val="Lista"/>
      </w:pPr>
      <w:r>
        <w:t xml:space="preserve">the seal and the plates comprise a boxlike partition that must be encoded as two textpart divisions </w:t>
      </w:r>
      <w:r>
        <w:rPr>
          <w:noProof/>
        </w:rPr>
        <w:t>(</w:t>
      </w:r>
      <w:r>
        <w:t>§</w:t>
      </w:r>
      <w:r>
        <w:fldChar w:fldCharType="begin"/>
      </w:r>
      <w:r>
        <w:instrText xml:space="preserve"> REF _Ref43978987 \r \h  \* MERGEFORMAT </w:instrText>
      </w:r>
      <w:r>
        <w:fldChar w:fldCharType="separate"/>
      </w:r>
      <w:r>
        <w:t>3.2</w:t>
      </w:r>
      <w:r>
        <w:fldChar w:fldCharType="end"/>
      </w:r>
      <w:r>
        <w:t>)</w:t>
      </w:r>
    </w:p>
    <w:p>
      <w:pPr>
        <w:pStyle w:val="Lista"/>
      </w:pPr>
      <w:r>
        <w:t xml:space="preserve">the second division is a virtual zone subdivided into pagelike partitions </w:t>
      </w:r>
      <w:r>
        <w:rPr>
          <w:noProof/>
        </w:rPr>
        <w:t>(</w:t>
      </w:r>
      <w:r>
        <w:t>§</w:t>
      </w:r>
      <w:r>
        <w:fldChar w:fldCharType="begin"/>
      </w:r>
      <w:r>
        <w:instrText xml:space="preserve"> REF _Ref43979481 \r \h  \* MERGEFORMAT </w:instrText>
      </w:r>
      <w:r>
        <w:fldChar w:fldCharType="separate"/>
      </w:r>
      <w:r>
        <w:t>3.4</w:t>
      </w:r>
      <w:r>
        <w:fldChar w:fldCharType="end"/>
      </w:r>
      <w:r>
        <w:t xml:space="preserve">), which are actual pages and must thus be encoded as </w:t>
      </w:r>
      <w:r>
        <w:rPr>
          <w:rStyle w:val="Code"/>
        </w:rPr>
        <w:t>&lt;pb&gt;</w:t>
      </w:r>
      <w:r>
        <w:t xml:space="preserve"> elements</w:t>
      </w:r>
    </w:p>
    <w:p>
      <w:pPr>
        <w:pStyle w:val="Lista2"/>
      </w:pPr>
      <w:r>
        <w:t xml:space="preserve">the blank outer pages must also be encoded </w:t>
      </w:r>
      <w:r>
        <w:rPr>
          <w:noProof/>
        </w:rPr>
        <w:t>(</w:t>
      </w:r>
      <w:r>
        <w:t>§</w:t>
      </w:r>
      <w:r>
        <w:fldChar w:fldCharType="begin"/>
      </w:r>
      <w:r>
        <w:instrText xml:space="preserve"> REF _Ref182318940 \r \h </w:instrText>
      </w:r>
      <w:r>
        <w:fldChar w:fldCharType="separate"/>
      </w:r>
      <w:r>
        <w:t>3.4.2.1</w:t>
      </w:r>
      <w:r>
        <w:fldChar w:fldCharType="end"/>
      </w:r>
      <w:r>
        <w:t>)</w:t>
      </w:r>
    </w:p>
    <w:p>
      <w:pPr>
        <w:pStyle w:val="Lista"/>
      </w:pPr>
      <w:r>
        <w:t>within the second division,</w:t>
      </w:r>
    </w:p>
    <w:p>
      <w:pPr>
        <w:pStyle w:val="Lista2"/>
      </w:pPr>
      <w:r>
        <w:t xml:space="preserve">text begins with a floating incipit, which must be marked up as a special line </w:t>
      </w:r>
      <w:r>
        <w:rPr>
          <w:noProof/>
        </w:rPr>
        <w:t>(</w:t>
      </w:r>
      <w:r>
        <w:t>§</w:t>
      </w:r>
      <w:r>
        <w:fldChar w:fldCharType="begin"/>
      </w:r>
      <w:r>
        <w:instrText xml:space="preserve"> REF _Ref43978135 \r \h  \* MERGEFORMAT </w:instrText>
      </w:r>
      <w:r>
        <w:fldChar w:fldCharType="separate"/>
      </w:r>
      <w:r>
        <w:t>3.8.2</w:t>
      </w:r>
      <w:r>
        <w:fldChar w:fldCharType="end"/>
      </w:r>
      <w:r>
        <w:t>)</w:t>
      </w:r>
    </w:p>
    <w:p>
      <w:pPr>
        <w:pStyle w:val="Lista2"/>
      </w:pPr>
      <w:r>
        <w:t xml:space="preserve">the foliation numbers comprise forme work </w:t>
      </w:r>
      <w:r>
        <w:rPr>
          <w:noProof/>
        </w:rPr>
        <w:t>(</w:t>
      </w:r>
      <w:r>
        <w:t>§</w:t>
      </w:r>
      <w:r>
        <w:fldChar w:fldCharType="begin"/>
      </w:r>
      <w:r>
        <w:instrText xml:space="preserve"> REF _Ref43984607 \w \h  \* MERGEFORMAT </w:instrText>
      </w:r>
      <w:r>
        <w:fldChar w:fldCharType="separate"/>
      </w:r>
      <w:r>
        <w:t>3.8.4</w:t>
      </w:r>
      <w:r>
        <w:fldChar w:fldCharType="end"/>
      </w:r>
      <w:r>
        <w:t>), each attached to the relevant page</w:t>
      </w:r>
    </w:p>
    <w:p>
      <w:pPr>
        <w:pStyle w:val="Lista2"/>
      </w:pPr>
      <w:r>
        <w:t xml:space="preserve">the special alignment of the colophon may optionally be encoded </w:t>
      </w:r>
      <w:r>
        <w:rPr>
          <w:noProof/>
        </w:rPr>
        <w:t>(</w:t>
      </w:r>
      <w:r>
        <w:t>§</w:t>
      </w:r>
      <w:r>
        <w:fldChar w:fldCharType="begin"/>
      </w:r>
      <w:r>
        <w:instrText xml:space="preserve"> REF _Ref43987598 \r \h  \* MERGEFORMAT </w:instrText>
      </w:r>
      <w:r>
        <w:fldChar w:fldCharType="separate"/>
      </w:r>
      <w:r>
        <w:t>7.5.3</w:t>
      </w:r>
      <w:r>
        <w:fldChar w:fldCharType="end"/>
      </w:r>
      <w:r>
        <w:t>)</w:t>
      </w:r>
    </w:p>
    <w:p/>
    <w:p>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&lt;!--Seal as a division. Since the two divisions are different in nature, @subtype is not used, but a &lt;head&gt; is added for identification §</w:t>
      </w:r>
      <w:r>
        <w:rPr>
          <w:rStyle w:val="Codecomment"/>
        </w:rPr>
        <w:fldChar w:fldCharType="begin"/>
      </w:r>
      <w:r>
        <w:rPr>
          <w:rStyle w:val="Codecomment"/>
        </w:rPr>
        <w:instrText xml:space="preserve"> REF _Ref182236925 \r \h </w:instrText>
      </w:r>
      <w:r>
        <w:rPr>
          <w:rStyle w:val="Codecomment"/>
        </w:rPr>
      </w:r>
      <w:r>
        <w:rPr>
          <w:rStyle w:val="Codecomment"/>
        </w:rPr>
        <w:fldChar w:fldCharType="separate"/>
      </w:r>
      <w:r>
        <w:rPr>
          <w:rStyle w:val="Codecomment"/>
        </w:rPr>
        <w:t>3.2.3.3</w:t>
      </w:r>
      <w:r>
        <w:rPr>
          <w:rStyle w:val="Codecomment"/>
        </w:rPr>
        <w:fldChar w:fldCharType="end"/>
      </w:r>
      <w:r>
        <w:rPr>
          <w:rStyle w:val="Codecomment"/>
        </w:rPr>
        <w:t>.--&gt;&lt;!--By project convention, the seal is encoded before the text of the plates.--&gt;</w:t>
      </w:r>
      <w:r>
        <w:rPr>
          <w:rStyle w:val="Codetext"/>
        </w:rPr>
        <w:br/>
        <w:t xml:space="preserve">  </w:t>
      </w:r>
      <w:r>
        <w:rPr>
          <w:rStyle w:val="Code"/>
        </w:rPr>
        <w:t>&lt;ab&gt;</w:t>
      </w:r>
      <w:r>
        <w:rPr>
          <w:rStyle w:val="Codecomment"/>
        </w:rPr>
        <w:t>&lt;!--Seal text wrapped in a block-level element, in this case &lt;ab&gt; because it does not qualify as a paragraph §</w:t>
      </w:r>
      <w:r>
        <w:rPr>
          <w:rStyle w:val="Codecomment"/>
          <w:rFonts w:eastAsia="Arial Unicode MS"/>
        </w:rPr>
        <w:fldChar w:fldCharType="begin"/>
      </w:r>
      <w:r>
        <w:rPr>
          <w:rStyle w:val="Codecomment"/>
          <w:rFonts w:eastAsia="Arial Unicode MS"/>
        </w:rPr>
        <w:instrText xml:space="preserve"> REF _Ref43981028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2.4.2</w:t>
      </w:r>
      <w:r>
        <w:rPr>
          <w:rStyle w:val="Codecomment"/>
          <w:rFonts w:eastAsia="Arial Unicode MS"/>
        </w:rPr>
        <w:fldChar w:fldCharType="end"/>
      </w:r>
      <w:r>
        <w:rPr>
          <w:rStyle w:val="Codecomment"/>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comment"/>
        </w:rPr>
        <w:t>&lt;!--Blank outer page; the page beginning is not inside a block-level element §</w:t>
      </w:r>
      <w:r>
        <w:rPr>
          <w:rStyle w:val="Codecomment"/>
        </w:rPr>
        <w:fldChar w:fldCharType="begin"/>
      </w:r>
      <w:r>
        <w:rPr>
          <w:rStyle w:val="Codecomment"/>
        </w:rPr>
        <w:instrText xml:space="preserve"> REF _Ref182318940 \r \h </w:instrText>
      </w:r>
      <w:r>
        <w:rPr>
          <w:rStyle w:val="Codecomment"/>
        </w:rPr>
      </w:r>
      <w:r>
        <w:rPr>
          <w:rStyle w:val="Codecomment"/>
        </w:rPr>
        <w:fldChar w:fldCharType="separate"/>
      </w:r>
      <w:r>
        <w:rPr>
          <w:rStyle w:val="Codecomment"/>
        </w:rPr>
        <w:t>3.4.2.1</w:t>
      </w:r>
      <w:r>
        <w:rPr>
          <w:rStyle w:val="Codecomment"/>
        </w:rPr>
        <w:fldChar w:fldCharType="end"/>
      </w:r>
      <w:r>
        <w:rPr>
          <w:rStyle w:val="Codecomment"/>
        </w:rPr>
        <w:t>.--&gt;</w:t>
      </w:r>
      <w:r>
        <w:rPr>
          <w:rStyle w:val="Codetext"/>
        </w:rPr>
        <w:br/>
        <w:t xml:space="preserve">  </w:t>
      </w:r>
      <w:r>
        <w:rPr>
          <w:rStyle w:val="Code"/>
        </w:rPr>
        <w:t>&lt;ab&gt;</w:t>
      </w:r>
    </w:p>
    <w:p>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comment"/>
        </w:rPr>
        <w:t>&lt;!--This page beginning is inside the first block-level container of the text, which happens to be the &lt;ab&gt; wrapper for the incipit. This does not imply that the page break is part of that &lt;ab&gt;.--&gt;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comment"/>
        </w:rPr>
        <w:t>&lt;!--Line numbers are mandatorily restarted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The specially positioned incipit has the line number 01 §</w:t>
      </w:r>
      <w:r>
        <w:rPr>
          <w:rStyle w:val="Codecomment"/>
          <w:rFonts w:eastAsia="Arial Unicode MS"/>
        </w:rPr>
        <w:fldChar w:fldCharType="begin"/>
      </w:r>
      <w:r>
        <w:rPr>
          <w:rStyle w:val="Codecomment"/>
          <w:rFonts w:eastAsia="Arial Unicode MS"/>
        </w:rPr>
        <w:instrText xml:space="preserve"> REF _Ref43978135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3.8.2</w:t>
      </w:r>
      <w:r>
        <w:rPr>
          <w:rStyle w:val="Codecomment"/>
          <w:rFonts w:eastAsia="Arial Unicode MS"/>
        </w:rPr>
        <w:fldChar w:fldCharType="end"/>
      </w:r>
      <w:r>
        <w:rPr>
          <w:rStyle w:val="Codecomment"/>
        </w:rPr>
        <w:t>.--&gt;</w:t>
      </w:r>
      <w:r>
        <w:rPr>
          <w:rStyle w:val="Codetext"/>
        </w:rPr>
        <w:br/>
        <w:t xml:space="preserve">  </w:t>
      </w:r>
      <w:r>
        <w:rPr>
          <w:rStyle w:val="Code"/>
        </w:rPr>
        <w:t>&lt;/ab&gt;</w:t>
      </w:r>
      <w:r>
        <w:rPr>
          <w:rStyle w:val="Codetext"/>
        </w:rPr>
        <w:br/>
        <w:t xml:space="preserve">  </w:t>
      </w:r>
      <w:r>
        <w:rPr>
          <w:rStyle w:val="Code"/>
        </w:rPr>
        <w:t>&lt;p&gt;</w:t>
      </w:r>
      <w:r>
        <w:rPr>
          <w:rStyle w:val="Codecomment"/>
        </w:rPr>
        <w:t>&lt;!--First semantic paragraph of the text.--&gt;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r>
        <w:rPr>
          <w:rStyle w:val="Codetext"/>
        </w:rPr>
        <w:br/>
        <w:t xml:space="preserve">  </w:t>
      </w:r>
      <w:r>
        <w:rPr>
          <w:rStyle w:val="Code"/>
        </w:rPr>
        <w:t xml:space="preserve">&lt;pb </w:t>
      </w:r>
      <w:r>
        <w:rPr>
          <w:rStyle w:val="Codeattribute"/>
        </w:rPr>
        <w:t>n</w:t>
      </w:r>
      <w:r>
        <w:rPr>
          <w:rStyle w:val="Code"/>
        </w:rPr>
        <w:t>=</w:t>
      </w:r>
      <w:r>
        <w:rPr>
          <w:rStyle w:val="Codevalue"/>
        </w:rPr>
        <w:t>"2r"</w:t>
      </w:r>
      <w:r>
        <w:rPr>
          <w:rStyle w:val="Code"/>
        </w:rPr>
        <w:t>/&gt;</w:t>
      </w:r>
      <w:r>
        <w:rPr>
          <w:rStyle w:val="Codetext"/>
        </w:rPr>
        <w:br/>
        <w:t xml:space="preserve">  </w:t>
      </w:r>
      <w:r>
        <w:rPr>
          <w:rStyle w:val="Codecomment"/>
        </w:rPr>
        <w:t>&lt;!--Within a textpart, line numbers are continued on subsequent pages as recommended under §</w:t>
      </w:r>
      <w:r>
        <w:rPr>
          <w:rStyle w:val="Codecomment"/>
        </w:rPr>
        <w:fldChar w:fldCharType="begin"/>
      </w:r>
      <w:r>
        <w:rPr>
          <w:rStyle w:val="Codecomment"/>
        </w:rPr>
        <w:instrText xml:space="preserve"> REF _Ref182229490 \n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Alternatively, they could be reset to 1 on each page, provided that the number of the current page is incorporated into each line number to maintain uniqueness.--&gt;</w:t>
      </w:r>
    </w:p>
    <w:p>
      <w:pPr>
        <w:pStyle w:val="CodeParagraph"/>
        <w:rPr>
          <w:rStyle w:val="Code"/>
        </w:rPr>
      </w:pPr>
      <w:r>
        <w:rPr>
          <w:rStyle w:val="Codetext"/>
        </w:rP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"2r"</w:t>
      </w:r>
      <w:r>
        <w:rPr>
          <w:rStyle w:val="Code"/>
        </w:rPr>
        <w:t>&gt;</w:t>
      </w:r>
    </w:p>
    <w:p>
      <w:pPr>
        <w:pStyle w:val="CodeParagraph"/>
      </w:pPr>
      <w:r>
        <w:rPr>
          <w:rStyle w:val="Codecomment"/>
        </w:rPr>
        <w:t xml:space="preserve">    &lt;!--Foliation encoded right after the page beginning, §</w:t>
      </w:r>
      <w:r>
        <w:rPr>
          <w:rStyle w:val="Codecomment"/>
          <w:rFonts w:eastAsia="Arial Unicode MS"/>
        </w:rPr>
        <w:fldChar w:fldCharType="begin"/>
      </w:r>
      <w:r>
        <w:rPr>
          <w:rStyle w:val="Codecomment"/>
          <w:rFonts w:eastAsia="Arial Unicode MS"/>
        </w:rPr>
        <w:instrText xml:space="preserve"> REF _Ref43984607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3.8.4</w:t>
      </w:r>
      <w:r>
        <w:rPr>
          <w:rStyle w:val="Codecomment"/>
          <w:rFonts w:eastAsia="Arial Unicode MS"/>
        </w:rPr>
        <w:fldChar w:fldCharType="end"/>
      </w:r>
      <w:r>
        <w:rPr>
          <w:rStyle w:val="Codecomment"/>
        </w:rPr>
        <w:t>.--&gt;</w:t>
      </w:r>
      <w:r>
        <w:rPr>
          <w:rStyle w:val="Codetext"/>
        </w:rPr>
        <w:br/>
        <w:t xml:space="preserve">    </w:t>
      </w:r>
      <w:r>
        <w:rPr>
          <w:rStyle w:val="Code"/>
        </w:rPr>
        <w:t xml:space="preserve">&lt;num </w:t>
      </w:r>
      <w:r>
        <w:rPr>
          <w:rStyle w:val="Codeattribute"/>
        </w:rPr>
        <w:t>value</w:t>
      </w:r>
      <w:r>
        <w:rPr>
          <w:rStyle w:val="Code"/>
        </w:rPr>
        <w:t>=</w:t>
      </w:r>
      <w:r>
        <w:rPr>
          <w:rStyle w:val="Codevalue"/>
        </w:rPr>
        <w:t>"2"</w:t>
      </w:r>
      <w:r>
        <w:rPr>
          <w:rStyle w:val="Code"/>
        </w:rPr>
        <w:t>&gt;</w:t>
      </w:r>
      <w:r>
        <w:rPr>
          <w:rStyle w:val="Codetext"/>
        </w:rPr>
        <w:t>2</w:t>
      </w:r>
      <w:r>
        <w:rPr>
          <w:rStyle w:val="Code"/>
        </w:rPr>
        <w:t>&lt;/num&gt;</w:t>
      </w:r>
      <w:r>
        <w:rPr>
          <w:rStyle w:val="Codetext"/>
        </w:rPr>
        <w:br/>
        <w:t xml:space="preserve">  </w:t>
      </w:r>
      <w:r>
        <w:rPr>
          <w:rStyle w:val="Code"/>
        </w:rPr>
        <w:t>&lt;/fw&gt;</w:t>
      </w:r>
      <w:r>
        <w:rPr>
          <w:rStyle w:val="Codetext"/>
        </w:rPr>
        <w:t xml:space="preserve">  </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nothing in it to sit 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hobbit-hole, and that means comfort.</w:t>
      </w:r>
      <w:r>
        <w:rPr>
          <w:rStyle w:val="Codetext"/>
        </w:rPr>
        <w:br/>
        <w:t xml:space="preserve">  </w:t>
      </w:r>
      <w:r>
        <w:rPr>
          <w:rStyle w:val="Code"/>
        </w:rPr>
        <w:t>&lt;/p&gt;</w:t>
      </w:r>
      <w:r>
        <w:rPr>
          <w:rStyle w:val="Codecomment"/>
        </w:rPr>
        <w:t>&lt;!--Ending a semantic paragraph here and starting a new one.--&gt;</w:t>
      </w:r>
      <w:r>
        <w:rPr>
          <w:rStyle w:val="Codetext"/>
        </w:rPr>
        <w:br/>
        <w:t xml:space="preserve">  </w:t>
      </w:r>
      <w:r>
        <w:rPr>
          <w:rStyle w:val="Code"/>
        </w:rPr>
        <w:t>&lt;p&gt;</w:t>
      </w:r>
      <w:r>
        <w:rPr>
          <w:rStyle w:val="Codetext"/>
        </w:rPr>
        <w:t>It had a perfectly</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round door like a porthole, painted green, with a shiny</w:t>
      </w:r>
      <w:r>
        <w:rPr>
          <w:rStyle w:val="Codetext"/>
        </w:rPr>
        <w:br/>
        <w:t xml:space="preserve">  </w:t>
      </w:r>
      <w:r>
        <w:rPr>
          <w:rStyle w:val="Code"/>
        </w:rPr>
        <w:t xml:space="preserve">&lt;pb </w:t>
      </w:r>
      <w:r>
        <w:rPr>
          <w:rStyle w:val="Codeattribute"/>
        </w:rPr>
        <w:t>n</w:t>
      </w:r>
      <w:r>
        <w:rPr>
          <w:rStyle w:val="Code"/>
        </w:rPr>
        <w:t>=</w:t>
      </w:r>
      <w:r>
        <w:rPr>
          <w:rStyle w:val="Codevalue"/>
        </w:rPr>
        <w:t>"2v"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yellow brass knob in the exact middle. The door opened</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on to a tube-shaped hall like a tunnel: a very</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comfortable tunnel without smoke, with panelled walls,</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comment"/>
        </w:rPr>
        <w:t>&lt;!--Foliation right after the page beginning.--&gt;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comment"/>
        </w:rPr>
        <w:t>&lt;!--The colophon is an incomplete sentence, so it gets an &lt;ab&gt; wrapper.--&gt;</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style</w:t>
      </w:r>
      <w:r>
        <w:rPr>
          <w:rStyle w:val="Code"/>
        </w:rPr>
        <w:t>=</w:t>
      </w:r>
      <w:r>
        <w:rPr>
          <w:rStyle w:val="Codevalue"/>
        </w:rPr>
        <w:t>"text-align: right"</w:t>
      </w:r>
      <w:r>
        <w:rPr>
          <w:rStyle w:val="Code"/>
        </w:rPr>
        <w:t>/&gt;</w:t>
      </w:r>
      <w:r>
        <w:rPr>
          <w:rStyle w:val="Codecomment"/>
        </w:rPr>
        <w:t>&lt;!--Optionally marking up right-aligned line.--&gt;</w:t>
      </w:r>
      <w:r>
        <w:rPr>
          <w:rStyle w:val="Codetext"/>
        </w:rPr>
        <w:br/>
      </w:r>
      <w:r>
        <w:rPr>
          <w:rStyle w:val="Codetext"/>
        </w:rPr>
        <w:lastRenderedPageBreak/>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"3v"</w:t>
      </w:r>
      <w:r>
        <w:rPr>
          <w:rStyle w:val="Code"/>
        </w:rPr>
        <w:t>/&gt;</w:t>
      </w:r>
      <w:r>
        <w:rPr>
          <w:rStyle w:val="Codecomment"/>
        </w:rPr>
        <w:t>&lt;!--Blank outer page; the &lt;pb/&gt; element is not inside a block-level container.--&gt;</w:t>
      </w:r>
      <w:r>
        <w:rPr>
          <w:rStyle w:val="Codetext"/>
        </w:rPr>
        <w:br/>
      </w:r>
      <w:r>
        <w:rPr>
          <w:rStyle w:val="Code"/>
        </w:rPr>
        <w:t>&lt;/div&gt;</w:t>
      </w:r>
    </w:p>
    <w:p>
      <w:pPr>
        <w:pStyle w:val="Cmsor2"/>
        <w:numPr>
          <w:ilvl w:val="0"/>
          <w:numId w:val="0"/>
        </w:numPr>
      </w:pPr>
      <w:bookmarkStart w:id="1019" w:name="_q8mje15sbli5" w:colFirst="0" w:colLast="0"/>
      <w:bookmarkStart w:id="1020" w:name="_Toc183083971"/>
      <w:bookmarkEnd w:id="1019"/>
      <w:r>
        <w:t>Case study 2B: copperplate charter with a lost plate reconstructed</w:t>
      </w:r>
      <w:bookmarkEnd w:id="1020"/>
    </w:p>
    <w:p>
      <w:pPr>
        <w:pStyle w:val="Image"/>
      </w:pPr>
      <w:r>
        <w:drawing>
          <wp:inline distT="0" distB="0" distL="0" distR="0">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pPr>
        <w:pStyle w:val="Lista"/>
      </w:pPr>
      <w:r>
        <w:t>as a variation on Case study 2A, we now have a partial set of plates where the middle plate is missing along with the seal</w:t>
      </w:r>
    </w:p>
    <w:p>
      <w:pPr>
        <w:pStyle w:val="Lista"/>
      </w:pPr>
      <w:r>
        <w:t xml:space="preserve">from the presence of foliation marks </w:t>
      </w:r>
      <w:r>
        <w:rPr>
          <w:noProof/>
        </w:rPr>
        <w:t>(</w:t>
      </w:r>
      <w:r>
        <w:t xml:space="preserve">and from our intimate knowledge of the Middle Earth copper plate corpus) we can infer that exactly one plate was lost, therefore we include the lost plate in our edition instead of creating textpart divisions </w:t>
      </w:r>
      <w:r>
        <w:rPr>
          <w:noProof/>
        </w:rPr>
        <w:t>(</w:t>
      </w:r>
      <w:r>
        <w:t>§</w:t>
      </w:r>
      <w:r>
        <w:fldChar w:fldCharType="begin"/>
      </w:r>
      <w:r>
        <w:instrText xml:space="preserve"> REF _Ref149918878 \r \h </w:instrText>
      </w:r>
      <w:r>
        <w:fldChar w:fldCharType="separate"/>
      </w:r>
      <w:r>
        <w:t>5.4.8.3</w:t>
      </w:r>
      <w:r>
        <w:fldChar w:fldCharType="end"/>
      </w:r>
      <w:r>
        <w:t>)</w:t>
      </w:r>
    </w:p>
    <w:p>
      <w:pPr>
        <w:pStyle w:val="Lista2"/>
      </w:pPr>
      <w:r>
        <w:t>we can also infer that the lost plate would have been inscribed with exactly three lines on both faces, so this is also encoded in the edition</w:t>
      </w:r>
    </w:p>
    <w:p>
      <w:pPr>
        <w:pStyle w:val="Lista"/>
      </w:pPr>
      <w:r>
        <w:t>extant details are encoded as in Case study 2A above</w:t>
      </w:r>
    </w:p>
    <w:p/>
    <w:p>
      <w:pPr>
        <w:pStyle w:val="CodeParagraph"/>
      </w:pPr>
      <w:r>
        <w:rPr>
          <w:rStyle w:val="Code"/>
        </w:rPr>
        <w:t xml:space="preserve">&lt;pb </w:t>
      </w:r>
      <w:r>
        <w:rPr>
          <w:rStyle w:val="Codeattribute"/>
        </w:rPr>
        <w:t>n</w:t>
      </w:r>
      <w:r>
        <w:rPr>
          <w:rStyle w:val="Code"/>
        </w:rPr>
        <w:t>=</w:t>
      </w:r>
      <w:r>
        <w:rPr>
          <w:rStyle w:val="Codevalue"/>
        </w:rPr>
        <w:t>"1r"</w:t>
      </w:r>
      <w:r>
        <w:rPr>
          <w:rStyle w:val="Code"/>
        </w:rPr>
        <w:t>/&gt;</w:t>
      </w:r>
      <w:r>
        <w:rPr>
          <w:rStyle w:val="Codetext"/>
        </w:rPr>
        <w:br/>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"1v0"</w:t>
      </w:r>
      <w:r>
        <w:rPr>
          <w:rStyle w:val="Code"/>
        </w:rPr>
        <w:t>/&gt;</w:t>
      </w:r>
      <w:r>
        <w:rPr>
          <w:rStyle w:val="Codetext"/>
        </w:rPr>
        <w:t>The Hobbit</w:t>
      </w:r>
      <w:r>
        <w:rPr>
          <w:rStyle w:val="Codetext"/>
        </w:rPr>
        <w:br/>
      </w:r>
      <w:r>
        <w:rPr>
          <w:rStyle w:val="Code"/>
        </w:rPr>
        <w:t>&lt;/ab&gt;</w:t>
      </w:r>
      <w:r>
        <w:rPr>
          <w:rStyle w:val="Codetext"/>
        </w:rPr>
        <w:br/>
      </w:r>
      <w:r>
        <w:rPr>
          <w:rStyle w:val="Codecomment"/>
        </w:rPr>
        <w:t>&lt;!--In this edition, line numbering is restarted on each page, and page numbers are incorporated in line numbers as per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Since the number of lines per page is known, we could have opted to number lines consecutively, logically continuing line numbers after the lacuna §</w:t>
      </w:r>
      <w:r>
        <w:rPr>
          <w:rStyle w:val="Codecomment"/>
        </w:rPr>
        <w:fldChar w:fldCharType="begin"/>
      </w:r>
      <w:r>
        <w:rPr>
          <w:rStyle w:val="Codecomment"/>
        </w:rPr>
        <w:instrText xml:space="preserve"> REF _Ref149918878 \r \h  \* MERGEFORMAT </w:instrText>
      </w:r>
      <w:r>
        <w:rPr>
          <w:rStyle w:val="Codecomment"/>
        </w:rPr>
      </w:r>
      <w:r>
        <w:rPr>
          <w:rStyle w:val="Codecomment"/>
        </w:rPr>
        <w:fldChar w:fldCharType="separate"/>
      </w:r>
      <w:r>
        <w:rPr>
          <w:rStyle w:val="Codecomment"/>
        </w:rPr>
        <w:t>5.4.8.3</w:t>
      </w:r>
      <w:r>
        <w:rPr>
          <w:rStyle w:val="Codecomment"/>
        </w:rPr>
        <w:fldChar w:fldCharType="end"/>
      </w:r>
      <w:r>
        <w:rPr>
          <w:rStyle w:val="Codecomment"/>
        </w:rPr>
        <w:t>.--&gt;</w:t>
      </w:r>
      <w:r>
        <w:rPr>
          <w:rStyle w:val="Codetext"/>
        </w:rPr>
        <w:br/>
      </w:r>
      <w:r>
        <w:rPr>
          <w:rStyle w:val="Code"/>
        </w:rPr>
        <w:t xml:space="preserve">&lt;p </w:t>
      </w:r>
      <w:r>
        <w:rPr>
          <w:rStyle w:val="Codeattribute"/>
        </w:rPr>
        <w:t>part</w:t>
      </w:r>
      <w:r>
        <w:rPr>
          <w:rStyle w:val="Code"/>
        </w:rPr>
        <w:t>=</w:t>
      </w:r>
      <w:r>
        <w:rPr>
          <w:rStyle w:val="Codevalue"/>
        </w:rPr>
        <w:t>"I"</w:t>
      </w:r>
      <w:r>
        <w:rPr>
          <w:rStyle w:val="Code"/>
        </w:rPr>
        <w:t>&gt;</w:t>
      </w:r>
      <w:r>
        <w:rPr>
          <w:rStyle w:val="Codecomment"/>
        </w:rPr>
        <w:t>&lt;!--The incomplete paragraph is marked as an initial part.--&gt;</w:t>
      </w:r>
      <w:r>
        <w:rPr>
          <w:rStyle w:val="Codetext"/>
        </w:rPr>
        <w:br/>
        <w:t xml:space="preserve">  </w:t>
      </w:r>
      <w:r>
        <w:rPr>
          <w:rStyle w:val="Code"/>
        </w:rPr>
        <w:t xml:space="preserve">&lt;lb </w:t>
      </w:r>
      <w:r>
        <w:rPr>
          <w:rStyle w:val="Codeattribute"/>
        </w:rPr>
        <w:t>n</w:t>
      </w:r>
      <w:r>
        <w:rPr>
          <w:rStyle w:val="Code"/>
        </w:rPr>
        <w:t>=</w:t>
      </w:r>
      <w:r>
        <w:rPr>
          <w:rStyle w:val="Codevalue"/>
        </w:rPr>
        <w:t>"1v1"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"1v2"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"1v3"</w:t>
      </w:r>
      <w:r>
        <w:rPr>
          <w:rStyle w:val="Code"/>
        </w:rPr>
        <w:t>/&gt;</w:t>
      </w:r>
      <w:r>
        <w:rPr>
          <w:rStyle w:val="Codetext"/>
        </w:rPr>
        <w:t>and an oozy smell, nor yet a dry, bare, sandy hole with</w:t>
      </w:r>
      <w:r>
        <w:rPr>
          <w:rStyle w:val="Codetext"/>
        </w:rPr>
        <w:br/>
      </w:r>
      <w:r>
        <w:rPr>
          <w:rStyle w:val="Code"/>
        </w:rPr>
        <w:t>&lt;/p&gt;</w:t>
      </w:r>
      <w:r>
        <w:rPr>
          <w:rStyle w:val="Codecomment"/>
        </w:rPr>
        <w:t>&lt;!--The open block-level container is closed before the lacuna.--&gt;</w:t>
      </w:r>
      <w:r>
        <w:rPr>
          <w:rStyle w:val="Codetext"/>
        </w:rPr>
        <w:br/>
      </w:r>
      <w:r>
        <w:rPr>
          <w:rStyle w:val="Code"/>
        </w:rPr>
        <w:t xml:space="preserve">&lt;pb </w:t>
      </w:r>
      <w:r>
        <w:rPr>
          <w:rStyle w:val="Codeattribute"/>
        </w:rPr>
        <w:t>n</w:t>
      </w:r>
      <w:r>
        <w:rPr>
          <w:rStyle w:val="Code"/>
        </w:rPr>
        <w:t>=</w:t>
      </w:r>
      <w:r>
        <w:rPr>
          <w:rStyle w:val="Codevalue"/>
        </w:rPr>
        <w:t>"2r"</w:t>
      </w:r>
      <w:r>
        <w:rPr>
          <w:rStyle w:val="Code"/>
        </w:rPr>
        <w:t>/&gt;</w:t>
      </w:r>
      <w:r>
        <w:rPr>
          <w:rStyle w:val="Codecomment"/>
        </w:rPr>
        <w:t>&lt;!--Although a foliation mark was in all probability present on the lost plate, we do not restore one.--&gt;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comment"/>
        </w:rPr>
        <w:t>&lt;!--Individual line beginnings are not reconstructed on a lost page, only recorded as a lacuna of known size. --&gt;</w:t>
      </w:r>
      <w:r>
        <w:rPr>
          <w:rStyle w:val="Codetext"/>
        </w:rPr>
        <w:br/>
      </w:r>
      <w:r>
        <w:rPr>
          <w:rStyle w:val="Code"/>
        </w:rPr>
        <w:t xml:space="preserve">&lt;pb </w:t>
      </w:r>
      <w:r>
        <w:rPr>
          <w:rStyle w:val="Codeattribute"/>
        </w:rPr>
        <w:t>n</w:t>
      </w:r>
      <w:r>
        <w:rPr>
          <w:rStyle w:val="Code"/>
        </w:rPr>
        <w:t>=</w:t>
      </w:r>
      <w:r>
        <w:rPr>
          <w:rStyle w:val="Codevalue"/>
        </w:rPr>
        <w:t>"2v"</w:t>
      </w:r>
      <w:r>
        <w:rPr>
          <w:rStyle w:val="Code"/>
        </w:rPr>
        <w:t>/&gt;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comment"/>
        </w:rPr>
        <w:t>&lt;!--A new block-level container, marked as a final part, is opened after the lacuna, before the next extant page beginning.--&gt;</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"3r1"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"3r2"</w:t>
      </w:r>
      <w:r>
        <w:rPr>
          <w:rStyle w:val="Code"/>
        </w:rPr>
        <w:t>/&gt;</w:t>
      </w:r>
      <w:r>
        <w:rPr>
          <w:rStyle w:val="Codetext"/>
        </w:rPr>
        <w:t>chairs, and lots and lots of pegs for hats and coats.</w:t>
      </w:r>
      <w:r>
        <w:rPr>
          <w:rStyle w:val="Codetext"/>
        </w:rPr>
        <w:br/>
      </w:r>
      <w:r>
        <w:rPr>
          <w:rStyle w:val="Code"/>
        </w:rPr>
        <w:t>&lt;/p&gt;</w:t>
      </w:r>
      <w:r>
        <w:rPr>
          <w:rStyle w:val="Codetext"/>
        </w:rPr>
        <w:br/>
      </w:r>
      <w:r>
        <w:rPr>
          <w:rStyle w:val="Code"/>
        </w:rPr>
        <w:lastRenderedPageBreak/>
        <w:t>&lt;ab&gt;</w:t>
      </w:r>
      <w:r>
        <w:rPr>
          <w:rStyle w:val="Codetext"/>
        </w:rPr>
        <w:br/>
        <w:t xml:space="preserve">  </w:t>
      </w:r>
      <w:r>
        <w:rPr>
          <w:rStyle w:val="Code"/>
        </w:rPr>
        <w:t xml:space="preserve">&lt;lb </w:t>
      </w:r>
      <w:r>
        <w:rPr>
          <w:rStyle w:val="Codeattribute"/>
        </w:rPr>
        <w:t>n</w:t>
      </w:r>
      <w:r>
        <w:rPr>
          <w:rStyle w:val="Code"/>
        </w:rPr>
        <w:t>=</w:t>
      </w:r>
      <w:r>
        <w:rPr>
          <w:rStyle w:val="Codevalue"/>
        </w:rPr>
        <w:t>"3r3"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r>
      <w:r>
        <w:rPr>
          <w:rStyle w:val="Code"/>
        </w:rPr>
        <w:t>&lt;/ab&gt;</w:t>
      </w:r>
      <w:r>
        <w:rPr>
          <w:rStyle w:val="Codetext"/>
        </w:rPr>
        <w:br/>
      </w:r>
      <w:r>
        <w:rPr>
          <w:rStyle w:val="Code"/>
        </w:rPr>
        <w:t xml:space="preserve">&lt;pb </w:t>
      </w:r>
      <w:r>
        <w:rPr>
          <w:rStyle w:val="Codeattribute"/>
        </w:rPr>
        <w:t>n</w:t>
      </w:r>
      <w:r>
        <w:rPr>
          <w:rStyle w:val="Code"/>
        </w:rPr>
        <w:t>=</w:t>
      </w:r>
      <w:r>
        <w:rPr>
          <w:rStyle w:val="Codevalue"/>
        </w:rPr>
        <w:t>"3v"</w:t>
      </w:r>
      <w:r>
        <w:rPr>
          <w:rStyle w:val="Code"/>
        </w:rPr>
        <w:t>/&gt;</w:t>
      </w:r>
    </w:p>
    <w:p>
      <w:pPr>
        <w:pStyle w:val="Cmsor2"/>
        <w:numPr>
          <w:ilvl w:val="0"/>
          <w:numId w:val="0"/>
        </w:numPr>
      </w:pPr>
      <w:bookmarkStart w:id="1021" w:name="_91l5g3c4663p" w:colFirst="0" w:colLast="0"/>
      <w:bookmarkStart w:id="1022" w:name="_Toc183083972"/>
      <w:bookmarkEnd w:id="1021"/>
      <w:r>
        <w:t>Case study 2C: copperplate charter with a lost plate not reconstructed</w:t>
      </w:r>
      <w:bookmarkEnd w:id="1022"/>
    </w:p>
    <w:p>
      <w:pPr>
        <w:pStyle w:val="Image"/>
      </w:pPr>
      <w:r>
        <w:drawing>
          <wp:inline distT="0" distB="0" distL="0" distR="0">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pPr>
        <w:pStyle w:val="Lista"/>
      </w:pPr>
      <w:r>
        <w:t>as another variation on Case study 2A, we again have a partial set of plates where the middle plate is missing</w:t>
      </w:r>
    </w:p>
    <w:p>
      <w:pPr>
        <w:pStyle w:val="Lista"/>
      </w:pPr>
      <w:r>
        <w:t>this time, however, the seal is extant and there are no foliation marks, nor are we sufficiently familiar with any other Middle Earth plates, so we cannot confidently reconstruct the structure of the lost section</w:t>
      </w:r>
    </w:p>
    <w:p>
      <w:pPr>
        <w:pStyle w:val="Lista"/>
      </w:pPr>
      <w:r>
        <w:t xml:space="preserve">our edition must therefore be divided into three textparts: one for the seal, one for the initial plate, and one for the final plate </w:t>
      </w:r>
      <w:r>
        <w:rPr>
          <w:noProof/>
        </w:rPr>
        <w:t>(</w:t>
      </w:r>
      <w:r>
        <w:t>§</w:t>
      </w:r>
      <w:r>
        <w:fldChar w:fldCharType="begin"/>
      </w:r>
      <w:r>
        <w:instrText xml:space="preserve"> REF _Ref149918878 \r \h </w:instrText>
      </w:r>
      <w:r>
        <w:fldChar w:fldCharType="separate"/>
      </w:r>
      <w:r>
        <w:t>5.4.8.3</w:t>
      </w:r>
      <w:r>
        <w:fldChar w:fldCharType="end"/>
      </w:r>
      <w:r>
        <w:t>)</w:t>
      </w:r>
    </w:p>
    <w:p>
      <w:pPr>
        <w:pStyle w:val="Lista"/>
      </w:pPr>
      <w:r>
        <w:t>extant details are encoded as in Case study 2A above</w:t>
      </w:r>
    </w:p>
    <w:p/>
    <w:p>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Initial plate</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&lt;ab&gt;</w:t>
      </w:r>
    </w:p>
    <w:p>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text"/>
        </w:rPr>
        <w:br/>
        <w:t xml:space="preserve">  </w:t>
      </w:r>
      <w:r>
        <w:rPr>
          <w:rStyle w:val="Code"/>
        </w:rPr>
        <w:t>&lt;/ab&gt;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&lt;!--Incomplete paragraph marked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p>
    <w:p>
      <w:pPr>
        <w:pStyle w:val="CodeParagraph"/>
        <w:rPr>
          <w:rStyle w:val="Code"/>
        </w:rPr>
      </w:pPr>
      <w:r>
        <w:rPr>
          <w:rStyle w:val="Codetext"/>
        </w:rPr>
        <w:lastRenderedPageBreak/>
        <w:t xml:space="preserve">  </w:t>
      </w:r>
      <w:r>
        <w:rPr>
          <w:rStyle w:val="Code"/>
        </w:rPr>
        <w:t>&lt;/p&gt;</w:t>
      </w:r>
    </w:p>
    <w:p>
      <w:pPr>
        <w:pStyle w:val="CodeParagraph"/>
        <w:rPr>
          <w:rStyle w:val="Code"/>
        </w:rPr>
      </w:pPr>
      <w:r>
        <w:rPr>
          <w:rStyle w:val="Code"/>
        </w:rPr>
        <w:t>&lt;/div&gt;</w:t>
      </w:r>
      <w:r>
        <w:rPr>
          <w:rStyle w:val="Codetext"/>
        </w:rPr>
        <w:br/>
      </w:r>
      <w:r>
        <w:rPr>
          <w:rStyle w:val="Codecomment"/>
        </w:rPr>
        <w:t>&lt;!--Nothing is encoded for the lacuna itself, since the use of textparts makes it clear that text is lost between the two; details go in the layout description and the commentary.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Final plate</w:t>
      </w:r>
      <w:r>
        <w:rPr>
          <w:rStyle w:val="Code"/>
        </w:rPr>
        <w:t>&lt;/head&gt;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&lt;!--Incomplete paragraph marked as a final part. --&gt;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p>
    <w:p>
      <w:pPr>
        <w:pStyle w:val="CodeParagraph"/>
      </w:pPr>
      <w:r>
        <w:rPr>
          <w:rStyle w:val="Codetext"/>
        </w:rPr>
        <w:t xml:space="preserve">  </w:t>
      </w:r>
      <w:r>
        <w:rPr>
          <w:rStyle w:val="Codecomment"/>
        </w:rPr>
        <w:t>&lt;!--Page and line numbering are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r>
      <w:r>
        <w:rPr>
          <w:rStyle w:val="Code"/>
        </w:rPr>
        <w:t>&lt;/div&gt;</w:t>
      </w:r>
    </w:p>
    <w:p>
      <w:pPr>
        <w:pStyle w:val="Cmsor2"/>
        <w:numPr>
          <w:ilvl w:val="0"/>
          <w:numId w:val="0"/>
        </w:numPr>
      </w:pPr>
      <w:bookmarkStart w:id="1023" w:name="_1h8zsds4qdsf" w:colFirst="0" w:colLast="0"/>
      <w:bookmarkStart w:id="1024" w:name="_Toc183083973"/>
      <w:bookmarkStart w:id="1025" w:name="_Ref43989726"/>
      <w:bookmarkEnd w:id="1023"/>
      <w:r>
        <w:t>Case study 3: stele with two inscribed faces, an incipit and quasi-columns</w:t>
      </w:r>
      <w:bookmarkEnd w:id="1024"/>
    </w:p>
    <w:p>
      <w:pPr>
        <w:pStyle w:val="Image"/>
      </w:pPr>
      <w:r>
        <w:drawing>
          <wp:inline distT="0" distB="0" distL="0" distR="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pPr>
        <w:pStyle w:val="Lista"/>
      </w:pPr>
      <w:r>
        <w:t>this is the inscription DHARMA_INSCIK00191, the Phnom Sandak inscription, Preah Vihear province (K. 191, 1032 śaka)</w:t>
      </w:r>
    </w:p>
    <w:p>
      <w:pPr>
        <w:pStyle w:val="Lista2"/>
      </w:pPr>
      <w:r>
        <w:t>this is a stele inscribed on two faces; the image above shows the upper portion of each face</w:t>
      </w:r>
    </w:p>
    <w:p>
      <w:pPr>
        <w:pStyle w:val="Lista2"/>
      </w:pPr>
      <w:r>
        <w:t>each face begins with an invocatory syllable offset from the main body of text</w:t>
      </w:r>
    </w:p>
    <w:p>
      <w:pPr>
        <w:pStyle w:val="Lista2"/>
      </w:pPr>
      <w:r>
        <w:t>the text is in verse, laid out in quasi-columns where each line must be read all the way from left to right across both columns</w:t>
      </w:r>
    </w:p>
    <w:p>
      <w:pPr>
        <w:pStyle w:val="Lista2"/>
      </w:pPr>
      <w:r>
        <w:t>after reading all of face A, the reader is expected to continue on face B</w:t>
      </w:r>
    </w:p>
    <w:p>
      <w:pPr>
        <w:pStyle w:val="Lista2"/>
      </w:pPr>
      <w:r>
        <w:t>a fly in the soup is the invocatory syllable at the top of face B, which does not truly belong in the sequence of text between the two faces</w:t>
      </w:r>
    </w:p>
    <w:p>
      <w:pPr>
        <w:pStyle w:val="Lista"/>
      </w:pPr>
      <w:r>
        <w:lastRenderedPageBreak/>
        <w:t>encoding the physical and logical arrangement with complete accuracy would be very complex without any tangible gain, so it has been decided that</w:t>
      </w:r>
    </w:p>
    <w:p>
      <w:pPr>
        <w:pStyle w:val="Lista2"/>
      </w:pPr>
      <w:r>
        <w:t>the two faces will be encoded as a pagelike partition (§</w:t>
      </w:r>
      <w:r>
        <w:fldChar w:fldCharType="begin"/>
      </w:r>
      <w:r>
        <w:instrText xml:space="preserve"> REF _Ref43979481 \r \h </w:instrText>
      </w:r>
      <w:r>
        <w:fldChar w:fldCharType="separate"/>
      </w:r>
      <w:r>
        <w:t>3.4</w:t>
      </w:r>
      <w:r>
        <w:fldChar w:fldCharType="end"/>
      </w:r>
      <w:r>
        <w:t>), as for similar stelae without an incipit on the second face</w:t>
      </w:r>
    </w:p>
    <w:p>
      <w:pPr>
        <w:pStyle w:val="Lista2"/>
      </w:pPr>
      <w:r>
        <w:t>the incipits will be handled as usual, i.e. as visually offset opening lines (§</w:t>
      </w:r>
      <w:r>
        <w:fldChar w:fldCharType="begin"/>
      </w:r>
      <w:r>
        <w:instrText xml:space="preserve"> REF _Ref43978135 \r \h </w:instrText>
      </w:r>
      <w:r>
        <w:fldChar w:fldCharType="separate"/>
      </w:r>
      <w:r>
        <w:t>3.8.2</w:t>
      </w:r>
      <w:r>
        <w:fldChar w:fldCharType="end"/>
      </w:r>
      <w:r>
        <w:t>), without regard for the fact that the second incipit is not part of the logical flow</w:t>
      </w:r>
    </w:p>
    <w:p>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r>
        <w:br w:type="page"/>
      </w:r>
    </w:p>
    <w:p>
      <w:pPr>
        <w:pStyle w:val="CodeParagraph"/>
        <w:rPr>
          <w:rStyle w:val="Code"/>
        </w:rPr>
      </w:pPr>
      <w:r>
        <w:rPr>
          <w:rStyle w:val="Code"/>
        </w:rPr>
        <w:lastRenderedPageBreak/>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rPr>
          <w:rStyle w:val="Codetext"/>
        </w:rPr>
        <w:br/>
      </w:r>
      <w:r>
        <w:rPr>
          <w:rStyle w:val="Code"/>
        </w:rPr>
        <w:t>&lt;ab&gt;</w:t>
      </w:r>
    </w:p>
    <w:p>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A</w:t>
      </w:r>
      <w:r>
        <w:rPr>
          <w:rStyle w:val="Code"/>
        </w:rPr>
        <w:t>&lt;/label&gt;</w:t>
      </w:r>
    </w:p>
    <w:p>
      <w:pPr>
        <w:pStyle w:val="CodeParagraph"/>
        <w:rPr>
          <w:rStyle w:val="Codetext"/>
        </w:rPr>
      </w:pPr>
      <w:r>
        <w:rPr>
          <w:rStyle w:val="Code"/>
        </w:rPr>
        <w:t xml:space="preserve">  &lt;lb </w:t>
      </w:r>
      <w:r>
        <w:rPr>
          <w:rStyle w:val="Codeattribute"/>
        </w:rPr>
        <w:t>n</w:t>
      </w:r>
      <w:r>
        <w:rPr>
          <w:rStyle w:val="Code"/>
        </w:rPr>
        <w:t>=</w:t>
      </w:r>
      <w:r>
        <w:rPr>
          <w:rStyle w:val="Codevalue"/>
        </w:rPr>
        <w:t>"A0"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Oṁ</w:t>
      </w:r>
    </w:p>
    <w:p>
      <w:pPr>
        <w:pStyle w:val="CodeParagraph"/>
        <w:rPr>
          <w:rStyle w:val="Codetext"/>
        </w:rPr>
      </w:pP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 xml:space="preserve">/&gt;&lt;g </w:t>
      </w:r>
      <w:r>
        <w:rPr>
          <w:rStyle w:val="Codeattribute"/>
        </w:rPr>
        <w:t>type</w:t>
      </w:r>
      <w:r>
        <w:rPr>
          <w:rStyle w:val="Code"/>
        </w:rPr>
        <w:t>=</w:t>
      </w:r>
      <w:r>
        <w:rPr>
          <w:rStyle w:val="Codevalue"/>
        </w:rPr>
        <w:t>"gomutraInitial"</w:t>
      </w:r>
      <w:r>
        <w:rPr>
          <w:rStyle w:val="Code"/>
        </w:rPr>
        <w:t>&gt;</w:t>
      </w:r>
      <w:r>
        <w:rPr>
          <w:rStyle w:val="Codetext"/>
        </w:rPr>
        <w:t>.</w:t>
      </w:r>
      <w:r>
        <w:rPr>
          <w:rStyle w:val="Code"/>
        </w:rPr>
        <w:t>&lt;/g&gt;</w:t>
      </w:r>
      <w:r>
        <w:rPr>
          <w:rStyle w:val="Codetext"/>
        </w:rPr>
        <w:t xml:space="preserve"> namaś śivāyāstu ya Eka Eva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jñānakriyārūpatayā dvibhedaḥ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bhūyo py anugrāhitayāṇuvr̥ṇde</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vāmādibhedād vahudhā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vikīrṇaḥ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yasyāḥ prasāde jagatāṁ vimuktir</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vāllabhyataḥ patyur anādivandhāt·</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bhāvānyatāyām api vandhavr̥</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ddhir·</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dyaiva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sā vo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vatu viśvarūpā</w:t>
      </w:r>
      <w:r>
        <w:rPr>
          <w:rStyle w:val="Code"/>
        </w:rPr>
        <w:t>&lt;/l&gt;</w:t>
      </w:r>
      <w:r>
        <w:rPr>
          <w:rStyle w:val="Codetext"/>
        </w:rPr>
        <w:br/>
      </w:r>
      <w:r>
        <w:rPr>
          <w:rStyle w:val="Code"/>
        </w:rPr>
        <w:t>&lt;/lg&gt;</w:t>
      </w:r>
      <w:r>
        <w:rPr>
          <w:rStyle w:val="Codetext"/>
        </w:rPr>
        <w:br/>
        <w:t>...</w:t>
      </w:r>
      <w:r>
        <w:rPr>
          <w:rStyle w:val="Codetext"/>
        </w:rPr>
        <w:br/>
      </w:r>
      <w:r>
        <w:rPr>
          <w:rStyle w:val="Code"/>
        </w:rPr>
        <w:t>&lt;ab&gt;</w:t>
      </w:r>
    </w:p>
    <w:p>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B</w:t>
      </w:r>
      <w:r>
        <w:rPr>
          <w:rStyle w:val="Code"/>
        </w:rPr>
        <w:t>&lt;/label&gt;</w:t>
      </w:r>
    </w:p>
    <w:p>
      <w:pPr>
        <w:pStyle w:val="CodeParagraph"/>
        <w:rPr>
          <w:rStyle w:val="Codetext"/>
        </w:rPr>
      </w:pPr>
      <w:r>
        <w:rPr>
          <w:rStyle w:val="Code"/>
        </w:rPr>
        <w:t xml:space="preserve">  &lt;lb </w:t>
      </w:r>
      <w:r>
        <w:rPr>
          <w:rStyle w:val="Codeattribute"/>
        </w:rPr>
        <w:t>n</w:t>
      </w:r>
      <w:r>
        <w:rPr>
          <w:rStyle w:val="Code"/>
        </w:rPr>
        <w:t>=</w:t>
      </w:r>
      <w:r>
        <w:rPr>
          <w:rStyle w:val="Codevalue"/>
        </w:rPr>
        <w:t>"B0"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hūṁ</w:t>
      </w:r>
    </w:p>
    <w:p>
      <w:pPr>
        <w:pStyle w:val="CodeParagraph"/>
        <w:rPr>
          <w:rStyle w:val="Code"/>
        </w:rPr>
      </w:pP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"25"</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hr</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ī</w:t>
      </w:r>
      <w:r>
        <w:rPr>
          <w:rStyle w:val="Code"/>
        </w:rPr>
        <w:t>&lt;/supplied&gt;</w:t>
      </w:r>
      <w:r>
        <w:rPr>
          <w:rStyle w:val="Codetext"/>
        </w:rPr>
        <w:t>kāntikīrttikamalābhir ajasrayuktas</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sastrīkatām adhigato pi tapasvivr̥ttiḥ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 xml:space="preserve">&gt;&lt;lb </w:t>
      </w:r>
      <w:r>
        <w:rPr>
          <w:rStyle w:val="Codeattribute"/>
        </w:rPr>
        <w:t>n</w:t>
      </w:r>
      <w:r>
        <w:rPr>
          <w:rStyle w:val="Code"/>
        </w:rPr>
        <w:t>=</w:t>
      </w:r>
      <w:r>
        <w:rPr>
          <w:rStyle w:val="Codevalue"/>
        </w:rPr>
        <w:t>"B2"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bhūbhr̥cchironi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hitapādatalo dyugāmi</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dr̥ṣṭi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r vvisandhir apareṇa karodyato yaḥ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"26"</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Aurvvānalo janitatāpatayā nu yasya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tejonalena hr̥daye ripumāninīnām·</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"B4"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śokātigāḍhajaladhau nitarān nimajjya</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netrair amocayad anantaraphenilāmbhaḥ</w:t>
      </w:r>
      <w:r>
        <w:rPr>
          <w:rStyle w:val="Code"/>
        </w:rPr>
        <w:t>&lt;/l&gt;</w:t>
      </w:r>
      <w:r>
        <w:rPr>
          <w:rStyle w:val="Codetext"/>
        </w:rPr>
        <w:br/>
      </w:r>
      <w:r>
        <w:rPr>
          <w:rStyle w:val="Code"/>
        </w:rPr>
        <w:t>&lt;/lg&gt;</w:t>
      </w:r>
    </w:p>
    <w:p>
      <w:pPr>
        <w:pStyle w:val="Cmsor1"/>
        <w:numPr>
          <w:ilvl w:val="0"/>
          <w:numId w:val="8"/>
        </w:numPr>
      </w:pPr>
      <w:r>
        <w:rPr>
          <w:rStyle w:val="Codetext"/>
        </w:rPr>
        <w:lastRenderedPageBreak/>
        <w:br/>
      </w:r>
      <w:bookmarkStart w:id="1026" w:name="_Toc183083974"/>
      <w:r>
        <w:t xml:space="preserve">Language </w:t>
      </w:r>
      <w:bookmarkEnd w:id="1025"/>
      <w:r>
        <w:t>tags</w:t>
      </w:r>
      <w:bookmarkEnd w:id="1026"/>
    </w:p>
    <w:p>
      <w:pPr>
        <w:pStyle w:val="Lista"/>
      </w:pPr>
      <w:r>
        <w:t xml:space="preserve">@@@the language codes list is now maintained at </w:t>
      </w:r>
      <w:hyperlink r:id="rId77" w:history="1">
        <w:r>
          <w:rPr>
            <w:rStyle w:val="Hiperhivatkozs"/>
          </w:rPr>
          <w:t>https://github.com/erc-dharma/project-documentation/blob/master/DHARMA_languages.tsv</w:t>
        </w:r>
      </w:hyperlink>
      <w:r>
        <w:t>, replacing this appendix</w:t>
      </w:r>
    </w:p>
    <w:p>
      <w:pPr>
        <w:pStyle w:val="Lista"/>
      </w:pPr>
      <w:r>
        <w:t>one of the languages that concern us does not yet have a language tag</w:t>
      </w:r>
    </w:p>
    <w:p>
      <w:pPr>
        <w:pStyle w:val="Lista2"/>
      </w:pPr>
      <w:r>
        <w:t xml:space="preserve">for this we must use a provisional tag </w:t>
      </w:r>
      <w:r>
        <w:rPr>
          <w:noProof/>
        </w:rPr>
        <w:t>(</w:t>
      </w:r>
      <w:r>
        <w:t>starting with x)</w:t>
      </w:r>
    </w:p>
    <w:p>
      <w:pPr>
        <w:pStyle w:val="Lista"/>
      </w:pPr>
      <w:r>
        <w:t>note that for Dravidian languages, we do not make a distinction between “Old” and “Modern” varieties</w:t>
      </w:r>
    </w:p>
    <w:p>
      <w:pPr>
        <w:pStyle w:val="Lista2"/>
      </w:pPr>
      <w:r>
        <w:t>by contrast, in the case of all vernacular languages of Southeast Asia, you must make this distinction, although we expect you will only very rarely have the need to use codes for modern Burmese, modern Cam, modern Javanese modern Khmer, or Malay</w:t>
      </w:r>
      <w:r>
        <w:rPr>
          <w:noProof/>
        </w:rPr>
        <w:t>(</w:t>
      </w:r>
      <w:proofErr w:type="spellStart"/>
      <w:r>
        <w:t>sian</w:t>
      </w:r>
      <w:proofErr w:type="spellEnd"/>
      <w:r>
        <w:t>)/Indonesian.</w:t>
      </w:r>
    </w:p>
    <w:p>
      <w:pPr>
        <w:pStyle w:val="Kpalrs"/>
      </w:pPr>
      <w:r>
        <w:t xml:space="preserve">Table </w:t>
      </w:r>
      <w:fldSimple w:instr=" SEQ Table \* ARABIC ">
        <w:r>
          <w:rPr>
            <w:noProof/>
          </w:rPr>
          <w:t>9</w:t>
        </w:r>
      </w:fldSimple>
      <w:r>
        <w:t>. ISO 639-3 language 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pPr>
              <w:pStyle w:val="Tabletext"/>
            </w:pPr>
            <w:r>
              <w:t xml:space="preserve">Language </w:t>
            </w:r>
            <w:r>
              <w:rPr>
                <w:noProof/>
              </w:rPr>
              <w:t>(</w:t>
            </w:r>
            <w:r>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pPr>
              <w:pStyle w:val="Tabletext"/>
              <w:rPr>
                <w:noProof/>
              </w:rPr>
            </w:pPr>
            <w:r>
              <w:rPr>
                <w:noProof/>
              </w:rPr>
              <w:t>code</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rPr>
                <w:i/>
                <w:iCs/>
              </w:rPr>
            </w:pPr>
            <w:r>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unknown</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ara</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ban</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x-oldbalinese</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btk</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mya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obr</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modern </w:t>
            </w:r>
            <w:r>
              <w:rPr>
                <w:noProof/>
              </w:rPr>
              <w:t>(</w:t>
            </w:r>
            <w:r>
              <w:t>of Cambodia)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cja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modern </w:t>
            </w:r>
            <w:r>
              <w:rPr>
                <w:noProof/>
              </w:rPr>
              <w:t>(</w:t>
            </w:r>
            <w:r>
              <w:t xml:space="preserve">of </w:t>
            </w:r>
            <w:proofErr w:type="spellStart"/>
            <w:r>
              <w:t>Phanrang</w:t>
            </w:r>
            <w:proofErr w:type="spellEnd"/>
            <w:r>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cjm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old </w:t>
            </w:r>
            <w:r>
              <w:rPr>
                <w:noProof/>
              </w:rPr>
              <w:t>(</w:t>
            </w:r>
            <w:r>
              <w:t>also known as “Old 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ocm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nld</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eng</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fra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deu</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ind</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jpn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jav</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kaw</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Kannada,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kan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xhm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khm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okz</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Malay, modern </w:t>
            </w:r>
            <w:r>
              <w:rPr>
                <w:noProof/>
              </w:rPr>
              <w:t>(</w:t>
            </w:r>
            <w:r>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zlm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omy</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omx</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pli</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pra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pyx</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san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sas</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lastRenderedPageBreak/>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osn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tgl</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Tamil,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tam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Telugu,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tel</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tha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vie</w:t>
            </w:r>
          </w:p>
        </w:tc>
      </w:tr>
    </w:tbl>
    <w:p>
      <w:pPr>
        <w:pStyle w:val="Cmsor1"/>
        <w:numPr>
          <w:ilvl w:val="0"/>
          <w:numId w:val="8"/>
        </w:numPr>
      </w:pPr>
      <w:bookmarkStart w:id="1027" w:name="_jalh6cgsei8" w:colFirst="0" w:colLast="0"/>
      <w:bookmarkStart w:id="1028" w:name="_Ref43990834"/>
      <w:bookmarkStart w:id="1029" w:name="_Toc183083975"/>
      <w:bookmarkEnd w:id="1027"/>
      <w:r>
        <w:lastRenderedPageBreak/>
        <w:t>Titling conventions</w:t>
      </w:r>
      <w:bookmarkEnd w:id="1028"/>
      <w:bookmarkEnd w:id="1029"/>
    </w:p>
    <w:p>
      <w:pPr>
        <w:pStyle w:val="Lista"/>
      </w:pPr>
      <w:r>
        <w:t>when assigning a title to the inscription you are encoding, it is in general recommended that you try to remain faithful to established names for inscriptions that have been edited before</w:t>
      </w:r>
    </w:p>
    <w:p>
      <w:pPr>
        <w:pStyle w:val="Lista2"/>
      </w:pPr>
      <w:r>
        <w:t>in cases where established names in a corpus follow significantly varying models, so that the need for some harmonisation is felt, the team member</w:t>
      </w:r>
      <w:r>
        <w:rPr>
          <w:noProof/>
        </w:rPr>
        <w:t>(</w:t>
      </w:r>
      <w:r>
        <w:t>s) responsible for the corpus in question has/have the option to design a new system and apply it rigorously to all members of the corpus in question</w:t>
      </w:r>
    </w:p>
    <w:p>
      <w:pPr>
        <w:pStyle w:val="Lista"/>
      </w:pPr>
      <w:r>
        <w:t>new inscriptions should, as a rule, be named on the analogy of established names within the same corpus</w:t>
      </w:r>
    </w:p>
    <w:p>
      <w:pPr>
        <w:pStyle w:val="Lista"/>
      </w:pPr>
      <w:r>
        <w:t xml:space="preserve">in all cases, variant names applied to the inscription in question in previous publications shall be recorded in the metadata spreadsheet </w:t>
      </w:r>
      <w:r>
        <w:rPr>
          <w:noProof/>
        </w:rPr>
        <w:t>(</w:t>
      </w:r>
      <w:r>
        <w:t>and will be made searchable once imported from there into our TEI headers)</w:t>
      </w:r>
    </w:p>
    <w:p>
      <w:pPr>
        <w:pStyle w:val="Lista"/>
      </w:pPr>
      <w:r>
        <w:t xml:space="preserve">when creating new titles, it is recommended </w:t>
      </w:r>
      <w:r>
        <w:rPr>
          <w:noProof/>
        </w:rPr>
        <w:t>(</w:t>
      </w:r>
      <w:r>
        <w:t>but not mandatory) that you compose your title by combining the following elements, in this order</w:t>
      </w:r>
    </w:p>
    <w:p>
      <w:pPr>
        <w:numPr>
          <w:ilvl w:val="0"/>
          <w:numId w:val="5"/>
        </w:numPr>
        <w:ind w:left="284" w:hanging="284"/>
      </w:pPr>
      <w:r>
        <w:rPr>
          <w:b/>
          <w:bCs/>
        </w:rPr>
        <w:t>place</w:t>
      </w:r>
      <w:r>
        <w:t xml:space="preserve">: start your title with a place name, using </w:t>
      </w:r>
      <w:r>
        <w:rPr>
          <w:noProof/>
        </w:rPr>
        <w:t>(</w:t>
      </w:r>
      <w:r>
        <w:t>if possible) one of the following options</w:t>
      </w:r>
    </w:p>
    <w:p>
      <w:pPr>
        <w:numPr>
          <w:ilvl w:val="1"/>
          <w:numId w:val="6"/>
        </w:numPr>
        <w:ind w:left="567" w:hanging="283"/>
      </w:pPr>
      <w:r>
        <w:t>internal: attempt to identify the name of the place</w:t>
      </w:r>
      <w:r>
        <w:rPr>
          <w:noProof/>
        </w:rPr>
        <w:t>(</w:t>
      </w:r>
      <w:r>
        <w:t xml:space="preserve">s) that is </w:t>
      </w:r>
      <w:r>
        <w:rPr>
          <w:noProof/>
        </w:rPr>
        <w:t>(</w:t>
      </w:r>
      <w:r>
        <w:t>or are) most fundamentally concerned by the transaction recorded in the inscription</w:t>
      </w:r>
    </w:p>
    <w:p>
      <w:pPr>
        <w:pStyle w:val="Lista4"/>
      </w:pPr>
      <w:r>
        <w:t>resort to a less important but more distinctive internal toponym if the toponym resulting from the above test is insufficiently distinctive</w:t>
      </w:r>
    </w:p>
    <w:p>
      <w:pPr>
        <w:pStyle w:val="Lista4"/>
      </w:pPr>
      <w:r>
        <w:t xml:space="preserve">if you are dealing with Indonesian inscriptions, represent the internal toponym free of diacritics, in EYD spelling </w:t>
      </w:r>
      <w:r>
        <w:rPr>
          <w:noProof/>
        </w:rPr>
        <w:t>(</w:t>
      </w:r>
      <w:r>
        <w:t xml:space="preserve">e.g., </w:t>
      </w:r>
      <w:proofErr w:type="spellStart"/>
      <w:r>
        <w:t>Sobhamerta</w:t>
      </w:r>
      <w:proofErr w:type="spellEnd"/>
      <w:r>
        <w:t xml:space="preserve"> for </w:t>
      </w:r>
      <w:r>
        <w:rPr>
          <w:rStyle w:val="Foreign"/>
        </w:rPr>
        <w:t>śobhāmr̥ta</w:t>
      </w:r>
      <w:r>
        <w:t xml:space="preserve">), and for further guidance, see </w:t>
      </w:r>
      <w:proofErr w:type="spellStart"/>
      <w:r>
        <w:t>Damais</w:t>
      </w:r>
      <w:proofErr w:type="spellEnd"/>
      <w:r>
        <w:t xml:space="preserve"> 1952: 6-9</w:t>
      </w:r>
    </w:p>
    <w:p>
      <w:pPr>
        <w:numPr>
          <w:ilvl w:val="1"/>
          <w:numId w:val="6"/>
        </w:numPr>
        <w:ind w:left="567" w:hanging="283"/>
      </w:pPr>
      <w:r>
        <w:t>based on provenance: use the name of the findspot, e.g. “Nalanda”</w:t>
      </w:r>
    </w:p>
    <w:p>
      <w:pPr>
        <w:pStyle w:val="Lista4"/>
      </w:pPr>
      <w:r>
        <w:t>provenance-based places may, if necessary, include the specification of a topographic feature or a monument, e.g. “rock”, “cliff”, “victory pillar”, “Cave 16”, “</w:t>
      </w:r>
      <w:proofErr w:type="spellStart"/>
      <w:r>
        <w:t>Vedānteśvara</w:t>
      </w:r>
      <w:proofErr w:type="spellEnd"/>
      <w:r>
        <w:t xml:space="preserve"> temple pillars”, etc.</w:t>
      </w:r>
    </w:p>
    <w:p>
      <w:pPr>
        <w:numPr>
          <w:ilvl w:val="1"/>
          <w:numId w:val="6"/>
        </w:numPr>
        <w:ind w:left="567" w:hanging="283"/>
      </w:pPr>
      <w:r>
        <w:t xml:space="preserve">based on custody: a reference to the place or institution where the support is currently kept. E.g. BBRAS plates of </w:t>
      </w:r>
      <w:proofErr w:type="spellStart"/>
      <w:r>
        <w:t>Dhruvasena</w:t>
      </w:r>
      <w:proofErr w:type="spellEnd"/>
      <w:r>
        <w:t xml:space="preserve"> I, year 210</w:t>
      </w:r>
    </w:p>
    <w:p>
      <w:pPr>
        <w:pStyle w:val="Lista4"/>
      </w:pPr>
      <w:r>
        <w:t>place names based on custody should only be employed if neither a provenance-based, nor an internal place name is available</w:t>
      </w:r>
    </w:p>
    <w:p>
      <w:pPr>
        <w:numPr>
          <w:ilvl w:val="0"/>
          <w:numId w:val="5"/>
        </w:numPr>
        <w:ind w:left="284" w:hanging="284"/>
      </w:pPr>
      <w:r>
        <w:rPr>
          <w:b/>
          <w:bCs/>
        </w:rPr>
        <w:t>artifact type or document type</w:t>
      </w:r>
      <w:r>
        <w:t>: add a word or two describing the nature of the support or the text, using the cover term “inscription” only if no more satisfactory term can be found.</w:t>
      </w:r>
    </w:p>
    <w:p>
      <w:pPr>
        <w:pStyle w:val="Lista3"/>
      </w:pPr>
      <w:r>
        <w:t xml:space="preserve">use document type </w:t>
      </w:r>
      <w:r>
        <w:rPr>
          <w:noProof/>
        </w:rPr>
        <w:t>(</w:t>
      </w:r>
      <w:r>
        <w:t>e.g., “grant”, “dedication” or “dedicatory inscription”, “foundation”, “label”, “graffito”, “eulogy”) if the place name used in the title is an internal toponym</w:t>
      </w:r>
    </w:p>
    <w:p>
      <w:pPr>
        <w:pStyle w:val="Lista4"/>
      </w:pPr>
      <w:r>
        <w:t>e.g. “</w:t>
      </w:r>
      <w:proofErr w:type="spellStart"/>
      <w:r>
        <w:t>Raktamālā</w:t>
      </w:r>
      <w:proofErr w:type="spellEnd"/>
      <w:r>
        <w:t xml:space="preserve"> grant”</w:t>
      </w:r>
    </w:p>
    <w:p>
      <w:pPr>
        <w:pStyle w:val="Lista3"/>
      </w:pPr>
      <w:r>
        <w:t xml:space="preserve">use artifact type </w:t>
      </w:r>
      <w:r>
        <w:rPr>
          <w:noProof/>
        </w:rPr>
        <w:t>(</w:t>
      </w:r>
      <w:r>
        <w:t>e.g., “plate”, “stele”, “slab”, “pillar”, etc.) if the place name used in the title is based on provenance or custody</w:t>
      </w:r>
    </w:p>
    <w:p>
      <w:pPr>
        <w:pStyle w:val="Lista4"/>
      </w:pPr>
      <w:r>
        <w:t>e.g. “Nalanda plates”, “British Museum pillar”</w:t>
      </w:r>
    </w:p>
    <w:p>
      <w:pPr>
        <w:numPr>
          <w:ilvl w:val="0"/>
          <w:numId w:val="5"/>
        </w:numPr>
        <w:ind w:left="284" w:hanging="284"/>
      </w:pPr>
      <w:r>
        <w:rPr>
          <w:b/>
          <w:bCs/>
        </w:rPr>
        <w:t>the principal protagonist</w:t>
      </w:r>
      <w:r>
        <w:t xml:space="preserve"> of the inscription, if named in the text</w:t>
      </w:r>
    </w:p>
    <w:p>
      <w:pPr>
        <w:pStyle w:val="Lista3"/>
      </w:pPr>
      <w:r>
        <w:t>this is usually the person who issued/commissioned the inscription and/or the work commemorated in it, but may be another named person, such as the reigning ruler if the commissioner is another person who is not named</w:t>
      </w:r>
    </w:p>
    <w:p>
      <w:pPr>
        <w:pStyle w:val="Lista3"/>
      </w:pPr>
      <w:r>
        <w:t>preferably, use “of” before the name of the issuer</w:t>
      </w:r>
    </w:p>
    <w:p>
      <w:pPr>
        <w:pStyle w:val="Lista3"/>
      </w:pPr>
      <w:r>
        <w:t>preferably, use “of the time of” before the name of a reigning ruler who is not the protagonist</w:t>
      </w:r>
    </w:p>
    <w:p>
      <w:pPr>
        <w:numPr>
          <w:ilvl w:val="0"/>
          <w:numId w:val="5"/>
        </w:numPr>
        <w:ind w:left="284" w:hanging="284"/>
      </w:pPr>
      <w:r>
        <w:rPr>
          <w:b/>
          <w:bCs/>
        </w:rPr>
        <w:t>supplementary details</w:t>
      </w:r>
      <w:r>
        <w:t>: after the above elements, add further information whenever necessary for disambiguation, potentially including:</w:t>
      </w:r>
    </w:p>
    <w:p>
      <w:pPr>
        <w:pStyle w:val="Lista3"/>
      </w:pPr>
      <w:r>
        <w:t>calendrical or regnal year, if mentioned within the text</w:t>
      </w:r>
    </w:p>
    <w:p>
      <w:pPr>
        <w:pStyle w:val="Lista4"/>
      </w:pPr>
      <w:r>
        <w:t>optionally including further dating specifics noted in the text, if necessary for disambiguation, e.g. month and day in the case of several charters of the same provenance, same king, same year, and where a title based on the content does not work</w:t>
      </w:r>
    </w:p>
    <w:p>
      <w:pPr>
        <w:pStyle w:val="Lista4"/>
      </w:pPr>
      <w:r>
        <w:t>optionally using “undetermined year” if a year is mentioned in the text, but is lost or illegible</w:t>
      </w:r>
    </w:p>
    <w:p>
      <w:pPr>
        <w:pStyle w:val="Lista3"/>
      </w:pPr>
      <w:r>
        <w:t>any additional distinction, e.g.</w:t>
      </w:r>
    </w:p>
    <w:p>
      <w:pPr>
        <w:pStyle w:val="Lista4"/>
      </w:pPr>
      <w:r>
        <w:t>“Set 1” and “Set 2” to distinguish two sets of copper plates with the same provenance, issued by the same ruler on the same date</w:t>
      </w:r>
    </w:p>
    <w:p>
      <w:pPr>
        <w:pStyle w:val="Lista4"/>
      </w:pPr>
      <w:r>
        <w:lastRenderedPageBreak/>
        <w:t>“north column” and “south column” to distinguish two copies of an inscription engraved in duplicate</w:t>
      </w:r>
    </w:p>
    <w:p>
      <w:pPr>
        <w:pStyle w:val="Lista"/>
      </w:pPr>
      <w:r>
        <w:t>the above items may be listed with commas or connected to one another by short English phrases as seems most suitable</w:t>
      </w:r>
    </w:p>
    <w:p>
      <w:pPr>
        <w:pStyle w:val="Lista"/>
      </w:pPr>
      <w:r>
        <w:t>some examples of titles composed or elaborated along the above lines:</w:t>
      </w:r>
    </w:p>
    <w:p>
      <w:pPr>
        <w:pStyle w:val="Lista2"/>
      </w:pPr>
      <w:r>
        <w:t xml:space="preserve">Nalanda plate of Samudragupta </w:t>
      </w:r>
      <w:r>
        <w:rPr>
          <w:noProof/>
        </w:rPr>
        <w:t>(</w:t>
      </w:r>
      <w:r>
        <w:t>provenance, type and issuing ruler)</w:t>
      </w:r>
    </w:p>
    <w:p>
      <w:pPr>
        <w:pStyle w:val="Lista2"/>
      </w:pPr>
      <w:proofErr w:type="spellStart"/>
      <w:r>
        <w:t>Raktamālā</w:t>
      </w:r>
      <w:proofErr w:type="spellEnd"/>
      <w:r>
        <w:t xml:space="preserve"> grant of the time of </w:t>
      </w:r>
      <w:proofErr w:type="spellStart"/>
      <w:r>
        <w:t>Budhagupta</w:t>
      </w:r>
      <w:proofErr w:type="spellEnd"/>
      <w:r>
        <w:t xml:space="preserve">, year 159 </w:t>
      </w:r>
      <w:r>
        <w:rPr>
          <w:noProof/>
        </w:rPr>
        <w:t>(</w:t>
      </w:r>
      <w:r>
        <w:t>internal place, type, reigning ruler, date)</w:t>
      </w:r>
    </w:p>
    <w:p>
      <w:pPr>
        <w:pStyle w:val="Lista2"/>
      </w:pPr>
      <w:proofErr w:type="spellStart"/>
      <w:r>
        <w:t>Vallam</w:t>
      </w:r>
      <w:proofErr w:type="spellEnd"/>
      <w:r>
        <w:t xml:space="preserve">, </w:t>
      </w:r>
      <w:proofErr w:type="spellStart"/>
      <w:r>
        <w:t>Vedānteśvara</w:t>
      </w:r>
      <w:proofErr w:type="spellEnd"/>
      <w:r>
        <w:t xml:space="preserve"> temple pillars, foundation by </w:t>
      </w:r>
      <w:proofErr w:type="spellStart"/>
      <w:r>
        <w:t>Kantacēṉaṉ</w:t>
      </w:r>
      <w:proofErr w:type="spellEnd"/>
      <w:r>
        <w:t xml:space="preserve"> of the time of </w:t>
      </w:r>
      <w:proofErr w:type="spellStart"/>
      <w:r>
        <w:t>Mahendravarman</w:t>
      </w:r>
      <w:proofErr w:type="spellEnd"/>
      <w:r>
        <w:t xml:space="preserve"> I </w:t>
      </w:r>
      <w:r>
        <w:rPr>
          <w:noProof/>
        </w:rPr>
        <w:t>(</w:t>
      </w:r>
      <w:r>
        <w:t>provenance with monument details, type of inscription, issuing person, reigning ruler)</w:t>
      </w:r>
    </w:p>
    <w:p>
      <w:pPr>
        <w:pStyle w:val="Lista2"/>
      </w:pPr>
      <w:proofErr w:type="spellStart"/>
      <w:r>
        <w:t>Uttiramērūr</w:t>
      </w:r>
      <w:proofErr w:type="spellEnd"/>
      <w:r>
        <w:t xml:space="preserve">, </w:t>
      </w:r>
      <w:proofErr w:type="spellStart"/>
      <w:r>
        <w:t>Sundaravaradaperumāḷ</w:t>
      </w:r>
      <w:proofErr w:type="spellEnd"/>
      <w:r>
        <w:t xml:space="preserve"> temple, southern wall of </w:t>
      </w:r>
      <w:r>
        <w:rPr>
          <w:rStyle w:val="Foreign"/>
        </w:rPr>
        <w:t>vimāna</w:t>
      </w:r>
      <w:r>
        <w:t xml:space="preserve">, donation of the time of Nandivarman II, year 16 </w:t>
      </w:r>
      <w:r>
        <w:rPr>
          <w:noProof/>
        </w:rPr>
        <w:t>(</w:t>
      </w:r>
      <w:r>
        <w:t>provenance with monument details, additional specification of location, type, reigning ruler, regnal year)</w:t>
      </w:r>
    </w:p>
    <w:p>
      <w:pPr>
        <w:pStyle w:val="Lista2"/>
      </w:pPr>
      <w:proofErr w:type="spellStart"/>
      <w:r>
        <w:t>Uttiramērūr</w:t>
      </w:r>
      <w:proofErr w:type="spellEnd"/>
      <w:r>
        <w:t xml:space="preserve">, </w:t>
      </w:r>
      <w:proofErr w:type="spellStart"/>
      <w:r>
        <w:t>Vaikuṇṭhaperumāḷ</w:t>
      </w:r>
      <w:proofErr w:type="spellEnd"/>
      <w:r>
        <w:t xml:space="preserve"> temple, larger platform, southern base, inscription of the time of </w:t>
      </w:r>
      <w:proofErr w:type="spellStart"/>
      <w:r>
        <w:t>Dantivarman</w:t>
      </w:r>
      <w:proofErr w:type="spellEnd"/>
      <w:r>
        <w:t xml:space="preserve">, year 8, larger platform, southern base </w:t>
      </w:r>
      <w:r>
        <w:rPr>
          <w:noProof/>
        </w:rPr>
        <w:t>(</w:t>
      </w:r>
      <w:r>
        <w:t>provenance with monument details, additional specification of location, no clear text type, reigning ruler, regnal year)</w:t>
      </w:r>
    </w:p>
    <w:p>
      <w:pPr>
        <w:pStyle w:val="Lista2"/>
      </w:pPr>
      <w:proofErr w:type="spellStart"/>
      <w:r>
        <w:t>Gunung</w:t>
      </w:r>
      <w:proofErr w:type="spellEnd"/>
      <w:r>
        <w:t xml:space="preserve"> </w:t>
      </w:r>
      <w:proofErr w:type="spellStart"/>
      <w:r>
        <w:t>Wukir</w:t>
      </w:r>
      <w:proofErr w:type="spellEnd"/>
      <w:r>
        <w:t xml:space="preserve"> stele of </w:t>
      </w:r>
      <w:proofErr w:type="spellStart"/>
      <w:r>
        <w:t>Sañjaya</w:t>
      </w:r>
      <w:proofErr w:type="spellEnd"/>
    </w:p>
    <w:p>
      <w:pPr>
        <w:pStyle w:val="Lista2"/>
      </w:pPr>
      <w:proofErr w:type="spellStart"/>
      <w:r>
        <w:t>Hampran</w:t>
      </w:r>
      <w:proofErr w:type="spellEnd"/>
      <w:r>
        <w:t xml:space="preserve"> dedication of </w:t>
      </w:r>
      <w:proofErr w:type="spellStart"/>
      <w:r>
        <w:t>Bhānu</w:t>
      </w:r>
      <w:proofErr w:type="spellEnd"/>
    </w:p>
    <w:p>
      <w:pPr>
        <w:pStyle w:val="Cmsor1"/>
        <w:numPr>
          <w:ilvl w:val="0"/>
          <w:numId w:val="8"/>
        </w:numPr>
      </w:pPr>
      <w:bookmarkStart w:id="1030" w:name="_fkfiw4gv3nvf" w:colFirst="0" w:colLast="0"/>
      <w:bookmarkStart w:id="1031" w:name="_Ref43988536"/>
      <w:bookmarkStart w:id="1032" w:name="_Toc183083976"/>
      <w:bookmarkEnd w:id="1030"/>
      <w:r>
        <w:lastRenderedPageBreak/>
        <w:t xml:space="preserve">Normalisation </w:t>
      </w:r>
      <w:bookmarkEnd w:id="1031"/>
      <w:r>
        <w:t>suggestions</w:t>
      </w:r>
      <w:bookmarkEnd w:id="1032"/>
    </w:p>
    <w:p>
      <w:pPr>
        <w:pStyle w:val="Lista"/>
      </w:pPr>
      <w:r>
        <w:t>this appendix contains some specific suggestions for encoding non-standard usage in various languages</w:t>
      </w:r>
    </w:p>
    <w:p>
      <w:pPr>
        <w:pStyle w:val="Lista"/>
      </w:pPr>
      <w:r>
        <w:t>all of these are to be understood as no more than suggestions: when encoding any particular text, feel free to apply a stricter or more lenient approach to any phenomenon depending on what seems to be normal in that given text and in related texts</w:t>
      </w:r>
    </w:p>
    <w:p>
      <w:pPr>
        <w:pStyle w:val="Lista"/>
      </w:pPr>
      <w:r>
        <w:t xml:space="preserve">if the prosody of metrical verse is affected </w:t>
      </w:r>
      <w:r>
        <w:rPr>
          <w:noProof/>
        </w:rPr>
        <w:t>(</w:t>
      </w:r>
      <w:r>
        <w:t>either spoiled or corrected) by normalisation, then the considerations outlined in §</w:t>
      </w:r>
      <w:r>
        <w:fldChar w:fldCharType="begin"/>
      </w:r>
      <w:r>
        <w:instrText xml:space="preserve"> REF _Ref43981233 \r \h  \* MERGEFORMAT </w:instrText>
      </w:r>
      <w:r>
        <w:fldChar w:fldCharType="separate"/>
      </w:r>
      <w:r>
        <w:t>6.1.4</w:t>
      </w:r>
      <w:r>
        <w:fldChar w:fldCharType="end"/>
      </w:r>
      <w:r>
        <w:t xml:space="preserve"> overrule the suggestions listed below</w:t>
      </w:r>
    </w:p>
    <w:p>
      <w:pPr>
        <w:pStyle w:val="Kpalrs"/>
      </w:pPr>
      <w:r>
        <w:t xml:space="preserve">Table </w:t>
      </w:r>
      <w:fldSimple w:instr=" SEQ Table \* ARABIC ">
        <w:r>
          <w:rPr>
            <w:noProof/>
          </w:rPr>
          <w:t>10</w:t>
        </w:r>
      </w:fldSimple>
      <w:r>
        <w:t>. Normalisation 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trPr>
          <w:tblHeader/>
        </w:trPr>
        <w:tc>
          <w:tcPr>
            <w:tcW w:w="876" w:type="pct"/>
            <w:shd w:val="clear" w:color="auto" w:fill="EAF1DD"/>
            <w:tcMar>
              <w:top w:w="100" w:type="dxa"/>
              <w:left w:w="100" w:type="dxa"/>
              <w:bottom w:w="100" w:type="dxa"/>
              <w:right w:w="100" w:type="dxa"/>
            </w:tcMar>
          </w:tcPr>
          <w:p>
            <w:pPr>
              <w:pStyle w:val="Tabletext"/>
            </w:pPr>
            <w:r>
              <w:t>language</w:t>
            </w:r>
          </w:p>
        </w:tc>
        <w:tc>
          <w:tcPr>
            <w:tcW w:w="3107" w:type="pct"/>
            <w:shd w:val="clear" w:color="auto" w:fill="EAF1DD"/>
            <w:tcMar>
              <w:top w:w="100" w:type="dxa"/>
              <w:left w:w="100" w:type="dxa"/>
              <w:bottom w:w="100" w:type="dxa"/>
              <w:right w:w="100" w:type="dxa"/>
            </w:tcMar>
          </w:tcPr>
          <w:p>
            <w:pPr>
              <w:pStyle w:val="Tabletext"/>
            </w:pPr>
            <w:r>
              <w:t>phenomenon</w:t>
            </w:r>
          </w:p>
        </w:tc>
        <w:tc>
          <w:tcPr>
            <w:tcW w:w="1017" w:type="pct"/>
            <w:shd w:val="clear" w:color="auto" w:fill="EAF1DD"/>
            <w:tcMar>
              <w:top w:w="100" w:type="dxa"/>
              <w:left w:w="100" w:type="dxa"/>
              <w:bottom w:w="100" w:type="dxa"/>
              <w:right w:w="100" w:type="dxa"/>
            </w:tcMar>
          </w:tcPr>
          <w:p>
            <w:pPr>
              <w:pStyle w:val="Tabletext"/>
            </w:pPr>
            <w:r>
              <w:t>action</w:t>
            </w:r>
          </w:p>
        </w:tc>
      </w:tr>
      <w:tr>
        <w:tc>
          <w:tcPr>
            <w:tcW w:w="876" w:type="pct"/>
            <w:shd w:val="clear" w:color="auto" w:fill="EAF1DD"/>
            <w:tcMar>
              <w:top w:w="100" w:type="dxa"/>
              <w:left w:w="100" w:type="dxa"/>
              <w:bottom w:w="100" w:type="dxa"/>
              <w:right w:w="100" w:type="dxa"/>
            </w:tcMar>
          </w:tcPr>
          <w:p>
            <w:pPr>
              <w:pStyle w:val="Tabletext"/>
            </w:pPr>
            <w:r>
              <w:t>Sanskrit in Cambodia</w:t>
            </w:r>
          </w:p>
        </w:tc>
        <w:tc>
          <w:tcPr>
            <w:tcW w:w="3107" w:type="pct"/>
            <w:shd w:val="clear" w:color="auto" w:fill="auto"/>
            <w:tcMar>
              <w:top w:w="100" w:type="dxa"/>
              <w:left w:w="100" w:type="dxa"/>
              <w:bottom w:w="100" w:type="dxa"/>
              <w:right w:w="100" w:type="dxa"/>
            </w:tcMar>
          </w:tcPr>
          <w:p>
            <w:pPr>
              <w:pStyle w:val="Tabletext"/>
            </w:pPr>
            <w:r>
              <w:t xml:space="preserve">mismatch of dentals with retroflexes in conjuncts </w:t>
            </w:r>
            <w:r>
              <w:rPr>
                <w:noProof/>
              </w:rPr>
              <w:t>(</w:t>
            </w:r>
            <w:r>
              <w:t xml:space="preserve">e.g., </w:t>
            </w:r>
            <w:r>
              <w:rPr>
                <w:rStyle w:val="Foreign"/>
              </w:rPr>
              <w:t>ṇd</w:t>
            </w:r>
            <w:r>
              <w:t xml:space="preserve">, </w:t>
            </w:r>
            <w:r>
              <w:rPr>
                <w:rStyle w:val="Foreign"/>
              </w:rPr>
              <w:t>ṣth</w:t>
            </w:r>
            <w:r>
              <w:t>)</w:t>
            </w:r>
            <w:r>
              <w:tab/>
            </w:r>
            <w:r>
              <w:tab/>
            </w:r>
          </w:p>
        </w:tc>
        <w:tc>
          <w:tcPr>
            <w:tcW w:w="1017" w:type="pct"/>
            <w:shd w:val="clear" w:color="auto" w:fill="auto"/>
            <w:tcMar>
              <w:top w:w="100" w:type="dxa"/>
              <w:left w:w="100" w:type="dxa"/>
              <w:bottom w:w="100" w:type="dxa"/>
              <w:right w:w="100" w:type="dxa"/>
            </w:tcMar>
          </w:tcPr>
          <w:p>
            <w:pPr>
              <w:pStyle w:val="Tabletext"/>
            </w:pPr>
            <w:r>
              <w:t>flag or normalise</w:t>
            </w:r>
          </w:p>
        </w:tc>
      </w:tr>
      <w:tr>
        <w:tc>
          <w:tcPr>
            <w:tcW w:w="876" w:type="pct"/>
            <w:shd w:val="clear" w:color="auto" w:fill="EAF1DD"/>
            <w:tcMar>
              <w:top w:w="100" w:type="dxa"/>
              <w:left w:w="100" w:type="dxa"/>
              <w:bottom w:w="100" w:type="dxa"/>
              <w:right w:w="100" w:type="dxa"/>
            </w:tcMar>
          </w:tcPr>
          <w:p>
            <w:pPr>
              <w:pStyle w:val="Tabletext"/>
            </w:pPr>
            <w:r>
              <w:t>Old Javanese</w:t>
            </w:r>
          </w:p>
        </w:tc>
        <w:tc>
          <w:tcPr>
            <w:tcW w:w="3107" w:type="pct"/>
            <w:shd w:val="clear" w:color="auto" w:fill="auto"/>
            <w:tcMar>
              <w:top w:w="100" w:type="dxa"/>
              <w:left w:w="100" w:type="dxa"/>
              <w:bottom w:w="100" w:type="dxa"/>
              <w:right w:w="100" w:type="dxa"/>
            </w:tcMar>
          </w:tcPr>
          <w:p>
            <w:pPr>
              <w:pStyle w:val="Tabletext"/>
            </w:pPr>
            <w:r>
              <w:t xml:space="preserve">spelling of long </w:t>
            </w:r>
            <w:r>
              <w:rPr>
                <w:rStyle w:val="Foreign"/>
              </w:rPr>
              <w:t>pepet</w:t>
            </w:r>
            <w:r>
              <w:t xml:space="preserve"> with </w:t>
            </w:r>
            <w:r>
              <w:rPr>
                <w:rStyle w:val="Foreign"/>
              </w:rPr>
              <w:t>ǝ</w:t>
            </w:r>
            <w:r>
              <w:t xml:space="preserve"> plus length mark</w:t>
            </w:r>
            <w:r>
              <w:rPr>
                <w:rStyle w:val="Lbjegyzet-hivatkozs"/>
              </w:rPr>
              <w:footnoteReference w:id="90"/>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Javanese</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R̥</w:t>
            </w:r>
            <w:r>
              <w:t xml:space="preserve"> or </w:t>
            </w:r>
            <w:r>
              <w:rPr>
                <w:rStyle w:val="Foreign"/>
              </w:rPr>
              <w:t>L̥</w:t>
            </w:r>
            <w:r>
              <w:t xml:space="preserve"> </w:t>
            </w:r>
            <w:r>
              <w:rPr>
                <w:noProof/>
              </w:rPr>
              <w:t>(</w:t>
            </w:r>
            <w:r>
              <w:t xml:space="preserve">and </w:t>
            </w:r>
            <w:r>
              <w:rPr>
                <w:rStyle w:val="Foreign"/>
              </w:rPr>
              <w:t>R̥̄</w:t>
            </w:r>
            <w:r>
              <w:t xml:space="preserve"> or </w:t>
            </w:r>
            <w:r>
              <w:rPr>
                <w:rStyle w:val="Foreign"/>
              </w:rPr>
              <w:t>L̥̄</w:t>
            </w:r>
            <w:r>
              <w:t xml:space="preserve">) in words whose dictionary spelling has </w:t>
            </w:r>
            <w:r>
              <w:rPr>
                <w:rStyle w:val="Foreign"/>
              </w:rPr>
              <w:t>rǝ</w:t>
            </w:r>
            <w:r>
              <w:t xml:space="preserve"> or </w:t>
            </w:r>
            <w:r>
              <w:rPr>
                <w:rStyle w:val="Foreign"/>
              </w:rPr>
              <w:t>lǝ</w:t>
            </w:r>
            <w:r>
              <w:t xml:space="preserve"> </w:t>
            </w:r>
            <w:r>
              <w:rPr>
                <w:noProof/>
              </w:rPr>
              <w:t>(</w:t>
            </w:r>
            <w:r>
              <w:t xml:space="preserve">or </w:t>
            </w:r>
            <w:r>
              <w:rPr>
                <w:rStyle w:val="Foreign"/>
              </w:rPr>
              <w:t>rə̄</w:t>
            </w:r>
            <w:r>
              <w:t xml:space="preserve"> or </w:t>
            </w:r>
            <w:r>
              <w:rPr>
                <w:rStyle w:val="Foreign"/>
              </w:rPr>
              <w:t>lə̄</w:t>
            </w:r>
            <w:r>
              <w:t>)</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Khmer</w:t>
            </w:r>
          </w:p>
        </w:tc>
        <w:tc>
          <w:tcPr>
            <w:tcW w:w="3107" w:type="pct"/>
            <w:shd w:val="clear" w:color="auto" w:fill="auto"/>
            <w:tcMar>
              <w:top w:w="100" w:type="dxa"/>
              <w:left w:w="100" w:type="dxa"/>
              <w:bottom w:w="100" w:type="dxa"/>
              <w:right w:w="100" w:type="dxa"/>
            </w:tcMar>
          </w:tcPr>
          <w:p>
            <w:pPr>
              <w:pStyle w:val="Tabletext"/>
            </w:pPr>
            <w:r>
              <w:t xml:space="preserve">absence of </w:t>
            </w:r>
            <w:r>
              <w:rPr>
                <w:rStyle w:val="Foreign"/>
              </w:rPr>
              <w:t>virāma</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Khmer</w:t>
            </w:r>
          </w:p>
        </w:tc>
        <w:tc>
          <w:tcPr>
            <w:tcW w:w="3107" w:type="pct"/>
            <w:shd w:val="clear" w:color="auto" w:fill="auto"/>
            <w:tcMar>
              <w:top w:w="100" w:type="dxa"/>
              <w:left w:w="100" w:type="dxa"/>
              <w:bottom w:w="100" w:type="dxa"/>
              <w:right w:w="100" w:type="dxa"/>
            </w:tcMar>
          </w:tcPr>
          <w:p>
            <w:pPr>
              <w:pStyle w:val="Tabletext"/>
            </w:pPr>
            <w:r>
              <w:t xml:space="preserve">representation of final consonant </w:t>
            </w:r>
            <w:r>
              <w:rPr>
                <w:rStyle w:val="Foreign"/>
              </w:rPr>
              <w:t>C</w:t>
            </w:r>
            <w:r>
              <w:t xml:space="preserve"> by the spelling </w:t>
            </w:r>
            <w:r>
              <w:rPr>
                <w:rStyle w:val="Foreign"/>
              </w:rPr>
              <w:t>CCa</w:t>
            </w:r>
            <w:r>
              <w:t xml:space="preserve">, including final /h/ represented as </w:t>
            </w:r>
            <w:r>
              <w:rPr>
                <w:rStyle w:val="Foreign"/>
              </w:rPr>
              <w:t>ḥha</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Sundanese and Javanese</w:t>
            </w:r>
          </w:p>
        </w:tc>
        <w:tc>
          <w:tcPr>
            <w:tcW w:w="3107" w:type="pct"/>
            <w:shd w:val="clear" w:color="auto" w:fill="auto"/>
            <w:tcMar>
              <w:top w:w="100" w:type="dxa"/>
              <w:left w:w="100" w:type="dxa"/>
              <w:bottom w:w="100" w:type="dxa"/>
              <w:right w:w="100" w:type="dxa"/>
            </w:tcMar>
          </w:tcPr>
          <w:p>
            <w:pPr>
              <w:pStyle w:val="Tabletext"/>
            </w:pPr>
            <w:r>
              <w:t xml:space="preserve">expected </w:t>
            </w:r>
            <w:proofErr w:type="spellStart"/>
            <w:r>
              <w:t>nasal+stop</w:t>
            </w:r>
            <w:proofErr w:type="spellEnd"/>
            <w:r>
              <w:t xml:space="preserve"> cluster spelt with only the stop</w:t>
            </w:r>
          </w:p>
        </w:tc>
        <w:tc>
          <w:tcPr>
            <w:tcW w:w="1017" w:type="pct"/>
            <w:shd w:val="clear" w:color="auto" w:fill="auto"/>
            <w:tcMar>
              <w:top w:w="100" w:type="dxa"/>
              <w:left w:w="100" w:type="dxa"/>
              <w:bottom w:w="100" w:type="dxa"/>
              <w:right w:w="100" w:type="dxa"/>
            </w:tcMar>
          </w:tcPr>
          <w:p>
            <w:pPr>
              <w:pStyle w:val="Tabletext"/>
            </w:pPr>
            <w:r>
              <w:t>normalise</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rPr>
                <w:i/>
              </w:rPr>
            </w:pPr>
            <w:r>
              <w:t xml:space="preserve">sibilant doubled after </w:t>
            </w:r>
            <w:r>
              <w:rPr>
                <w:rStyle w:val="Foreign"/>
              </w:rPr>
              <w:t>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pPr>
            <w:r>
              <w:t xml:space="preserve">any consonant doubled before </w:t>
            </w:r>
            <w:r>
              <w:rPr>
                <w:rStyle w:val="Foreign"/>
              </w:rPr>
              <w:t>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tv</w:t>
            </w:r>
            <w:r>
              <w:t xml:space="preserve"> where </w:t>
            </w:r>
            <w:r>
              <w:rPr>
                <w:rStyle w:val="Foreign"/>
              </w:rPr>
              <w:t>ttv</w:t>
            </w:r>
            <w:r>
              <w:t xml:space="preserve"> is expected</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b</w:t>
            </w:r>
            <w:r>
              <w:t xml:space="preserve"> where </w:t>
            </w:r>
            <w:r>
              <w:rPr>
                <w:rStyle w:val="Foreign"/>
              </w:rPr>
              <w:t>v</w:t>
            </w:r>
            <w:r>
              <w:t xml:space="preserve"> is expected, or vice versa</w:t>
            </w:r>
          </w:p>
        </w:tc>
        <w:tc>
          <w:tcPr>
            <w:tcW w:w="1017" w:type="pct"/>
            <w:shd w:val="clear" w:color="auto" w:fill="auto"/>
            <w:tcMar>
              <w:top w:w="100" w:type="dxa"/>
              <w:left w:w="100" w:type="dxa"/>
              <w:bottom w:w="100" w:type="dxa"/>
              <w:right w:w="100" w:type="dxa"/>
            </w:tcMar>
          </w:tcPr>
          <w:p>
            <w:pPr>
              <w:pStyle w:val="Tabletext"/>
            </w:pPr>
            <w:r>
              <w:t>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infidelity to the correct length of vowels in words borrowed from Sanskrit</w:t>
            </w:r>
            <w:r>
              <w:rPr>
                <w:rStyle w:val="Lbjegyzet-hivatkozs"/>
              </w:rPr>
              <w:footnoteReference w:id="91"/>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anusvāra</w:t>
            </w:r>
            <w:r>
              <w:t xml:space="preserve"> in place of a final </w:t>
            </w:r>
            <w:r>
              <w:rPr>
                <w:rStyle w:val="Foreign"/>
              </w:rPr>
              <w:t>m·</w:t>
            </w:r>
            <w:r>
              <w:t xml:space="preserve"> or </w:t>
            </w:r>
            <w:r>
              <w:rPr>
                <w:rStyle w:val="Foreign"/>
              </w:rPr>
              <w:t>M</w:t>
            </w:r>
            <w:r>
              <w:t xml:space="preserve">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a nasal consonant in place of an </w:t>
            </w:r>
            <w:r>
              <w:rPr>
                <w:rStyle w:val="Foreign"/>
              </w:rPr>
              <w:t>anusvāra</w:t>
            </w:r>
            <w:r>
              <w:t xml:space="preserve"> before a sibilant or </w:t>
            </w:r>
            <w:r>
              <w:rPr>
                <w:rStyle w:val="Foreign"/>
              </w:rPr>
              <w:t>h</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one nasal instead of another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an aspirated consonant instead of its unaspirated counterpart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a dental consonant instead of its retroflex counterpart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one sibilant instead of another</w:t>
            </w:r>
          </w:p>
        </w:tc>
        <w:tc>
          <w:tcPr>
            <w:tcW w:w="1017" w:type="pct"/>
            <w:shd w:val="clear" w:color="auto" w:fill="auto"/>
            <w:tcMar>
              <w:top w:w="100" w:type="dxa"/>
              <w:left w:w="100" w:type="dxa"/>
              <w:bottom w:w="100" w:type="dxa"/>
              <w:right w:w="100" w:type="dxa"/>
            </w:tcMar>
          </w:tcPr>
          <w:p>
            <w:pPr>
              <w:pStyle w:val="Tabletext"/>
            </w:pPr>
            <w:r>
              <w:t>ignore or flag</w:t>
            </w:r>
          </w:p>
        </w:tc>
      </w:tr>
    </w:tbl>
    <w:p>
      <w:pPr>
        <w:pStyle w:val="Cmsor1"/>
        <w:numPr>
          <w:ilvl w:val="0"/>
          <w:numId w:val="8"/>
        </w:numPr>
      </w:pPr>
      <w:bookmarkStart w:id="1033" w:name="_Toc183083977"/>
      <w:r>
        <w:lastRenderedPageBreak/>
        <w:t>Creating DHARMA editions from other editions</w:t>
      </w:r>
      <w:bookmarkEnd w:id="1033"/>
    </w:p>
    <w:p>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p>
      <w:pPr>
        <w:pStyle w:val="Cmsor1"/>
        <w:numPr>
          <w:ilvl w:val="0"/>
          <w:numId w:val="0"/>
        </w:numPr>
      </w:pPr>
      <w:bookmarkStart w:id="1034" w:name="_td0xcb1s1fvx" w:colFirst="0" w:colLast="0"/>
      <w:bookmarkStart w:id="1035" w:name="_Toc183083978"/>
      <w:bookmarkEnd w:id="1034"/>
      <w:r>
        <w:lastRenderedPageBreak/>
        <w:t>References</w:t>
      </w:r>
      <w:bookmarkEnd w:id="1035"/>
    </w:p>
    <w:p>
      <w:pPr>
        <w:pStyle w:val="Irodalomjegyzk"/>
      </w:pPr>
      <w:r>
        <w:t xml:space="preserve">Apte, Vaman Shivaram. 1957. </w:t>
      </w:r>
      <w:r>
        <w:rPr>
          <w:rStyle w:val="Foreign"/>
        </w:rPr>
        <w:t>Revised and enlarged edition of Prin. V. S. Apte's The practical Sanskrit-English dictionary</w:t>
      </w:r>
      <w:r>
        <w:t>. Edited by P. K. Gode and C. G. Karve. Poona: Prasad Prakashan.</w:t>
      </w:r>
    </w:p>
    <w:p>
      <w:pPr>
        <w:pStyle w:val="Irodalomjegyzk"/>
      </w:pPr>
      <w:r>
        <w:t xml:space="preserve">Arnold, Edward Vernon. 1905. </w:t>
      </w:r>
      <w:r>
        <w:rPr>
          <w:rStyle w:val="Foreign"/>
        </w:rPr>
        <w:t>Vedic Metre in Its Historical Development</w:t>
      </w:r>
      <w:r>
        <w:t>. Cambridge: Cambridge University Press.</w:t>
      </w:r>
    </w:p>
    <w:p>
      <w:pPr>
        <w:pStyle w:val="Irodalomjegyzk"/>
      </w:pPr>
      <w:r>
        <w:t xml:space="preserve">Balogh, Dániel, and Arlo Griffiths. 2020a. ‘DHARMA Transliteration Guide’. Project documentation.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w:t>
      </w:r>
      <w:proofErr w:type="spellStart"/>
      <w:r>
        <w:t>française</w:t>
      </w:r>
      <w:proofErr w:type="spellEnd"/>
      <w:r>
        <w:t xml:space="preserve"> </w:t>
      </w:r>
      <w:proofErr w:type="spellStart"/>
      <w:r>
        <w:t>d’Extrême</w:t>
      </w:r>
      <w:proofErr w:type="spellEnd"/>
      <w:r>
        <w:t>-Orient; Humboldt-Universität.</w:t>
      </w:r>
    </w:p>
    <w:p>
      <w:pPr>
        <w:pStyle w:val="Irodalomjegyzk"/>
      </w:pPr>
      <w:r>
        <w:t xml:space="preserve">Balogh, Dániel, and Arlo Griffiths. 2020b. ‘DHARMA Encoding Guide for Diplomatic Editions’. Project documentation version 1.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w:t>
      </w:r>
      <w:proofErr w:type="spellStart"/>
      <w:r>
        <w:t>française</w:t>
      </w:r>
      <w:proofErr w:type="spellEnd"/>
      <w:r>
        <w:t xml:space="preserve"> </w:t>
      </w:r>
      <w:proofErr w:type="spellStart"/>
      <w:r>
        <w:t>d’Extrême</w:t>
      </w:r>
      <w:proofErr w:type="spellEnd"/>
      <w:r>
        <w:t>-Orient; Humboldt-Universität.</w:t>
      </w:r>
    </w:p>
    <w:p>
      <w:pPr>
        <w:pStyle w:val="Irodalomjegyzk"/>
      </w:pPr>
      <w:r>
        <w:t xml:space="preserve">Birnbaum, David J. 2015. </w:t>
      </w:r>
      <w:r>
        <w:rPr>
          <w:rStyle w:val="Foreign"/>
        </w:rPr>
        <w:t>What is XML and why should humanists care? An even gentler introduction to XML</w:t>
      </w:r>
      <w:r>
        <w:t xml:space="preserve">. </w:t>
      </w:r>
      <w:hyperlink r:id="rId78" w:history="1">
        <w:r>
          <w:t>http://dh.obdurodon.org/what-is-xml.xhtml</w:t>
        </w:r>
      </w:hyperlink>
      <w:r>
        <w:t xml:space="preserve"> </w:t>
      </w:r>
    </w:p>
    <w:p>
      <w:pPr>
        <w:pStyle w:val="Irodalomjegyzk"/>
      </w:pPr>
      <w:r>
        <w:t xml:space="preserve">Bodard, Gabriel. 2010. ‘EpiDoc: Epigraphic Documents in XML for Publication and Interchange’. In </w:t>
      </w:r>
      <w:r>
        <w:rPr>
          <w:rStyle w:val="Foreign"/>
        </w:rPr>
        <w:t>Latin on Stone: Epigraphic Research and Electronic Archives</w:t>
      </w:r>
      <w:r>
        <w:t xml:space="preserve">, edited by Francisca </w:t>
      </w:r>
      <w:proofErr w:type="spellStart"/>
      <w:r>
        <w:t>Feraudi-Gruénais</w:t>
      </w:r>
      <w:proofErr w:type="spellEnd"/>
      <w:r>
        <w:t xml:space="preserve">, 101–18. Lanham: Lexington Books. </w:t>
      </w:r>
      <w:hyperlink r:id="rId79">
        <w:r>
          <w:t>http://www.stoa.org/wordpress/wp-content/uploads/2010/09/Chapter05_EpiDoc_Bodard.pdf</w:t>
        </w:r>
      </w:hyperlink>
    </w:p>
    <w:p>
      <w:pPr>
        <w:pStyle w:val="Irodalomjegyzk"/>
      </w:pPr>
      <w:r>
        <w:t xml:space="preserve">Colebrooke, Henry Thomas. 1873. </w:t>
      </w:r>
      <w:r>
        <w:rPr>
          <w:rStyle w:val="Foreign"/>
        </w:rPr>
        <w:t>Miscellaneous Essays</w:t>
      </w:r>
      <w:r>
        <w:t xml:space="preserve">. Vol. 3. London: </w:t>
      </w:r>
      <w:proofErr w:type="spellStart"/>
      <w:r>
        <w:t>Trübner</w:t>
      </w:r>
      <w:proofErr w:type="spellEnd"/>
      <w:r>
        <w:t>.</w:t>
      </w:r>
    </w:p>
    <w:p>
      <w:pPr>
        <w:pStyle w:val="Irodalomjegyzk"/>
      </w:pPr>
      <w:proofErr w:type="spellStart"/>
      <w:r>
        <w:t>Damais</w:t>
      </w:r>
      <w:proofErr w:type="spellEnd"/>
      <w:r>
        <w:t xml:space="preserve">, Louis-Charles. 1952. ‘Études </w:t>
      </w:r>
      <w:proofErr w:type="spellStart"/>
      <w:r>
        <w:t>d’épigraphie</w:t>
      </w:r>
      <w:proofErr w:type="spellEnd"/>
      <w:r>
        <w:t xml:space="preserve"> </w:t>
      </w:r>
      <w:proofErr w:type="spellStart"/>
      <w:r>
        <w:t>indonésienne</w:t>
      </w:r>
      <w:proofErr w:type="spellEnd"/>
      <w:r>
        <w:t xml:space="preserve">, III: </w:t>
      </w:r>
      <w:proofErr w:type="spellStart"/>
      <w:r>
        <w:t>liste</w:t>
      </w:r>
      <w:proofErr w:type="spellEnd"/>
      <w:r>
        <w:t xml:space="preserve"> des </w:t>
      </w:r>
      <w:proofErr w:type="spellStart"/>
      <w:r>
        <w:t>principales</w:t>
      </w:r>
      <w:proofErr w:type="spellEnd"/>
      <w:r>
        <w:t xml:space="preserve"> inscriptions </w:t>
      </w:r>
      <w:proofErr w:type="spellStart"/>
      <w:r>
        <w:t>datées</w:t>
      </w:r>
      <w:proofErr w:type="spellEnd"/>
      <w:r>
        <w:t xml:space="preserve"> de </w:t>
      </w:r>
      <w:proofErr w:type="spellStart"/>
      <w:r>
        <w:t>l’Indonésie</w:t>
      </w:r>
      <w:proofErr w:type="spellEnd"/>
      <w:r>
        <w:t xml:space="preserve">’. Bulletin de </w:t>
      </w:r>
      <w:proofErr w:type="spellStart"/>
      <w:r>
        <w:t>l’École</w:t>
      </w:r>
      <w:proofErr w:type="spellEnd"/>
      <w:r>
        <w:t xml:space="preserve"> </w:t>
      </w:r>
      <w:proofErr w:type="spellStart"/>
      <w:r>
        <w:t>française</w:t>
      </w:r>
      <w:proofErr w:type="spellEnd"/>
      <w:r>
        <w:t xml:space="preserve"> </w:t>
      </w:r>
      <w:proofErr w:type="spellStart"/>
      <w:r>
        <w:t>d’Extrême</w:t>
      </w:r>
      <w:proofErr w:type="spellEnd"/>
      <w:r>
        <w:t xml:space="preserve">-Orient 46 </w:t>
      </w:r>
      <w:r>
        <w:rPr>
          <w:noProof/>
        </w:rPr>
        <w:t>(</w:t>
      </w:r>
      <w:r>
        <w:t>1): 1–105.</w:t>
      </w:r>
    </w:p>
    <w:p>
      <w:pPr>
        <w:pStyle w:val="Irodalomjegyzk"/>
      </w:pPr>
      <w:r>
        <w:t xml:space="preserve">Fleet, John Faithfull. 1888. </w:t>
      </w:r>
      <w:r>
        <w:rPr>
          <w:rStyle w:val="Foreign"/>
        </w:rPr>
        <w:t>Inscriptions of the Early Gupta Kings and Their Successors</w:t>
      </w:r>
      <w:r>
        <w:t>. Corpus Inscriptionum Indicarum, III. Calcutta: Superintendent of Government Printing.</w:t>
      </w:r>
    </w:p>
    <w:p>
      <w:pPr>
        <w:pStyle w:val="Irodalomjegyzk"/>
      </w:pPr>
      <w:r>
        <w:t xml:space="preserve">Griffiths, Arlo, and Axelle Janiak. 2023. ‘DHARMA Encoding Guide for Critical Editions’. Paris: École </w:t>
      </w:r>
      <w:proofErr w:type="spellStart"/>
      <w:r>
        <w:t>française</w:t>
      </w:r>
      <w:proofErr w:type="spellEnd"/>
      <w:r>
        <w:t xml:space="preserve"> </w:t>
      </w:r>
      <w:proofErr w:type="spellStart"/>
      <w:r>
        <w:t>d’Extrême</w:t>
      </w:r>
      <w:proofErr w:type="spellEnd"/>
      <w:r>
        <w:t xml:space="preserve">-Orient ; CASE - Centre Asie du Sud-Est ; CESAH - Centre </w:t>
      </w:r>
      <w:proofErr w:type="spellStart"/>
      <w:r>
        <w:t>d’études</w:t>
      </w:r>
      <w:proofErr w:type="spellEnd"/>
      <w:r>
        <w:t xml:space="preserve"> </w:t>
      </w:r>
      <w:proofErr w:type="spellStart"/>
      <w:r>
        <w:t>sud</w:t>
      </w:r>
      <w:proofErr w:type="spellEnd"/>
      <w:r>
        <w:t xml:space="preserve"> </w:t>
      </w:r>
      <w:proofErr w:type="spellStart"/>
      <w:r>
        <w:t>asiatiques</w:t>
      </w:r>
      <w:proofErr w:type="spellEnd"/>
      <w:r>
        <w:t xml:space="preserve"> et </w:t>
      </w:r>
      <w:proofErr w:type="spellStart"/>
      <w:r>
        <w:t>himalayennes</w:t>
      </w:r>
      <w:proofErr w:type="spellEnd"/>
      <w:r>
        <w:t>.</w:t>
      </w:r>
    </w:p>
    <w:p>
      <w:pPr>
        <w:pStyle w:val="Irodalomjegyzk"/>
      </w:pPr>
      <w:r>
        <w:t xml:space="preserve">Pollock, Sheldon Ivan. 1977. </w:t>
      </w:r>
      <w:r>
        <w:rPr>
          <w:rStyle w:val="Foreign"/>
        </w:rPr>
        <w:t>Aspects of Versification in Sanskrit Lyric Poetry</w:t>
      </w:r>
      <w:r>
        <w:t>. American Oriental Society.</w:t>
      </w:r>
    </w:p>
    <w:p>
      <w:pPr>
        <w:pStyle w:val="Irodalomjegyzk"/>
      </w:pPr>
      <w:r>
        <w:t xml:space="preserve">Roueché, Charlotte and Julia Flanders. </w:t>
      </w:r>
      <w:r>
        <w:rPr>
          <w:rStyle w:val="Foreign"/>
        </w:rPr>
        <w:t>The Gentle Introduction to Mark-up for Epigraphers</w:t>
      </w:r>
      <w:r>
        <w:t xml:space="preserve">, </w:t>
      </w:r>
      <w:hyperlink r:id="rId80">
        <w:r>
          <w:t>http://www.stoa.org/epidoc/gl/latest/intro-eps.html</w:t>
        </w:r>
      </w:hyperlink>
    </w:p>
    <w:p>
      <w:pPr>
        <w:pStyle w:val="Irodalomjegyzk"/>
      </w:pPr>
      <w:r>
        <w:t xml:space="preserve">Salomon, Richard. 1998. </w:t>
      </w:r>
      <w:r>
        <w:rPr>
          <w:rStyle w:val="Foreign"/>
        </w:rPr>
        <w:t>Indian Epigraphy: A Guide to the Study of Inscriptions in Sanskrit, Prakrit, and the Other Indo-Aryan Languages.</w:t>
      </w:r>
      <w:r>
        <w:t xml:space="preserve"> New York, Oxford: Oxford University Press.</w:t>
      </w:r>
    </w:p>
    <w:p>
      <w:pPr>
        <w:pStyle w:val="Irodalomjegyzk"/>
      </w:pPr>
      <w:r>
        <w:t xml:space="preserve">TEI Consortium, eds. 2023. </w:t>
      </w:r>
      <w:r>
        <w:rPr>
          <w:i/>
          <w:iCs/>
        </w:rPr>
        <w:t>TEI P5: Guidelines for Electronic Text Encoding and Interchange.</w:t>
      </w:r>
      <w:r>
        <w:t xml:space="preserve"> Version 4.6.0, last updated 4 April 2023, accessed November-December 2023. TEI Consortium. </w:t>
      </w:r>
      <w:hyperlink r:id="rId81" w:history="1">
        <w:r>
          <w:t>http://www.tei-c.org/Guidelines/P5/</w:t>
        </w:r>
      </w:hyperlink>
      <w:r>
        <w:t xml:space="preserve"> </w:t>
      </w:r>
    </w:p>
    <w:p>
      <w:pPr>
        <w:pStyle w:val="Irodalomjegyzk"/>
      </w:pPr>
      <w:r>
        <w:t xml:space="preserve">Velankar, Hari Damodar. 1949. </w:t>
      </w:r>
      <w:r>
        <w:rPr>
          <w:rStyle w:val="Foreign"/>
        </w:rPr>
        <w:t>Jayadāman A Collection of Ancient Texts on Sanskrit Prosody and a Classified List of Sanskrit Metres with an Alphabetical Index</w:t>
      </w:r>
      <w:r>
        <w:t xml:space="preserve">. </w:t>
      </w:r>
      <w:proofErr w:type="spellStart"/>
      <w:r>
        <w:t>Haritoṣamālā</w:t>
      </w:r>
      <w:proofErr w:type="spellEnd"/>
      <w:r>
        <w:t xml:space="preserve"> 1. Bombay: </w:t>
      </w:r>
      <w:proofErr w:type="spellStart"/>
      <w:r>
        <w:t>Haritosha</w:t>
      </w:r>
      <w:proofErr w:type="spellEnd"/>
      <w:r>
        <w:t xml:space="preserve"> Samiti.</w:t>
      </w:r>
    </w:p>
    <w:p>
      <w:pPr>
        <w:pStyle w:val="Irodalomjegyzk"/>
      </w:pPr>
      <w:r>
        <w:t xml:space="preserve">Warder, Anthony Kennedy. 1967. </w:t>
      </w:r>
      <w:r>
        <w:rPr>
          <w:i/>
          <w:iCs/>
        </w:rPr>
        <w:t>Pali Metre: A Contribution to the History of Indian Literature.</w:t>
      </w:r>
      <w:r>
        <w:t xml:space="preserve"> London: The Pali Text Society.</w:t>
      </w:r>
    </w:p>
    <w:sectPr>
      <w:footerReference w:type="even" r:id="rId82"/>
      <w:footerReference w:type="default" r:id="rId83"/>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ániel Balogh [2]" w:date="2024-11-01T11:23:00Z" w:initials="DB">
    <w:p>
      <w:pPr>
        <w:pStyle w:val="Jegyzetszveg"/>
      </w:pPr>
      <w:r>
        <w:rPr>
          <w:rStyle w:val="Jegyzethivatkozs"/>
        </w:rPr>
        <w:annotationRef/>
      </w:r>
      <w:r>
        <w:t>check, is that still so?</w:t>
      </w:r>
    </w:p>
  </w:comment>
  <w:comment w:id="39" w:author="Dániel Balogh" w:date="2023-10-31T17:03:00Z" w:initials="DB">
    <w:p>
      <w:pPr>
        <w:pStyle w:val="Jegyzetszveg"/>
      </w:pPr>
      <w:r>
        <w:rPr>
          <w:rStyle w:val="Jegyzethivatkozs"/>
        </w:rPr>
        <w:annotationRef/>
      </w:r>
      <w:r>
        <w:t>Do we want to retain this for the next release? Does anyone read this? We’ve already referred to XML introductory literature from the most basic to pretty advanced.</w:t>
      </w:r>
    </w:p>
    <w:p>
      <w:pPr>
        <w:pStyle w:val="Jegyzetszveg"/>
      </w:pPr>
      <w:r>
        <w:t>If retain, ask Michaël to read and improve?</w:t>
      </w:r>
    </w:p>
  </w:comment>
  <w:comment w:id="44" w:author="Dániel Balogh [2]" w:date="2023-11-03T15:35:00Z" w:initials="DB">
    <w:p>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pPr>
        <w:pStyle w:val="Jegyzetszveg"/>
      </w:pPr>
      <w:r>
        <w:rPr>
          <w:rStyle w:val="Jegyzethivatkozs"/>
        </w:rPr>
        <w:annotationRef/>
      </w:r>
      <w:r>
        <w:t xml:space="preserve">Shouldn’t this be mandatorily correction, and not normalisation, as per our rules for correction in verse? OK, not the actual example, but it could conceivably be impossible to cut off iti and get a metrically correct pre-normalisation text, e.g. if the text were </w:t>
      </w:r>
      <w:proofErr w:type="spellStart"/>
      <w:r>
        <w:t>majjatu</w:t>
      </w:r>
      <w:proofErr w:type="spellEnd"/>
      <w:r>
        <w:t xml:space="preserve"> instead of </w:t>
      </w:r>
      <w:proofErr w:type="spellStart"/>
      <w:r>
        <w:t>majjati</w:t>
      </w:r>
      <w:proofErr w:type="spellEnd"/>
      <w:r>
        <w:t xml:space="preserve">, and the inscribed text were </w:t>
      </w:r>
      <w:proofErr w:type="spellStart"/>
      <w:r>
        <w:t>majjatviti</w:t>
      </w:r>
      <w:proofErr w:type="spellEnd"/>
      <w:r>
        <w:t>. So at least note that the encoding must be correction in that case.</w:t>
      </w:r>
    </w:p>
  </w:comment>
  <w:comment w:id="82" w:author="Dániel Balogh [2]" w:date="2023-11-03T16:44:00Z" w:initials="DB">
    <w:p>
      <w:pPr>
        <w:pStyle w:val="Jegyzetszveg"/>
      </w:pPr>
      <w:r>
        <w:rPr>
          <w:rStyle w:val="Jegyzethivatkozs"/>
        </w:rPr>
        <w:annotationRef/>
      </w:r>
      <w:r>
        <w:t>Reconsider getting rid of &lt;ab&gt; altogether and just using &lt;p&gt; all the time?</w:t>
      </w:r>
    </w:p>
  </w:comment>
  <w:comment w:id="97" w:author="Dániel Balogh [2]" w:date="2024-11-04T11:26:00Z" w:initials="DB">
    <w:p>
      <w:pPr>
        <w:pStyle w:val="Jegyzetszveg"/>
      </w:pPr>
      <w:r>
        <w:rPr>
          <w:rStyle w:val="Jegyzethivatkozs"/>
        </w:rPr>
        <w:annotationRef/>
      </w:r>
      <w:r>
        <w:t xml:space="preserve">Get rid of this? </w:t>
      </w:r>
    </w:p>
    <w:p>
      <w:pPr>
        <w:pStyle w:val="Jegyzetszveg"/>
      </w:pPr>
      <w:hyperlink r:id="rId1" w:history="1">
        <w:r>
          <w:rPr>
            <w:rStyle w:val="Hiperhivatkozs"/>
          </w:rPr>
          <w:t>https://github.com/erc-dharma/project-documentation/issues/335</w:t>
        </w:r>
      </w:hyperlink>
      <w:r>
        <w:t xml:space="preserve"> </w:t>
      </w:r>
    </w:p>
    <w:p>
      <w:pPr>
        <w:pStyle w:val="Jegyzetszveg"/>
      </w:pPr>
      <w:r>
        <w:t>don’t forget changelog if deleting</w:t>
      </w:r>
    </w:p>
  </w:comment>
  <w:comment w:id="108" w:author="Dániel Balogh [2]" w:date="2024-11-04T11:43:00Z" w:initials="DB">
    <w:p>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pPr>
        <w:pStyle w:val="Jegyzetszveg"/>
      </w:pPr>
      <w:r>
        <w:rPr>
          <w:rStyle w:val="Jegyzethivatkozs"/>
        </w:rPr>
        <w:annotationRef/>
      </w:r>
      <w:r>
        <w:t>revise if needed</w:t>
      </w:r>
    </w:p>
  </w:comment>
  <w:comment w:id="120" w:author="Dániel Balogh [2]" w:date="2025-05-20T19:17:00Z" w:initials="DB">
    <w:p>
      <w:pPr>
        <w:pStyle w:val="Jegyzetszveg"/>
      </w:pPr>
      <w:r>
        <w:rPr>
          <w:rStyle w:val="Jegyzethivatkozs"/>
        </w:rPr>
        <w:annotationRef/>
      </w:r>
      <w:r>
        <w:rPr>
          <w:noProof/>
        </w:rPr>
        <w:t>Add provision for @met="free", see comment in EGC https://docs.google.com/document/d/1z3lTpETaExvaviL1Ch1O9AE4OC2wioMguU5JJRE_DK8/edit?disco=AAABj1B3VpM&amp;usp=todo_email_discussion&amp;usp_dm=true&amp;ts=682cb769  where Arlo suggests (for EGC) Another case where you will probably want to omit @n is when a series of verse lines &lt;l&gt; do not display a discernible syllabo-quantitative or moraic pattern and/or cannot be subdivided into groups &lt;lg&gt;. This is the case for metrical composition structured essentially in lines and not in stanzas. Group them in a single &lt;lg&gt; with @met="free - this should apply to my problem in VC00078.</w:t>
      </w:r>
    </w:p>
  </w:comment>
  <w:comment w:id="285" w:author="Dániel Balogh" w:date="2024-11-05T13:35:00Z" w:initials="DB">
    <w:p>
      <w:pPr>
        <w:pStyle w:val="Jegyzetszveg"/>
      </w:pPr>
      <w:r>
        <w:rPr>
          <w:rStyle w:val="Jegyzethivatkozs"/>
        </w:rPr>
        <w:annotationRef/>
      </w:r>
      <w:r>
        <w:t>forbid?</w:t>
      </w:r>
    </w:p>
  </w:comment>
  <w:comment w:id="360" w:author="Dániel Balogh [2]" w:date="2024-11-13T10:40:00Z" w:initials="DB">
    <w:p>
      <w:pPr>
        <w:pStyle w:val="Jegyzetszveg"/>
      </w:pPr>
      <w:r>
        <w:rPr>
          <w:rStyle w:val="Jegyzethivatkozs"/>
        </w:rPr>
        <w:annotationRef/>
      </w:r>
      <w:r>
        <w:t xml:space="preserve">May need revision pending </w:t>
      </w:r>
      <w:hyperlink r:id="rId2" w:history="1">
        <w:r>
          <w:rPr>
            <w:rStyle w:val="Hiperhivatkozs"/>
          </w:rPr>
          <w:t>https://github.com/erc-dharma/project-documentation/issues/336</w:t>
        </w:r>
      </w:hyperlink>
      <w:r>
        <w:t xml:space="preserve"> </w:t>
      </w:r>
    </w:p>
    <w:p>
      <w:pPr>
        <w:pStyle w:val="Jegyzetszveg"/>
      </w:pPr>
      <w:r>
        <w:t>If harmonising all sub-</w:t>
      </w:r>
      <w:proofErr w:type="spellStart"/>
      <w:r>
        <w:t>akṣara</w:t>
      </w:r>
      <w:proofErr w:type="spellEnd"/>
      <w:r>
        <w:t xml:space="preserve"> details to @part, then probably delete this section, write it all up in the section on sub-</w:t>
      </w:r>
      <w:proofErr w:type="spellStart"/>
      <w:r>
        <w:t>akṣara</w:t>
      </w:r>
      <w:proofErr w:type="spellEnd"/>
      <w:r>
        <w:t xml:space="preserve"> markup, and refer to it from here and from the section on gridlike milestones.</w:t>
      </w:r>
    </w:p>
  </w:comment>
  <w:comment w:id="375" w:author="Dániel Balogh [2]" w:date="2024-11-11T15:37:00Z" w:initials="DB">
    <w:p>
      <w:pPr>
        <w:pStyle w:val="Jegyzetszveg"/>
      </w:pPr>
      <w:r>
        <w:rPr>
          <w:rStyle w:val="Jegyzethivatkozs"/>
        </w:rPr>
        <w:annotationRef/>
      </w:r>
      <w:r>
        <w:t xml:space="preserve">See  </w:t>
      </w:r>
      <w:hyperlink r:id="rId3" w:history="1">
        <w:r>
          <w:rPr>
            <w:rStyle w:val="Hiperhivatkozs"/>
          </w:rPr>
          <w:t>https://github.com/erc-dharma/project-documentation/issues/315</w:t>
        </w:r>
      </w:hyperlink>
    </w:p>
    <w:p>
      <w:pPr>
        <w:pStyle w:val="Jegyzetszveg"/>
      </w:pPr>
      <w:r>
        <w:t>and ask Manu, when he is back (December?) for the encoding</w:t>
      </w:r>
    </w:p>
  </w:comment>
  <w:comment w:id="392" w:author="Dániel Balogh [2]" w:date="2024-11-13T14:58:00Z" w:initials="DB">
    <w:p>
      <w:pPr>
        <w:pStyle w:val="Jegyzetszveg"/>
      </w:pPr>
      <w:r>
        <w:rPr>
          <w:rStyle w:val="Jegyzethivatkozs"/>
        </w:rPr>
        <w:annotationRef/>
      </w:r>
      <w:r>
        <w:t>remove shorthand recommendations from EGD?</w:t>
      </w:r>
    </w:p>
  </w:comment>
  <w:comment w:id="396" w:author="Dániel Balogh" w:date="2024-11-14T10:28:00Z" w:initials="DB">
    <w:p>
      <w:pPr>
        <w:pStyle w:val="Jegyzetszveg"/>
      </w:pPr>
      <w:r>
        <w:rPr>
          <w:rStyle w:val="Jegyzethivatkozs"/>
        </w:rPr>
        <w:annotationRef/>
      </w:r>
      <w:r>
        <w:t>Section not yet revised.</w:t>
      </w:r>
    </w:p>
    <w:p>
      <w:pPr>
        <w:pStyle w:val="Jegyzetszveg"/>
      </w:pPr>
      <w:r>
        <w:t xml:space="preserve">I’m inclined to discard all this and simplify as per </w:t>
      </w:r>
      <w:hyperlink r:id="rId4" w:history="1">
        <w:r>
          <w:rPr>
            <w:rStyle w:val="Hiperhivatkozs"/>
          </w:rPr>
          <w:t>https://github.com/erc-dharma/project-documentation/issues/336</w:t>
        </w:r>
      </w:hyperlink>
      <w:r>
        <w:t xml:space="preserve"> to using seg type </w:t>
      </w:r>
      <w:proofErr w:type="spellStart"/>
      <w:r>
        <w:t>aksara</w:t>
      </w:r>
      <w:proofErr w:type="spellEnd"/>
      <w:r>
        <w:t xml:space="preserve"> with part </w:t>
      </w:r>
      <w:proofErr w:type="spellStart"/>
      <w:r>
        <w:t>i</w:t>
      </w:r>
      <w:proofErr w:type="spellEnd"/>
      <w:r>
        <w:t>/m/f.</w:t>
      </w:r>
    </w:p>
    <w:p>
      <w:pPr>
        <w:pStyle w:val="Jegyzetszveg"/>
      </w:pPr>
      <w:r>
        <w:t>But then again, leaving it in place doesn’t hurt much so long as it is not mandatory, and if we discard it, then the tagging of unusual spatial arrangement with the same labels must also go.</w:t>
      </w:r>
    </w:p>
  </w:comment>
  <w:comment w:id="400" w:author="Dániel Balogh" w:date="2024-11-14T10:31:00Z" w:initials="DB">
    <w:p>
      <w:pPr>
        <w:pStyle w:val="Jegyzetszveg"/>
      </w:pPr>
      <w:r>
        <w:rPr>
          <w:rStyle w:val="Jegyzethivatkozs"/>
        </w:rPr>
        <w:annotationRef/>
      </w:r>
      <w:r>
        <w:t>Section not yet revised, see comment on previous section.</w:t>
      </w:r>
    </w:p>
  </w:comment>
  <w:comment w:id="404" w:author="Dániel Balogh" w:date="2024-11-14T10:32:00Z" w:initials="DB">
    <w:p>
      <w:pPr>
        <w:pStyle w:val="Jegyzetszveg"/>
      </w:pPr>
      <w:r>
        <w:rPr>
          <w:rStyle w:val="Jegyzethivatkozs"/>
        </w:rPr>
        <w:annotationRef/>
      </w:r>
      <w:r>
        <w:t>Section not revised.</w:t>
      </w:r>
    </w:p>
    <w:p>
      <w:pPr>
        <w:pStyle w:val="Jegyzetszveg"/>
      </w:pPr>
      <w:r>
        <w:t xml:space="preserve">Pending discussion of </w:t>
      </w:r>
      <w:hyperlink r:id="rId5" w:history="1">
        <w:r>
          <w:rPr>
            <w:rStyle w:val="Hiperhivatkozs"/>
          </w:rPr>
          <w:t>https://github.com/erc-dharma/project-documentation/issues/336</w:t>
        </w:r>
      </w:hyperlink>
      <w:r>
        <w:t xml:space="preserve"> </w:t>
      </w:r>
    </w:p>
  </w:comment>
  <w:comment w:id="405" w:author="Dániel Balogh [2]" w:date="2024-04-15T09:00:00Z" w:initials="DB">
    <w:p>
      <w:pPr>
        <w:pStyle w:val="Jegyzetszveg"/>
      </w:pPr>
      <w:r>
        <w:rPr>
          <w:rStyle w:val="Jegyzethivatkozs"/>
        </w:rPr>
        <w:annotationRef/>
      </w:r>
      <w:r>
        <w:t xml:space="preserve">possibly add </w:t>
      </w:r>
      <w:hyperlink r:id="rId6" w:history="1">
        <w:r>
          <w:rPr>
            <w:rStyle w:val="Hiperhivatkozs"/>
          </w:rPr>
          <w:t>https://github.com/erc-dharma/project-documentation/issues/284</w:t>
        </w:r>
      </w:hyperlink>
      <w:r>
        <w:t xml:space="preserve"> about the consonant body itself broken across lines</w:t>
      </w:r>
    </w:p>
    <w:p>
      <w:pPr>
        <w:pStyle w:val="Jegyzetszveg"/>
      </w:pPr>
      <w:r>
        <w:t>See also Arlo’s email to me on 17 Jan 2025 with some good examples.</w:t>
      </w:r>
    </w:p>
    <w:p>
      <w:pPr>
        <w:pStyle w:val="Jegyzetszveg"/>
      </w:pPr>
    </w:p>
    <w:p>
      <w:pPr>
        <w:pStyle w:val="Jegyzetszveg"/>
      </w:pPr>
      <w:r>
        <w:t>Also add note that this is about characters deliberately inscribed as split, and not about parts of characters in different fragments, which are to be treated as explained there.</w:t>
      </w:r>
    </w:p>
  </w:comment>
  <w:comment w:id="413" w:author="Dániel Balogh [2]" w:date="2024-11-15T09:09:00Z" w:initials="DB">
    <w:p>
      <w:pPr>
        <w:pStyle w:val="Jegyzetszveg"/>
      </w:pPr>
      <w:r>
        <w:rPr>
          <w:rStyle w:val="Jegyzethivatkozs"/>
        </w:rPr>
        <w:annotationRef/>
      </w:r>
      <w:r>
        <w:t>and subtype?</w:t>
      </w:r>
    </w:p>
  </w:comment>
  <w:comment w:id="417" w:author="Dániel Balogh" w:date="2024-11-21T13:11:00Z" w:initials="DB">
    <w:p>
      <w:pPr>
        <w:pStyle w:val="Jegyzetszveg"/>
      </w:pPr>
      <w:r>
        <w:rPr>
          <w:rStyle w:val="Jegyzethivatkozs"/>
        </w:rPr>
        <w:annotationRef/>
      </w:r>
      <w:r>
        <w:t>Should all or most of this be rather moved to the TG section on editorial space? There is already quite a bit of overlap.</w:t>
      </w:r>
    </w:p>
  </w:comment>
  <w:comment w:id="418" w:author="Dániel Balogh" w:date="2025-03-06T09:32:00Z" w:initials="DB">
    <w:p>
      <w:pPr>
        <w:pStyle w:val="Jegyzetszveg"/>
      </w:pPr>
      <w:r>
        <w:rPr>
          <w:rStyle w:val="Jegyzethivatkozs"/>
        </w:rPr>
        <w:annotationRef/>
      </w:r>
      <w:r>
        <w:t xml:space="preserve">also </w:t>
      </w:r>
      <w:r>
        <w:rPr>
          <w:rStyle w:val="Jegyzethivatkozs"/>
        </w:rPr>
        <w:annotationRef/>
      </w:r>
      <w:r>
        <w:t xml:space="preserve"> &lt;l n="a" enjamb="yes"&gt;d&lt;choice&gt;&lt;sic&gt;i&lt;/sic&gt;&lt;corr&gt;ī&lt;/corr&gt;&lt;/choice&gt;kṣā-nimittaṁ </w:t>
      </w:r>
      <w:proofErr w:type="spellStart"/>
      <w:r>
        <w:t>kila</w:t>
      </w:r>
      <w:proofErr w:type="spellEnd"/>
      <w:r>
        <w:t xml:space="preserve"> </w:t>
      </w:r>
      <w:proofErr w:type="spellStart"/>
      <w:r>
        <w:t>sarvva-bhāvā</w:t>
      </w:r>
      <w:proofErr w:type="spellEnd"/>
      <w:r>
        <w:t>&lt;g type="</w:t>
      </w:r>
      <w:proofErr w:type="spellStart"/>
      <w:r>
        <w:t>dotMid</w:t>
      </w:r>
      <w:proofErr w:type="spellEnd"/>
      <w:r>
        <w:t>"&gt;.&lt;/g&gt;&lt;/l&gt;</w:t>
      </w:r>
    </w:p>
    <w:p>
      <w:pPr>
        <w:pStyle w:val="Jegyzetszveg"/>
      </w:pPr>
      <w:r>
        <w:t>&lt;l n="b"&gt;</w:t>
      </w:r>
      <w:proofErr w:type="spellStart"/>
      <w:r>
        <w:t>nāṁ</w:t>
      </w:r>
      <w:proofErr w:type="spellEnd"/>
      <w:r>
        <w:t xml:space="preserve"> </w:t>
      </w:r>
      <w:proofErr w:type="spellStart"/>
      <w:r>
        <w:t>svāvaśeṣaṁ</w:t>
      </w:r>
      <w:proofErr w:type="spellEnd"/>
      <w:r>
        <w:t xml:space="preserve"> </w:t>
      </w:r>
      <w:proofErr w:type="spellStart"/>
      <w:r>
        <w:t>vara-bhasma</w:t>
      </w:r>
      <w:proofErr w:type="spellEnd"/>
      <w:r>
        <w:t xml:space="preserve"> </w:t>
      </w:r>
      <w:proofErr w:type="spellStart"/>
      <w:r>
        <w:t>tatra</w:t>
      </w:r>
      <w:proofErr w:type="spellEnd"/>
      <w:r>
        <w:t xml:space="preserve"> &lt;g type="</w:t>
      </w:r>
      <w:proofErr w:type="spellStart"/>
      <w:r>
        <w:t>dotMid</w:t>
      </w:r>
      <w:proofErr w:type="spellEnd"/>
      <w:r>
        <w:t>"&gt;.&lt;/g&gt;&lt;/l&gt;</w:t>
      </w:r>
    </w:p>
    <w:p>
      <w:pPr>
        <w:pStyle w:val="Jegyzetszveg"/>
      </w:pPr>
      <w:r>
        <w:t>(</w:t>
      </w:r>
      <w:hyperlink r:id="rId7" w:anchor="event-16608103165" w:history="1">
        <w:r>
          <w:rPr>
            <w:rStyle w:val="Hiperhivatkozs"/>
          </w:rPr>
          <w:t>https://github.com/erc-dharma/project-documentation/issues/351#event-16608103165</w:t>
        </w:r>
      </w:hyperlink>
      <w:r>
        <w:t xml:space="preserve">) </w:t>
      </w:r>
    </w:p>
  </w:comment>
  <w:comment w:id="420" w:author="Dániel Balogh [2]" w:date="2024-11-15T11:36:00Z" w:initials="DB">
    <w:p>
      <w:pPr>
        <w:pStyle w:val="Jegyzetszveg"/>
      </w:pPr>
      <w:r>
        <w:rPr>
          <w:rStyle w:val="Jegyzethivatkozs"/>
        </w:rPr>
        <w:annotationRef/>
      </w:r>
      <w:r>
        <w:t>Here and in all examples involving | marks: change to g markup?</w:t>
      </w:r>
    </w:p>
  </w:comment>
  <w:comment w:id="422" w:author="Dániel Balogh [2]" w:date="2024-11-15T09:16:00Z" w:initials="DB">
    <w:p>
      <w:pPr>
        <w:pStyle w:val="Jegyzetszveg"/>
      </w:pPr>
      <w:r>
        <w:rPr>
          <w:rStyle w:val="Jegyzethivatkozs"/>
        </w:rPr>
        <w:annotationRef/>
      </w:r>
      <w:r>
        <w:t>remove discussion of shorthand?</w:t>
      </w:r>
    </w:p>
    <w:p>
      <w:pPr>
        <w:pStyle w:val="Jegyzetszveg"/>
      </w:pPr>
      <w:r>
        <w:t>part not revised</w:t>
      </w:r>
    </w:p>
    <w:p>
      <w:pPr>
        <w:pStyle w:val="Jegyzetszveg"/>
      </w:pPr>
      <w:r>
        <w:t>also remove shorthand references from the rest of this subsection</w:t>
      </w:r>
    </w:p>
  </w:comment>
  <w:comment w:id="434" w:author="Dániel Balogh [2]" w:date="2024-11-15T11:39:00Z" w:initials="DB">
    <w:p>
      <w:pPr>
        <w:pStyle w:val="Jegyzetszveg"/>
      </w:pPr>
      <w:r>
        <w:rPr>
          <w:rStyle w:val="Jegyzethivatkozs"/>
        </w:rPr>
        <w:annotationRef/>
      </w:r>
      <w:r>
        <w:t>Revise after finalising Taxonomy.</w:t>
      </w:r>
    </w:p>
  </w:comment>
  <w:comment w:id="466" w:author="Dániel Balogh [2]" w:date="2024-11-20T14:54:00Z" w:initials="DB">
    <w:p>
      <w:pPr>
        <w:pStyle w:val="Jegyzetszveg"/>
      </w:pPr>
      <w:r>
        <w:rPr>
          <w:rStyle w:val="Jegyzethivatkozs"/>
        </w:rPr>
        <w:annotationRef/>
      </w:r>
      <w:r>
        <w:t>Retain?</w:t>
      </w:r>
    </w:p>
  </w:comment>
  <w:comment w:id="472" w:author="Dániel Balogh" w:date="2025-03-06T09:18:00Z" w:initials="DB">
    <w:p>
      <w:pPr>
        <w:pStyle w:val="Jegyzetszveg"/>
      </w:pPr>
      <w:r>
        <w:rPr>
          <w:rStyle w:val="Jegyzethivatkozs"/>
        </w:rPr>
        <w:annotationRef/>
      </w:r>
      <w:r>
        <w:t>Perhaps move this to intrinsic structure and also mention punctuation marks in the same situation.</w:t>
      </w:r>
    </w:p>
    <w:p>
      <w:pPr>
        <w:pStyle w:val="Jegyzetszveg"/>
      </w:pPr>
      <w:r>
        <w:t xml:space="preserve">Wherever it is placed, recommend flagging </w:t>
      </w:r>
      <w:proofErr w:type="spellStart"/>
      <w:r>
        <w:t>orig</w:t>
      </w:r>
      <w:proofErr w:type="spellEnd"/>
      <w:r>
        <w:t xml:space="preserve"> and perhaps also normalisation.</w:t>
      </w:r>
    </w:p>
  </w:comment>
  <w:comment w:id="490" w:author="Dániel Balogh" w:date="2025-07-10T15:35:00Z" w:initials="DB">
    <w:p>
      <w:pPr>
        <w:pStyle w:val="Jegyzetszveg"/>
      </w:pPr>
      <w:r>
        <w:rPr>
          <w:rStyle w:val="Jegyzethivatkozs"/>
        </w:rPr>
        <w:annotationRef/>
      </w:r>
      <w:r>
        <w:t xml:space="preserve">add illustration from </w:t>
      </w:r>
      <w:r>
        <w:t>https://github.com/erc-dharma/project-documentation/issues/148</w:t>
      </w:r>
    </w:p>
  </w:comment>
  <w:comment w:id="686" w:author="Dániel Balogh" w:date="2024-05-16T15:19:00Z" w:initials="DB">
    <w:p>
      <w:pPr>
        <w:pStyle w:val="Jegyzetszveg"/>
      </w:pPr>
      <w:r>
        <w:rPr>
          <w:rStyle w:val="Jegyzethivatkozs"/>
        </w:rPr>
        <w:annotationRef/>
      </w:r>
      <w:r>
        <w:t>Arlo dislikes this because a compound is one word. Revise the phrasing here. Also add below a resolved example of the same string.</w:t>
      </w:r>
    </w:p>
    <w:p>
      <w:pPr>
        <w:pStyle w:val="Jegyzetszveg"/>
      </w:pPr>
      <w:r>
        <w:t xml:space="preserve">But revise the Javanese </w:t>
      </w:r>
      <w:proofErr w:type="spellStart"/>
      <w:r>
        <w:t>māsu</w:t>
      </w:r>
      <w:proofErr w:type="spellEnd"/>
      <w:r>
        <w:t xml:space="preserve"> example as per </w:t>
      </w:r>
      <w:hyperlink r:id="rId8" w:history="1">
        <w:r>
          <w:rPr>
            <w:rStyle w:val="Hiperhivatkozs"/>
          </w:rPr>
          <w:t>https://github.com/erc-dharma/tfc-nusantara-epigraphy/issues/68</w:t>
        </w:r>
      </w:hyperlink>
      <w:r>
        <w:t xml:space="preserve"> </w:t>
      </w:r>
    </w:p>
  </w:comment>
  <w:comment w:id="689" w:author="Dániel Balogh" w:date="2025-01-28T14:38:00Z" w:initials="DB">
    <w:p>
      <w:pPr>
        <w:pStyle w:val="Jegyzetszveg"/>
      </w:pPr>
      <w:r>
        <w:rPr>
          <w:rStyle w:val="Jegyzethivatkozs"/>
        </w:rPr>
        <w:annotationRef/>
      </w:r>
      <w:r>
        <w:t xml:space="preserve">Add, depending on outcome of </w:t>
      </w:r>
      <w:hyperlink r:id="rId9" w:history="1">
        <w:r>
          <w:rPr>
            <w:rStyle w:val="Hiperhivatkozs"/>
          </w:rPr>
          <w:t>https://github.com/erc-dharma/project-documentation/issues/342</w:t>
        </w:r>
      </w:hyperlink>
      <w:r>
        <w:t xml:space="preserve"> </w:t>
      </w:r>
    </w:p>
  </w:comment>
  <w:comment w:id="693" w:author="Dániel Balogh" w:date="2025-03-06T09:46:00Z" w:initials="DB">
    <w:p>
      <w:pPr>
        <w:pStyle w:val="Jegyzetszveg"/>
      </w:pPr>
      <w:r>
        <w:rPr>
          <w:rStyle w:val="Jegyzethivatkozs"/>
        </w:rPr>
        <w:annotationRef/>
      </w:r>
      <w:r>
        <w:t xml:space="preserve">see also </w:t>
      </w:r>
      <w:hyperlink r:id="rId10" w:anchor="issuecomment-2703134249" w:history="1">
        <w:r>
          <w:rPr>
            <w:rStyle w:val="Hiperhivatkozs"/>
          </w:rPr>
          <w:t>https://github.com/erc-dharma/project-documentation/issues/348#issuecomment-2703134249</w:t>
        </w:r>
      </w:hyperlink>
      <w:r>
        <w:t xml:space="preserve"> </w:t>
      </w:r>
    </w:p>
  </w:comment>
  <w:comment w:id="712" w:author="Dániel Balogh [2]" w:date="2023-11-03T15:22:00Z" w:initials="DB">
    <w:p>
      <w:pPr>
        <w:pStyle w:val="Jegyzetszveg"/>
      </w:pPr>
      <w:r>
        <w:rPr>
          <w:rStyle w:val="Jegyzethivatkozs"/>
        </w:rPr>
        <w:annotationRef/>
      </w:r>
      <w:r>
        <w:rPr>
          <w:rStyle w:val="Jegyzethivatkozs"/>
        </w:rPr>
        <w:t>Change to a higher-level section next to Script?</w:t>
      </w:r>
    </w:p>
  </w:comment>
  <w:comment w:id="724" w:author="Dániel Balogh [2]" w:date="2023-11-03T15:23:00Z" w:initials="DB">
    <w:p>
      <w:pPr>
        <w:pStyle w:val="Jegyzetszveg"/>
      </w:pPr>
      <w:r>
        <w:rPr>
          <w:rStyle w:val="Jegyzethivatkozs"/>
        </w:rPr>
        <w:annotationRef/>
      </w:r>
      <w:r>
        <w:t>For the next release of the EGD I intend to move the revised "Script" section out of "Visual features" and move it to a higher level, presented as 7.3 right after 7.2 on language. Then create subsection “Multi-script inscriptions” from this point onward.</w:t>
      </w:r>
    </w:p>
  </w:comment>
  <w:comment w:id="766" w:author="Dániel Balogh" w:date="2024-11-21T10:45:00Z" w:initials="DB">
    <w:p>
      <w:pPr>
        <w:pStyle w:val="Jegyzetszveg"/>
      </w:pPr>
      <w:r>
        <w:rPr>
          <w:rStyle w:val="Jegyzethivatkozs"/>
        </w:rPr>
        <w:annotationRef/>
      </w:r>
      <w:r>
        <w:t>Need decision whether to use this term; if yes, define in new TG and replace “phoneme” and “transliterated character” to it. Ditto for physical character.</w:t>
      </w:r>
    </w:p>
  </w:comment>
  <w:comment w:id="846" w:author="Dániel Balogh [2]" w:date="2024-12-09T10:00:00Z" w:initials="DB">
    <w:p>
      <w:pPr>
        <w:pStyle w:val="Jegyzetszveg"/>
      </w:pPr>
      <w:r>
        <w:rPr>
          <w:rStyle w:val="Jegyzethivatkozs"/>
        </w:rPr>
        <w:annotationRef/>
      </w:r>
      <w:r>
        <w:t>Verse quotations as per https://github.com/erc-dharma/project-documentation/issues/301</w:t>
      </w:r>
    </w:p>
  </w:comment>
  <w:comment w:id="900" w:author="Dániel Balogh" w:date="2024-05-14T09:16:00Z" w:initials="DB">
    <w:p>
      <w:pPr>
        <w:pStyle w:val="Jegyzetszveg"/>
      </w:pPr>
      <w:r>
        <w:rPr>
          <w:rStyle w:val="Jegyzethivatkozs"/>
        </w:rPr>
        <w:annotationRef/>
      </w:r>
      <w:r>
        <w:t xml:space="preserve">Citing verse in block quotes: add according to </w:t>
      </w:r>
      <w:hyperlink r:id="rId11" w:anchor="issuecomment-2109396450" w:history="1">
        <w:r>
          <w:rPr>
            <w:rStyle w:val="Hiperhivatkozs"/>
          </w:rPr>
          <w:t>https://github.com/erc-dharma/project-documentation/issues/301#issuecomment-2109396450</w:t>
        </w:r>
      </w:hyperlink>
    </w:p>
    <w:p>
      <w:pPr>
        <w:pStyle w:val="Jegyzetszveg"/>
      </w:pPr>
    </w:p>
    <w:p>
      <w:pPr>
        <w:pStyle w:val="Jegyzetszveg"/>
      </w:pPr>
      <w:r>
        <w:t>&lt;</w:t>
      </w:r>
      <w:proofErr w:type="spellStart"/>
      <w:r>
        <w:t>lg</w:t>
      </w:r>
      <w:proofErr w:type="spellEnd"/>
      <w:r>
        <w:t>&gt; with mandatory @xml:lang within the &lt;q&gt;, all within the &lt;p&gt;:</w:t>
      </w:r>
    </w:p>
    <w:p>
      <w:pPr>
        <w:pStyle w:val="Jegyzetszveg"/>
      </w:pPr>
      <w:r>
        <w:t>&lt;p&gt;</w:t>
      </w:r>
    </w:p>
    <w:p>
      <w:pPr>
        <w:pStyle w:val="Jegyzetszveg"/>
      </w:pPr>
      <w:r>
        <w:t>In further support ... crucial elements that we also see in ours:</w:t>
      </w:r>
    </w:p>
    <w:p>
      <w:pPr>
        <w:pStyle w:val="Jegyzetszveg"/>
      </w:pPr>
      <w:r>
        <w:t xml:space="preserve">  &lt;q rend="block"&gt;</w:t>
      </w:r>
    </w:p>
    <w:p>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pPr>
        <w:pStyle w:val="Jegyzetszveg"/>
      </w:pPr>
      <w:r>
        <w:t xml:space="preserve">    &lt;l&gt;&lt;hi rend="bold"&gt;</w:t>
      </w:r>
      <w:proofErr w:type="spellStart"/>
      <w:r>
        <w:t>kumāra</w:t>
      </w:r>
      <w:proofErr w:type="spellEnd"/>
      <w:r>
        <w:t>&lt;/hi&gt;</w:t>
      </w:r>
      <w:proofErr w:type="spellStart"/>
      <w:r>
        <w:t>bhāve</w:t>
      </w:r>
      <w:proofErr w:type="spellEnd"/>
      <w:r>
        <w:t>...&lt;/l&gt;</w:t>
      </w:r>
    </w:p>
    <w:p>
      <w:pPr>
        <w:pStyle w:val="Jegyzetszveg"/>
      </w:pPr>
      <w:r>
        <w:t xml:space="preserve">  &lt;/</w:t>
      </w:r>
      <w:proofErr w:type="spellStart"/>
      <w:r>
        <w:t>lg</w:t>
      </w:r>
      <w:proofErr w:type="spellEnd"/>
      <w:r>
        <w:t>&gt;</w:t>
      </w:r>
    </w:p>
    <w:p>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pPr>
        <w:pStyle w:val="Jegyzetszveg"/>
      </w:pPr>
      <w:r>
        <w:t xml:space="preserve">  &lt;/q&gt;</w:t>
      </w:r>
    </w:p>
    <w:p>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pPr>
        <w:pStyle w:val="Jegyzetszveg"/>
      </w:pPr>
      <w:r>
        <w:t>&lt;/p&gt;</w:t>
      </w:r>
    </w:p>
  </w:comment>
  <w:comment w:id="907" w:author="Dániel Balogh" w:date="2024-04-23T14:43:00Z" w:initials="DB">
    <w:p>
      <w:pPr>
        <w:pStyle w:val="Jegyzetszveg"/>
      </w:pPr>
      <w:r>
        <w:rPr>
          <w:rStyle w:val="Jegyzethivatkozs"/>
        </w:rPr>
        <w:annotationRef/>
      </w:r>
      <w:r>
        <w:t>use this when referring to numbered paragraphs of the prose description in ARIE</w:t>
      </w:r>
    </w:p>
  </w:comment>
  <w:comment w:id="911" w:author="Dániel Balogh" w:date="2024-04-23T14:42:00Z" w:initials="DB">
    <w:p>
      <w:pPr>
        <w:pStyle w:val="Jegyzetszveg"/>
      </w:pPr>
      <w:r>
        <w:rPr>
          <w:rStyle w:val="Jegyzethivatkozs"/>
        </w:rPr>
        <w:annotationRef/>
      </w:r>
      <w:r>
        <w:t>Add Manu's example of &lt;</w:t>
      </w:r>
      <w:proofErr w:type="spellStart"/>
      <w:r>
        <w:t>bibl</w:t>
      </w:r>
      <w:proofErr w:type="spellEnd"/>
      <w:r>
        <w:t>&gt;&lt;</w:t>
      </w:r>
      <w:proofErr w:type="spellStart"/>
      <w:r>
        <w:t>ptr</w:t>
      </w:r>
      <w:proofErr w:type="spellEnd"/>
      <w:r>
        <w:t xml:space="preserve"> target="bib:ARIE1938-1939"/&gt;&lt;</w:t>
      </w:r>
      <w:proofErr w:type="spellStart"/>
      <w:r>
        <w:t>citedRange</w:t>
      </w:r>
      <w:proofErr w:type="spellEnd"/>
      <w:r>
        <w:t xml:space="preserve"> unit="mixed"&gt;p. 38, Appendix B/1938-1939, No. 271; p. 91, §59&lt;/</w:t>
      </w:r>
      <w:proofErr w:type="spellStart"/>
      <w:r>
        <w:t>citedRange</w:t>
      </w:r>
      <w:proofErr w:type="spellEnd"/>
      <w:r>
        <w:t>&gt;&lt;/</w:t>
      </w:r>
      <w:proofErr w:type="spellStart"/>
      <w:r>
        <w:t>bibl</w:t>
      </w:r>
      <w:proofErr w:type="spellEnd"/>
      <w:r>
        <w:t>&gt; as a way of citing two loci of a single ARIE.</w:t>
      </w:r>
    </w:p>
  </w:comment>
  <w:comment w:id="916" w:author="Dániel Balogh" w:date="2024-05-02T13:27:00Z" w:initials="DB">
    <w:p>
      <w:pPr>
        <w:pStyle w:val="Jegyzetszveg"/>
      </w:pPr>
      <w:r>
        <w:rPr>
          <w:rStyle w:val="Jegyzethivatkozs"/>
        </w:rPr>
        <w:annotationRef/>
      </w:r>
      <w:r>
        <w:t xml:space="preserve">No longer necessary, </w:t>
      </w:r>
      <w:hyperlink r:id="rId12" w:history="1">
        <w:r>
          <w:rPr>
            <w:rStyle w:val="Hiperhivatkozs"/>
          </w:rPr>
          <w:t>https://github.com/erc-dharma/project-documentation/issues/298</w:t>
        </w:r>
      </w:hyperlink>
    </w:p>
    <w:p>
      <w:pPr>
        <w:pStyle w:val="Jegyzetszveg"/>
      </w:pPr>
    </w:p>
    <w:p>
      <w:pPr>
        <w:pStyle w:val="Jegyzetszveg"/>
      </w:pPr>
      <w:r>
        <w:t>Also, approve of using without DHARMA_INS and without .xml extension?</w:t>
      </w:r>
    </w:p>
    <w:p>
      <w:pPr>
        <w:pStyle w:val="Jegyzetszveg"/>
      </w:pPr>
      <w:r>
        <w:t>Whether or not it is approved, the example below should imo have the DHARMA_INS prefix and not just Pallava.</w:t>
      </w:r>
    </w:p>
  </w:comment>
  <w:comment w:id="917" w:author="Dániel Balogh" w:date="2024-06-27T09:36:00Z" w:initials="DB">
    <w:p>
      <w:pPr>
        <w:pStyle w:val="Jegyzetszveg"/>
      </w:pPr>
      <w:r>
        <w:rPr>
          <w:rStyle w:val="Jegyzethivatkozs"/>
        </w:rPr>
        <w:annotationRef/>
      </w:r>
      <w:r>
        <w:t xml:space="preserve">See also </w:t>
      </w:r>
      <w:hyperlink r:id="rId13" w:history="1">
        <w:r>
          <w:rPr>
            <w:rStyle w:val="Hiperhivatkozs"/>
          </w:rPr>
          <w:t>https://github.com/erc-dharma/project-documentation/issues/323</w:t>
        </w:r>
      </w:hyperlink>
    </w:p>
    <w:p>
      <w:pPr>
        <w:pStyle w:val="Jegyzetszveg"/>
      </w:pPr>
      <w:r>
        <w:t>We have decided to forbid the @n and stick to full filenames such as DHARMA_INSBadamiCalukya00007.xml</w:t>
      </w:r>
    </w:p>
  </w:comment>
  <w:comment w:id="960" w:author="Dániel Balogh [2]" w:date="2023-11-03T15:27:00Z" w:initials="DB">
    <w:p>
      <w:pPr>
        <w:pStyle w:val="Jegyzetszveg"/>
      </w:pPr>
      <w:r>
        <w:rPr>
          <w:rStyle w:val="Jegyzethivatkozs"/>
        </w:rPr>
        <w:annotationRef/>
      </w:r>
      <w:r>
        <w:rPr>
          <w:rStyle w:val="Jegyzethivatkozs"/>
        </w:rPr>
        <w:t>Revise</w:t>
      </w:r>
      <w:r>
        <w:t xml:space="preserve"> with a reference to the encoding of script with </w:t>
      </w:r>
      <w:proofErr w:type="spellStart"/>
      <w:r>
        <w:t>opentheso</w:t>
      </w:r>
      <w:proofErr w:type="spellEnd"/>
      <w:r>
        <w:t xml:space="preserve"> tokens.</w:t>
      </w:r>
    </w:p>
  </w:comment>
  <w:comment w:id="984" w:author="Dániel Balogh [2]" w:date="2024-11-04T11:52:00Z" w:initials="DB">
    <w:p>
      <w:pPr>
        <w:pStyle w:val="Jegyzetszveg"/>
      </w:pPr>
      <w:r>
        <w:rPr>
          <w:rStyle w:val="Jegyzethivatkozs"/>
        </w:rPr>
        <w:annotationRef/>
      </w:r>
      <w:r>
        <w:t>rename this to ASCII notation or something else? it isn’t really anything to do with XML</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Cambria">
    <w:panose1 w:val="02040503050406030204"/>
    <w:charset w:val="00"/>
    <w:family w:val="roman"/>
    <w:pitch w:val="variable"/>
    <w:sig w:usb0="E00006FF" w:usb1="420024FF" w:usb2="02000000" w:usb3="00000000" w:csb0="0000019F"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0000400000000000000"/>
    <w:charset w:val="00"/>
    <w:family w:val="roman"/>
    <w:pitch w:val="variable"/>
    <w:sig w:usb0="00008003" w:usb1="00000000" w:usb2="00000000" w:usb3="00000000" w:csb0="00000001" w:csb1="00000000"/>
  </w:font>
  <w:font w:name="Noto Sans Grantha">
    <w:panose1 w:val="020B0502040504020204"/>
    <w:charset w:val="00"/>
    <w:family w:val="swiss"/>
    <w:notTrueType/>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Uttara">
    <w:panose1 w:val="02000000000000000000"/>
    <w:charset w:val="00"/>
    <w:family w:val="auto"/>
    <w:pitch w:val="variable"/>
    <w:sig w:usb0="A00082EF" w:usb1="5000214B" w:usb2="00000000" w:usb3="00000000" w:csb0="00000197"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Javanese Text">
    <w:panose1 w:val="02000000000000000000"/>
    <w:charset w:val="00"/>
    <w:family w:val="auto"/>
    <w:pitch w:val="variable"/>
    <w:sig w:usb0="80000003" w:usb1="00002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pPr>
      <w:r>
        <w:rPr>
          <w:rStyle w:val="Lbjegyzet-hivatkozs"/>
        </w:rPr>
        <w:tab/>
      </w:r>
      <w:r>
        <w:rPr>
          <w:rStyle w:val="Lbjegyzet-hivatkozs"/>
        </w:rPr>
        <w:footnoteRef/>
      </w:r>
      <w:r>
        <w:tab/>
      </w:r>
      <w:hyperlink r:id="rId1" w:history="1">
        <w:r>
          <w:rPr>
            <w:rStyle w:val="Hiperhivatkozs"/>
          </w:rPr>
          <w:t>https://docs.google.com/document/d/1hjWrrwRZQp4hmEqw4jBhhqoXdwJvRlw3EWboJteOPw0</w:t>
        </w:r>
      </w:hyperlink>
    </w:p>
  </w:footnote>
  <w:footnote w:id="2">
    <w:p>
      <w:pPr>
        <w:pStyle w:val="Lbjegyzetszveg"/>
      </w:pPr>
      <w:r>
        <w:tab/>
      </w:r>
      <w:r>
        <w:rPr>
          <w:rStyle w:val="Lbjegyzet-hivatkozs"/>
        </w:rPr>
        <w:footnoteRef/>
      </w:r>
      <w:r>
        <w:tab/>
      </w:r>
      <w:hyperlink r:id="rId2" w:history="1">
        <w:r>
          <w:rPr>
            <w:rStyle w:val="Hiperhivatkozs"/>
          </w:rPr>
          <w:t>https://github.com/erc-dharma/project-documentation/tree/master/docs/encoding-diplomatic</w:t>
        </w:r>
      </w:hyperlink>
    </w:p>
  </w:footnote>
  <w:footnote w:id="3">
    <w:p>
      <w:pPr>
        <w:pStyle w:val="Lbjegyzetszveg"/>
      </w:pPr>
      <w:r>
        <w:rPr>
          <w:rStyle w:val="Lbjegyzet-hivatkozs"/>
        </w:rPr>
        <w:tab/>
      </w:r>
      <w:r>
        <w:rPr>
          <w:rStyle w:val="Lbjegyzet-hivatkozs"/>
        </w:rPr>
        <w:footnoteRef/>
      </w:r>
      <w:r>
        <w:tab/>
        <w:t xml:space="preserve">Griffiths and Janiak (2023). Online draft at </w:t>
      </w:r>
      <w:hyperlink r:id="rId3" w:history="1">
        <w:r>
          <w:rPr>
            <w:rStyle w:val="Hiperhivatkozs"/>
          </w:rPr>
          <w:t>https://docs.google.com/document/d/15HFxHJTOzIU1UDyVrB2yQYJ5wI6JyEshEkYgg5qwj8M</w:t>
        </w:r>
      </w:hyperlink>
      <w:r>
        <w:t xml:space="preserve">; latest internal release at </w:t>
      </w:r>
      <w:hyperlink r:id="rId4" w:history="1">
        <w:r>
          <w:rPr>
            <w:rStyle w:val="Hiperhivatkozs"/>
          </w:rPr>
          <w:t>https://github.com/erc-dharma/project-documentation/tree/master/docs/encoding-critical</w:t>
        </w:r>
      </w:hyperlink>
      <w:r>
        <w:t>.</w:t>
      </w:r>
    </w:p>
  </w:footnote>
  <w:footnote w:id="4">
    <w:p>
      <w:pPr>
        <w:pStyle w:val="Lbjegyzetszveg"/>
      </w:pPr>
      <w:r>
        <w:tab/>
      </w:r>
      <w:r>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pPr>
        <w:pStyle w:val="Lbjegyzetszveg"/>
      </w:pPr>
      <w:r>
        <w:tab/>
      </w:r>
      <w:r>
        <w:rPr>
          <w:rStyle w:val="Lbjegyzet-hivatkozs"/>
        </w:rPr>
        <w:footnoteRef/>
      </w:r>
      <w:r>
        <w:tab/>
        <w:t xml:space="preserve">Balogh and Griffiths (2020a). Latest internal release at </w:t>
      </w:r>
      <w:hyperlink r:id="rId5" w:history="1">
        <w:r>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pPr>
        <w:pStyle w:val="Lbjegyzetszveg"/>
      </w:pPr>
      <w:r>
        <w:tab/>
      </w:r>
      <w:r>
        <w:rPr>
          <w:rStyle w:val="Lbjegyzet-hivatkozs"/>
        </w:rPr>
        <w:footnoteRef/>
      </w:r>
      <w:r>
        <w:tab/>
        <w:t xml:space="preserve">Internal release version at </w:t>
      </w:r>
      <w:hyperlink r:id="rId6" w:history="1">
        <w:r>
          <w:rPr>
            <w:rStyle w:val="Hiperhivatkozs"/>
          </w:rPr>
          <w:t>https://github.com/erc-dharma/project-documentation/tree/master/docs/zotero</w:t>
        </w:r>
      </w:hyperlink>
      <w:r>
        <w:t xml:space="preserve">; online draft at </w:t>
      </w:r>
      <w:hyperlink r:id="rId7" w:history="1">
        <w:r>
          <w:rPr>
            <w:rStyle w:val="Hiperhivatkozs"/>
          </w:rPr>
          <w:t>https://docs.google.com/document/d/1V_AJzCtQ8KCnFm2dcE9D31gDd9jWpsWyvWwOCZuIcGY</w:t>
        </w:r>
      </w:hyperlink>
      <w:r>
        <w:t>.</w:t>
      </w:r>
    </w:p>
  </w:footnote>
  <w:footnote w:id="7">
    <w:p>
      <w:pPr>
        <w:pStyle w:val="Lbjegyzetszveg"/>
      </w:pPr>
      <w:r>
        <w:tab/>
      </w:r>
      <w:r>
        <w:rPr>
          <w:rStyle w:val="Lbjegyzet-hivatkozs"/>
        </w:rPr>
        <w:footnoteRef/>
      </w:r>
      <w:r>
        <w:tab/>
        <w:t>TEI Consortium (2023, §v).</w:t>
      </w:r>
    </w:p>
  </w:footnote>
  <w:footnote w:id="8">
    <w:p>
      <w:pPr>
        <w:pStyle w:val="Lbjegyzetszveg"/>
      </w:pPr>
      <w:r>
        <w:tab/>
      </w:r>
      <w:r>
        <w:rPr>
          <w:rStyle w:val="Lbjegyzet-hivatkozs"/>
        </w:rPr>
        <w:footnoteRef/>
      </w:r>
      <w:r>
        <w:tab/>
        <w:t xml:space="preserve">The use of single quote marks </w:t>
      </w:r>
      <w:r>
        <w:rPr>
          <w:noProof/>
        </w:rPr>
        <w:t>(</w:t>
      </w:r>
      <w:r>
        <w:t>' apostrophe) is also permitted by the XML standard. However, for the sake of consistency, we shall always use double quote marks.</w:t>
      </w:r>
    </w:p>
  </w:footnote>
  <w:footnote w:id="9">
    <w:p>
      <w:pPr>
        <w:pStyle w:val="Lbjegyzetszveg"/>
      </w:pPr>
      <w:r>
        <w:tab/>
      </w:r>
      <w:r>
        <w:rPr>
          <w:rStyle w:val="Lbjegyzet-hivatkozs"/>
        </w:rPr>
        <w:footnoteRef/>
      </w:r>
      <w:r>
        <w:tab/>
        <w:t xml:space="preserve">In Oxygen, press CTRL + SHIFT + , </w:t>
      </w:r>
      <w:r>
        <w:rPr>
          <w:noProof/>
        </w:rPr>
        <w:t>(</w:t>
      </w:r>
      <w:r>
        <w:t>comma) to turn selected text into a comment or to uncomment text around the cursor.</w:t>
      </w:r>
    </w:p>
  </w:footnote>
  <w:footnote w:id="10">
    <w:p>
      <w:pPr>
        <w:pStyle w:val="Lbjegyzetszveg"/>
      </w:pPr>
      <w:r>
        <w:tab/>
      </w:r>
      <w:r>
        <w:rPr>
          <w:rStyle w:val="Lbjegyzet-hivatkozs"/>
        </w:rPr>
        <w:footnoteRef/>
      </w:r>
      <w:r>
        <w:tab/>
        <w:t xml:space="preserve">You are probably aware that advanced WYSIWIG word processing software usually also provides such a facility </w:t>
      </w:r>
      <w:r>
        <w:rPr>
          <w:noProof/>
        </w:rPr>
        <w:t>(</w:t>
      </w:r>
      <w:r>
        <w:t>the use of styles), which is indeed conceptual markup.</w:t>
      </w:r>
    </w:p>
  </w:footnote>
  <w:footnote w:id="11">
    <w:p>
      <w:pPr>
        <w:pStyle w:val="Lbjegyzetszveg"/>
      </w:pPr>
      <w:r>
        <w:tab/>
      </w:r>
      <w:r>
        <w:rPr>
          <w:rStyle w:val="Lbjegyzet-hivatkozs"/>
        </w:rPr>
        <w:footnoteRef/>
      </w:r>
      <w:r>
        <w:t xml:space="preserve"> </w:t>
      </w:r>
      <w:r>
        <w:tab/>
      </w:r>
      <w:hyperlink r:id="rId8" w:history="1">
        <w:r>
          <w:rPr>
            <w:rStyle w:val="Hiperhivatkozs"/>
          </w:rPr>
          <w:t>https://github.com/erc-dharma/project-documentation/blob/master/templates/inscriptions/DHARMA_encodingTemplateInscription_v03.xml</w:t>
        </w:r>
      </w:hyperlink>
    </w:p>
  </w:footnote>
  <w:footnote w:id="12">
    <w:p>
      <w:pPr>
        <w:pStyle w:val="Lbjegyzetszveg"/>
      </w:pPr>
      <w:r>
        <w:tab/>
      </w:r>
      <w:r>
        <w:rPr>
          <w:rStyle w:val="Lbjegyzet-hivatkozs"/>
        </w:rPr>
        <w:footnoteRef/>
      </w:r>
      <w:r>
        <w:tab/>
        <w:t xml:space="preserve">DHARMA_prosodicPatterns_v01.xml in our Project Documentation GitHub repository, displayed at </w:t>
      </w:r>
      <w:hyperlink r:id="rId9" w:history="1">
        <w:r>
          <w:rPr>
            <w:rStyle w:val="Hiperhivatkozs"/>
          </w:rPr>
          <w:t>https://dharmalekha.info/prosody</w:t>
        </w:r>
      </w:hyperlink>
    </w:p>
  </w:footnote>
  <w:footnote w:id="13">
    <w:p>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14">
    <w:p>
      <w:pPr>
        <w:pStyle w:val="Lbjegyzetszveg"/>
      </w:pPr>
      <w:r>
        <w:tab/>
      </w:r>
      <w:r>
        <w:rPr>
          <w:rStyle w:val="Lbjegyzet-hivatkozs"/>
        </w:rPr>
        <w:footnoteRef/>
      </w:r>
      <w:r>
        <w:tab/>
        <w:t xml:space="preserve">The TEI element </w:t>
      </w:r>
      <w:r>
        <w:rPr>
          <w:rStyle w:val="Code"/>
        </w:rPr>
        <w:t>&lt;caesura&gt;</w:t>
      </w:r>
      <w:r>
        <w:t xml:space="preserve"> does not take the attribute </w:t>
      </w:r>
      <w:r>
        <w:rPr>
          <w:rStyle w:val="Codeattribute"/>
        </w:rPr>
        <w:t>@break</w:t>
      </w:r>
      <w:r>
        <w:t xml:space="preserve"> </w:t>
      </w:r>
      <w:r>
        <w:rPr>
          <w:noProof/>
        </w:rPr>
        <w:t>(</w:t>
      </w:r>
      <w:r>
        <w:t xml:space="preserve">nor </w:t>
      </w:r>
      <w:r>
        <w:rPr>
          <w:rStyle w:val="Codeattribute"/>
        </w:rPr>
        <w:t>@type</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Pr>
          <w:rStyle w:val="Foreign"/>
        </w:rPr>
        <w:t>yatibhaṅga</w:t>
      </w:r>
      <w:r>
        <w:t xml:space="preserve">, hence our suggestion to use </w:t>
      </w:r>
      <w:r>
        <w:rPr>
          <w:rStyle w:val="Code"/>
        </w:rPr>
        <w:t>&lt;milestone&gt;</w:t>
      </w:r>
      <w:r>
        <w:t>.</w:t>
      </w:r>
    </w:p>
  </w:footnote>
  <w:footnote w:id="15">
    <w:p>
      <w:pPr>
        <w:pStyle w:val="Lbjegyzetszveg"/>
      </w:pPr>
      <w:r>
        <w:tab/>
      </w:r>
      <w:r>
        <w:rPr>
          <w:rStyle w:val="Lbjegyzet-hivatkozs"/>
        </w:rPr>
        <w:footnoteRef/>
      </w:r>
      <w:r>
        <w:tab/>
        <w:t xml:space="preserve">Pages may occur in more than one textpart in copperplate sets divided into textparts because of an unknown number of lost medial plates </w:t>
      </w:r>
      <w:r>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pPr>
        <w:pStyle w:val="Lbjegyzetszveg"/>
      </w:pPr>
      <w:r>
        <w:tab/>
      </w:r>
      <w:r>
        <w:rPr>
          <w:rStyle w:val="Lbjegyzet-hivatkozs"/>
        </w:rPr>
        <w:footnoteRef/>
      </w:r>
      <w:r>
        <w:tab/>
        <w:t xml:space="preserve">In addition to the kinds of milestone discussed here, our project also employs </w:t>
      </w:r>
      <w:r>
        <w:rPr>
          <w:rStyle w:val="Code"/>
        </w:rPr>
        <w:t>&lt;milestone/&gt;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pPr>
        <w:pStyle w:val="Lbjegyzetszveg"/>
      </w:pPr>
      <w:r>
        <w:tab/>
      </w:r>
      <w:r>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pPr>
        <w:pStyle w:val="Lbjegyzetszveg"/>
      </w:pPr>
      <w:r>
        <w:tab/>
      </w:r>
      <w:r>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pPr>
        <w:pStyle w:val="Lbjegyzetszveg"/>
      </w:pPr>
      <w:r>
        <w:tab/>
      </w:r>
      <w:r>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pPr>
        <w:pStyle w:val="Lbjegyzetszveg"/>
      </w:pPr>
      <w:r>
        <w:tab/>
      </w:r>
      <w:r>
        <w:rPr>
          <w:rStyle w:val="Lbjegyzet-hivatkozs"/>
        </w:rPr>
        <w:footnoteRef/>
      </w:r>
      <w:r>
        <w:tab/>
        <w:t>Should you come across a multi-line foliation mark, contact the authors and the XML-TEI Data Manager with the details to devise a solution.</w:t>
      </w:r>
    </w:p>
  </w:footnote>
  <w:footnote w:id="21">
    <w:p>
      <w:pPr>
        <w:pStyle w:val="Lbjegyzetszveg"/>
      </w:pPr>
      <w:r>
        <w:tab/>
      </w:r>
      <w:r>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pPr>
        <w:pStyle w:val="Lbjegyzetszveg"/>
      </w:pPr>
      <w:r>
        <w:tab/>
      </w:r>
      <w:r>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pPr>
        <w:pStyle w:val="Lbjegyzetszveg"/>
      </w:pPr>
      <w:r>
        <w:tab/>
      </w:r>
      <w:r>
        <w:rPr>
          <w:rStyle w:val="Lbjegyzet-hivatkozs"/>
        </w:rPr>
        <w:footnoteRef/>
      </w:r>
      <w:r>
        <w:tab/>
      </w:r>
      <w:hyperlink r:id="rId10" w:history="1">
        <w:r>
          <w:rPr>
            <w:rStyle w:val="Hiperhivatkozs"/>
          </w:rPr>
          <w:t>https://en.wiktionary.org/wiki/gaiji</w:t>
        </w:r>
      </w:hyperlink>
      <w:r>
        <w:t xml:space="preserve"> </w:t>
      </w:r>
    </w:p>
  </w:footnote>
  <w:footnote w:id="24">
    <w:p>
      <w:pPr>
        <w:pStyle w:val="Lbjegyzetszveg"/>
      </w:pPr>
      <w:r>
        <w:tab/>
      </w:r>
      <w:r>
        <w:rPr>
          <w:rStyle w:val="Lbjegyzet-hivatkozs"/>
        </w:rPr>
        <w:footnoteRef/>
      </w:r>
      <w:r>
        <w:tab/>
        <w:t xml:space="preserve">TEI allows the semantic tagging of characters as punctuation marks, and using </w:t>
      </w:r>
      <w:r>
        <w:rPr>
          <w:rStyle w:val="Codeattribute"/>
        </w:rPr>
        <w:t>@type</w:t>
      </w:r>
      <w:r>
        <w:t xml:space="preserve"> with such tags could distinguish between sentence punctuation and space filling. For the present, we see no advantage to doing so and employ the method described here.</w:t>
      </w:r>
    </w:p>
  </w:footnote>
  <w:footnote w:id="25">
    <w:p>
      <w:pPr>
        <w:pStyle w:val="Lbjegyzetszveg"/>
      </w:pPr>
      <w:r>
        <w:tab/>
      </w:r>
      <w:r>
        <w:rPr>
          <w:rStyle w:val="Lbjegyzet-hivatkozs"/>
        </w:rPr>
        <w:footnoteRef/>
      </w:r>
      <w:r>
        <w:tab/>
        <w:t xml:space="preserve">Notwithstanding the fact that for a so-called ‘independent vowel’ </w:t>
      </w:r>
      <w:r>
        <w:rPr>
          <w:rStyle w:val="Foreign"/>
        </w:rPr>
        <w:t>i</w:t>
      </w:r>
      <w:r>
        <w:t xml:space="preserve"> you would normally use </w:t>
      </w:r>
      <w:r>
        <w:rPr>
          <w:rStyle w:val="Foreign"/>
        </w:rPr>
        <w:t>qi</w:t>
      </w:r>
      <w:r>
        <w:t xml:space="preserve"> rather than </w:t>
      </w:r>
      <w:r>
        <w:rPr>
          <w:rStyle w:val="Foreign"/>
        </w:rPr>
        <w:t>I</w:t>
      </w:r>
      <w:r>
        <w:t xml:space="preserve"> in Cambodian inscriptions </w:t>
      </w:r>
      <w:r>
        <w:rPr>
          <w:noProof/>
        </w:rPr>
        <w:t>(</w:t>
      </w:r>
      <w:r>
        <w:t xml:space="preserve">TG §3.3.4), the use of </w:t>
      </w:r>
      <w:r>
        <w:rPr>
          <w:rStyle w:val="Foreign"/>
        </w:rPr>
        <w:t>I</w:t>
      </w:r>
      <w:r>
        <w:t xml:space="preserve"> for numerals without this explicit markup would create an inconsistency in the corpus as a whole.</w:t>
      </w:r>
    </w:p>
  </w:footnote>
  <w:footnote w:id="26">
    <w:p>
      <w:pPr>
        <w:pStyle w:val="Lbjegyzetszveg"/>
      </w:pPr>
      <w:r>
        <w:tab/>
      </w:r>
      <w:r>
        <w:rPr>
          <w:rStyle w:val="Lbjegyzet-hivatkozs"/>
        </w:rPr>
        <w:footnoteRef/>
      </w:r>
      <w:r>
        <w:tab/>
      </w:r>
      <w:hyperlink r:id="rId11" w:history="1">
        <w:r>
          <w:rPr>
            <w:rStyle w:val="Hiperhivatkozs"/>
          </w:rPr>
          <w:t>https://docs.google.com/document/d/1glfyQnFqPrbVOYzegfjKIOVrc-vMgznEQ1iNsFf7DE8/edit?usp=sharing</w:t>
        </w:r>
      </w:hyperlink>
    </w:p>
  </w:footnote>
  <w:footnote w:id="27">
    <w:p>
      <w:pPr>
        <w:pStyle w:val="Lbjegyzetszveg"/>
      </w:pPr>
      <w:r>
        <w:tab/>
      </w:r>
      <w:r>
        <w:rPr>
          <w:rStyle w:val="Lbjegyzet-hivatkozs"/>
        </w:rPr>
        <w:footnoteRef/>
      </w:r>
      <w:r>
        <w:t xml:space="preserve">  </w:t>
      </w:r>
      <w:hyperlink r:id="rId12" w:anchor="PHSP" w:history="1">
        <w:r>
          <w:rPr>
            <w:rStyle w:val="Hiperhivatkozs"/>
          </w:rPr>
          <w:t>https://www.tei-c.org/release/doc/tei-p5-doc/en/html/PH.html#PHSP</w:t>
        </w:r>
      </w:hyperlink>
    </w:p>
  </w:footnote>
  <w:footnote w:id="28">
    <w:p>
      <w:pPr>
        <w:pStyle w:val="Lbjegyzetszveg"/>
      </w:pPr>
      <w:r>
        <w:tab/>
      </w:r>
      <w:r>
        <w:rPr>
          <w:rStyle w:val="Lbjegyzet-hivatkozs"/>
        </w:rPr>
        <w:footnoteRef/>
      </w:r>
      <w:r>
        <w:tab/>
        <w:t xml:space="preserve">As the table makes clear, EpiDoc does not allow the use of </w:t>
      </w:r>
      <w:r>
        <w:rPr>
          <w:rStyle w:val="Code"/>
        </w:rPr>
        <w:t xml:space="preserve">&lt;supplied </w:t>
      </w:r>
      <w:r>
        <w:rPr>
          <w:rStyle w:val="Codeattribute"/>
        </w:rPr>
        <w:t>reason</w:t>
      </w:r>
      <w:r>
        <w:rPr>
          <w:rStyle w:val="Code"/>
        </w:rPr>
        <w:t>=</w:t>
      </w:r>
      <w:r>
        <w:rPr>
          <w:rStyle w:val="Codevalue"/>
        </w:rPr>
        <w:t>"illegible"</w:t>
      </w:r>
      <w:r>
        <w:rPr>
          <w:rStyle w:val="Code"/>
        </w:rPr>
        <w:t>&gt;</w:t>
      </w:r>
      <w:r>
        <w:t xml:space="preserve">, which would be expected in the middle column. The rationale behind this is that if any vestiges remain, and these can be reconstructed on the basis of context, then they meet the definition of </w:t>
      </w:r>
      <w:r>
        <w:rPr>
          <w:rStyle w:val="Code"/>
        </w:rPr>
        <w:t>&lt;unclear&gt;</w:t>
      </w:r>
      <w:r>
        <w:t xml:space="preserve"> </w:t>
      </w:r>
      <w:r>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Pr>
          <w:rStyle w:val="Foreign"/>
        </w:rPr>
        <w:t>Corpus inscriptionum indicarum</w:t>
      </w:r>
      <w:r>
        <w:t xml:space="preserve">, Fleet </w:t>
      </w:r>
      <w:r>
        <w:rPr>
          <w:noProof/>
        </w:rPr>
        <w:t>(</w:t>
      </w:r>
      <w:r>
        <w:t>1888,194) uses the same editorial markup for “letters which are much damaged and nearly illegible in the original, or which, being wholly illegible, can be supplied with certainty.''</w:t>
      </w:r>
    </w:p>
  </w:footnote>
  <w:footnote w:id="29">
    <w:p>
      <w:pPr>
        <w:pStyle w:val="Lbjegyzetszveg"/>
      </w:pPr>
      <w:r>
        <w:tab/>
      </w:r>
      <w:r>
        <w:rPr>
          <w:rStyle w:val="Lbjegyzet-hivatkozs"/>
        </w:rPr>
        <w:footnoteRef/>
      </w:r>
      <w:r>
        <w:tab/>
      </w:r>
      <w:hyperlink r:id="rId13" w:history="1">
        <w:r>
          <w:rPr>
            <w:rStyle w:val="Hiperhivatkozs"/>
          </w:rPr>
          <w:t>http://www.stoa.org/epidoc/gl/latest/trans-ambiguous.html</w:t>
        </w:r>
      </w:hyperlink>
      <w:r>
        <w:t xml:space="preserve"> accessed May 2020</w:t>
      </w:r>
    </w:p>
  </w:footnote>
  <w:footnote w:id="30">
    <w:p>
      <w:pPr>
        <w:pStyle w:val="Lbjegyzetszveg"/>
      </w:pPr>
      <w:r>
        <w:tab/>
      </w:r>
      <w:r>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pPr>
        <w:pStyle w:val="Lbjegyzetszveg"/>
      </w:pPr>
      <w:r>
        <w:tab/>
      </w:r>
      <w:r>
        <w:rPr>
          <w:rStyle w:val="Lbjegyzet-hivatkozs"/>
        </w:rPr>
        <w:footnoteRef/>
      </w:r>
      <w:r>
        <w:tab/>
      </w:r>
      <w:hyperlink r:id="rId14" w:history="1">
        <w:r>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Pr>
          <w:noProof/>
        </w:rPr>
        <w:t>(</w:t>
      </w:r>
      <w:r>
        <w:t>see TG §1.4.3).</w:t>
      </w:r>
    </w:p>
  </w:footnote>
  <w:footnote w:id="32">
    <w:p>
      <w:pPr>
        <w:pStyle w:val="Lbjegyzetszveg"/>
      </w:pPr>
      <w:r>
        <w:tab/>
      </w:r>
      <w:r>
        <w:rPr>
          <w:rStyle w:val="Lbjegyzet-hivatkozs"/>
        </w:rPr>
        <w:footnoteRef/>
      </w:r>
      <w:r>
        <w:tab/>
        <w:t xml:space="preserve">The EpiDoc schema permits the use of </w:t>
      </w:r>
      <w:r>
        <w:rPr>
          <w:rStyle w:val="Codeattribute"/>
        </w:rPr>
        <w:t>@extent</w:t>
      </w:r>
      <w:r>
        <w:t xml:space="preserve"> without </w:t>
      </w:r>
      <w:r>
        <w:rPr>
          <w:rStyle w:val="Codeattribute"/>
        </w:rPr>
        <w:t>@unit</w:t>
      </w:r>
      <w:r>
        <w:t xml:space="preserve">, but in our practice, </w:t>
      </w:r>
      <w:r>
        <w:rPr>
          <w:rStyle w:val="Codeattribute"/>
        </w:rPr>
        <w:t>@unit</w:t>
      </w:r>
      <w:r>
        <w:t xml:space="preserve"> shall always be specified.</w:t>
      </w:r>
    </w:p>
  </w:footnote>
  <w:footnote w:id="33">
    <w:p>
      <w:pPr>
        <w:pStyle w:val="Lbjegyzetszveg"/>
      </w:pPr>
      <w:r>
        <w:tab/>
      </w:r>
      <w:r>
        <w:rPr>
          <w:rStyle w:val="Lbjegyzet-hivatkozs"/>
        </w:rPr>
        <w:footnoteRef/>
      </w:r>
      <w:r>
        <w:tab/>
        <w:t>This was not permitted in earlier versions of the EpiDoc schema, but has been added at our request and is  available as of 13 October 2020.</w:t>
      </w:r>
    </w:p>
  </w:footnote>
  <w:footnote w:id="34">
    <w:p>
      <w:pPr>
        <w:pStyle w:val="Lbjegyzetszveg"/>
      </w:pPr>
      <w:r>
        <w:tab/>
      </w:r>
      <w:r>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pPr>
        <w:pStyle w:val="Lbjegyzetszveg"/>
      </w:pPr>
      <w:r>
        <w:tab/>
      </w:r>
      <w:r>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pPr>
        <w:pStyle w:val="Lbjegyzetszveg"/>
      </w:pPr>
      <w:r>
        <w:tab/>
      </w:r>
      <w:r>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38">
    <w:p>
      <w:pPr>
        <w:pStyle w:val="Lbjegyzetszveg"/>
      </w:pPr>
      <w:r>
        <w:tab/>
      </w:r>
      <w:r>
        <w:rPr>
          <w:rStyle w:val="Lbjegyzet-hivatkozs"/>
        </w:rPr>
        <w:footnoteRef/>
      </w:r>
      <w:r>
        <w:tab/>
        <w:t xml:space="preserve">See </w:t>
      </w:r>
      <w:r>
        <w:fldChar w:fldCharType="begin"/>
      </w:r>
      <w:r>
        <w:instrText xml:space="preserve"> REF _Ref44077741 \h </w:instrText>
      </w:r>
      <w:r>
        <w:fldChar w:fldCharType="separate"/>
      </w:r>
      <w:r>
        <w:t xml:space="preserve">Example </w:t>
      </w:r>
      <w:r>
        <w:rPr>
          <w:noProof/>
        </w:rPr>
        <w:t>3.4.5</w:t>
      </w:r>
      <w:r>
        <w:t>.</w:t>
      </w:r>
      <w:r>
        <w:rPr>
          <w:noProof/>
        </w:rPr>
        <w:t>A</w:t>
      </w:r>
      <w:r>
        <w:fldChar w:fldCharType="end"/>
      </w:r>
      <w:r>
        <w:t xml:space="preserve"> for an illustration of such encoding.</w:t>
      </w:r>
    </w:p>
  </w:footnote>
  <w:footnote w:id="39">
    <w:p>
      <w:pPr>
        <w:pStyle w:val="Lbjegyzetszveg"/>
      </w:pPr>
      <w:r>
        <w:tab/>
      </w:r>
      <w:r>
        <w:rPr>
          <w:rStyle w:val="Lbjegyzet-hivatkozs"/>
        </w:rPr>
        <w:footnoteRef/>
      </w:r>
      <w:r>
        <w:tab/>
        <w:t xml:space="preserve"> See §</w:t>
      </w:r>
      <w:r>
        <w:fldChar w:fldCharType="begin"/>
      </w:r>
      <w:r>
        <w:instrText xml:space="preserve"> REF _Ref43988445 \r \h </w:instrText>
      </w:r>
      <w:r>
        <w:fldChar w:fldCharType="separate"/>
      </w:r>
      <w:r>
        <w:t>6.2.6</w:t>
      </w:r>
      <w:r>
        <w:fldChar w:fldCharType="end"/>
      </w:r>
      <w:r>
        <w:t xml:space="preserve"> above for various ways of encoding the editorial suppression of the inherent </w:t>
      </w:r>
      <w:r>
        <w:rPr>
          <w:rStyle w:val="Foreign"/>
        </w:rPr>
        <w:t>a</w:t>
      </w:r>
      <w:r>
        <w:t xml:space="preserve"> of an </w:t>
      </w:r>
      <w:r>
        <w:rPr>
          <w:rStyle w:val="Foreign"/>
        </w:rPr>
        <w:t>akṣara</w:t>
      </w:r>
      <w:r>
        <w:t xml:space="preserve"> depending on the way in which vowelless consonants are normally written in a given inscription.</w:t>
      </w:r>
    </w:p>
  </w:footnote>
  <w:footnote w:id="40">
    <w:p>
      <w:pPr>
        <w:pStyle w:val="Lbjegyzetszveg"/>
      </w:pPr>
      <w:r>
        <w:tab/>
      </w:r>
      <w:r>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pPr>
        <w:pStyle w:val="Lbjegyzetszveg"/>
      </w:pPr>
      <w:r>
        <w:tab/>
      </w:r>
      <w:r>
        <w:rPr>
          <w:rStyle w:val="Lbjegyzet-hivatkozs"/>
        </w:rPr>
        <w:footnoteRef/>
      </w:r>
      <w:r>
        <w:tab/>
        <w:t xml:space="preserve">The rationale behind the choice of attribute value is that the presence of an </w:t>
      </w:r>
      <w:r>
        <w:rPr>
          <w:rStyle w:val="Foreign"/>
        </w:rPr>
        <w:t>avagraha</w:t>
      </w:r>
      <w:r>
        <w:t xml:space="preserve"> is implied by the phonetic and lexical context, so in a way, an </w:t>
      </w:r>
      <w:r>
        <w:rPr>
          <w:rStyle w:val="Foreign"/>
        </w:rPr>
        <w:t>avagraha</w:t>
      </w:r>
      <w:r>
        <w:t xml:space="preserve"> is “subaudible” to the native or informed reader. Alternative encoding choices would imply that the scribe made an error or used non-standard language, which is not the case.</w:t>
      </w:r>
    </w:p>
  </w:footnote>
  <w:footnote w:id="42">
    <w:p>
      <w:pPr>
        <w:pStyle w:val="Lbjegyzetszveg"/>
      </w:pPr>
      <w:r>
        <w:tab/>
      </w:r>
      <w:r>
        <w:rPr>
          <w:rStyle w:val="Lbjegyzet-hivatkozs"/>
        </w:rPr>
        <w:footnoteRef/>
      </w:r>
      <w:r>
        <w:tab/>
        <w:t>Whichever method you use, possible values and their relative probabilities may be elaborated in your commentary to the edition.</w:t>
      </w:r>
    </w:p>
  </w:footnote>
  <w:footnote w:id="43">
    <w:p>
      <w:pPr>
        <w:pStyle w:val="Lbjegyzetszveg"/>
      </w:pPr>
      <w:r>
        <w:tab/>
      </w:r>
      <w:r>
        <w:rPr>
          <w:rStyle w:val="Lbjegyzet-hivatkozs"/>
        </w:rPr>
        <w:footnoteRef/>
      </w:r>
      <w:r>
        <w:tab/>
        <w:t xml:space="preserve">The EpiDoc Guidelines offer a further method for dealing with partly lost numerals whose range of possible values is not sequential </w:t>
      </w:r>
      <w:r>
        <w:rPr>
          <w:noProof/>
        </w:rPr>
        <w:t>(</w:t>
      </w:r>
      <w:hyperlink r:id="rId15" w:history="1">
        <w:r>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pPr>
        <w:pStyle w:val="Lbjegyzetszveg"/>
      </w:pPr>
      <w:r>
        <w:tab/>
      </w:r>
      <w:r>
        <w:rPr>
          <w:rStyle w:val="Lbjegyzet-hivatkozs"/>
        </w:rPr>
        <w:footnoteRef/>
      </w:r>
      <w:r>
        <w:tab/>
        <w:t xml:space="preserve">We have not yet come across such an abbreviation in an Indic epigraphic context and use a Latin example adapted from the EpiDoc guidelines. A comparable English abbreviation would be </w:t>
      </w:r>
      <w:r>
        <w:rPr>
          <w:rStyle w:val="Foreign"/>
        </w:rPr>
        <w:t>pp.</w:t>
      </w:r>
      <w:r>
        <w:t xml:space="preserve"> abbreviating </w:t>
      </w:r>
      <w:r>
        <w:rPr>
          <w:rStyle w:val="Foreign"/>
        </w:rPr>
        <w:t>pages</w:t>
      </w:r>
      <w:r>
        <w:t>. If you have a project-relevant example, contact the authors of this guide to include it here.</w:t>
      </w:r>
    </w:p>
  </w:footnote>
  <w:footnote w:id="45">
    <w:p>
      <w:pPr>
        <w:pStyle w:val="Lbjegyzetszveg"/>
      </w:pPr>
      <w:r>
        <w:tab/>
      </w:r>
      <w:r>
        <w:rPr>
          <w:rStyle w:val="Lbjegyzet-hivatkozs"/>
        </w:rPr>
        <w:footnoteRef/>
      </w:r>
      <w:r>
        <w:tab/>
        <w:t xml:space="preserve"> If you have a project-relevant example, contact the authors of this guide to include it here.</w:t>
      </w:r>
    </w:p>
  </w:footnote>
  <w:footnote w:id="46">
    <w:p>
      <w:pPr>
        <w:pStyle w:val="Lbjegyzetszveg"/>
      </w:pPr>
      <w:r>
        <w:tab/>
      </w:r>
      <w:r>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pPr>
        <w:pStyle w:val="Lbjegyzetszveg"/>
      </w:pPr>
      <w:r>
        <w:tab/>
      </w:r>
      <w:r>
        <w:rPr>
          <w:rStyle w:val="Lbjegyzet-hivatkozs"/>
        </w:rPr>
        <w:footnoteRef/>
      </w:r>
      <w:r>
        <w:tab/>
        <w:t xml:space="preserve">Though this element is not a container, by EpiDoc convention “Any rend or numbering attributes on … lb refer to all text between the current and the following line-break” </w:t>
      </w:r>
      <w:r>
        <w:rPr>
          <w:noProof/>
        </w:rPr>
        <w:t>(</w:t>
      </w:r>
      <w:hyperlink r:id="rId16" w:history="1">
        <w:r>
          <w:rPr>
            <w:rStyle w:val="Hiperhivatkozs"/>
          </w:rPr>
          <w:t>http://www.stoa.org/epidoc/gl/latest/trans-linebreak.html</w:t>
        </w:r>
      </w:hyperlink>
      <w:r>
        <w:t>.)</w:t>
      </w:r>
    </w:p>
  </w:footnote>
  <w:footnote w:id="48">
    <w:p>
      <w:pPr>
        <w:pStyle w:val="Lbjegyzetszveg"/>
      </w:pPr>
      <w:r>
        <w:tab/>
      </w:r>
      <w:r>
        <w:rPr>
          <w:rStyle w:val="Lbjegyzet-hivatkozs"/>
        </w:rPr>
        <w:footnoteRef/>
      </w:r>
      <w:r>
        <w:tab/>
        <w:t xml:space="preserve">This element is intended in TEI to encode highlighted text, defined as words or phrases graphically distinct from the surrounding text </w:t>
      </w:r>
      <w:r>
        <w:rPr>
          <w:noProof/>
        </w:rPr>
        <w:t>(</w:t>
      </w:r>
      <w:hyperlink r:id="rId17" w:history="1">
        <w:r>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Pr>
          <w:noProof/>
        </w:rPr>
        <w:t>(</w:t>
      </w:r>
      <w:hyperlink r:id="rId18" w:history="1">
        <w:r>
          <w:rPr>
            <w:rStyle w:val="Hiperhivatkozs"/>
          </w:rPr>
          <w:t>http://www.stoa.org/epidoc/gl/latest/trans-charactershighlighted.html</w:t>
        </w:r>
      </w:hyperlink>
      <w:r>
        <w:t>).</w:t>
      </w:r>
    </w:p>
  </w:footnote>
  <w:footnote w:id="49">
    <w:p>
      <w:pPr>
        <w:pStyle w:val="Lbjegyzetszveg"/>
      </w:pPr>
      <w:r>
        <w:tab/>
      </w:r>
      <w:r>
        <w:rPr>
          <w:rStyle w:val="Lbjegyzet-hivatkozs"/>
        </w:rPr>
        <w:footnoteRef/>
      </w:r>
      <w:r>
        <w:tab/>
        <w:t xml:space="preserve">Although the TEI guidelines </w:t>
      </w:r>
      <w:r>
        <w:rPr>
          <w:noProof/>
        </w:rPr>
        <w:t>(</w:t>
      </w:r>
      <w:hyperlink r:id="rId19" w:anchor="WDWMEG" w:history="1">
        <w:r>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Pr>
          <w:rStyle w:val="Codeattribute"/>
        </w:rPr>
        <w:t>@rend</w:t>
      </w:r>
      <w:r>
        <w:t xml:space="preserve"> for this purpose, since our objective is to document the way the original text was written, and not to create machine-actionable code for reproducing the original orientation on screen or in print.</w:t>
      </w:r>
    </w:p>
  </w:footnote>
  <w:footnote w:id="50">
    <w:p>
      <w:pPr>
        <w:pStyle w:val="Lbjegyzetszveg"/>
      </w:pPr>
      <w:r>
        <w:tab/>
      </w:r>
      <w:r>
        <w:rPr>
          <w:rStyle w:val="Lbjegyzet-hivatkozs"/>
        </w:rPr>
        <w:footnoteRef/>
      </w:r>
      <w:r>
        <w:tab/>
      </w:r>
      <w:hyperlink r:id="rId20" w:history="1">
        <w:r>
          <w:rPr>
            <w:rStyle w:val="Hiperhivatkozs"/>
          </w:rPr>
          <w:t>https://opentheso.huma-num.fr/opentheso/?idc=84154&amp;idt=th347</w:t>
        </w:r>
      </w:hyperlink>
    </w:p>
  </w:footnote>
  <w:footnote w:id="51">
    <w:p>
      <w:pPr>
        <w:pStyle w:val="Lbjegyzetszveg"/>
      </w:pPr>
      <w:r>
        <w:tab/>
      </w:r>
      <w:r>
        <w:rPr>
          <w:rStyle w:val="Lbjegyzet-hivatkozs"/>
        </w:rPr>
        <w:footnoteRef/>
      </w:r>
      <w:r>
        <w:tab/>
      </w:r>
      <w:hyperlink r:id="rId21" w:history="1">
        <w:r>
          <w:rPr>
            <w:rStyle w:val="Hiperhivatkozs"/>
          </w:rPr>
          <w:t>https://opentheso.huma-num.fr/opentheso/?idc=84156&amp;idt=th347</w:t>
        </w:r>
      </w:hyperlink>
    </w:p>
  </w:footnote>
  <w:footnote w:id="52">
    <w:p>
      <w:pPr>
        <w:pStyle w:val="Lbjegyzetszveg"/>
      </w:pPr>
      <w:r>
        <w:tab/>
      </w:r>
      <w:r>
        <w:rPr>
          <w:rStyle w:val="Lbjegyzet-hivatkozs"/>
        </w:rPr>
        <w:footnoteRef/>
      </w:r>
      <w:r>
        <w:tab/>
        <w:t xml:space="preserve">See </w:t>
      </w:r>
      <w:hyperlink r:id="rId22" w:history="1">
        <w:r>
          <w:rPr>
            <w:rStyle w:val="Hiperhivatkozs"/>
          </w:rPr>
          <w:t>https://wiki.tei-c.org/index.php/XML_Whitespace</w:t>
        </w:r>
      </w:hyperlink>
      <w:r>
        <w:t xml:space="preserve"> for a more detailed discussion of white space in XML.</w:t>
      </w:r>
    </w:p>
  </w:footnote>
  <w:footnote w:id="53">
    <w:p>
      <w:pPr>
        <w:pStyle w:val="Lbjegyzetszveg"/>
      </w:pPr>
      <w:r>
        <w:tab/>
      </w:r>
      <w:r>
        <w:rPr>
          <w:rStyle w:val="Lbjegyzet-hivatkozs"/>
        </w:rPr>
        <w:footnoteRef/>
      </w:r>
      <w:r>
        <w:tab/>
        <w:t xml:space="preserve">This is not a technical requirement and its violation does not result in your code becoming invalid. However, since in many cases these elements will </w:t>
      </w:r>
      <w:r>
        <w:rPr>
          <w:rStyle w:val="Foreign"/>
        </w:rPr>
        <w:t>have to</w:t>
      </w:r>
      <w:r>
        <w:t xml:space="preserve"> appear within block-level containers, we consider it better practice to always place them so, for consistency’s sake.</w:t>
      </w:r>
    </w:p>
  </w:footnote>
  <w:footnote w:id="54">
    <w:p>
      <w:pPr>
        <w:pStyle w:val="Lbjegyzetszveg"/>
      </w:pPr>
      <w:r>
        <w:tab/>
      </w:r>
      <w:r>
        <w:rPr>
          <w:rStyle w:val="Lbjegyzet-hivatkozs"/>
        </w:rPr>
        <w:footnoteRef/>
      </w:r>
      <w:r>
        <w:tab/>
        <w:t>See TG §#1.4.2 for the terminology employed here.</w:t>
      </w:r>
    </w:p>
  </w:footnote>
  <w:footnote w:id="55">
    <w:p>
      <w:pPr>
        <w:pStyle w:val="Lbjegyzetszveg"/>
      </w:pPr>
      <w:r>
        <w:tab/>
      </w:r>
      <w:r>
        <w:rPr>
          <w:rStyle w:val="Lbjegyzet-hivatkozs"/>
        </w:rPr>
        <w:footnoteRef/>
      </w:r>
      <w:r>
        <w:tab/>
        <w:t>If you feel your translation needs any further markup, please consult the authors of the Guide and the project’s XML-TEI Data Manager.</w:t>
      </w:r>
    </w:p>
  </w:footnote>
  <w:footnote w:id="56">
    <w:p>
      <w:pPr>
        <w:pStyle w:val="Lbjegyzetszveg"/>
      </w:pPr>
      <w:r>
        <w:tab/>
      </w:r>
      <w:r>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pPr>
        <w:pStyle w:val="Lbjegyzetszveg"/>
      </w:pPr>
      <w:r>
        <w:tab/>
      </w:r>
      <w:r>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pPr>
        <w:pStyle w:val="Lbjegyzetszveg"/>
      </w:pPr>
      <w:r>
        <w:tab/>
      </w:r>
      <w:r>
        <w:rPr>
          <w:rStyle w:val="Lbjegyzet-hivatkozs"/>
        </w:rPr>
        <w:footnoteRef/>
      </w:r>
      <w:r>
        <w:tab/>
      </w:r>
      <w:hyperlink r:id="rId23" w:history="1">
        <w:r>
          <w:rPr>
            <w:rStyle w:val="Hiperhivatkozs"/>
          </w:rPr>
          <w:t>https://iso639-3.sil.org/</w:t>
        </w:r>
      </w:hyperlink>
    </w:p>
  </w:footnote>
  <w:footnote w:id="59">
    <w:p>
      <w:pPr>
        <w:pStyle w:val="Lbjegyzetszveg"/>
        <w:rPr>
          <w:b/>
        </w:rPr>
      </w:pPr>
      <w:r>
        <w:tab/>
      </w:r>
      <w:r>
        <w:rPr>
          <w:rStyle w:val="Lbjegyzet-hivatkozs"/>
        </w:rPr>
        <w:footnoteRef/>
      </w:r>
      <w:r>
        <w:tab/>
      </w:r>
      <w:hyperlink r:id="rId24" w:history="1">
        <w:r>
          <w:rPr>
            <w:rStyle w:val="Hiperhivatkozs"/>
          </w:rPr>
          <w:t>https://en.wikipedia.org/wiki/ISO_15924</w:t>
        </w:r>
      </w:hyperlink>
    </w:p>
  </w:footnote>
  <w:footnote w:id="60">
    <w:p>
      <w:pPr>
        <w:pStyle w:val="Lbjegyzetszveg"/>
      </w:pPr>
      <w:r>
        <w:tab/>
      </w:r>
      <w:r>
        <w:rPr>
          <w:rStyle w:val="Lbjegyzet-hivatkozs"/>
        </w:rPr>
        <w:footnoteRef/>
      </w:r>
      <w:r>
        <w:tab/>
        <w:t xml:space="preserve">It is, in principle, possible to add </w:t>
      </w:r>
      <w:r>
        <w:rPr>
          <w:rStyle w:val="Codeattribute"/>
        </w:rPr>
        <w:t>@source</w:t>
      </w:r>
      <w:r>
        <w:t xml:space="preserve"> </w:t>
      </w:r>
      <w:r>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pPr>
        <w:pStyle w:val="Lbjegyzetszveg"/>
      </w:pPr>
      <w:r>
        <w:tab/>
      </w:r>
      <w:r>
        <w:rPr>
          <w:rStyle w:val="Lbjegyzet-hivatkozs"/>
        </w:rPr>
        <w:footnoteRef/>
      </w:r>
      <w:r>
        <w:tab/>
        <w:t xml:space="preserve">Our personal identifiers are available at </w:t>
      </w:r>
      <w:hyperlink r:id="rId25" w:history="1">
        <w:r>
          <w:rPr>
            <w:rStyle w:val="Hiperhivatkozs"/>
          </w:rPr>
          <w:t>https://github.com/erc-dharma/project-documentation/blob/master/DHARMA_idListMembers_v01.xml</w:t>
        </w:r>
      </w:hyperlink>
    </w:p>
  </w:footnote>
  <w:footnote w:id="62">
    <w:p>
      <w:pPr>
        <w:pStyle w:val="Lbjegyzetszveg"/>
      </w:pPr>
      <w:r>
        <w:tab/>
      </w:r>
      <w:r>
        <w:rPr>
          <w:rStyle w:val="Lbjegyzet-hivatkozs"/>
        </w:rPr>
        <w:footnoteRef/>
      </w:r>
      <w:r>
        <w:tab/>
        <w:t xml:space="preserve">Our personal identifiers are available at </w:t>
      </w:r>
      <w:hyperlink r:id="rId26" w:history="1">
        <w:r>
          <w:rPr>
            <w:rStyle w:val="Hiperhivatkozs"/>
          </w:rPr>
          <w:t>https://github.com/erc-dharma/project-documentation/blob/master/DHARMA_IdListMembers_v01.xml</w:t>
        </w:r>
      </w:hyperlink>
    </w:p>
  </w:footnote>
  <w:footnote w:id="63">
    <w:p>
      <w:pPr>
        <w:pStyle w:val="Lbjegyzetszveg"/>
      </w:pPr>
      <w:r>
        <w:tab/>
      </w:r>
      <w:r>
        <w:rPr>
          <w:rStyle w:val="Lbjegyzet-hivatkozs"/>
        </w:rPr>
        <w:footnoteRef/>
      </w:r>
      <w:r>
        <w:tab/>
        <w:t xml:space="preserve">Available under </w:t>
      </w:r>
      <w:hyperlink r:id="rId27" w:history="1">
        <w:r>
          <w:rPr>
            <w:rStyle w:val="Hiperhivatkozs"/>
          </w:rPr>
          <w:t>https://github.com/erc-dharma/project-documentation/tree/master/templates</w:t>
        </w:r>
      </w:hyperlink>
    </w:p>
  </w:footnote>
  <w:footnote w:id="64">
    <w:p>
      <w:pPr>
        <w:pStyle w:val="Lbjegyzetszveg"/>
      </w:pPr>
      <w:r>
        <w:tab/>
      </w:r>
      <w:r>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pPr>
        <w:pStyle w:val="Lbjegyzetszveg"/>
      </w:pPr>
      <w:r>
        <w:tab/>
      </w:r>
      <w:r>
        <w:rPr>
          <w:rStyle w:val="Lbjegyzet-hivatkozs"/>
        </w:rPr>
        <w:footnoteRef/>
      </w:r>
      <w:r>
        <w:tab/>
        <w:t xml:space="preserve">Our personal identifiers are available at </w:t>
      </w:r>
      <w:hyperlink r:id="rId28" w:history="1">
        <w:r>
          <w:rPr>
            <w:rStyle w:val="Hiperhivatkozs"/>
          </w:rPr>
          <w:t>https://github.com/erc-dharma/project-documentation/blob/master/DHARMA_IdListMembers_v01.xml</w:t>
        </w:r>
      </w:hyperlink>
    </w:p>
  </w:footnote>
  <w:footnote w:id="66">
    <w:p>
      <w:pPr>
        <w:pStyle w:val="Lbjegyzetszveg"/>
      </w:pPr>
      <w:r>
        <w:tab/>
      </w:r>
      <w:r>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Pr>
          <w:rStyle w:val="Foreign"/>
        </w:rPr>
        <w:t>akṣara</w:t>
      </w:r>
      <w:r>
        <w:t xml:space="preserve">s from </w:t>
      </w:r>
      <w:r>
        <w:rPr>
          <w:rStyle w:val="Foreign"/>
        </w:rPr>
        <w:t>halanta</w:t>
      </w:r>
      <w:r>
        <w:t xml:space="preserve"> consonants and initial vowels </w:t>
      </w:r>
      <w:r>
        <w:rPr>
          <w:noProof/>
        </w:rPr>
        <w:t>(</w:t>
      </w:r>
      <w:r>
        <w:t xml:space="preserve">e.g. </w:t>
      </w:r>
      <w:r>
        <w:rPr>
          <w:rStyle w:val="ForeignDevanagariScript"/>
          <w:rFonts w:ascii="Kokila" w:hAnsi="Kokila" w:cs="Kokila"/>
        </w:rPr>
        <w:t>तदाहुः</w:t>
      </w:r>
      <w:r>
        <w:t xml:space="preserve"> &gt; </w:t>
      </w:r>
      <w:r>
        <w:rPr>
          <w:rStyle w:val="Foreign"/>
        </w:rPr>
        <w:t>tad=āhuḥ</w:t>
      </w:r>
      <w:r>
        <w:t xml:space="preserve">; </w:t>
      </w:r>
      <w:r>
        <w:rPr>
          <w:rStyle w:val="ForeignDevanagariScript"/>
          <w:rFonts w:ascii="Kokila" w:hAnsi="Kokila" w:cs="Kokila"/>
        </w:rPr>
        <w:t>तद्</w:t>
      </w:r>
      <w:r>
        <w:rPr>
          <w:rStyle w:val="ForeignDevanagariScript"/>
        </w:rPr>
        <w:t xml:space="preserve"> </w:t>
      </w:r>
      <w:r>
        <w:rPr>
          <w:rStyle w:val="ForeignDevanagariScript"/>
          <w:rFonts w:ascii="Kokila" w:hAnsi="Kokila" w:cs="Kokila"/>
        </w:rPr>
        <w:t>आहुः</w:t>
      </w:r>
      <w:r>
        <w:t xml:space="preserve"> &gt; </w:t>
      </w:r>
      <w:r>
        <w:rPr>
          <w:rStyle w:val="Foreign"/>
        </w:rPr>
        <w:t>tad āhuḥ</w:t>
      </w:r>
      <w:r>
        <w:t xml:space="preserve">). We achieve this distinction by means of uppercase characters </w:t>
      </w:r>
      <w:r>
        <w:rPr>
          <w:noProof/>
        </w:rPr>
        <w:t>(</w:t>
      </w:r>
      <w:r>
        <w:t>TG §3.3.1 and §3.3.3).</w:t>
      </w:r>
    </w:p>
  </w:footnote>
  <w:footnote w:id="67">
    <w:p>
      <w:pPr>
        <w:pStyle w:val="Lbjegyzetszveg"/>
      </w:pPr>
      <w:r>
        <w:tab/>
      </w:r>
      <w:r>
        <w:rPr>
          <w:rStyle w:val="Lbjegyzet-hivatkozs"/>
        </w:rPr>
        <w:footnoteRef/>
      </w:r>
      <w:r>
        <w:tab/>
        <w:t>Two iterations of | [U+007C Vertical Line], not a ‖ double vertical bar character.</w:t>
      </w:r>
    </w:p>
  </w:footnote>
  <w:footnote w:id="68">
    <w:p>
      <w:pPr>
        <w:pStyle w:val="Lbjegyzetszveg"/>
      </w:pPr>
      <w:r>
        <w:tab/>
      </w:r>
      <w:r>
        <w:rPr>
          <w:rStyle w:val="Lbjegyzet-hivatkozs"/>
        </w:rPr>
        <w:footnoteRef/>
      </w:r>
      <w:r>
        <w:tab/>
        <w:t xml:space="preserve">Use only in </w:t>
      </w:r>
      <w:r>
        <w:rPr>
          <w:rStyle w:val="Codeattribute"/>
        </w:rPr>
        <w:t>@met</w:t>
      </w:r>
      <w:r>
        <w:t xml:space="preserve"> for stanzas where a conventional metre name is not available and the metre has a different template for odd and even lines </w:t>
      </w:r>
      <w:r>
        <w:rPr>
          <w:noProof/>
        </w:rPr>
        <w:t>(</w:t>
      </w:r>
      <w:r>
        <w:rPr>
          <w:rStyle w:val="Foreign"/>
        </w:rPr>
        <w:t>ardhasamavr̥tta</w:t>
      </w:r>
      <w:r>
        <w:t>).</w:t>
      </w:r>
    </w:p>
  </w:footnote>
  <w:footnote w:id="69">
    <w:p>
      <w:pPr>
        <w:pStyle w:val="Lbjegyzetszveg"/>
      </w:pPr>
      <w:r>
        <w:tab/>
      </w:r>
      <w:r>
        <w:rPr>
          <w:rStyle w:val="Lbjegyzet-hivatkozs"/>
        </w:rPr>
        <w:footnoteRef/>
      </w:r>
      <w:r>
        <w:tab/>
        <w:t xml:space="preserve">In assigning a name to this very rare metre, we follow Damais </w:t>
      </w:r>
      <w:r>
        <w:rPr>
          <w:noProof/>
        </w:rPr>
        <w:t>(</w:t>
      </w:r>
      <w:r>
        <w:t xml:space="preserve">1952: 25) who in turn relies on an editorial </w:t>
      </w:r>
      <w:r>
        <w:rPr>
          <w:noProof/>
        </w:rPr>
        <w:t>(</w:t>
      </w:r>
      <w:r>
        <w:t xml:space="preserve">correction) to a list of metres in Colebrooke </w:t>
      </w:r>
      <w:r>
        <w:rPr>
          <w:noProof/>
        </w:rPr>
        <w:t>(</w:t>
      </w:r>
      <w:r>
        <w:t xml:space="preserve">1873: 141, n.1). It appears from Velankar </w:t>
      </w:r>
      <w:r>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Pr>
          <w:rStyle w:val="Foreign"/>
        </w:rPr>
        <w:t>uṣṇih</w:t>
      </w:r>
      <w:r>
        <w:t xml:space="preserve"> </w:t>
      </w:r>
      <w:r>
        <w:rPr>
          <w:noProof/>
        </w:rPr>
        <w:t>(</w:t>
      </w:r>
      <w:r>
        <w:t xml:space="preserve">which is also the class name for 7-syllable </w:t>
      </w:r>
      <w:r>
        <w:rPr>
          <w:rStyle w:val="Foreign"/>
        </w:rPr>
        <w:t>samavr̥tta</w:t>
      </w:r>
      <w:r>
        <w:t xml:space="preserve">s), </w:t>
      </w:r>
      <w:r>
        <w:rPr>
          <w:rStyle w:val="Foreign"/>
        </w:rPr>
        <w:t>kāminī</w:t>
      </w:r>
      <w:r>
        <w:t xml:space="preserve">, </w:t>
      </w:r>
      <w:r>
        <w:rPr>
          <w:rStyle w:val="Foreign"/>
        </w:rPr>
        <w:t>kheṭaka</w:t>
      </w:r>
      <w:r>
        <w:t xml:space="preserve">, </w:t>
      </w:r>
      <w:r>
        <w:rPr>
          <w:rStyle w:val="Foreign"/>
        </w:rPr>
        <w:t>gominī</w:t>
      </w:r>
      <w:r>
        <w:t xml:space="preserve">, </w:t>
      </w:r>
      <w:r>
        <w:rPr>
          <w:rStyle w:val="Foreign"/>
        </w:rPr>
        <w:t>raktā</w:t>
      </w:r>
      <w:r>
        <w:t xml:space="preserve">, </w:t>
      </w:r>
      <w:r>
        <w:rPr>
          <w:rStyle w:val="Foreign"/>
        </w:rPr>
        <w:t>śikhā</w:t>
      </w:r>
      <w:r>
        <w:t xml:space="preserve"> and </w:t>
      </w:r>
      <w:r>
        <w:rPr>
          <w:rStyle w:val="Foreign"/>
        </w:rPr>
        <w:t>samānikā</w:t>
      </w:r>
      <w:r>
        <w:t>.</w:t>
      </w:r>
    </w:p>
  </w:footnote>
  <w:footnote w:id="70">
    <w:p>
      <w:pPr>
        <w:pStyle w:val="Lbjegyzetszveg"/>
      </w:pPr>
      <w:r>
        <w:tab/>
      </w:r>
      <w:r>
        <w:rPr>
          <w:rStyle w:val="Lbjegyzet-hivatkozs"/>
        </w:rPr>
        <w:footnoteRef/>
      </w:r>
      <w:r>
        <w:tab/>
        <w:t xml:space="preserve">Also known as </w:t>
      </w:r>
      <w:r>
        <w:rPr>
          <w:rStyle w:val="Foreign"/>
        </w:rPr>
        <w:t>śloka</w:t>
      </w:r>
      <w:r>
        <w:t xml:space="preserve">, </w:t>
      </w:r>
      <w:r>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pPr>
        <w:pStyle w:val="Lbjegyzetszveg"/>
      </w:pPr>
      <w:r>
        <w:tab/>
      </w:r>
      <w:r>
        <w:rPr>
          <w:rStyle w:val="Lbjegyzet-hivatkozs"/>
        </w:rPr>
        <w:footnoteRef/>
      </w:r>
      <w:r>
        <w:tab/>
        <w:t xml:space="preserve">If a verse matches this template, do not classify it as </w:t>
      </w:r>
      <w:r>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pPr>
        <w:pStyle w:val="Lbjegyzetszveg"/>
      </w:pPr>
      <w:r>
        <w:tab/>
      </w:r>
      <w:r>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pPr>
        <w:pStyle w:val="Lbjegyzetszveg"/>
      </w:pPr>
      <w:r>
        <w:tab/>
      </w:r>
      <w:r>
        <w:rPr>
          <w:rStyle w:val="Lbjegyzet-hivatkozs"/>
        </w:rPr>
        <w:footnoteRef/>
      </w:r>
      <w:r>
        <w:tab/>
        <w:t xml:space="preserve">Also known as </w:t>
      </w:r>
      <w:r>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pPr>
        <w:pStyle w:val="Lbjegyzetszveg"/>
      </w:pPr>
      <w:r>
        <w:tab/>
      </w:r>
      <w:r>
        <w:rPr>
          <w:rStyle w:val="Lbjegyzet-hivatkozs"/>
        </w:rPr>
        <w:footnoteRef/>
      </w:r>
      <w:r>
        <w:tab/>
        <w:t>All lines contain 11 syllables, but the rhythm of the odd lines is different from the rhythm of the even lines.</w:t>
      </w:r>
    </w:p>
  </w:footnote>
  <w:footnote w:id="75">
    <w:p>
      <w:pPr>
        <w:pStyle w:val="Lbjegyzetszveg"/>
      </w:pPr>
      <w:r>
        <w:tab/>
      </w:r>
      <w:r>
        <w:rPr>
          <w:rStyle w:val="Lbjegyzet-hivatkozs"/>
        </w:rPr>
        <w:footnoteRef/>
      </w:r>
      <w:r>
        <w:tab/>
        <w:t xml:space="preserve">The rhythm of the first line of the </w:t>
      </w:r>
      <w:r>
        <w:rPr>
          <w:rStyle w:val="Foreign"/>
        </w:rPr>
        <w:t>hariṇaplutā</w:t>
      </w:r>
      <w:r>
        <w:t xml:space="preserve"> is the same as that of the </w:t>
      </w:r>
      <w:r>
        <w:rPr>
          <w:rStyle w:val="Foreign"/>
        </w:rPr>
        <w:t>upacitra</w:t>
      </w:r>
      <w:r>
        <w:t>.</w:t>
      </w:r>
    </w:p>
  </w:footnote>
  <w:footnote w:id="76">
    <w:p>
      <w:pPr>
        <w:pStyle w:val="Lbjegyzetszveg"/>
      </w:pPr>
      <w:r>
        <w:tab/>
      </w:r>
      <w:r>
        <w:rPr>
          <w:rStyle w:val="Lbjegyzet-hivatkozs"/>
        </w:rPr>
        <w:footnoteRef/>
      </w:r>
      <w:r>
        <w:tab/>
        <w:t xml:space="preserve">If the whole of a stanza matches this template, do not classify it as </w:t>
      </w:r>
      <w:r>
        <w:rPr>
          <w:rStyle w:val="Foreign"/>
        </w:rPr>
        <w:t>aupacchandasika</w:t>
      </w:r>
      <w:r>
        <w:t>.</w:t>
      </w:r>
    </w:p>
  </w:footnote>
  <w:footnote w:id="77">
    <w:p>
      <w:pPr>
        <w:pStyle w:val="Lbjegyzetszveg"/>
      </w:pPr>
      <w:r>
        <w:tab/>
      </w:r>
      <w:r>
        <w:rPr>
          <w:rStyle w:val="Lbjegyzet-hivatkozs"/>
        </w:rPr>
        <w:footnoteRef/>
      </w:r>
      <w:r>
        <w:tab/>
        <w:t xml:space="preserve">Used as an umbrella term for 12-syllable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8">
    <w:p>
      <w:pPr>
        <w:pStyle w:val="Lbjegyzetszveg"/>
      </w:pPr>
      <w:r>
        <w:tab/>
      </w:r>
      <w:r>
        <w:rPr>
          <w:rStyle w:val="Lbjegyzet-hivatkozs"/>
        </w:rPr>
        <w:footnoteRef/>
      </w:r>
      <w:r>
        <w:tab/>
        <w:t xml:space="preserve">Also known as </w:t>
      </w:r>
      <w:r>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pPr>
        <w:pStyle w:val="Lbjegyzetszveg"/>
      </w:pPr>
      <w:r>
        <w:tab/>
      </w:r>
      <w:r>
        <w:rPr>
          <w:rStyle w:val="Lbjegyzet-hivatkozs"/>
        </w:rPr>
        <w:footnoteRef/>
      </w:r>
      <w:r>
        <w:tab/>
        <w:t xml:space="preserve">Also known as </w:t>
      </w:r>
      <w:r>
        <w:rPr>
          <w:rStyle w:val="Foreign"/>
        </w:rPr>
        <w:t>vaṁśasthavila</w:t>
      </w:r>
      <w:r>
        <w:t>.</w:t>
      </w:r>
    </w:p>
  </w:footnote>
  <w:footnote w:id="80">
    <w:p>
      <w:pPr>
        <w:pStyle w:val="Lbjegyzetszveg"/>
      </w:pPr>
      <w:r>
        <w:tab/>
      </w:r>
      <w:r>
        <w:rPr>
          <w:rStyle w:val="Lbjegyzet-hivatkozs"/>
        </w:rPr>
        <w:footnoteRef/>
      </w:r>
      <w:r>
        <w:tab/>
        <w:t xml:space="preserve">Called </w:t>
      </w:r>
      <w:r>
        <w:rPr>
          <w:rStyle w:val="Foreign"/>
        </w:rPr>
        <w:t>svādamālinī</w:t>
      </w:r>
      <w:r>
        <w:t xml:space="preserve"> in Javanese poetry.</w:t>
      </w:r>
    </w:p>
  </w:footnote>
  <w:footnote w:id="81">
    <w:p>
      <w:pPr>
        <w:pStyle w:val="Lbjegyzetszveg"/>
      </w:pPr>
      <w:r>
        <w:tab/>
      </w:r>
      <w:r>
        <w:rPr>
          <w:rStyle w:val="Lbjegyzet-hivatkozs"/>
        </w:rPr>
        <w:footnoteRef/>
      </w:r>
      <w:r>
        <w:tab/>
        <w:t xml:space="preserve">Also known as </w:t>
      </w:r>
      <w:r>
        <w:rPr>
          <w:rStyle w:val="Foreign"/>
        </w:rPr>
        <w:t>vasantatilaka</w:t>
      </w:r>
      <w:r>
        <w:t xml:space="preserve">, </w:t>
      </w:r>
      <w:r>
        <w:rPr>
          <w:rStyle w:val="Foreign"/>
        </w:rPr>
        <w:t>uddharṣiṇī</w:t>
      </w:r>
      <w:r>
        <w:t xml:space="preserve">, </w:t>
      </w:r>
      <w:r>
        <w:rPr>
          <w:rStyle w:val="Foreign"/>
        </w:rPr>
        <w:t>siṁhonnatā</w:t>
      </w:r>
      <w:r>
        <w:t xml:space="preserve">. Though not explicitly prescribed in any extant metrical treatise, poets often observe a caesura after the 8th syllable of a </w:t>
      </w:r>
      <w:r>
        <w:rPr>
          <w:rStyle w:val="Foreign"/>
        </w:rPr>
        <w:t>vasantatilakā</w:t>
      </w:r>
      <w:r>
        <w:t xml:space="preserve"> line. </w:t>
      </w:r>
      <w:r>
        <w:rPr>
          <w:noProof/>
        </w:rPr>
        <w:t>(</w:t>
      </w:r>
      <w:r>
        <w:t>For further discussion see Pollock 1977, 73-74.)</w:t>
      </w:r>
    </w:p>
  </w:footnote>
  <w:footnote w:id="82">
    <w:p>
      <w:pPr>
        <w:pStyle w:val="Lbjegyzetszveg"/>
      </w:pPr>
      <w:r>
        <w:tab/>
      </w:r>
      <w:r>
        <w:rPr>
          <w:rStyle w:val="Lbjegyzet-hivatkozs"/>
        </w:rPr>
        <w:footnoteRef/>
      </w:r>
      <w:r>
        <w:tab/>
        <w:t xml:space="preserve">The caesura in </w:t>
      </w:r>
      <w:r>
        <w:rPr>
          <w:rStyle w:val="Foreign"/>
        </w:rPr>
        <w:t>pr̥thvī</w:t>
      </w:r>
      <w:r>
        <w:t xml:space="preserve"> is not observed by all poets.</w:t>
      </w:r>
    </w:p>
  </w:footnote>
  <w:footnote w:id="83">
    <w:p>
      <w:pPr>
        <w:pStyle w:val="Lbjegyzetszveg"/>
      </w:pPr>
      <w:r>
        <w:tab/>
      </w:r>
      <w:r>
        <w:rPr>
          <w:rStyle w:val="Lbjegyzet-hivatkozs"/>
        </w:rPr>
        <w:footnoteRef/>
      </w:r>
      <w:r>
        <w:tab/>
        <w:t xml:space="preserve">Called </w:t>
      </w:r>
      <w:r>
        <w:rPr>
          <w:rStyle w:val="Foreign"/>
        </w:rPr>
        <w:t>viśvalalita</w:t>
      </w:r>
      <w:r>
        <w:t xml:space="preserve"> in Old Javanese.</w:t>
      </w:r>
    </w:p>
  </w:footnote>
  <w:footnote w:id="84">
    <w:p>
      <w:pPr>
        <w:pStyle w:val="Lbjegyzetszveg"/>
      </w:pPr>
      <w:r>
        <w:tab/>
      </w:r>
      <w:r>
        <w:rPr>
          <w:rStyle w:val="Lbjegyzet-hivatkozs"/>
        </w:rPr>
        <w:footnoteRef/>
      </w:r>
      <w:r>
        <w:tab/>
        <w:t xml:space="preserve">This metre is not found in Indian metrical treatises (as per Apte’s appendix), but attested in Old Javanese. Like the related </w:t>
      </w:r>
      <w:r>
        <w:rPr>
          <w:rStyle w:val="Foreign"/>
        </w:rPr>
        <w:t>śārdūlavikrīḍita</w:t>
      </w:r>
      <w:r>
        <w:t>, it may have a caesura after the 12</w:t>
      </w:r>
      <w:r>
        <w:rPr>
          <w:vertAlign w:val="superscript"/>
        </w:rPr>
        <w:t>th</w:t>
      </w:r>
      <w:r>
        <w:t xml:space="preserve"> syllable.</w:t>
      </w:r>
    </w:p>
  </w:footnote>
  <w:footnote w:id="85">
    <w:p>
      <w:pPr>
        <w:pStyle w:val="Lbjegyzetszveg"/>
      </w:pPr>
      <w:r>
        <w:tab/>
      </w:r>
      <w:r>
        <w:rPr>
          <w:rStyle w:val="Lbjegyzet-hivatkozs"/>
        </w:rPr>
        <w:footnoteRef/>
      </w:r>
      <w:r>
        <w:tab/>
        <w:t xml:space="preserve">Not found in Indian metrical treatises (as per Apte’s appendix), but attested in Old Javanese, also by the name </w:t>
      </w:r>
      <w:r>
        <w:rPr>
          <w:rStyle w:val="Foreign"/>
        </w:rPr>
        <w:t>kendragati</w:t>
      </w:r>
      <w:r>
        <w:t>.</w:t>
      </w:r>
    </w:p>
  </w:footnote>
  <w:footnote w:id="86">
    <w:p>
      <w:pPr>
        <w:pStyle w:val="Lbjegyzetszveg"/>
      </w:pPr>
      <w:r>
        <w:tab/>
      </w:r>
      <w:r>
        <w:rPr>
          <w:rStyle w:val="Lbjegyzet-hivatkozs"/>
        </w:rPr>
        <w:footnoteRef/>
      </w:r>
      <w:r>
        <w:tab/>
        <w:t>This metre is rare in Sanskrit, though it is known (by multiple names) to several poeticians. It is popular in Telugu, where caesuras are not observed, but additional rules govern assonance within and across the lines.</w:t>
      </w:r>
    </w:p>
  </w:footnote>
  <w:footnote w:id="87">
    <w:p>
      <w:pPr>
        <w:pStyle w:val="Lbjegyzetszveg"/>
      </w:pPr>
      <w:r>
        <w:tab/>
      </w:r>
      <w:r>
        <w:rPr>
          <w:rStyle w:val="Lbjegyzet-hivatkozs"/>
        </w:rPr>
        <w:footnoteRef/>
      </w:r>
      <w:r>
        <w:tab/>
        <w:t>This Javanese metre may have a caesura after the 12</w:t>
      </w:r>
      <w:r>
        <w:rPr>
          <w:vertAlign w:val="superscript"/>
        </w:rPr>
        <w:t>th</w:t>
      </w:r>
      <w:r>
        <w:t xml:space="preserve"> syllable (like the </w:t>
      </w:r>
      <w:r>
        <w:rPr>
          <w:rStyle w:val="Foreign"/>
        </w:rPr>
        <w:t>śārdūlavikrīḍita</w:t>
      </w:r>
      <w:r>
        <w:t>, to which it is identical up to this point), but this is not strictly observed.</w:t>
      </w:r>
    </w:p>
  </w:footnote>
  <w:footnote w:id="88">
    <w:p>
      <w:pPr>
        <w:pStyle w:val="Lbjegyzetszveg"/>
      </w:pPr>
      <w:r>
        <w:tab/>
      </w:r>
      <w:r>
        <w:rPr>
          <w:rStyle w:val="Lbjegyzet-hivatkozs"/>
        </w:rPr>
        <w:footnoteRef/>
      </w:r>
      <w:r>
        <w:tab/>
        <w:t xml:space="preserve">Contains up to 6 different types of elements which are: </w:t>
      </w:r>
      <w:r>
        <w:rPr>
          <w:rStyle w:val="Foreign"/>
        </w:rPr>
        <w:t>taravu</w:t>
      </w:r>
      <w:r>
        <w:t xml:space="preserve">, </w:t>
      </w:r>
      <w:r>
        <w:rPr>
          <w:rStyle w:val="Foreign"/>
        </w:rPr>
        <w:t>tāḻicai</w:t>
      </w:r>
      <w:r>
        <w:t xml:space="preserve">, </w:t>
      </w:r>
      <w:r>
        <w:rPr>
          <w:rStyle w:val="Foreign"/>
        </w:rPr>
        <w:t>arākam</w:t>
      </w:r>
      <w:r>
        <w:t xml:space="preserve">, </w:t>
      </w:r>
      <w:r>
        <w:rPr>
          <w:rStyle w:val="Foreign"/>
        </w:rPr>
        <w:t>ampōtaraṅkam</w:t>
      </w:r>
      <w:r>
        <w:t xml:space="preserve">, </w:t>
      </w:r>
      <w:r>
        <w:rPr>
          <w:rStyle w:val="Foreign"/>
        </w:rPr>
        <w:t>taṉiccol</w:t>
      </w:r>
      <w:r>
        <w:t xml:space="preserve">, </w:t>
      </w:r>
      <w:r>
        <w:rPr>
          <w:rStyle w:val="Foreign"/>
        </w:rPr>
        <w:t>curitakam</w:t>
      </w:r>
      <w:r>
        <w:t>.</w:t>
      </w:r>
    </w:p>
  </w:footnote>
  <w:footnote w:id="89">
    <w:p>
      <w:pPr>
        <w:pStyle w:val="Lbjegyzetszveg"/>
      </w:pPr>
      <w:r>
        <w:tab/>
      </w:r>
      <w:r>
        <w:rPr>
          <w:rStyle w:val="Lbjegyzet-hivatkozs"/>
        </w:rPr>
        <w:footnoteRef/>
      </w:r>
      <w:r>
        <w:tab/>
        <w:t xml:space="preserve">Contains elements which are: </w:t>
      </w:r>
      <w:r>
        <w:rPr>
          <w:rStyle w:val="Foreign"/>
        </w:rPr>
        <w:t>taṉiccol</w:t>
      </w:r>
      <w:r>
        <w:t xml:space="preserve">, </w:t>
      </w:r>
      <w:r>
        <w:rPr>
          <w:rStyle w:val="Foreign"/>
        </w:rPr>
        <w:t>akaval-curitakam</w:t>
      </w:r>
      <w:r>
        <w:t>.</w:t>
      </w:r>
    </w:p>
  </w:footnote>
  <w:footnote w:id="90">
    <w:p>
      <w:pPr>
        <w:pStyle w:val="Lbjegyzetszveg"/>
      </w:pPr>
      <w:r>
        <w:tab/>
      </w:r>
      <w:r>
        <w:rPr>
          <w:rStyle w:val="Lbjegyzet-hivatkozs"/>
        </w:rPr>
        <w:footnoteRef/>
      </w:r>
      <w:r>
        <w:tab/>
        <w:t xml:space="preserve">To be represented as </w:t>
      </w:r>
      <w:r>
        <w:rPr>
          <w:rStyle w:val="Foreign"/>
        </w:rPr>
        <w:t>ǝ:</w:t>
      </w:r>
      <w:r>
        <w:t xml:space="preserve"> as per TG §3.3.6.</w:t>
      </w:r>
    </w:p>
  </w:footnote>
  <w:footnote w:id="91">
    <w:p>
      <w:pPr>
        <w:pStyle w:val="Lbjegyzetszveg"/>
      </w:pPr>
      <w:r>
        <w:tab/>
      </w:r>
      <w:r>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5"/>
  </w:num>
  <w:num w:numId="2">
    <w:abstractNumId w:val="3"/>
  </w:num>
  <w:num w:numId="3">
    <w:abstractNumId w:val="9"/>
  </w:num>
  <w:num w:numId="4">
    <w:abstractNumId w:val="1"/>
  </w:num>
  <w:num w:numId="5">
    <w:abstractNumId w:val="8"/>
  </w:num>
  <w:num w:numId="6">
    <w:abstractNumId w:val="10"/>
  </w:num>
  <w:num w:numId="7">
    <w:abstractNumId w:val="4"/>
  </w:num>
  <w:num w:numId="8">
    <w:abstractNumId w:val="11"/>
  </w:num>
  <w:num w:numId="9">
    <w:abstractNumId w:val="7"/>
  </w:num>
  <w:num w:numId="10">
    <w:abstractNumId w:val="2"/>
  </w:num>
  <w:num w:numId="11">
    <w:abstractNumId w:val="0"/>
  </w:num>
  <w:num w:numId="12">
    <w:abstractNumId w:val="6"/>
  </w:num>
  <w:num w:numId="13">
    <w:abstractNumId w:val="1"/>
  </w:num>
  <w:num w:numId="14">
    <w:abstractNumId w:val="1"/>
  </w:num>
  <w:num w:numId="15">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0"/>
    <w:docVar w:name="varLeft1" w:val="17"/>
    <w:docVar w:name="varNavHeight" w:val="1213"/>
    <w:docVar w:name="varNavLeft" w:val="0"/>
    <w:docVar w:name="varNavPosition" w:val="0"/>
    <w:docVar w:name="varNavTop" w:val="0"/>
    <w:docVar w:name="varNavVisible" w:val="True"/>
    <w:docVar w:name="varNavWidth" w:val="333"/>
    <w:docVar w:name="varPagination1" w:val="True"/>
    <w:docVar w:name="varRevCount1" w:val="4"/>
    <w:docVar w:name="varRevShown1_1" w:val="True"/>
    <w:docVar w:name="varRevShown1_2" w:val="True"/>
    <w:docVar w:name="varRevShown1_3" w:val="True"/>
    <w:docVar w:name="varRevShown1_4" w:val="True"/>
    <w:docVar w:name="varSavedView1" w:val="3"/>
    <w:docVar w:name="varSelStart1" w:val="246954"/>
    <w:docVar w:name="varTop1" w:val="0"/>
    <w:docVar w:name="varWidth1" w:val="1485"/>
    <w:docVar w:name="varWindowCount" w:val="1"/>
    <w:docVar w:name="varZoom" w:val="140"/>
    <w:docVar w:name="varZoom1" w:val="142"/>
  </w:docVar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lang w:eastAsia="zh-TW"/>
      <w14:ligatures w14:val="standardContextual"/>
    </w:rPr>
  </w:style>
  <w:style w:type="paragraph" w:styleId="Cmsor1">
    <w:name w:val="heading 1"/>
    <w:basedOn w:val="Norml"/>
    <w:next w:val="Norml"/>
    <w:link w:val="Cmsor1Char"/>
    <w:uiPriority w:val="4"/>
    <w:qFormat/>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eastAsia="Arial Unicode MS"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eastAsia="Arial Unicode MS"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eastAsia="Arial Unicode MS" w:hAnsi="Calibri" w:cs="Tiro Devanagari Sanskrit"/>
      <w:kern w:val="32"/>
      <w:lang w:eastAsia="en-US" w:bidi="ar-SA"/>
    </w:rPr>
  </w:style>
  <w:style w:type="character" w:customStyle="1" w:styleId="Cmsor4Char">
    <w:name w:val="Címsor 4 Char"/>
    <w:basedOn w:val="Bekezdsalapbettpusa"/>
    <w:link w:val="Cmsor4"/>
    <w:uiPriority w:val="4"/>
    <w:rPr>
      <w:rFonts w:ascii="Calibri" w:eastAsia="Arial Unicode MS"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eastAsia="Arial Unicode MS" w:hAnsi="Tahoma" w:cs="Tiro Devanagari Sanskrit"/>
      <w:sz w:val="22"/>
      <w:szCs w:val="22"/>
      <w:lang w:val="hu-HU" w:eastAsia="en-US" w:bidi="ar-SA"/>
    </w:rPr>
  </w:style>
  <w:style w:type="table" w:customStyle="1" w:styleId="TableNormal">
    <w:name w:val="Table Normal"/>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eastAsia="Arial Unicode MS"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lang w:eastAsia="zh-TW"/>
      <w14:ligatures w14:val="standardContextual"/>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lang w:eastAsia="zh-TW"/>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2"/>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lang w:eastAsia="zh-TW"/>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lang w:eastAsia="zh-TW"/>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4"/>
      </w:numPr>
      <w:spacing w:before="60"/>
      <w:contextualSpacing/>
    </w:pPr>
  </w:style>
  <w:style w:type="character" w:customStyle="1" w:styleId="ForeignTamilGrantha">
    <w:name w:val="Foreign:TamilGrantha"/>
    <w:basedOn w:val="ForeignTamilScript"/>
    <w:uiPriority w:val="1"/>
    <w:qFormat/>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Pr>
      <w:rFonts w:ascii="Murty Sanskrit" w:hAnsi="Murty Sanskrit" w:cs="Murty Sanskrit"/>
      <w:b w:val="0"/>
      <w:bCs w:val="0"/>
      <w:i w:val="0"/>
      <w:iCs w:val="0"/>
      <w:noProof/>
    </w:r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lang w:eastAsia="zh-TW"/>
      <w14:ligatures w14:val="standardContextual"/>
    </w:rPr>
  </w:style>
  <w:style w:type="character" w:customStyle="1" w:styleId="Metrum">
    <w:name w:val="Metrum"/>
    <w:rPr>
      <w:rFonts w:ascii="Cardo" w:hAnsi="Cardo"/>
      <w:noProof/>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lang w:eastAsia="zh-TW"/>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lang w:eastAsia="zh-TW"/>
      <w14:ligatures w14:val="standardContextual"/>
    </w:rPr>
  </w:style>
  <w:style w:type="paragraph" w:styleId="Normlbehzs">
    <w:name w:val="Normal Indent"/>
    <w:basedOn w:val="Norml"/>
    <w:uiPriority w:val="99"/>
    <w:unhideWhenUsed/>
    <w:pPr>
      <w:ind w:firstLine="425"/>
    </w:pPr>
  </w:style>
  <w:style w:type="character" w:customStyle="1" w:styleId="ImageInsetSundanese">
    <w:name w:val="ImageInsetSundanese"/>
    <w:basedOn w:val="Bekezdsalapbettpusa"/>
    <w:uiPriority w:val="1"/>
    <w:qFormat/>
    <w:rPr>
      <w:noProof/>
      <w:position w:val="-10"/>
    </w:rPr>
  </w:style>
  <w:style w:type="paragraph" w:customStyle="1" w:styleId="TableHead">
    <w:name w:val="TableHead"/>
    <w:basedOn w:val="Norml"/>
    <w:qFormat/>
    <w:pPr>
      <w:jc w:val="left"/>
    </w:p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0">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0"/>
    <w:uiPriority w:val="1"/>
    <w:qFormat/>
    <w:rPr>
      <w:rFonts w:ascii="Tiro Devanagari Sanskrit" w:hAnsi="Tiro Devanagari Sanskrit" w:cs="Tiro Devanagari Sanskrit"/>
      <w:b w:val="0"/>
      <w:bCs w:val="0"/>
      <w:i w:val="0"/>
      <w:iCs w:val="0"/>
      <w:noProof/>
    </w:rPr>
  </w:style>
  <w:style w:type="character" w:customStyle="1" w:styleId="ForeignTamilGrantha0">
    <w:name w:val="Foreign: TamilGrantha"/>
    <w:basedOn w:val="ForeignTamilScript"/>
    <w:uiPriority w:val="1"/>
    <w:qFormat/>
    <w:rPr>
      <w:rFonts w:ascii="Noto Sans Grantha" w:hAnsi="Noto Sans Grantha" w:cs="Noto Sans Grantha"/>
      <w:b w:val="0"/>
      <w:bCs w:val="0"/>
      <w:i w:val="0"/>
      <w:iCs w:val="0"/>
      <w:noProof/>
      <w:szCs w:val="24"/>
    </w:rPr>
  </w:style>
  <w:style w:type="table" w:customStyle="1" w:styleId="TGtableblank">
    <w:name w:val="TG table blank"/>
    <w:basedOn w:val="Normltblzat"/>
    <w:uiPriority w:val="99"/>
    <w:pPr>
      <w:widowControl/>
      <w:ind w:left="0"/>
      <w:jc w:val="left"/>
    </w:pPr>
    <w:rPr>
      <w:rFonts w:ascii="Gentium Plus" w:eastAsia="Arial Unicode MS" w:hAnsi="Gentium Plus" w:cs="Gentium Plus"/>
      <w:lang w:eastAsia="zh-TW"/>
    </w:rPr>
    <w:tbl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3460326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tfc-nusantara-epigraphy/issues/68" TargetMode="External"/><Relationship Id="rId13" Type="http://schemas.openxmlformats.org/officeDocument/2006/relationships/hyperlink" Target="https://github.com/erc-dharma/project-documentation/issues/323"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351" TargetMode="External"/><Relationship Id="rId12" Type="http://schemas.openxmlformats.org/officeDocument/2006/relationships/hyperlink" Target="https://github.com/erc-dharma/project-documentation/issues/29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11" Type="http://schemas.openxmlformats.org/officeDocument/2006/relationships/hyperlink" Target="https://github.com/erc-dharma/project-documentation/issues/301"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48"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34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tiff"/><Relationship Id="rId63" Type="http://schemas.openxmlformats.org/officeDocument/2006/relationships/image" Target="media/image46.jpeg"/><Relationship Id="rId68" Type="http://schemas.openxmlformats.org/officeDocument/2006/relationships/hyperlink" Target="https://docs.google.com/document/d/16AZYeI_OyfUgtLhXpFG_-UloPlzv1p9wMykBrklKyHE" TargetMode="External"/><Relationship Id="rId84" Type="http://schemas.openxmlformats.org/officeDocument/2006/relationships/fontTable" Target="fontTable.xml"/><Relationship Id="rId16" Type="http://schemas.openxmlformats.org/officeDocument/2006/relationships/hyperlink" Target="https://www.tei-c.org/release/doc/tei-p5-doc/en/html/SG.html" TargetMode="External"/><Relationship Id="rId11" Type="http://schemas.openxmlformats.org/officeDocument/2006/relationships/hyperlink" Target="http://www.stoa.org/epidoc/gl/latest/index.html" TargetMode="External"/><Relationship Id="rId32" Type="http://schemas.openxmlformats.org/officeDocument/2006/relationships/image" Target="media/image15.pn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1.jpeg"/><Relationship Id="rId79"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19" Type="http://schemas.openxmlformats.org/officeDocument/2006/relationships/hyperlink" Target="https://erc-dharma.github.io/project-documentation/visual-code/UsingVS_v01" TargetMode="External"/><Relationship Id="rId14" Type="http://schemas.openxmlformats.org/officeDocument/2006/relationships/hyperlink" Target="http://www.stoa.org/epidoc/gl/latest/intro-eps.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sanskritmetres.appspot.com/" TargetMode="External"/><Relationship Id="rId77" Type="http://schemas.openxmlformats.org/officeDocument/2006/relationships/hyperlink" Target="https://github.com/erc-dharma/project-documentation/blob/master/DHARMA_languages.tsv" TargetMode="External"/><Relationship Id="rId8" Type="http://schemas.openxmlformats.org/officeDocument/2006/relationships/image" Target="media/image1.emf"/><Relationship Id="rId51" Type="http://schemas.openxmlformats.org/officeDocument/2006/relationships/image" Target="media/image34.jpeg"/><Relationship Id="rId72" Type="http://schemas.openxmlformats.org/officeDocument/2006/relationships/image" Target="media/image49.png"/><Relationship Id="rId80" Type="http://schemas.openxmlformats.org/officeDocument/2006/relationships/hyperlink" Target="http://www.stoa.org/epidoc/gl/latest/intro-eps.html"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tei-c.org/guidelines/"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jpg"/><Relationship Id="rId67" Type="http://schemas.openxmlformats.org/officeDocument/2006/relationships/hyperlink" Target="https://erc-dharma.github.io/output-prosody/display-prosody.html"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nskritlibrary.org:8080/MeterIdentification/" TargetMode="External"/><Relationship Id="rId75" Type="http://schemas.openxmlformats.org/officeDocument/2006/relationships/image" Target="media/image52.jpe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h.obdurodon.org/what-is-xml.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0.jpeg"/><Relationship Id="rId78" Type="http://schemas.openxmlformats.org/officeDocument/2006/relationships/hyperlink" Target="http://dh.obdurodon.org/what-is-xml.xhtml" TargetMode="External"/><Relationship Id="rId81" Type="http://schemas.openxmlformats.org/officeDocument/2006/relationships/hyperlink" Target="http://www.tei-c.org/Guidelines/P5/"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hyperlink" Target="https://www.skrutable.info/"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hyperlink" Target="https://github.com/erc-dharma/project-documentation/blob/master/DHARMA_prosodicPatterns_v01.xml" TargetMode="External"/><Relationship Id="rId61" Type="http://schemas.openxmlformats.org/officeDocument/2006/relationships/image" Target="media/image44.png"/><Relationship Id="rId82"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1C529-8F06-411A-BE2B-F56574124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188</Pages>
  <Words>87645</Words>
  <Characters>499581</Characters>
  <Application>Microsoft Office Word</Application>
  <DocSecurity>0</DocSecurity>
  <Lines>4163</Lines>
  <Paragraphs>1172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21</cp:revision>
  <cp:lastPrinted>2020-06-29T07:48:00Z</cp:lastPrinted>
  <dcterms:created xsi:type="dcterms:W3CDTF">2024-11-19T16:04:00Z</dcterms:created>
  <dcterms:modified xsi:type="dcterms:W3CDTF">2025-07-10T13:35:00Z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