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18E8ED5A" w14:textId="0E9D295D" w:rsidR="00393FE2" w:rsidRDefault="008D585D">
      <w:pPr>
        <w:pStyle w:val="TJ1"/>
        <w:rPr>
          <w:rFonts w:asciiTheme="minorHAnsi" w:eastAsiaTheme="minorEastAsia" w:hAnsiTheme="minorHAnsi" w:cstheme="minorBidi"/>
          <w:b w:val="0"/>
          <w:noProof/>
          <w:szCs w:val="20"/>
          <w:lang w:eastAsia="en-GB" w:bidi="hi-IN"/>
        </w:rPr>
      </w:pPr>
      <w:r>
        <w:rPr>
          <w:b w:val="0"/>
        </w:rPr>
        <w:fldChar w:fldCharType="begin"/>
      </w:r>
      <w:r>
        <w:rPr>
          <w:b w:val="0"/>
        </w:rPr>
        <w:instrText xml:space="preserve"> TOC \o "3-4" \h \z \t "Címsor 1;1;Címsor 2;2" </w:instrText>
      </w:r>
      <w:r>
        <w:rPr>
          <w:b w:val="0"/>
        </w:rPr>
        <w:fldChar w:fldCharType="separate"/>
      </w:r>
      <w:hyperlink w:anchor="_Toc182319580" w:history="1">
        <w:r w:rsidR="00393FE2" w:rsidRPr="007A40A7">
          <w:rPr>
            <w:rStyle w:val="Hiperhivatkozs"/>
            <w:noProof/>
          </w:rPr>
          <w:t>1. Introduction</w:t>
        </w:r>
        <w:r w:rsidR="00393FE2">
          <w:rPr>
            <w:noProof/>
            <w:webHidden/>
          </w:rPr>
          <w:tab/>
        </w:r>
        <w:r w:rsidR="00393FE2">
          <w:rPr>
            <w:noProof/>
            <w:webHidden/>
          </w:rPr>
          <w:fldChar w:fldCharType="begin"/>
        </w:r>
        <w:r w:rsidR="00393FE2">
          <w:rPr>
            <w:noProof/>
            <w:webHidden/>
          </w:rPr>
          <w:instrText xml:space="preserve"> PAGEREF _Toc182319580 \h </w:instrText>
        </w:r>
        <w:r w:rsidR="00393FE2">
          <w:rPr>
            <w:noProof/>
            <w:webHidden/>
          </w:rPr>
        </w:r>
        <w:r w:rsidR="00393FE2">
          <w:rPr>
            <w:noProof/>
            <w:webHidden/>
          </w:rPr>
          <w:fldChar w:fldCharType="separate"/>
        </w:r>
        <w:r w:rsidR="00393FE2">
          <w:rPr>
            <w:noProof/>
            <w:webHidden/>
          </w:rPr>
          <w:t>6</w:t>
        </w:r>
        <w:r w:rsidR="00393FE2">
          <w:rPr>
            <w:noProof/>
            <w:webHidden/>
          </w:rPr>
          <w:fldChar w:fldCharType="end"/>
        </w:r>
      </w:hyperlink>
    </w:p>
    <w:p w14:paraId="3AE64E44" w14:textId="0AA0104B" w:rsidR="00393FE2" w:rsidRDefault="00393FE2">
      <w:pPr>
        <w:pStyle w:val="TJ2"/>
        <w:rPr>
          <w:rFonts w:asciiTheme="minorHAnsi" w:eastAsiaTheme="minorEastAsia" w:hAnsiTheme="minorHAnsi" w:cstheme="minorBidi"/>
          <w:noProof/>
          <w:sz w:val="22"/>
          <w:szCs w:val="20"/>
          <w:lang w:eastAsia="en-GB" w:bidi="hi-IN"/>
        </w:rPr>
      </w:pPr>
      <w:hyperlink w:anchor="_Toc182319581" w:history="1">
        <w:r w:rsidRPr="007A40A7">
          <w:rPr>
            <w:rStyle w:val="Hiperhivatkozs"/>
            <w:noProof/>
          </w:rPr>
          <w:t>1.1. Version history</w:t>
        </w:r>
        <w:r>
          <w:rPr>
            <w:noProof/>
            <w:webHidden/>
          </w:rPr>
          <w:tab/>
        </w:r>
        <w:r>
          <w:rPr>
            <w:noProof/>
            <w:webHidden/>
          </w:rPr>
          <w:fldChar w:fldCharType="begin"/>
        </w:r>
        <w:r>
          <w:rPr>
            <w:noProof/>
            <w:webHidden/>
          </w:rPr>
          <w:instrText xml:space="preserve"> PAGEREF _Toc182319581 \h </w:instrText>
        </w:r>
        <w:r>
          <w:rPr>
            <w:noProof/>
            <w:webHidden/>
          </w:rPr>
        </w:r>
        <w:r>
          <w:rPr>
            <w:noProof/>
            <w:webHidden/>
          </w:rPr>
          <w:fldChar w:fldCharType="separate"/>
        </w:r>
        <w:r>
          <w:rPr>
            <w:noProof/>
            <w:webHidden/>
          </w:rPr>
          <w:t>6</w:t>
        </w:r>
        <w:r>
          <w:rPr>
            <w:noProof/>
            <w:webHidden/>
          </w:rPr>
          <w:fldChar w:fldCharType="end"/>
        </w:r>
      </w:hyperlink>
    </w:p>
    <w:p w14:paraId="305565DD" w14:textId="7D50D0F2" w:rsidR="00393FE2" w:rsidRDefault="00393FE2">
      <w:pPr>
        <w:pStyle w:val="TJ3"/>
        <w:rPr>
          <w:rFonts w:asciiTheme="minorHAnsi" w:eastAsiaTheme="minorEastAsia" w:hAnsiTheme="minorHAnsi" w:cstheme="minorBidi"/>
          <w:noProof/>
          <w:sz w:val="22"/>
          <w:szCs w:val="20"/>
          <w:lang w:eastAsia="en-GB" w:bidi="hi-IN"/>
        </w:rPr>
      </w:pPr>
      <w:hyperlink w:anchor="_Toc182319582" w:history="1">
        <w:r w:rsidRPr="007A40A7">
          <w:rPr>
            <w:rStyle w:val="Hiperhivatkozs"/>
            <w:noProof/>
          </w:rPr>
          <w:t>1.1.1.</w:t>
        </w:r>
        <w:r>
          <w:rPr>
            <w:rFonts w:asciiTheme="minorHAnsi" w:eastAsiaTheme="minorEastAsia" w:hAnsiTheme="minorHAnsi" w:cstheme="minorBidi"/>
            <w:noProof/>
            <w:sz w:val="22"/>
            <w:szCs w:val="20"/>
            <w:lang w:eastAsia="en-GB" w:bidi="hi-IN"/>
          </w:rPr>
          <w:tab/>
        </w:r>
        <w:r w:rsidRPr="007A40A7">
          <w:rPr>
            <w:rStyle w:val="Hiperhivatkozs"/>
            <w:noProof/>
          </w:rPr>
          <w:t>About this version and how it relates to other versions</w:t>
        </w:r>
        <w:r>
          <w:rPr>
            <w:noProof/>
            <w:webHidden/>
          </w:rPr>
          <w:tab/>
        </w:r>
        <w:r>
          <w:rPr>
            <w:noProof/>
            <w:webHidden/>
          </w:rPr>
          <w:fldChar w:fldCharType="begin"/>
        </w:r>
        <w:r>
          <w:rPr>
            <w:noProof/>
            <w:webHidden/>
          </w:rPr>
          <w:instrText xml:space="preserve"> PAGEREF _Toc182319582 \h </w:instrText>
        </w:r>
        <w:r>
          <w:rPr>
            <w:noProof/>
            <w:webHidden/>
          </w:rPr>
        </w:r>
        <w:r>
          <w:rPr>
            <w:noProof/>
            <w:webHidden/>
          </w:rPr>
          <w:fldChar w:fldCharType="separate"/>
        </w:r>
        <w:r>
          <w:rPr>
            <w:noProof/>
            <w:webHidden/>
          </w:rPr>
          <w:t>6</w:t>
        </w:r>
        <w:r>
          <w:rPr>
            <w:noProof/>
            <w:webHidden/>
          </w:rPr>
          <w:fldChar w:fldCharType="end"/>
        </w:r>
      </w:hyperlink>
    </w:p>
    <w:p w14:paraId="57319CFC" w14:textId="43903E9C" w:rsidR="00393FE2" w:rsidRDefault="00393FE2">
      <w:pPr>
        <w:pStyle w:val="TJ3"/>
        <w:rPr>
          <w:rFonts w:asciiTheme="minorHAnsi" w:eastAsiaTheme="minorEastAsia" w:hAnsiTheme="minorHAnsi" w:cstheme="minorBidi"/>
          <w:noProof/>
          <w:sz w:val="22"/>
          <w:szCs w:val="20"/>
          <w:lang w:eastAsia="en-GB" w:bidi="hi-IN"/>
        </w:rPr>
      </w:pPr>
      <w:hyperlink w:anchor="_Toc182319583" w:history="1">
        <w:r w:rsidRPr="007A40A7">
          <w:rPr>
            <w:rStyle w:val="Hiperhivatkozs"/>
            <w:noProof/>
          </w:rPr>
          <w:t>1.1.2.</w:t>
        </w:r>
        <w:r>
          <w:rPr>
            <w:rFonts w:asciiTheme="minorHAnsi" w:eastAsiaTheme="minorEastAsia" w:hAnsiTheme="minorHAnsi" w:cstheme="minorBidi"/>
            <w:noProof/>
            <w:sz w:val="22"/>
            <w:szCs w:val="20"/>
            <w:lang w:eastAsia="en-GB" w:bidi="hi-IN"/>
          </w:rPr>
          <w:tab/>
        </w:r>
        <w:r w:rsidRPr="007A40A7">
          <w:rPr>
            <w:rStyle w:val="Hiperhivatkozs"/>
            <w:noProof/>
          </w:rPr>
          <w:t>Specific changes since version 1</w:t>
        </w:r>
        <w:r>
          <w:rPr>
            <w:noProof/>
            <w:webHidden/>
          </w:rPr>
          <w:tab/>
        </w:r>
        <w:r>
          <w:rPr>
            <w:noProof/>
            <w:webHidden/>
          </w:rPr>
          <w:fldChar w:fldCharType="begin"/>
        </w:r>
        <w:r>
          <w:rPr>
            <w:noProof/>
            <w:webHidden/>
          </w:rPr>
          <w:instrText xml:space="preserve"> PAGEREF _Toc182319583 \h </w:instrText>
        </w:r>
        <w:r>
          <w:rPr>
            <w:noProof/>
            <w:webHidden/>
          </w:rPr>
        </w:r>
        <w:r>
          <w:rPr>
            <w:noProof/>
            <w:webHidden/>
          </w:rPr>
          <w:fldChar w:fldCharType="separate"/>
        </w:r>
        <w:r>
          <w:rPr>
            <w:noProof/>
            <w:webHidden/>
          </w:rPr>
          <w:t>6</w:t>
        </w:r>
        <w:r>
          <w:rPr>
            <w:noProof/>
            <w:webHidden/>
          </w:rPr>
          <w:fldChar w:fldCharType="end"/>
        </w:r>
      </w:hyperlink>
    </w:p>
    <w:p w14:paraId="25605740" w14:textId="2E62500B" w:rsidR="00393FE2" w:rsidRDefault="00393FE2">
      <w:pPr>
        <w:pStyle w:val="TJ2"/>
        <w:rPr>
          <w:rFonts w:asciiTheme="minorHAnsi" w:eastAsiaTheme="minorEastAsia" w:hAnsiTheme="minorHAnsi" w:cstheme="minorBidi"/>
          <w:noProof/>
          <w:sz w:val="22"/>
          <w:szCs w:val="20"/>
          <w:lang w:eastAsia="en-GB" w:bidi="hi-IN"/>
        </w:rPr>
      </w:pPr>
      <w:hyperlink w:anchor="_Toc182319584" w:history="1">
        <w:r w:rsidRPr="007A40A7">
          <w:rPr>
            <w:rStyle w:val="Hiperhivatkozs"/>
            <w:noProof/>
          </w:rPr>
          <w:t>1.2. Introductory remarks</w:t>
        </w:r>
        <w:r>
          <w:rPr>
            <w:noProof/>
            <w:webHidden/>
          </w:rPr>
          <w:tab/>
        </w:r>
        <w:r>
          <w:rPr>
            <w:noProof/>
            <w:webHidden/>
          </w:rPr>
          <w:fldChar w:fldCharType="begin"/>
        </w:r>
        <w:r>
          <w:rPr>
            <w:noProof/>
            <w:webHidden/>
          </w:rPr>
          <w:instrText xml:space="preserve"> PAGEREF _Toc182319584 \h </w:instrText>
        </w:r>
        <w:r>
          <w:rPr>
            <w:noProof/>
            <w:webHidden/>
          </w:rPr>
        </w:r>
        <w:r>
          <w:rPr>
            <w:noProof/>
            <w:webHidden/>
          </w:rPr>
          <w:fldChar w:fldCharType="separate"/>
        </w:r>
        <w:r>
          <w:rPr>
            <w:noProof/>
            <w:webHidden/>
          </w:rPr>
          <w:t>7</w:t>
        </w:r>
        <w:r>
          <w:rPr>
            <w:noProof/>
            <w:webHidden/>
          </w:rPr>
          <w:fldChar w:fldCharType="end"/>
        </w:r>
      </w:hyperlink>
    </w:p>
    <w:p w14:paraId="7BFFF4B5" w14:textId="1B7BA017" w:rsidR="00393FE2" w:rsidRDefault="00393FE2">
      <w:pPr>
        <w:pStyle w:val="TJ3"/>
        <w:rPr>
          <w:rFonts w:asciiTheme="minorHAnsi" w:eastAsiaTheme="minorEastAsia" w:hAnsiTheme="minorHAnsi" w:cstheme="minorBidi"/>
          <w:noProof/>
          <w:sz w:val="22"/>
          <w:szCs w:val="20"/>
          <w:lang w:eastAsia="en-GB" w:bidi="hi-IN"/>
        </w:rPr>
      </w:pPr>
      <w:hyperlink w:anchor="_Toc182319585" w:history="1">
        <w:r w:rsidRPr="007A40A7">
          <w:rPr>
            <w:rStyle w:val="Hiperhivatkozs"/>
            <w:noProof/>
          </w:rPr>
          <w:t>1.2.1. Acknowledgements</w:t>
        </w:r>
        <w:r>
          <w:rPr>
            <w:noProof/>
            <w:webHidden/>
          </w:rPr>
          <w:tab/>
        </w:r>
        <w:r>
          <w:rPr>
            <w:noProof/>
            <w:webHidden/>
          </w:rPr>
          <w:fldChar w:fldCharType="begin"/>
        </w:r>
        <w:r>
          <w:rPr>
            <w:noProof/>
            <w:webHidden/>
          </w:rPr>
          <w:instrText xml:space="preserve"> PAGEREF _Toc182319585 \h </w:instrText>
        </w:r>
        <w:r>
          <w:rPr>
            <w:noProof/>
            <w:webHidden/>
          </w:rPr>
        </w:r>
        <w:r>
          <w:rPr>
            <w:noProof/>
            <w:webHidden/>
          </w:rPr>
          <w:fldChar w:fldCharType="separate"/>
        </w:r>
        <w:r>
          <w:rPr>
            <w:noProof/>
            <w:webHidden/>
          </w:rPr>
          <w:t>7</w:t>
        </w:r>
        <w:r>
          <w:rPr>
            <w:noProof/>
            <w:webHidden/>
          </w:rPr>
          <w:fldChar w:fldCharType="end"/>
        </w:r>
      </w:hyperlink>
    </w:p>
    <w:p w14:paraId="255BC861" w14:textId="18606643" w:rsidR="00393FE2" w:rsidRDefault="00393FE2">
      <w:pPr>
        <w:pStyle w:val="TJ3"/>
        <w:rPr>
          <w:rFonts w:asciiTheme="minorHAnsi" w:eastAsiaTheme="minorEastAsia" w:hAnsiTheme="minorHAnsi" w:cstheme="minorBidi"/>
          <w:noProof/>
          <w:sz w:val="22"/>
          <w:szCs w:val="20"/>
          <w:lang w:eastAsia="en-GB" w:bidi="hi-IN"/>
        </w:rPr>
      </w:pPr>
      <w:hyperlink w:anchor="_Toc182319586" w:history="1">
        <w:r w:rsidRPr="007A40A7">
          <w:rPr>
            <w:rStyle w:val="Hiperhivatkozs"/>
            <w:noProof/>
          </w:rPr>
          <w:t>1.2.2. Scope</w:t>
        </w:r>
        <w:r>
          <w:rPr>
            <w:noProof/>
            <w:webHidden/>
          </w:rPr>
          <w:tab/>
        </w:r>
        <w:r>
          <w:rPr>
            <w:noProof/>
            <w:webHidden/>
          </w:rPr>
          <w:fldChar w:fldCharType="begin"/>
        </w:r>
        <w:r>
          <w:rPr>
            <w:noProof/>
            <w:webHidden/>
          </w:rPr>
          <w:instrText xml:space="preserve"> PAGEREF _Toc182319586 \h </w:instrText>
        </w:r>
        <w:r>
          <w:rPr>
            <w:noProof/>
            <w:webHidden/>
          </w:rPr>
        </w:r>
        <w:r>
          <w:rPr>
            <w:noProof/>
            <w:webHidden/>
          </w:rPr>
          <w:fldChar w:fldCharType="separate"/>
        </w:r>
        <w:r>
          <w:rPr>
            <w:noProof/>
            <w:webHidden/>
          </w:rPr>
          <w:t>7</w:t>
        </w:r>
        <w:r>
          <w:rPr>
            <w:noProof/>
            <w:webHidden/>
          </w:rPr>
          <w:fldChar w:fldCharType="end"/>
        </w:r>
      </w:hyperlink>
    </w:p>
    <w:p w14:paraId="4D22F832" w14:textId="42F0E6CA" w:rsidR="00393FE2" w:rsidRDefault="00393FE2">
      <w:pPr>
        <w:pStyle w:val="TJ3"/>
        <w:rPr>
          <w:rFonts w:asciiTheme="minorHAnsi" w:eastAsiaTheme="minorEastAsia" w:hAnsiTheme="minorHAnsi" w:cstheme="minorBidi"/>
          <w:noProof/>
          <w:sz w:val="22"/>
          <w:szCs w:val="20"/>
          <w:lang w:eastAsia="en-GB" w:bidi="hi-IN"/>
        </w:rPr>
      </w:pPr>
      <w:hyperlink w:anchor="_Toc182319587" w:history="1">
        <w:r w:rsidRPr="007A40A7">
          <w:rPr>
            <w:rStyle w:val="Hiperhivatkozs"/>
            <w:noProof/>
          </w:rPr>
          <w:t>1.2.3. Further reading</w:t>
        </w:r>
        <w:r>
          <w:rPr>
            <w:noProof/>
            <w:webHidden/>
          </w:rPr>
          <w:tab/>
        </w:r>
        <w:r>
          <w:rPr>
            <w:noProof/>
            <w:webHidden/>
          </w:rPr>
          <w:fldChar w:fldCharType="begin"/>
        </w:r>
        <w:r>
          <w:rPr>
            <w:noProof/>
            <w:webHidden/>
          </w:rPr>
          <w:instrText xml:space="preserve"> PAGEREF _Toc182319587 \h </w:instrText>
        </w:r>
        <w:r>
          <w:rPr>
            <w:noProof/>
            <w:webHidden/>
          </w:rPr>
        </w:r>
        <w:r>
          <w:rPr>
            <w:noProof/>
            <w:webHidden/>
          </w:rPr>
          <w:fldChar w:fldCharType="separate"/>
        </w:r>
        <w:r>
          <w:rPr>
            <w:noProof/>
            <w:webHidden/>
          </w:rPr>
          <w:t>8</w:t>
        </w:r>
        <w:r>
          <w:rPr>
            <w:noProof/>
            <w:webHidden/>
          </w:rPr>
          <w:fldChar w:fldCharType="end"/>
        </w:r>
      </w:hyperlink>
    </w:p>
    <w:p w14:paraId="51987087" w14:textId="0BFD6770" w:rsidR="00393FE2" w:rsidRDefault="00393FE2">
      <w:pPr>
        <w:pStyle w:val="TJ3"/>
        <w:rPr>
          <w:rFonts w:asciiTheme="minorHAnsi" w:eastAsiaTheme="minorEastAsia" w:hAnsiTheme="minorHAnsi" w:cstheme="minorBidi"/>
          <w:noProof/>
          <w:sz w:val="22"/>
          <w:szCs w:val="20"/>
          <w:lang w:eastAsia="en-GB" w:bidi="hi-IN"/>
        </w:rPr>
      </w:pPr>
      <w:hyperlink w:anchor="_Toc182319588" w:history="1">
        <w:r w:rsidRPr="007A40A7">
          <w:rPr>
            <w:rStyle w:val="Hiperhivatkozs"/>
            <w:noProof/>
          </w:rPr>
          <w:t>1.2.4. Software</w:t>
        </w:r>
        <w:r>
          <w:rPr>
            <w:noProof/>
            <w:webHidden/>
          </w:rPr>
          <w:tab/>
        </w:r>
        <w:r>
          <w:rPr>
            <w:noProof/>
            <w:webHidden/>
          </w:rPr>
          <w:fldChar w:fldCharType="begin"/>
        </w:r>
        <w:r>
          <w:rPr>
            <w:noProof/>
            <w:webHidden/>
          </w:rPr>
          <w:instrText xml:space="preserve"> PAGEREF _Toc182319588 \h </w:instrText>
        </w:r>
        <w:r>
          <w:rPr>
            <w:noProof/>
            <w:webHidden/>
          </w:rPr>
        </w:r>
        <w:r>
          <w:rPr>
            <w:noProof/>
            <w:webHidden/>
          </w:rPr>
          <w:fldChar w:fldCharType="separate"/>
        </w:r>
        <w:r>
          <w:rPr>
            <w:noProof/>
            <w:webHidden/>
          </w:rPr>
          <w:t>8</w:t>
        </w:r>
        <w:r>
          <w:rPr>
            <w:noProof/>
            <w:webHidden/>
          </w:rPr>
          <w:fldChar w:fldCharType="end"/>
        </w:r>
      </w:hyperlink>
    </w:p>
    <w:p w14:paraId="6021C721" w14:textId="2B52026D" w:rsidR="00393FE2" w:rsidRDefault="00393FE2">
      <w:pPr>
        <w:pStyle w:val="TJ3"/>
        <w:rPr>
          <w:rFonts w:asciiTheme="minorHAnsi" w:eastAsiaTheme="minorEastAsia" w:hAnsiTheme="minorHAnsi" w:cstheme="minorBidi"/>
          <w:noProof/>
          <w:sz w:val="22"/>
          <w:szCs w:val="20"/>
          <w:lang w:eastAsia="en-GB" w:bidi="hi-IN"/>
        </w:rPr>
      </w:pPr>
      <w:hyperlink w:anchor="_Toc182319589" w:history="1">
        <w:r w:rsidRPr="007A40A7">
          <w:rPr>
            <w:rStyle w:val="Hiperhivatkozs"/>
            <w:noProof/>
          </w:rPr>
          <w:t>1.2.5. Note on the examples</w:t>
        </w:r>
        <w:r>
          <w:rPr>
            <w:noProof/>
            <w:webHidden/>
          </w:rPr>
          <w:tab/>
        </w:r>
        <w:r>
          <w:rPr>
            <w:noProof/>
            <w:webHidden/>
          </w:rPr>
          <w:fldChar w:fldCharType="begin"/>
        </w:r>
        <w:r>
          <w:rPr>
            <w:noProof/>
            <w:webHidden/>
          </w:rPr>
          <w:instrText xml:space="preserve"> PAGEREF _Toc182319589 \h </w:instrText>
        </w:r>
        <w:r>
          <w:rPr>
            <w:noProof/>
            <w:webHidden/>
          </w:rPr>
        </w:r>
        <w:r>
          <w:rPr>
            <w:noProof/>
            <w:webHidden/>
          </w:rPr>
          <w:fldChar w:fldCharType="separate"/>
        </w:r>
        <w:r>
          <w:rPr>
            <w:noProof/>
            <w:webHidden/>
          </w:rPr>
          <w:t>8</w:t>
        </w:r>
        <w:r>
          <w:rPr>
            <w:noProof/>
            <w:webHidden/>
          </w:rPr>
          <w:fldChar w:fldCharType="end"/>
        </w:r>
      </w:hyperlink>
    </w:p>
    <w:p w14:paraId="0AE11FE6" w14:textId="2FDCE6EC" w:rsidR="00393FE2" w:rsidRDefault="00393FE2">
      <w:pPr>
        <w:pStyle w:val="TJ2"/>
        <w:rPr>
          <w:rFonts w:asciiTheme="minorHAnsi" w:eastAsiaTheme="minorEastAsia" w:hAnsiTheme="minorHAnsi" w:cstheme="minorBidi"/>
          <w:noProof/>
          <w:sz w:val="22"/>
          <w:szCs w:val="20"/>
          <w:lang w:eastAsia="en-GB" w:bidi="hi-IN"/>
        </w:rPr>
      </w:pPr>
      <w:hyperlink w:anchor="_Toc182319590" w:history="1">
        <w:r w:rsidRPr="007A40A7">
          <w:rPr>
            <w:rStyle w:val="Hiperhivatkozs"/>
            <w:noProof/>
          </w:rPr>
          <w:t>1.3. Terms and definitions</w:t>
        </w:r>
        <w:r>
          <w:rPr>
            <w:noProof/>
            <w:webHidden/>
          </w:rPr>
          <w:tab/>
        </w:r>
        <w:r>
          <w:rPr>
            <w:noProof/>
            <w:webHidden/>
          </w:rPr>
          <w:fldChar w:fldCharType="begin"/>
        </w:r>
        <w:r>
          <w:rPr>
            <w:noProof/>
            <w:webHidden/>
          </w:rPr>
          <w:instrText xml:space="preserve"> PAGEREF _Toc182319590 \h </w:instrText>
        </w:r>
        <w:r>
          <w:rPr>
            <w:noProof/>
            <w:webHidden/>
          </w:rPr>
        </w:r>
        <w:r>
          <w:rPr>
            <w:noProof/>
            <w:webHidden/>
          </w:rPr>
          <w:fldChar w:fldCharType="separate"/>
        </w:r>
        <w:r>
          <w:rPr>
            <w:noProof/>
            <w:webHidden/>
          </w:rPr>
          <w:t>9</w:t>
        </w:r>
        <w:r>
          <w:rPr>
            <w:noProof/>
            <w:webHidden/>
          </w:rPr>
          <w:fldChar w:fldCharType="end"/>
        </w:r>
      </w:hyperlink>
    </w:p>
    <w:p w14:paraId="79916509" w14:textId="42BB0583" w:rsidR="00393FE2" w:rsidRDefault="00393FE2">
      <w:pPr>
        <w:pStyle w:val="TJ3"/>
        <w:rPr>
          <w:rFonts w:asciiTheme="minorHAnsi" w:eastAsiaTheme="minorEastAsia" w:hAnsiTheme="minorHAnsi" w:cstheme="minorBidi"/>
          <w:noProof/>
          <w:sz w:val="22"/>
          <w:szCs w:val="20"/>
          <w:lang w:eastAsia="en-GB" w:bidi="hi-IN"/>
        </w:rPr>
      </w:pPr>
      <w:hyperlink w:anchor="_Toc182319591" w:history="1">
        <w:r w:rsidRPr="007A40A7">
          <w:rPr>
            <w:rStyle w:val="Hiperhivatkozs"/>
            <w:noProof/>
          </w:rPr>
          <w:t>1.3.1. Abbreviations</w:t>
        </w:r>
        <w:r>
          <w:rPr>
            <w:noProof/>
            <w:webHidden/>
          </w:rPr>
          <w:tab/>
        </w:r>
        <w:r>
          <w:rPr>
            <w:noProof/>
            <w:webHidden/>
          </w:rPr>
          <w:fldChar w:fldCharType="begin"/>
        </w:r>
        <w:r>
          <w:rPr>
            <w:noProof/>
            <w:webHidden/>
          </w:rPr>
          <w:instrText xml:space="preserve"> PAGEREF _Toc182319591 \h </w:instrText>
        </w:r>
        <w:r>
          <w:rPr>
            <w:noProof/>
            <w:webHidden/>
          </w:rPr>
        </w:r>
        <w:r>
          <w:rPr>
            <w:noProof/>
            <w:webHidden/>
          </w:rPr>
          <w:fldChar w:fldCharType="separate"/>
        </w:r>
        <w:r>
          <w:rPr>
            <w:noProof/>
            <w:webHidden/>
          </w:rPr>
          <w:t>9</w:t>
        </w:r>
        <w:r>
          <w:rPr>
            <w:noProof/>
            <w:webHidden/>
          </w:rPr>
          <w:fldChar w:fldCharType="end"/>
        </w:r>
      </w:hyperlink>
    </w:p>
    <w:p w14:paraId="59DE0A19" w14:textId="50333FA5" w:rsidR="00393FE2" w:rsidRDefault="00393FE2">
      <w:pPr>
        <w:pStyle w:val="TJ3"/>
        <w:rPr>
          <w:rFonts w:asciiTheme="minorHAnsi" w:eastAsiaTheme="minorEastAsia" w:hAnsiTheme="minorHAnsi" w:cstheme="minorBidi"/>
          <w:noProof/>
          <w:sz w:val="22"/>
          <w:szCs w:val="20"/>
          <w:lang w:eastAsia="en-GB" w:bidi="hi-IN"/>
        </w:rPr>
      </w:pPr>
      <w:hyperlink w:anchor="_Toc182319592" w:history="1">
        <w:r w:rsidRPr="007A40A7">
          <w:rPr>
            <w:rStyle w:val="Hiperhivatkozs"/>
            <w:noProof/>
          </w:rPr>
          <w:t>1.3.2. Basic terminology</w:t>
        </w:r>
        <w:r>
          <w:rPr>
            <w:noProof/>
            <w:webHidden/>
          </w:rPr>
          <w:tab/>
        </w:r>
        <w:r>
          <w:rPr>
            <w:noProof/>
            <w:webHidden/>
          </w:rPr>
          <w:fldChar w:fldCharType="begin"/>
        </w:r>
        <w:r>
          <w:rPr>
            <w:noProof/>
            <w:webHidden/>
          </w:rPr>
          <w:instrText xml:space="preserve"> PAGEREF _Toc182319592 \h </w:instrText>
        </w:r>
        <w:r>
          <w:rPr>
            <w:noProof/>
            <w:webHidden/>
          </w:rPr>
        </w:r>
        <w:r>
          <w:rPr>
            <w:noProof/>
            <w:webHidden/>
          </w:rPr>
          <w:fldChar w:fldCharType="separate"/>
        </w:r>
        <w:r>
          <w:rPr>
            <w:noProof/>
            <w:webHidden/>
          </w:rPr>
          <w:t>9</w:t>
        </w:r>
        <w:r>
          <w:rPr>
            <w:noProof/>
            <w:webHidden/>
          </w:rPr>
          <w:fldChar w:fldCharType="end"/>
        </w:r>
      </w:hyperlink>
    </w:p>
    <w:p w14:paraId="3636366D" w14:textId="7B7529AA" w:rsidR="00393FE2" w:rsidRDefault="00393FE2">
      <w:pPr>
        <w:pStyle w:val="TJ3"/>
        <w:rPr>
          <w:rFonts w:asciiTheme="minorHAnsi" w:eastAsiaTheme="minorEastAsia" w:hAnsiTheme="minorHAnsi" w:cstheme="minorBidi"/>
          <w:noProof/>
          <w:sz w:val="22"/>
          <w:szCs w:val="20"/>
          <w:lang w:eastAsia="en-GB" w:bidi="hi-IN"/>
        </w:rPr>
      </w:pPr>
      <w:hyperlink w:anchor="_Toc182319593" w:history="1">
        <w:r w:rsidRPr="007A40A7">
          <w:rPr>
            <w:rStyle w:val="Hiperhivatkozs"/>
            <w:noProof/>
          </w:rPr>
          <w:t>1.3.3. XML terms and concepts</w:t>
        </w:r>
        <w:r>
          <w:rPr>
            <w:noProof/>
            <w:webHidden/>
          </w:rPr>
          <w:tab/>
        </w:r>
        <w:r>
          <w:rPr>
            <w:noProof/>
            <w:webHidden/>
          </w:rPr>
          <w:fldChar w:fldCharType="begin"/>
        </w:r>
        <w:r>
          <w:rPr>
            <w:noProof/>
            <w:webHidden/>
          </w:rPr>
          <w:instrText xml:space="preserve"> PAGEREF _Toc182319593 \h </w:instrText>
        </w:r>
        <w:r>
          <w:rPr>
            <w:noProof/>
            <w:webHidden/>
          </w:rPr>
        </w:r>
        <w:r>
          <w:rPr>
            <w:noProof/>
            <w:webHidden/>
          </w:rPr>
          <w:fldChar w:fldCharType="separate"/>
        </w:r>
        <w:r>
          <w:rPr>
            <w:noProof/>
            <w:webHidden/>
          </w:rPr>
          <w:t>10</w:t>
        </w:r>
        <w:r>
          <w:rPr>
            <w:noProof/>
            <w:webHidden/>
          </w:rPr>
          <w:fldChar w:fldCharType="end"/>
        </w:r>
      </w:hyperlink>
    </w:p>
    <w:p w14:paraId="58D2C92A" w14:textId="48723804" w:rsidR="00393FE2" w:rsidRDefault="00393FE2">
      <w:pPr>
        <w:pStyle w:val="TJ3"/>
        <w:rPr>
          <w:rFonts w:asciiTheme="minorHAnsi" w:eastAsiaTheme="minorEastAsia" w:hAnsiTheme="minorHAnsi" w:cstheme="minorBidi"/>
          <w:noProof/>
          <w:sz w:val="22"/>
          <w:szCs w:val="20"/>
          <w:lang w:eastAsia="en-GB" w:bidi="hi-IN"/>
        </w:rPr>
      </w:pPr>
      <w:hyperlink w:anchor="_Toc182319594" w:history="1">
        <w:r w:rsidRPr="007A40A7">
          <w:rPr>
            <w:rStyle w:val="Hiperhivatkozs"/>
            <w:noProof/>
          </w:rPr>
          <w:t>1.3.4. Conceptual markup</w:t>
        </w:r>
        <w:r>
          <w:rPr>
            <w:noProof/>
            <w:webHidden/>
          </w:rPr>
          <w:tab/>
        </w:r>
        <w:r>
          <w:rPr>
            <w:noProof/>
            <w:webHidden/>
          </w:rPr>
          <w:fldChar w:fldCharType="begin"/>
        </w:r>
        <w:r>
          <w:rPr>
            <w:noProof/>
            <w:webHidden/>
          </w:rPr>
          <w:instrText xml:space="preserve"> PAGEREF _Toc182319594 \h </w:instrText>
        </w:r>
        <w:r>
          <w:rPr>
            <w:noProof/>
            <w:webHidden/>
          </w:rPr>
        </w:r>
        <w:r>
          <w:rPr>
            <w:noProof/>
            <w:webHidden/>
          </w:rPr>
          <w:fldChar w:fldCharType="separate"/>
        </w:r>
        <w:r>
          <w:rPr>
            <w:noProof/>
            <w:webHidden/>
          </w:rPr>
          <w:t>13</w:t>
        </w:r>
        <w:r>
          <w:rPr>
            <w:noProof/>
            <w:webHidden/>
          </w:rPr>
          <w:fldChar w:fldCharType="end"/>
        </w:r>
      </w:hyperlink>
    </w:p>
    <w:p w14:paraId="297C3ABC" w14:textId="602DB75B" w:rsidR="00393FE2" w:rsidRDefault="00393FE2">
      <w:pPr>
        <w:pStyle w:val="TJ2"/>
        <w:rPr>
          <w:rFonts w:asciiTheme="minorHAnsi" w:eastAsiaTheme="minorEastAsia" w:hAnsiTheme="minorHAnsi" w:cstheme="minorBidi"/>
          <w:noProof/>
          <w:sz w:val="22"/>
          <w:szCs w:val="20"/>
          <w:lang w:eastAsia="en-GB" w:bidi="hi-IN"/>
        </w:rPr>
      </w:pPr>
      <w:hyperlink w:anchor="_Toc182319595" w:history="1">
        <w:r w:rsidRPr="007A40A7">
          <w:rPr>
            <w:rStyle w:val="Hiperhivatkozs"/>
            <w:noProof/>
          </w:rPr>
          <w:t>1.4. The structure of an EpiDoc edition</w:t>
        </w:r>
        <w:r>
          <w:rPr>
            <w:noProof/>
            <w:webHidden/>
          </w:rPr>
          <w:tab/>
        </w:r>
        <w:r>
          <w:rPr>
            <w:noProof/>
            <w:webHidden/>
          </w:rPr>
          <w:fldChar w:fldCharType="begin"/>
        </w:r>
        <w:r>
          <w:rPr>
            <w:noProof/>
            <w:webHidden/>
          </w:rPr>
          <w:instrText xml:space="preserve"> PAGEREF _Toc182319595 \h </w:instrText>
        </w:r>
        <w:r>
          <w:rPr>
            <w:noProof/>
            <w:webHidden/>
          </w:rPr>
        </w:r>
        <w:r>
          <w:rPr>
            <w:noProof/>
            <w:webHidden/>
          </w:rPr>
          <w:fldChar w:fldCharType="separate"/>
        </w:r>
        <w:r>
          <w:rPr>
            <w:noProof/>
            <w:webHidden/>
          </w:rPr>
          <w:t>14</w:t>
        </w:r>
        <w:r>
          <w:rPr>
            <w:noProof/>
            <w:webHidden/>
          </w:rPr>
          <w:fldChar w:fldCharType="end"/>
        </w:r>
      </w:hyperlink>
    </w:p>
    <w:p w14:paraId="1DE5F60C" w14:textId="69E96CD2" w:rsidR="00393FE2" w:rsidRDefault="00393FE2">
      <w:pPr>
        <w:pStyle w:val="TJ3"/>
        <w:rPr>
          <w:rFonts w:asciiTheme="minorHAnsi" w:eastAsiaTheme="minorEastAsia" w:hAnsiTheme="minorHAnsi" w:cstheme="minorBidi"/>
          <w:noProof/>
          <w:sz w:val="22"/>
          <w:szCs w:val="20"/>
          <w:lang w:eastAsia="en-GB" w:bidi="hi-IN"/>
        </w:rPr>
      </w:pPr>
      <w:hyperlink w:anchor="_Toc182319596" w:history="1">
        <w:r w:rsidRPr="007A40A7">
          <w:rPr>
            <w:rStyle w:val="Hiperhivatkozs"/>
            <w:noProof/>
          </w:rPr>
          <w:t>1.4.1. Technical framework</w:t>
        </w:r>
        <w:r>
          <w:rPr>
            <w:noProof/>
            <w:webHidden/>
          </w:rPr>
          <w:tab/>
        </w:r>
        <w:r>
          <w:rPr>
            <w:noProof/>
            <w:webHidden/>
          </w:rPr>
          <w:fldChar w:fldCharType="begin"/>
        </w:r>
        <w:r>
          <w:rPr>
            <w:noProof/>
            <w:webHidden/>
          </w:rPr>
          <w:instrText xml:space="preserve"> PAGEREF _Toc182319596 \h </w:instrText>
        </w:r>
        <w:r>
          <w:rPr>
            <w:noProof/>
            <w:webHidden/>
          </w:rPr>
        </w:r>
        <w:r>
          <w:rPr>
            <w:noProof/>
            <w:webHidden/>
          </w:rPr>
          <w:fldChar w:fldCharType="separate"/>
        </w:r>
        <w:r>
          <w:rPr>
            <w:noProof/>
            <w:webHidden/>
          </w:rPr>
          <w:t>14</w:t>
        </w:r>
        <w:r>
          <w:rPr>
            <w:noProof/>
            <w:webHidden/>
          </w:rPr>
          <w:fldChar w:fldCharType="end"/>
        </w:r>
      </w:hyperlink>
    </w:p>
    <w:p w14:paraId="1A1CE33C" w14:textId="5F72AE50" w:rsidR="00393FE2" w:rsidRDefault="00393FE2">
      <w:pPr>
        <w:pStyle w:val="TJ3"/>
        <w:rPr>
          <w:rFonts w:asciiTheme="minorHAnsi" w:eastAsiaTheme="minorEastAsia" w:hAnsiTheme="minorHAnsi" w:cstheme="minorBidi"/>
          <w:noProof/>
          <w:sz w:val="22"/>
          <w:szCs w:val="20"/>
          <w:lang w:eastAsia="en-GB" w:bidi="hi-IN"/>
        </w:rPr>
      </w:pPr>
      <w:hyperlink w:anchor="_Toc182319597" w:history="1">
        <w:r w:rsidRPr="007A40A7">
          <w:rPr>
            <w:rStyle w:val="Hiperhivatkozs"/>
            <w:noProof/>
          </w:rPr>
          <w:t>1.4.2. The TEI header</w:t>
        </w:r>
        <w:r>
          <w:rPr>
            <w:noProof/>
            <w:webHidden/>
          </w:rPr>
          <w:tab/>
        </w:r>
        <w:r>
          <w:rPr>
            <w:noProof/>
            <w:webHidden/>
          </w:rPr>
          <w:fldChar w:fldCharType="begin"/>
        </w:r>
        <w:r>
          <w:rPr>
            <w:noProof/>
            <w:webHidden/>
          </w:rPr>
          <w:instrText xml:space="preserve"> PAGEREF _Toc182319597 \h </w:instrText>
        </w:r>
        <w:r>
          <w:rPr>
            <w:noProof/>
            <w:webHidden/>
          </w:rPr>
        </w:r>
        <w:r>
          <w:rPr>
            <w:noProof/>
            <w:webHidden/>
          </w:rPr>
          <w:fldChar w:fldCharType="separate"/>
        </w:r>
        <w:r>
          <w:rPr>
            <w:noProof/>
            <w:webHidden/>
          </w:rPr>
          <w:t>14</w:t>
        </w:r>
        <w:r>
          <w:rPr>
            <w:noProof/>
            <w:webHidden/>
          </w:rPr>
          <w:fldChar w:fldCharType="end"/>
        </w:r>
      </w:hyperlink>
    </w:p>
    <w:p w14:paraId="6146231A" w14:textId="23DD0ED1" w:rsidR="00393FE2" w:rsidRDefault="00393FE2">
      <w:pPr>
        <w:pStyle w:val="TJ3"/>
        <w:rPr>
          <w:rFonts w:asciiTheme="minorHAnsi" w:eastAsiaTheme="minorEastAsia" w:hAnsiTheme="minorHAnsi" w:cstheme="minorBidi"/>
          <w:noProof/>
          <w:sz w:val="22"/>
          <w:szCs w:val="20"/>
          <w:lang w:eastAsia="en-GB" w:bidi="hi-IN"/>
        </w:rPr>
      </w:pPr>
      <w:hyperlink w:anchor="_Toc182319598" w:history="1">
        <w:r w:rsidRPr="007A40A7">
          <w:rPr>
            <w:rStyle w:val="Hiperhivatkozs"/>
            <w:noProof/>
          </w:rPr>
          <w:t>1.4.3. The body of the document</w:t>
        </w:r>
        <w:r>
          <w:rPr>
            <w:noProof/>
            <w:webHidden/>
          </w:rPr>
          <w:tab/>
        </w:r>
        <w:r>
          <w:rPr>
            <w:noProof/>
            <w:webHidden/>
          </w:rPr>
          <w:fldChar w:fldCharType="begin"/>
        </w:r>
        <w:r>
          <w:rPr>
            <w:noProof/>
            <w:webHidden/>
          </w:rPr>
          <w:instrText xml:space="preserve"> PAGEREF _Toc182319598 \h </w:instrText>
        </w:r>
        <w:r>
          <w:rPr>
            <w:noProof/>
            <w:webHidden/>
          </w:rPr>
        </w:r>
        <w:r>
          <w:rPr>
            <w:noProof/>
            <w:webHidden/>
          </w:rPr>
          <w:fldChar w:fldCharType="separate"/>
        </w:r>
        <w:r>
          <w:rPr>
            <w:noProof/>
            <w:webHidden/>
          </w:rPr>
          <w:t>15</w:t>
        </w:r>
        <w:r>
          <w:rPr>
            <w:noProof/>
            <w:webHidden/>
          </w:rPr>
          <w:fldChar w:fldCharType="end"/>
        </w:r>
      </w:hyperlink>
    </w:p>
    <w:p w14:paraId="5ABD8006" w14:textId="142CBB6A" w:rsidR="00393FE2" w:rsidRDefault="00393FE2">
      <w:pPr>
        <w:pStyle w:val="TJ1"/>
        <w:rPr>
          <w:rFonts w:asciiTheme="minorHAnsi" w:eastAsiaTheme="minorEastAsia" w:hAnsiTheme="minorHAnsi" w:cstheme="minorBidi"/>
          <w:b w:val="0"/>
          <w:noProof/>
          <w:szCs w:val="20"/>
          <w:lang w:eastAsia="en-GB" w:bidi="hi-IN"/>
        </w:rPr>
      </w:pPr>
      <w:hyperlink w:anchor="_Toc182319599" w:history="1">
        <w:r w:rsidRPr="007A40A7">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_Toc182319599 \h </w:instrText>
        </w:r>
        <w:r>
          <w:rPr>
            <w:noProof/>
            <w:webHidden/>
          </w:rPr>
        </w:r>
        <w:r>
          <w:rPr>
            <w:noProof/>
            <w:webHidden/>
          </w:rPr>
          <w:fldChar w:fldCharType="separate"/>
        </w:r>
        <w:r>
          <w:rPr>
            <w:noProof/>
            <w:webHidden/>
          </w:rPr>
          <w:t>16</w:t>
        </w:r>
        <w:r>
          <w:rPr>
            <w:noProof/>
            <w:webHidden/>
          </w:rPr>
          <w:fldChar w:fldCharType="end"/>
        </w:r>
      </w:hyperlink>
    </w:p>
    <w:p w14:paraId="32E54F61" w14:textId="2C2F5124" w:rsidR="00393FE2" w:rsidRDefault="00393FE2">
      <w:pPr>
        <w:pStyle w:val="TJ2"/>
        <w:rPr>
          <w:rFonts w:asciiTheme="minorHAnsi" w:eastAsiaTheme="minorEastAsia" w:hAnsiTheme="minorHAnsi" w:cstheme="minorBidi"/>
          <w:noProof/>
          <w:sz w:val="22"/>
          <w:szCs w:val="20"/>
          <w:lang w:eastAsia="en-GB" w:bidi="hi-IN"/>
        </w:rPr>
      </w:pPr>
      <w:hyperlink w:anchor="_Toc182319600" w:history="1">
        <w:r w:rsidRPr="007A40A7">
          <w:rPr>
            <w:rStyle w:val="Hiperhivatkozs"/>
            <w:noProof/>
          </w:rPr>
          <w:t>2.1. Using block-level containers for intrinsic structure</w:t>
        </w:r>
        <w:r>
          <w:rPr>
            <w:noProof/>
            <w:webHidden/>
          </w:rPr>
          <w:tab/>
        </w:r>
        <w:r>
          <w:rPr>
            <w:noProof/>
            <w:webHidden/>
          </w:rPr>
          <w:fldChar w:fldCharType="begin"/>
        </w:r>
        <w:r>
          <w:rPr>
            <w:noProof/>
            <w:webHidden/>
          </w:rPr>
          <w:instrText xml:space="preserve"> PAGEREF _Toc182319600 \h </w:instrText>
        </w:r>
        <w:r>
          <w:rPr>
            <w:noProof/>
            <w:webHidden/>
          </w:rPr>
        </w:r>
        <w:r>
          <w:rPr>
            <w:noProof/>
            <w:webHidden/>
          </w:rPr>
          <w:fldChar w:fldCharType="separate"/>
        </w:r>
        <w:r>
          <w:rPr>
            <w:noProof/>
            <w:webHidden/>
          </w:rPr>
          <w:t>16</w:t>
        </w:r>
        <w:r>
          <w:rPr>
            <w:noProof/>
            <w:webHidden/>
          </w:rPr>
          <w:fldChar w:fldCharType="end"/>
        </w:r>
      </w:hyperlink>
    </w:p>
    <w:p w14:paraId="222316FB" w14:textId="3024527A" w:rsidR="00393FE2" w:rsidRDefault="00393FE2">
      <w:pPr>
        <w:pStyle w:val="TJ3"/>
        <w:rPr>
          <w:rFonts w:asciiTheme="minorHAnsi" w:eastAsiaTheme="minorEastAsia" w:hAnsiTheme="minorHAnsi" w:cstheme="minorBidi"/>
          <w:noProof/>
          <w:sz w:val="22"/>
          <w:szCs w:val="20"/>
          <w:lang w:eastAsia="en-GB" w:bidi="hi-IN"/>
        </w:rPr>
      </w:pPr>
      <w:hyperlink w:anchor="_Toc182319601" w:history="1">
        <w:r w:rsidRPr="007A40A7">
          <w:rPr>
            <w:rStyle w:val="Hiperhivatkozs"/>
            <w:noProof/>
          </w:rPr>
          <w:t>2.1.1. Overview</w:t>
        </w:r>
        <w:r>
          <w:rPr>
            <w:noProof/>
            <w:webHidden/>
          </w:rPr>
          <w:tab/>
        </w:r>
        <w:r>
          <w:rPr>
            <w:noProof/>
            <w:webHidden/>
          </w:rPr>
          <w:fldChar w:fldCharType="begin"/>
        </w:r>
        <w:r>
          <w:rPr>
            <w:noProof/>
            <w:webHidden/>
          </w:rPr>
          <w:instrText xml:space="preserve"> PAGEREF _Toc182319601 \h </w:instrText>
        </w:r>
        <w:r>
          <w:rPr>
            <w:noProof/>
            <w:webHidden/>
          </w:rPr>
        </w:r>
        <w:r>
          <w:rPr>
            <w:noProof/>
            <w:webHidden/>
          </w:rPr>
          <w:fldChar w:fldCharType="separate"/>
        </w:r>
        <w:r>
          <w:rPr>
            <w:noProof/>
            <w:webHidden/>
          </w:rPr>
          <w:t>16</w:t>
        </w:r>
        <w:r>
          <w:rPr>
            <w:noProof/>
            <w:webHidden/>
          </w:rPr>
          <w:fldChar w:fldCharType="end"/>
        </w:r>
      </w:hyperlink>
    </w:p>
    <w:p w14:paraId="37354D63" w14:textId="72D59331" w:rsidR="00393FE2" w:rsidRDefault="00393FE2">
      <w:pPr>
        <w:pStyle w:val="TJ3"/>
        <w:rPr>
          <w:rFonts w:asciiTheme="minorHAnsi" w:eastAsiaTheme="minorEastAsia" w:hAnsiTheme="minorHAnsi" w:cstheme="minorBidi"/>
          <w:noProof/>
          <w:sz w:val="22"/>
          <w:szCs w:val="20"/>
          <w:lang w:eastAsia="en-GB" w:bidi="hi-IN"/>
        </w:rPr>
      </w:pPr>
      <w:hyperlink w:anchor="_Toc182319602" w:history="1">
        <w:r w:rsidRPr="007A40A7">
          <w:rPr>
            <w:rStyle w:val="Hiperhivatkozs"/>
            <w:noProof/>
          </w:rPr>
          <w:t>2.1.2. Text segmentation interacting with container boundaries</w:t>
        </w:r>
        <w:r>
          <w:rPr>
            <w:noProof/>
            <w:webHidden/>
          </w:rPr>
          <w:tab/>
        </w:r>
        <w:r>
          <w:rPr>
            <w:noProof/>
            <w:webHidden/>
          </w:rPr>
          <w:fldChar w:fldCharType="begin"/>
        </w:r>
        <w:r>
          <w:rPr>
            <w:noProof/>
            <w:webHidden/>
          </w:rPr>
          <w:instrText xml:space="preserve"> PAGEREF _Toc182319602 \h </w:instrText>
        </w:r>
        <w:r>
          <w:rPr>
            <w:noProof/>
            <w:webHidden/>
          </w:rPr>
        </w:r>
        <w:r>
          <w:rPr>
            <w:noProof/>
            <w:webHidden/>
          </w:rPr>
          <w:fldChar w:fldCharType="separate"/>
        </w:r>
        <w:r>
          <w:rPr>
            <w:noProof/>
            <w:webHidden/>
          </w:rPr>
          <w:t>16</w:t>
        </w:r>
        <w:r>
          <w:rPr>
            <w:noProof/>
            <w:webHidden/>
          </w:rPr>
          <w:fldChar w:fldCharType="end"/>
        </w:r>
      </w:hyperlink>
    </w:p>
    <w:p w14:paraId="12E69D45" w14:textId="65667E55" w:rsidR="00393FE2" w:rsidRDefault="00393FE2">
      <w:pPr>
        <w:pStyle w:val="TJ4"/>
        <w:rPr>
          <w:rFonts w:asciiTheme="minorHAnsi" w:eastAsiaTheme="minorEastAsia" w:hAnsiTheme="minorHAnsi" w:cstheme="minorBidi"/>
          <w:noProof/>
          <w:sz w:val="22"/>
          <w:szCs w:val="20"/>
          <w:lang w:eastAsia="en-GB"/>
        </w:rPr>
      </w:pPr>
      <w:hyperlink w:anchor="_Toc182319603" w:history="1">
        <w:r w:rsidRPr="007A40A7">
          <w:rPr>
            <w:rStyle w:val="Hiperhivatkozs"/>
            <w:noProof/>
            <w:lang w:bidi="ar-SA"/>
          </w:rPr>
          <w:t>2.1.2.1. Container boundaries within a compound</w:t>
        </w:r>
        <w:r>
          <w:rPr>
            <w:noProof/>
            <w:webHidden/>
          </w:rPr>
          <w:tab/>
        </w:r>
        <w:r>
          <w:rPr>
            <w:noProof/>
            <w:webHidden/>
          </w:rPr>
          <w:fldChar w:fldCharType="begin"/>
        </w:r>
        <w:r>
          <w:rPr>
            <w:noProof/>
            <w:webHidden/>
          </w:rPr>
          <w:instrText xml:space="preserve"> PAGEREF _Toc182319603 \h </w:instrText>
        </w:r>
        <w:r>
          <w:rPr>
            <w:noProof/>
            <w:webHidden/>
          </w:rPr>
        </w:r>
        <w:r>
          <w:rPr>
            <w:noProof/>
            <w:webHidden/>
          </w:rPr>
          <w:fldChar w:fldCharType="separate"/>
        </w:r>
        <w:r>
          <w:rPr>
            <w:noProof/>
            <w:webHidden/>
          </w:rPr>
          <w:t>17</w:t>
        </w:r>
        <w:r>
          <w:rPr>
            <w:noProof/>
            <w:webHidden/>
          </w:rPr>
          <w:fldChar w:fldCharType="end"/>
        </w:r>
      </w:hyperlink>
    </w:p>
    <w:p w14:paraId="342C0C6D" w14:textId="014F62CE" w:rsidR="00393FE2" w:rsidRDefault="00393FE2">
      <w:pPr>
        <w:pStyle w:val="TJ4"/>
        <w:rPr>
          <w:rFonts w:asciiTheme="minorHAnsi" w:eastAsiaTheme="minorEastAsia" w:hAnsiTheme="minorHAnsi" w:cstheme="minorBidi"/>
          <w:noProof/>
          <w:sz w:val="22"/>
          <w:szCs w:val="20"/>
          <w:lang w:eastAsia="en-GB"/>
        </w:rPr>
      </w:pPr>
      <w:hyperlink w:anchor="_Toc182319604" w:history="1">
        <w:r w:rsidRPr="007A40A7">
          <w:rPr>
            <w:rStyle w:val="Hiperhivatkozs"/>
            <w:noProof/>
            <w:lang w:bidi="ar-SA"/>
          </w:rPr>
          <w:t>2.1.2.2. Container boundaries obscured by vowel fusion</w:t>
        </w:r>
        <w:r>
          <w:rPr>
            <w:noProof/>
            <w:webHidden/>
          </w:rPr>
          <w:tab/>
        </w:r>
        <w:r>
          <w:rPr>
            <w:noProof/>
            <w:webHidden/>
          </w:rPr>
          <w:fldChar w:fldCharType="begin"/>
        </w:r>
        <w:r>
          <w:rPr>
            <w:noProof/>
            <w:webHidden/>
          </w:rPr>
          <w:instrText xml:space="preserve"> PAGEREF _Toc182319604 \h </w:instrText>
        </w:r>
        <w:r>
          <w:rPr>
            <w:noProof/>
            <w:webHidden/>
          </w:rPr>
        </w:r>
        <w:r>
          <w:rPr>
            <w:noProof/>
            <w:webHidden/>
          </w:rPr>
          <w:fldChar w:fldCharType="separate"/>
        </w:r>
        <w:r>
          <w:rPr>
            <w:noProof/>
            <w:webHidden/>
          </w:rPr>
          <w:t>17</w:t>
        </w:r>
        <w:r>
          <w:rPr>
            <w:noProof/>
            <w:webHidden/>
          </w:rPr>
          <w:fldChar w:fldCharType="end"/>
        </w:r>
      </w:hyperlink>
    </w:p>
    <w:p w14:paraId="18E57975" w14:textId="4C5E5A7D" w:rsidR="00393FE2" w:rsidRDefault="00393FE2">
      <w:pPr>
        <w:pStyle w:val="TJ3"/>
        <w:rPr>
          <w:rFonts w:asciiTheme="minorHAnsi" w:eastAsiaTheme="minorEastAsia" w:hAnsiTheme="minorHAnsi" w:cstheme="minorBidi"/>
          <w:noProof/>
          <w:sz w:val="22"/>
          <w:szCs w:val="20"/>
          <w:lang w:eastAsia="en-GB" w:bidi="hi-IN"/>
        </w:rPr>
      </w:pPr>
      <w:hyperlink w:anchor="_Toc182319605" w:history="1">
        <w:r w:rsidRPr="007A40A7">
          <w:rPr>
            <w:rStyle w:val="Hiperhivatkozs"/>
            <w:noProof/>
          </w:rPr>
          <w:t>2.1.3. Incomplete text containers</w:t>
        </w:r>
        <w:r>
          <w:rPr>
            <w:noProof/>
            <w:webHidden/>
          </w:rPr>
          <w:tab/>
        </w:r>
        <w:r>
          <w:rPr>
            <w:noProof/>
            <w:webHidden/>
          </w:rPr>
          <w:fldChar w:fldCharType="begin"/>
        </w:r>
        <w:r>
          <w:rPr>
            <w:noProof/>
            <w:webHidden/>
          </w:rPr>
          <w:instrText xml:space="preserve"> PAGEREF _Toc182319605 \h </w:instrText>
        </w:r>
        <w:r>
          <w:rPr>
            <w:noProof/>
            <w:webHidden/>
          </w:rPr>
        </w:r>
        <w:r>
          <w:rPr>
            <w:noProof/>
            <w:webHidden/>
          </w:rPr>
          <w:fldChar w:fldCharType="separate"/>
        </w:r>
        <w:r>
          <w:rPr>
            <w:noProof/>
            <w:webHidden/>
          </w:rPr>
          <w:t>18</w:t>
        </w:r>
        <w:r>
          <w:rPr>
            <w:noProof/>
            <w:webHidden/>
          </w:rPr>
          <w:fldChar w:fldCharType="end"/>
        </w:r>
      </w:hyperlink>
    </w:p>
    <w:p w14:paraId="36713866" w14:textId="005F56DD" w:rsidR="00393FE2" w:rsidRDefault="00393FE2">
      <w:pPr>
        <w:pStyle w:val="TJ2"/>
        <w:rPr>
          <w:rFonts w:asciiTheme="minorHAnsi" w:eastAsiaTheme="minorEastAsia" w:hAnsiTheme="minorHAnsi" w:cstheme="minorBidi"/>
          <w:noProof/>
          <w:sz w:val="22"/>
          <w:szCs w:val="20"/>
          <w:lang w:eastAsia="en-GB" w:bidi="hi-IN"/>
        </w:rPr>
      </w:pPr>
      <w:hyperlink w:anchor="_Toc182319606" w:history="1">
        <w:r w:rsidRPr="007A40A7">
          <w:rPr>
            <w:rStyle w:val="Hiperhivatkozs"/>
            <w:noProof/>
          </w:rPr>
          <w:t>2.2. Prose containers</w:t>
        </w:r>
        <w:r>
          <w:rPr>
            <w:noProof/>
            <w:webHidden/>
          </w:rPr>
          <w:tab/>
        </w:r>
        <w:r>
          <w:rPr>
            <w:noProof/>
            <w:webHidden/>
          </w:rPr>
          <w:fldChar w:fldCharType="begin"/>
        </w:r>
        <w:r>
          <w:rPr>
            <w:noProof/>
            <w:webHidden/>
          </w:rPr>
          <w:instrText xml:space="preserve"> PAGEREF _Toc182319606 \h </w:instrText>
        </w:r>
        <w:r>
          <w:rPr>
            <w:noProof/>
            <w:webHidden/>
          </w:rPr>
        </w:r>
        <w:r>
          <w:rPr>
            <w:noProof/>
            <w:webHidden/>
          </w:rPr>
          <w:fldChar w:fldCharType="separate"/>
        </w:r>
        <w:r>
          <w:rPr>
            <w:noProof/>
            <w:webHidden/>
          </w:rPr>
          <w:t>18</w:t>
        </w:r>
        <w:r>
          <w:rPr>
            <w:noProof/>
            <w:webHidden/>
          </w:rPr>
          <w:fldChar w:fldCharType="end"/>
        </w:r>
      </w:hyperlink>
    </w:p>
    <w:p w14:paraId="308D720E" w14:textId="79049681" w:rsidR="00393FE2" w:rsidRDefault="00393FE2">
      <w:pPr>
        <w:pStyle w:val="TJ3"/>
        <w:rPr>
          <w:rFonts w:asciiTheme="minorHAnsi" w:eastAsiaTheme="minorEastAsia" w:hAnsiTheme="minorHAnsi" w:cstheme="minorBidi"/>
          <w:noProof/>
          <w:sz w:val="22"/>
          <w:szCs w:val="20"/>
          <w:lang w:eastAsia="en-GB" w:bidi="hi-IN"/>
        </w:rPr>
      </w:pPr>
      <w:hyperlink w:anchor="_Toc182319607" w:history="1">
        <w:r w:rsidRPr="007A40A7">
          <w:rPr>
            <w:rStyle w:val="Hiperhivatkozs"/>
            <w:noProof/>
          </w:rPr>
          <w:t>2.2.1. Paragraphs</w:t>
        </w:r>
        <w:r>
          <w:rPr>
            <w:noProof/>
            <w:webHidden/>
          </w:rPr>
          <w:tab/>
        </w:r>
        <w:r>
          <w:rPr>
            <w:noProof/>
            <w:webHidden/>
          </w:rPr>
          <w:fldChar w:fldCharType="begin"/>
        </w:r>
        <w:r>
          <w:rPr>
            <w:noProof/>
            <w:webHidden/>
          </w:rPr>
          <w:instrText xml:space="preserve"> PAGEREF _Toc182319607 \h </w:instrText>
        </w:r>
        <w:r>
          <w:rPr>
            <w:noProof/>
            <w:webHidden/>
          </w:rPr>
        </w:r>
        <w:r>
          <w:rPr>
            <w:noProof/>
            <w:webHidden/>
          </w:rPr>
          <w:fldChar w:fldCharType="separate"/>
        </w:r>
        <w:r>
          <w:rPr>
            <w:noProof/>
            <w:webHidden/>
          </w:rPr>
          <w:t>18</w:t>
        </w:r>
        <w:r>
          <w:rPr>
            <w:noProof/>
            <w:webHidden/>
          </w:rPr>
          <w:fldChar w:fldCharType="end"/>
        </w:r>
      </w:hyperlink>
    </w:p>
    <w:p w14:paraId="3D5D4420" w14:textId="063D149F" w:rsidR="00393FE2" w:rsidRDefault="00393FE2">
      <w:pPr>
        <w:pStyle w:val="TJ3"/>
        <w:rPr>
          <w:rFonts w:asciiTheme="minorHAnsi" w:eastAsiaTheme="minorEastAsia" w:hAnsiTheme="minorHAnsi" w:cstheme="minorBidi"/>
          <w:noProof/>
          <w:sz w:val="22"/>
          <w:szCs w:val="20"/>
          <w:lang w:eastAsia="en-GB" w:bidi="hi-IN"/>
        </w:rPr>
      </w:pPr>
      <w:hyperlink w:anchor="_Toc182319608" w:history="1">
        <w:r w:rsidRPr="007A40A7">
          <w:rPr>
            <w:rStyle w:val="Hiperhivatkozs"/>
            <w:noProof/>
          </w:rPr>
          <w:t>2.2.2. Anonymous blocks</w:t>
        </w:r>
        <w:r>
          <w:rPr>
            <w:noProof/>
            <w:webHidden/>
          </w:rPr>
          <w:tab/>
        </w:r>
        <w:r>
          <w:rPr>
            <w:noProof/>
            <w:webHidden/>
          </w:rPr>
          <w:fldChar w:fldCharType="begin"/>
        </w:r>
        <w:r>
          <w:rPr>
            <w:noProof/>
            <w:webHidden/>
          </w:rPr>
          <w:instrText xml:space="preserve"> PAGEREF _Toc182319608 \h </w:instrText>
        </w:r>
        <w:r>
          <w:rPr>
            <w:noProof/>
            <w:webHidden/>
          </w:rPr>
        </w:r>
        <w:r>
          <w:rPr>
            <w:noProof/>
            <w:webHidden/>
          </w:rPr>
          <w:fldChar w:fldCharType="separate"/>
        </w:r>
        <w:r>
          <w:rPr>
            <w:noProof/>
            <w:webHidden/>
          </w:rPr>
          <w:t>18</w:t>
        </w:r>
        <w:r>
          <w:rPr>
            <w:noProof/>
            <w:webHidden/>
          </w:rPr>
          <w:fldChar w:fldCharType="end"/>
        </w:r>
      </w:hyperlink>
    </w:p>
    <w:p w14:paraId="3E0B4C94" w14:textId="3CFDE351" w:rsidR="00393FE2" w:rsidRDefault="00393FE2">
      <w:pPr>
        <w:pStyle w:val="TJ2"/>
        <w:rPr>
          <w:rFonts w:asciiTheme="minorHAnsi" w:eastAsiaTheme="minorEastAsia" w:hAnsiTheme="minorHAnsi" w:cstheme="minorBidi"/>
          <w:noProof/>
          <w:sz w:val="22"/>
          <w:szCs w:val="20"/>
          <w:lang w:eastAsia="en-GB" w:bidi="hi-IN"/>
        </w:rPr>
      </w:pPr>
      <w:hyperlink w:anchor="_Toc182319609" w:history="1">
        <w:r w:rsidRPr="007A40A7">
          <w:rPr>
            <w:rStyle w:val="Hiperhivatkozs"/>
            <w:noProof/>
          </w:rPr>
          <w:t>2.3. Verse containers</w:t>
        </w:r>
        <w:r>
          <w:rPr>
            <w:noProof/>
            <w:webHidden/>
          </w:rPr>
          <w:tab/>
        </w:r>
        <w:r>
          <w:rPr>
            <w:noProof/>
            <w:webHidden/>
          </w:rPr>
          <w:fldChar w:fldCharType="begin"/>
        </w:r>
        <w:r>
          <w:rPr>
            <w:noProof/>
            <w:webHidden/>
          </w:rPr>
          <w:instrText xml:space="preserve"> PAGEREF _Toc182319609 \h </w:instrText>
        </w:r>
        <w:r>
          <w:rPr>
            <w:noProof/>
            <w:webHidden/>
          </w:rPr>
        </w:r>
        <w:r>
          <w:rPr>
            <w:noProof/>
            <w:webHidden/>
          </w:rPr>
          <w:fldChar w:fldCharType="separate"/>
        </w:r>
        <w:r>
          <w:rPr>
            <w:noProof/>
            <w:webHidden/>
          </w:rPr>
          <w:t>19</w:t>
        </w:r>
        <w:r>
          <w:rPr>
            <w:noProof/>
            <w:webHidden/>
          </w:rPr>
          <w:fldChar w:fldCharType="end"/>
        </w:r>
      </w:hyperlink>
    </w:p>
    <w:p w14:paraId="52859225" w14:textId="0B4618C8" w:rsidR="00393FE2" w:rsidRDefault="00393FE2">
      <w:pPr>
        <w:pStyle w:val="TJ3"/>
        <w:rPr>
          <w:rFonts w:asciiTheme="minorHAnsi" w:eastAsiaTheme="minorEastAsia" w:hAnsiTheme="minorHAnsi" w:cstheme="minorBidi"/>
          <w:noProof/>
          <w:sz w:val="22"/>
          <w:szCs w:val="20"/>
          <w:lang w:eastAsia="en-GB" w:bidi="hi-IN"/>
        </w:rPr>
      </w:pPr>
      <w:hyperlink w:anchor="_Toc182319610" w:history="1">
        <w:r w:rsidRPr="007A40A7">
          <w:rPr>
            <w:rStyle w:val="Hiperhivatkozs"/>
            <w:noProof/>
          </w:rPr>
          <w:t>2.3.1. Verse-related terminology and definitions</w:t>
        </w:r>
        <w:r>
          <w:rPr>
            <w:noProof/>
            <w:webHidden/>
          </w:rPr>
          <w:tab/>
        </w:r>
        <w:r>
          <w:rPr>
            <w:noProof/>
            <w:webHidden/>
          </w:rPr>
          <w:fldChar w:fldCharType="begin"/>
        </w:r>
        <w:r>
          <w:rPr>
            <w:noProof/>
            <w:webHidden/>
          </w:rPr>
          <w:instrText xml:space="preserve"> PAGEREF _Toc182319610 \h </w:instrText>
        </w:r>
        <w:r>
          <w:rPr>
            <w:noProof/>
            <w:webHidden/>
          </w:rPr>
        </w:r>
        <w:r>
          <w:rPr>
            <w:noProof/>
            <w:webHidden/>
          </w:rPr>
          <w:fldChar w:fldCharType="separate"/>
        </w:r>
        <w:r>
          <w:rPr>
            <w:noProof/>
            <w:webHidden/>
          </w:rPr>
          <w:t>19</w:t>
        </w:r>
        <w:r>
          <w:rPr>
            <w:noProof/>
            <w:webHidden/>
          </w:rPr>
          <w:fldChar w:fldCharType="end"/>
        </w:r>
      </w:hyperlink>
    </w:p>
    <w:p w14:paraId="6944811C" w14:textId="4FAE0E75" w:rsidR="00393FE2" w:rsidRDefault="00393FE2">
      <w:pPr>
        <w:pStyle w:val="TJ3"/>
        <w:rPr>
          <w:rFonts w:asciiTheme="minorHAnsi" w:eastAsiaTheme="minorEastAsia" w:hAnsiTheme="minorHAnsi" w:cstheme="minorBidi"/>
          <w:noProof/>
          <w:sz w:val="22"/>
          <w:szCs w:val="20"/>
          <w:lang w:eastAsia="en-GB" w:bidi="hi-IN"/>
        </w:rPr>
      </w:pPr>
      <w:hyperlink w:anchor="_Toc182319611" w:history="1">
        <w:r w:rsidRPr="007A40A7">
          <w:rPr>
            <w:rStyle w:val="Hiperhivatkozs"/>
            <w:noProof/>
          </w:rPr>
          <w:t>2.3.2. Overview</w:t>
        </w:r>
        <w:r>
          <w:rPr>
            <w:noProof/>
            <w:webHidden/>
          </w:rPr>
          <w:tab/>
        </w:r>
        <w:r>
          <w:rPr>
            <w:noProof/>
            <w:webHidden/>
          </w:rPr>
          <w:fldChar w:fldCharType="begin"/>
        </w:r>
        <w:r>
          <w:rPr>
            <w:noProof/>
            <w:webHidden/>
          </w:rPr>
          <w:instrText xml:space="preserve"> PAGEREF _Toc182319611 \h </w:instrText>
        </w:r>
        <w:r>
          <w:rPr>
            <w:noProof/>
            <w:webHidden/>
          </w:rPr>
        </w:r>
        <w:r>
          <w:rPr>
            <w:noProof/>
            <w:webHidden/>
          </w:rPr>
          <w:fldChar w:fldCharType="separate"/>
        </w:r>
        <w:r>
          <w:rPr>
            <w:noProof/>
            <w:webHidden/>
          </w:rPr>
          <w:t>20</w:t>
        </w:r>
        <w:r>
          <w:rPr>
            <w:noProof/>
            <w:webHidden/>
          </w:rPr>
          <w:fldChar w:fldCharType="end"/>
        </w:r>
      </w:hyperlink>
    </w:p>
    <w:p w14:paraId="041A100D" w14:textId="007954CB" w:rsidR="00393FE2" w:rsidRDefault="00393FE2">
      <w:pPr>
        <w:pStyle w:val="TJ3"/>
        <w:rPr>
          <w:rFonts w:asciiTheme="minorHAnsi" w:eastAsiaTheme="minorEastAsia" w:hAnsiTheme="minorHAnsi" w:cstheme="minorBidi"/>
          <w:noProof/>
          <w:sz w:val="22"/>
          <w:szCs w:val="20"/>
          <w:lang w:eastAsia="en-GB" w:bidi="hi-IN"/>
        </w:rPr>
      </w:pPr>
      <w:hyperlink w:anchor="_Toc182319612" w:history="1">
        <w:r w:rsidRPr="007A40A7">
          <w:rPr>
            <w:rStyle w:val="Hiperhivatkozs"/>
            <w:noProof/>
          </w:rPr>
          <w:t>2.3.3. Numbering the elements of verse structure</w:t>
        </w:r>
        <w:r>
          <w:rPr>
            <w:noProof/>
            <w:webHidden/>
          </w:rPr>
          <w:tab/>
        </w:r>
        <w:r>
          <w:rPr>
            <w:noProof/>
            <w:webHidden/>
          </w:rPr>
          <w:fldChar w:fldCharType="begin"/>
        </w:r>
        <w:r>
          <w:rPr>
            <w:noProof/>
            <w:webHidden/>
          </w:rPr>
          <w:instrText xml:space="preserve"> PAGEREF _Toc182319612 \h </w:instrText>
        </w:r>
        <w:r>
          <w:rPr>
            <w:noProof/>
            <w:webHidden/>
          </w:rPr>
        </w:r>
        <w:r>
          <w:rPr>
            <w:noProof/>
            <w:webHidden/>
          </w:rPr>
          <w:fldChar w:fldCharType="separate"/>
        </w:r>
        <w:r>
          <w:rPr>
            <w:noProof/>
            <w:webHidden/>
          </w:rPr>
          <w:t>20</w:t>
        </w:r>
        <w:r>
          <w:rPr>
            <w:noProof/>
            <w:webHidden/>
          </w:rPr>
          <w:fldChar w:fldCharType="end"/>
        </w:r>
      </w:hyperlink>
    </w:p>
    <w:p w14:paraId="76E68661" w14:textId="34493241" w:rsidR="00393FE2" w:rsidRDefault="00393FE2">
      <w:pPr>
        <w:pStyle w:val="TJ4"/>
        <w:rPr>
          <w:rFonts w:asciiTheme="minorHAnsi" w:eastAsiaTheme="minorEastAsia" w:hAnsiTheme="minorHAnsi" w:cstheme="minorBidi"/>
          <w:noProof/>
          <w:sz w:val="22"/>
          <w:szCs w:val="20"/>
          <w:lang w:eastAsia="en-GB"/>
        </w:rPr>
      </w:pPr>
      <w:hyperlink w:anchor="_Toc182319613" w:history="1">
        <w:r w:rsidRPr="007A40A7">
          <w:rPr>
            <w:rStyle w:val="Hiperhivatkozs"/>
            <w:noProof/>
            <w:lang w:bidi="ar-SA"/>
          </w:rPr>
          <w:t>2.3.3.1. Stanza numbering</w:t>
        </w:r>
        <w:r>
          <w:rPr>
            <w:noProof/>
            <w:webHidden/>
          </w:rPr>
          <w:tab/>
        </w:r>
        <w:r>
          <w:rPr>
            <w:noProof/>
            <w:webHidden/>
          </w:rPr>
          <w:fldChar w:fldCharType="begin"/>
        </w:r>
        <w:r>
          <w:rPr>
            <w:noProof/>
            <w:webHidden/>
          </w:rPr>
          <w:instrText xml:space="preserve"> PAGEREF _Toc182319613 \h </w:instrText>
        </w:r>
        <w:r>
          <w:rPr>
            <w:noProof/>
            <w:webHidden/>
          </w:rPr>
        </w:r>
        <w:r>
          <w:rPr>
            <w:noProof/>
            <w:webHidden/>
          </w:rPr>
          <w:fldChar w:fldCharType="separate"/>
        </w:r>
        <w:r>
          <w:rPr>
            <w:noProof/>
            <w:webHidden/>
          </w:rPr>
          <w:t>20</w:t>
        </w:r>
        <w:r>
          <w:rPr>
            <w:noProof/>
            <w:webHidden/>
          </w:rPr>
          <w:fldChar w:fldCharType="end"/>
        </w:r>
      </w:hyperlink>
    </w:p>
    <w:p w14:paraId="04BE3845" w14:textId="697D2152" w:rsidR="00393FE2" w:rsidRDefault="00393FE2">
      <w:pPr>
        <w:pStyle w:val="TJ4"/>
        <w:rPr>
          <w:rFonts w:asciiTheme="minorHAnsi" w:eastAsiaTheme="minorEastAsia" w:hAnsiTheme="minorHAnsi" w:cstheme="minorBidi"/>
          <w:noProof/>
          <w:sz w:val="22"/>
          <w:szCs w:val="20"/>
          <w:lang w:eastAsia="en-GB"/>
        </w:rPr>
      </w:pPr>
      <w:hyperlink w:anchor="_Toc182319614" w:history="1">
        <w:r w:rsidRPr="007A40A7">
          <w:rPr>
            <w:rStyle w:val="Hiperhivatkozs"/>
            <w:noProof/>
            <w:lang w:bidi="ar-SA"/>
          </w:rPr>
          <w:t>2.3.3.2. Verse line numbering</w:t>
        </w:r>
        <w:r>
          <w:rPr>
            <w:noProof/>
            <w:webHidden/>
          </w:rPr>
          <w:tab/>
        </w:r>
        <w:r>
          <w:rPr>
            <w:noProof/>
            <w:webHidden/>
          </w:rPr>
          <w:fldChar w:fldCharType="begin"/>
        </w:r>
        <w:r>
          <w:rPr>
            <w:noProof/>
            <w:webHidden/>
          </w:rPr>
          <w:instrText xml:space="preserve"> PAGEREF _Toc182319614 \h </w:instrText>
        </w:r>
        <w:r>
          <w:rPr>
            <w:noProof/>
            <w:webHidden/>
          </w:rPr>
        </w:r>
        <w:r>
          <w:rPr>
            <w:noProof/>
            <w:webHidden/>
          </w:rPr>
          <w:fldChar w:fldCharType="separate"/>
        </w:r>
        <w:r>
          <w:rPr>
            <w:noProof/>
            <w:webHidden/>
          </w:rPr>
          <w:t>21</w:t>
        </w:r>
        <w:r>
          <w:rPr>
            <w:noProof/>
            <w:webHidden/>
          </w:rPr>
          <w:fldChar w:fldCharType="end"/>
        </w:r>
      </w:hyperlink>
    </w:p>
    <w:p w14:paraId="10815A74" w14:textId="53541DC9" w:rsidR="00393FE2" w:rsidRDefault="00393FE2">
      <w:pPr>
        <w:pStyle w:val="TJ3"/>
        <w:rPr>
          <w:rFonts w:asciiTheme="minorHAnsi" w:eastAsiaTheme="minorEastAsia" w:hAnsiTheme="minorHAnsi" w:cstheme="minorBidi"/>
          <w:noProof/>
          <w:sz w:val="22"/>
          <w:szCs w:val="20"/>
          <w:lang w:eastAsia="en-GB" w:bidi="hi-IN"/>
        </w:rPr>
      </w:pPr>
      <w:hyperlink w:anchor="_Toc182319615" w:history="1">
        <w:r w:rsidRPr="007A40A7">
          <w:rPr>
            <w:rStyle w:val="Hiperhivatkozs"/>
            <w:noProof/>
          </w:rPr>
          <w:t>2.3.4. Encoding metrical features</w:t>
        </w:r>
        <w:r>
          <w:rPr>
            <w:noProof/>
            <w:webHidden/>
          </w:rPr>
          <w:tab/>
        </w:r>
        <w:r>
          <w:rPr>
            <w:noProof/>
            <w:webHidden/>
          </w:rPr>
          <w:fldChar w:fldCharType="begin"/>
        </w:r>
        <w:r>
          <w:rPr>
            <w:noProof/>
            <w:webHidden/>
          </w:rPr>
          <w:instrText xml:space="preserve"> PAGEREF _Toc182319615 \h </w:instrText>
        </w:r>
        <w:r>
          <w:rPr>
            <w:noProof/>
            <w:webHidden/>
          </w:rPr>
        </w:r>
        <w:r>
          <w:rPr>
            <w:noProof/>
            <w:webHidden/>
          </w:rPr>
          <w:fldChar w:fldCharType="separate"/>
        </w:r>
        <w:r>
          <w:rPr>
            <w:noProof/>
            <w:webHidden/>
          </w:rPr>
          <w:t>21</w:t>
        </w:r>
        <w:r>
          <w:rPr>
            <w:noProof/>
            <w:webHidden/>
          </w:rPr>
          <w:fldChar w:fldCharType="end"/>
        </w:r>
      </w:hyperlink>
    </w:p>
    <w:p w14:paraId="4D77CE22" w14:textId="7CB834C8" w:rsidR="00393FE2" w:rsidRDefault="00393FE2">
      <w:pPr>
        <w:pStyle w:val="TJ4"/>
        <w:rPr>
          <w:rFonts w:asciiTheme="minorHAnsi" w:eastAsiaTheme="minorEastAsia" w:hAnsiTheme="minorHAnsi" w:cstheme="minorBidi"/>
          <w:noProof/>
          <w:sz w:val="22"/>
          <w:szCs w:val="20"/>
          <w:lang w:eastAsia="en-GB"/>
        </w:rPr>
      </w:pPr>
      <w:hyperlink w:anchor="_Toc182319616" w:history="1">
        <w:r w:rsidRPr="007A40A7">
          <w:rPr>
            <w:rStyle w:val="Hiperhivatkozs"/>
            <w:noProof/>
            <w:lang w:bidi="ar-SA"/>
          </w:rPr>
          <w:t xml:space="preserve">2.3.4.1. Encoding an abstract prosodic template with </w:t>
        </w:r>
        <w:r w:rsidRPr="007A40A7">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_Toc182319616 \h </w:instrText>
        </w:r>
        <w:r>
          <w:rPr>
            <w:noProof/>
            <w:webHidden/>
          </w:rPr>
        </w:r>
        <w:r>
          <w:rPr>
            <w:noProof/>
            <w:webHidden/>
          </w:rPr>
          <w:fldChar w:fldCharType="separate"/>
        </w:r>
        <w:r>
          <w:rPr>
            <w:noProof/>
            <w:webHidden/>
          </w:rPr>
          <w:t>21</w:t>
        </w:r>
        <w:r>
          <w:rPr>
            <w:noProof/>
            <w:webHidden/>
          </w:rPr>
          <w:fldChar w:fldCharType="end"/>
        </w:r>
      </w:hyperlink>
    </w:p>
    <w:p w14:paraId="082BDED3" w14:textId="1B5F2F68" w:rsidR="00393FE2" w:rsidRDefault="00393FE2">
      <w:pPr>
        <w:pStyle w:val="TJ4"/>
        <w:rPr>
          <w:rFonts w:asciiTheme="minorHAnsi" w:eastAsiaTheme="minorEastAsia" w:hAnsiTheme="minorHAnsi" w:cstheme="minorBidi"/>
          <w:noProof/>
          <w:sz w:val="22"/>
          <w:szCs w:val="20"/>
          <w:lang w:eastAsia="en-GB"/>
        </w:rPr>
      </w:pPr>
      <w:hyperlink w:anchor="_Toc182319617" w:history="1">
        <w:r w:rsidRPr="007A40A7">
          <w:rPr>
            <w:rStyle w:val="Hiperhivatkozs"/>
            <w:noProof/>
            <w:lang w:bidi="ar-SA"/>
          </w:rPr>
          <w:t xml:space="preserve">2.3.4.2. Encoding an actual prosodic realisation with </w:t>
        </w:r>
        <w:r w:rsidRPr="007A40A7">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_Toc182319617 \h </w:instrText>
        </w:r>
        <w:r>
          <w:rPr>
            <w:noProof/>
            <w:webHidden/>
          </w:rPr>
        </w:r>
        <w:r>
          <w:rPr>
            <w:noProof/>
            <w:webHidden/>
          </w:rPr>
          <w:fldChar w:fldCharType="separate"/>
        </w:r>
        <w:r>
          <w:rPr>
            <w:noProof/>
            <w:webHidden/>
          </w:rPr>
          <w:t>21</w:t>
        </w:r>
        <w:r>
          <w:rPr>
            <w:noProof/>
            <w:webHidden/>
          </w:rPr>
          <w:fldChar w:fldCharType="end"/>
        </w:r>
      </w:hyperlink>
    </w:p>
    <w:p w14:paraId="160FEA6B" w14:textId="4ADEFF7B" w:rsidR="00393FE2" w:rsidRDefault="00393FE2">
      <w:pPr>
        <w:pStyle w:val="TJ4"/>
        <w:rPr>
          <w:rFonts w:asciiTheme="minorHAnsi" w:eastAsiaTheme="minorEastAsia" w:hAnsiTheme="minorHAnsi" w:cstheme="minorBidi"/>
          <w:noProof/>
          <w:sz w:val="22"/>
          <w:szCs w:val="20"/>
          <w:lang w:eastAsia="en-GB"/>
        </w:rPr>
      </w:pPr>
      <w:hyperlink w:anchor="_Toc182319618" w:history="1">
        <w:r w:rsidRPr="007A40A7">
          <w:rPr>
            <w:rStyle w:val="Hiperhivatkozs"/>
            <w:noProof/>
            <w:lang w:bidi="ar-SA"/>
          </w:rPr>
          <w:t>2.3.4.3. Encoding metre for stanzas</w:t>
        </w:r>
        <w:r>
          <w:rPr>
            <w:noProof/>
            <w:webHidden/>
          </w:rPr>
          <w:tab/>
        </w:r>
        <w:r>
          <w:rPr>
            <w:noProof/>
            <w:webHidden/>
          </w:rPr>
          <w:fldChar w:fldCharType="begin"/>
        </w:r>
        <w:r>
          <w:rPr>
            <w:noProof/>
            <w:webHidden/>
          </w:rPr>
          <w:instrText xml:space="preserve"> PAGEREF _Toc182319618 \h </w:instrText>
        </w:r>
        <w:r>
          <w:rPr>
            <w:noProof/>
            <w:webHidden/>
          </w:rPr>
        </w:r>
        <w:r>
          <w:rPr>
            <w:noProof/>
            <w:webHidden/>
          </w:rPr>
          <w:fldChar w:fldCharType="separate"/>
        </w:r>
        <w:r>
          <w:rPr>
            <w:noProof/>
            <w:webHidden/>
          </w:rPr>
          <w:t>22</w:t>
        </w:r>
        <w:r>
          <w:rPr>
            <w:noProof/>
            <w:webHidden/>
          </w:rPr>
          <w:fldChar w:fldCharType="end"/>
        </w:r>
      </w:hyperlink>
    </w:p>
    <w:p w14:paraId="7BA0D353" w14:textId="681D4CFD" w:rsidR="00393FE2" w:rsidRDefault="00393FE2">
      <w:pPr>
        <w:pStyle w:val="TJ4"/>
        <w:rPr>
          <w:rFonts w:asciiTheme="minorHAnsi" w:eastAsiaTheme="minorEastAsia" w:hAnsiTheme="minorHAnsi" w:cstheme="minorBidi"/>
          <w:noProof/>
          <w:sz w:val="22"/>
          <w:szCs w:val="20"/>
          <w:lang w:eastAsia="en-GB"/>
        </w:rPr>
      </w:pPr>
      <w:hyperlink w:anchor="_Toc182319619" w:history="1">
        <w:r w:rsidRPr="007A40A7">
          <w:rPr>
            <w:rStyle w:val="Hiperhivatkozs"/>
            <w:noProof/>
            <w:lang w:bidi="ar-SA"/>
          </w:rPr>
          <w:t>2.3.4.4. Encoding metre for verse lines</w:t>
        </w:r>
        <w:r>
          <w:rPr>
            <w:noProof/>
            <w:webHidden/>
          </w:rPr>
          <w:tab/>
        </w:r>
        <w:r>
          <w:rPr>
            <w:noProof/>
            <w:webHidden/>
          </w:rPr>
          <w:fldChar w:fldCharType="begin"/>
        </w:r>
        <w:r>
          <w:rPr>
            <w:noProof/>
            <w:webHidden/>
          </w:rPr>
          <w:instrText xml:space="preserve"> PAGEREF _Toc182319619 \h </w:instrText>
        </w:r>
        <w:r>
          <w:rPr>
            <w:noProof/>
            <w:webHidden/>
          </w:rPr>
        </w:r>
        <w:r>
          <w:rPr>
            <w:noProof/>
            <w:webHidden/>
          </w:rPr>
          <w:fldChar w:fldCharType="separate"/>
        </w:r>
        <w:r>
          <w:rPr>
            <w:noProof/>
            <w:webHidden/>
          </w:rPr>
          <w:t>23</w:t>
        </w:r>
        <w:r>
          <w:rPr>
            <w:noProof/>
            <w:webHidden/>
          </w:rPr>
          <w:fldChar w:fldCharType="end"/>
        </w:r>
      </w:hyperlink>
    </w:p>
    <w:p w14:paraId="63D809CA" w14:textId="6DD5B3F3" w:rsidR="00393FE2" w:rsidRDefault="00393FE2">
      <w:pPr>
        <w:pStyle w:val="TJ4"/>
        <w:rPr>
          <w:rFonts w:asciiTheme="minorHAnsi" w:eastAsiaTheme="minorEastAsia" w:hAnsiTheme="minorHAnsi" w:cstheme="minorBidi"/>
          <w:noProof/>
          <w:sz w:val="22"/>
          <w:szCs w:val="20"/>
          <w:lang w:eastAsia="en-GB"/>
        </w:rPr>
      </w:pPr>
      <w:hyperlink w:anchor="_Toc182319620" w:history="1">
        <w:r w:rsidRPr="007A40A7">
          <w:rPr>
            <w:rStyle w:val="Hiperhivatkozs"/>
            <w:noProof/>
            <w:lang w:bidi="ar-SA"/>
          </w:rPr>
          <w:t>2.3.4.5. Caesura</w:t>
        </w:r>
        <w:r>
          <w:rPr>
            <w:noProof/>
            <w:webHidden/>
          </w:rPr>
          <w:tab/>
        </w:r>
        <w:r>
          <w:rPr>
            <w:noProof/>
            <w:webHidden/>
          </w:rPr>
          <w:fldChar w:fldCharType="begin"/>
        </w:r>
        <w:r>
          <w:rPr>
            <w:noProof/>
            <w:webHidden/>
          </w:rPr>
          <w:instrText xml:space="preserve"> PAGEREF _Toc182319620 \h </w:instrText>
        </w:r>
        <w:r>
          <w:rPr>
            <w:noProof/>
            <w:webHidden/>
          </w:rPr>
        </w:r>
        <w:r>
          <w:rPr>
            <w:noProof/>
            <w:webHidden/>
          </w:rPr>
          <w:fldChar w:fldCharType="separate"/>
        </w:r>
        <w:r>
          <w:rPr>
            <w:noProof/>
            <w:webHidden/>
          </w:rPr>
          <w:t>24</w:t>
        </w:r>
        <w:r>
          <w:rPr>
            <w:noProof/>
            <w:webHidden/>
          </w:rPr>
          <w:fldChar w:fldCharType="end"/>
        </w:r>
      </w:hyperlink>
    </w:p>
    <w:p w14:paraId="71FC8749" w14:textId="024EFBAE" w:rsidR="00393FE2" w:rsidRDefault="00393FE2">
      <w:pPr>
        <w:pStyle w:val="TJ3"/>
        <w:rPr>
          <w:rFonts w:asciiTheme="minorHAnsi" w:eastAsiaTheme="minorEastAsia" w:hAnsiTheme="minorHAnsi" w:cstheme="minorBidi"/>
          <w:noProof/>
          <w:sz w:val="22"/>
          <w:szCs w:val="20"/>
          <w:lang w:eastAsia="en-GB" w:bidi="hi-IN"/>
        </w:rPr>
      </w:pPr>
      <w:hyperlink w:anchor="_Toc182319621" w:history="1">
        <w:r w:rsidRPr="007A40A7">
          <w:rPr>
            <w:rStyle w:val="Hiperhivatkozs"/>
            <w:noProof/>
          </w:rPr>
          <w:t>2.3.5. Words across line boundaries: enjambement</w:t>
        </w:r>
        <w:r>
          <w:rPr>
            <w:noProof/>
            <w:webHidden/>
          </w:rPr>
          <w:tab/>
        </w:r>
        <w:r>
          <w:rPr>
            <w:noProof/>
            <w:webHidden/>
          </w:rPr>
          <w:fldChar w:fldCharType="begin"/>
        </w:r>
        <w:r>
          <w:rPr>
            <w:noProof/>
            <w:webHidden/>
          </w:rPr>
          <w:instrText xml:space="preserve"> PAGEREF _Toc182319621 \h </w:instrText>
        </w:r>
        <w:r>
          <w:rPr>
            <w:noProof/>
            <w:webHidden/>
          </w:rPr>
        </w:r>
        <w:r>
          <w:rPr>
            <w:noProof/>
            <w:webHidden/>
          </w:rPr>
          <w:fldChar w:fldCharType="separate"/>
        </w:r>
        <w:r>
          <w:rPr>
            <w:noProof/>
            <w:webHidden/>
          </w:rPr>
          <w:t>25</w:t>
        </w:r>
        <w:r>
          <w:rPr>
            <w:noProof/>
            <w:webHidden/>
          </w:rPr>
          <w:fldChar w:fldCharType="end"/>
        </w:r>
      </w:hyperlink>
    </w:p>
    <w:p w14:paraId="7FDEF3DA" w14:textId="39F8223A" w:rsidR="00393FE2" w:rsidRDefault="00393FE2">
      <w:pPr>
        <w:pStyle w:val="TJ3"/>
        <w:rPr>
          <w:rFonts w:asciiTheme="minorHAnsi" w:eastAsiaTheme="minorEastAsia" w:hAnsiTheme="minorHAnsi" w:cstheme="minorBidi"/>
          <w:noProof/>
          <w:sz w:val="22"/>
          <w:szCs w:val="20"/>
          <w:lang w:eastAsia="en-GB" w:bidi="hi-IN"/>
        </w:rPr>
      </w:pPr>
      <w:hyperlink w:anchor="_Toc182319622" w:history="1">
        <w:r w:rsidRPr="007A40A7">
          <w:rPr>
            <w:rStyle w:val="Hiperhivatkozs"/>
            <w:noProof/>
          </w:rPr>
          <w:t>2.3.6. Verse markup interacting with other markup</w:t>
        </w:r>
        <w:r>
          <w:rPr>
            <w:noProof/>
            <w:webHidden/>
          </w:rPr>
          <w:tab/>
        </w:r>
        <w:r>
          <w:rPr>
            <w:noProof/>
            <w:webHidden/>
          </w:rPr>
          <w:fldChar w:fldCharType="begin"/>
        </w:r>
        <w:r>
          <w:rPr>
            <w:noProof/>
            <w:webHidden/>
          </w:rPr>
          <w:instrText xml:space="preserve"> PAGEREF _Toc182319622 \h </w:instrText>
        </w:r>
        <w:r>
          <w:rPr>
            <w:noProof/>
            <w:webHidden/>
          </w:rPr>
        </w:r>
        <w:r>
          <w:rPr>
            <w:noProof/>
            <w:webHidden/>
          </w:rPr>
          <w:fldChar w:fldCharType="separate"/>
        </w:r>
        <w:r>
          <w:rPr>
            <w:noProof/>
            <w:webHidden/>
          </w:rPr>
          <w:t>26</w:t>
        </w:r>
        <w:r>
          <w:rPr>
            <w:noProof/>
            <w:webHidden/>
          </w:rPr>
          <w:fldChar w:fldCharType="end"/>
        </w:r>
      </w:hyperlink>
    </w:p>
    <w:p w14:paraId="273DE79C" w14:textId="258A2D71" w:rsidR="00393FE2" w:rsidRDefault="00393FE2">
      <w:pPr>
        <w:pStyle w:val="TJ4"/>
        <w:rPr>
          <w:rFonts w:asciiTheme="minorHAnsi" w:eastAsiaTheme="minorEastAsia" w:hAnsiTheme="minorHAnsi" w:cstheme="minorBidi"/>
          <w:noProof/>
          <w:sz w:val="22"/>
          <w:szCs w:val="20"/>
          <w:lang w:eastAsia="en-GB"/>
        </w:rPr>
      </w:pPr>
      <w:hyperlink w:anchor="_Toc182319623" w:history="1">
        <w:r w:rsidRPr="007A40A7">
          <w:rPr>
            <w:rStyle w:val="Hiperhivatkozs"/>
            <w:noProof/>
            <w:lang w:bidi="ar-SA"/>
          </w:rPr>
          <w:t>2.3.6.1. Verse markup interacting with empty elements for extrinsic structure</w:t>
        </w:r>
        <w:r>
          <w:rPr>
            <w:noProof/>
            <w:webHidden/>
          </w:rPr>
          <w:tab/>
        </w:r>
        <w:r>
          <w:rPr>
            <w:noProof/>
            <w:webHidden/>
          </w:rPr>
          <w:fldChar w:fldCharType="begin"/>
        </w:r>
        <w:r>
          <w:rPr>
            <w:noProof/>
            <w:webHidden/>
          </w:rPr>
          <w:instrText xml:space="preserve"> PAGEREF _Toc182319623 \h </w:instrText>
        </w:r>
        <w:r>
          <w:rPr>
            <w:noProof/>
            <w:webHidden/>
          </w:rPr>
        </w:r>
        <w:r>
          <w:rPr>
            <w:noProof/>
            <w:webHidden/>
          </w:rPr>
          <w:fldChar w:fldCharType="separate"/>
        </w:r>
        <w:r>
          <w:rPr>
            <w:noProof/>
            <w:webHidden/>
          </w:rPr>
          <w:t>26</w:t>
        </w:r>
        <w:r>
          <w:rPr>
            <w:noProof/>
            <w:webHidden/>
          </w:rPr>
          <w:fldChar w:fldCharType="end"/>
        </w:r>
      </w:hyperlink>
    </w:p>
    <w:p w14:paraId="0CEB176E" w14:textId="243F6AD4" w:rsidR="00393FE2" w:rsidRDefault="00393FE2">
      <w:pPr>
        <w:pStyle w:val="TJ4"/>
        <w:rPr>
          <w:rFonts w:asciiTheme="minorHAnsi" w:eastAsiaTheme="minorEastAsia" w:hAnsiTheme="minorHAnsi" w:cstheme="minorBidi"/>
          <w:noProof/>
          <w:sz w:val="22"/>
          <w:szCs w:val="20"/>
          <w:lang w:eastAsia="en-GB"/>
        </w:rPr>
      </w:pPr>
      <w:hyperlink w:anchor="_Toc182319624" w:history="1">
        <w:r w:rsidRPr="007A40A7">
          <w:rPr>
            <w:rStyle w:val="Hiperhivatkozs"/>
            <w:noProof/>
            <w:lang w:bidi="ar-SA"/>
          </w:rPr>
          <w:t>2.3.6.2. Verse markup interacting with phrase-level markup</w:t>
        </w:r>
        <w:r>
          <w:rPr>
            <w:noProof/>
            <w:webHidden/>
          </w:rPr>
          <w:tab/>
        </w:r>
        <w:r>
          <w:rPr>
            <w:noProof/>
            <w:webHidden/>
          </w:rPr>
          <w:fldChar w:fldCharType="begin"/>
        </w:r>
        <w:r>
          <w:rPr>
            <w:noProof/>
            <w:webHidden/>
          </w:rPr>
          <w:instrText xml:space="preserve"> PAGEREF _Toc182319624 \h </w:instrText>
        </w:r>
        <w:r>
          <w:rPr>
            <w:noProof/>
            <w:webHidden/>
          </w:rPr>
        </w:r>
        <w:r>
          <w:rPr>
            <w:noProof/>
            <w:webHidden/>
          </w:rPr>
          <w:fldChar w:fldCharType="separate"/>
        </w:r>
        <w:r>
          <w:rPr>
            <w:noProof/>
            <w:webHidden/>
          </w:rPr>
          <w:t>26</w:t>
        </w:r>
        <w:r>
          <w:rPr>
            <w:noProof/>
            <w:webHidden/>
          </w:rPr>
          <w:fldChar w:fldCharType="end"/>
        </w:r>
      </w:hyperlink>
    </w:p>
    <w:p w14:paraId="31EE7C93" w14:textId="2197221B" w:rsidR="00393FE2" w:rsidRDefault="00393FE2">
      <w:pPr>
        <w:pStyle w:val="TJ4"/>
        <w:rPr>
          <w:rFonts w:asciiTheme="minorHAnsi" w:eastAsiaTheme="minorEastAsia" w:hAnsiTheme="minorHAnsi" w:cstheme="minorBidi"/>
          <w:noProof/>
          <w:sz w:val="22"/>
          <w:szCs w:val="20"/>
          <w:lang w:eastAsia="en-GB"/>
        </w:rPr>
      </w:pPr>
      <w:hyperlink w:anchor="_Toc182319625" w:history="1">
        <w:r w:rsidRPr="007A40A7">
          <w:rPr>
            <w:rStyle w:val="Hiperhivatkozs"/>
            <w:noProof/>
            <w:lang w:bidi="ar-SA"/>
          </w:rPr>
          <w:t>2.3.6.3. Marking up structure in lacunose verse</w:t>
        </w:r>
        <w:r>
          <w:rPr>
            <w:noProof/>
            <w:webHidden/>
          </w:rPr>
          <w:tab/>
        </w:r>
        <w:r>
          <w:rPr>
            <w:noProof/>
            <w:webHidden/>
          </w:rPr>
          <w:fldChar w:fldCharType="begin"/>
        </w:r>
        <w:r>
          <w:rPr>
            <w:noProof/>
            <w:webHidden/>
          </w:rPr>
          <w:instrText xml:space="preserve"> PAGEREF _Toc182319625 \h </w:instrText>
        </w:r>
        <w:r>
          <w:rPr>
            <w:noProof/>
            <w:webHidden/>
          </w:rPr>
        </w:r>
        <w:r>
          <w:rPr>
            <w:noProof/>
            <w:webHidden/>
          </w:rPr>
          <w:fldChar w:fldCharType="separate"/>
        </w:r>
        <w:r>
          <w:rPr>
            <w:noProof/>
            <w:webHidden/>
          </w:rPr>
          <w:t>27</w:t>
        </w:r>
        <w:r>
          <w:rPr>
            <w:noProof/>
            <w:webHidden/>
          </w:rPr>
          <w:fldChar w:fldCharType="end"/>
        </w:r>
      </w:hyperlink>
    </w:p>
    <w:p w14:paraId="252DF449" w14:textId="2A30A8EF" w:rsidR="00393FE2" w:rsidRDefault="00393FE2">
      <w:pPr>
        <w:pStyle w:val="TJ4"/>
        <w:rPr>
          <w:rFonts w:asciiTheme="minorHAnsi" w:eastAsiaTheme="minorEastAsia" w:hAnsiTheme="minorHAnsi" w:cstheme="minorBidi"/>
          <w:noProof/>
          <w:sz w:val="22"/>
          <w:szCs w:val="20"/>
          <w:lang w:eastAsia="en-GB"/>
        </w:rPr>
      </w:pPr>
      <w:hyperlink w:anchor="_Toc182319626" w:history="1">
        <w:r w:rsidRPr="007A40A7">
          <w:rPr>
            <w:rStyle w:val="Hiperhivatkozs"/>
            <w:noProof/>
            <w:lang w:bidi="ar-SA"/>
          </w:rPr>
          <w:t>2.3.6.4. Verse markup interacting with other block-level markup</w:t>
        </w:r>
        <w:r>
          <w:rPr>
            <w:noProof/>
            <w:webHidden/>
          </w:rPr>
          <w:tab/>
        </w:r>
        <w:r>
          <w:rPr>
            <w:noProof/>
            <w:webHidden/>
          </w:rPr>
          <w:fldChar w:fldCharType="begin"/>
        </w:r>
        <w:r>
          <w:rPr>
            <w:noProof/>
            <w:webHidden/>
          </w:rPr>
          <w:instrText xml:space="preserve"> PAGEREF _Toc182319626 \h </w:instrText>
        </w:r>
        <w:r>
          <w:rPr>
            <w:noProof/>
            <w:webHidden/>
          </w:rPr>
        </w:r>
        <w:r>
          <w:rPr>
            <w:noProof/>
            <w:webHidden/>
          </w:rPr>
          <w:fldChar w:fldCharType="separate"/>
        </w:r>
        <w:r>
          <w:rPr>
            <w:noProof/>
            <w:webHidden/>
          </w:rPr>
          <w:t>27</w:t>
        </w:r>
        <w:r>
          <w:rPr>
            <w:noProof/>
            <w:webHidden/>
          </w:rPr>
          <w:fldChar w:fldCharType="end"/>
        </w:r>
      </w:hyperlink>
    </w:p>
    <w:p w14:paraId="6F016909" w14:textId="723E5EE7" w:rsidR="00393FE2" w:rsidRDefault="00393FE2">
      <w:pPr>
        <w:pStyle w:val="TJ2"/>
        <w:rPr>
          <w:rFonts w:asciiTheme="minorHAnsi" w:eastAsiaTheme="minorEastAsia" w:hAnsiTheme="minorHAnsi" w:cstheme="minorBidi"/>
          <w:noProof/>
          <w:sz w:val="22"/>
          <w:szCs w:val="20"/>
          <w:lang w:eastAsia="en-GB" w:bidi="hi-IN"/>
        </w:rPr>
      </w:pPr>
      <w:hyperlink w:anchor="_Toc182319627" w:history="1">
        <w:r w:rsidRPr="007A40A7">
          <w:rPr>
            <w:rStyle w:val="Hiperhivatkozs"/>
            <w:noProof/>
          </w:rPr>
          <w:t>2.4. Lists in the edition</w:t>
        </w:r>
        <w:r>
          <w:rPr>
            <w:noProof/>
            <w:webHidden/>
          </w:rPr>
          <w:tab/>
        </w:r>
        <w:r>
          <w:rPr>
            <w:noProof/>
            <w:webHidden/>
          </w:rPr>
          <w:fldChar w:fldCharType="begin"/>
        </w:r>
        <w:r>
          <w:rPr>
            <w:noProof/>
            <w:webHidden/>
          </w:rPr>
          <w:instrText xml:space="preserve"> PAGEREF _Toc182319627 \h </w:instrText>
        </w:r>
        <w:r>
          <w:rPr>
            <w:noProof/>
            <w:webHidden/>
          </w:rPr>
        </w:r>
        <w:r>
          <w:rPr>
            <w:noProof/>
            <w:webHidden/>
          </w:rPr>
          <w:fldChar w:fldCharType="separate"/>
        </w:r>
        <w:r>
          <w:rPr>
            <w:noProof/>
            <w:webHidden/>
          </w:rPr>
          <w:t>29</w:t>
        </w:r>
        <w:r>
          <w:rPr>
            <w:noProof/>
            <w:webHidden/>
          </w:rPr>
          <w:fldChar w:fldCharType="end"/>
        </w:r>
      </w:hyperlink>
    </w:p>
    <w:p w14:paraId="24277A47" w14:textId="277F68D3" w:rsidR="00393FE2" w:rsidRDefault="00393FE2">
      <w:pPr>
        <w:pStyle w:val="TJ1"/>
        <w:rPr>
          <w:rFonts w:asciiTheme="minorHAnsi" w:eastAsiaTheme="minorEastAsia" w:hAnsiTheme="minorHAnsi" w:cstheme="minorBidi"/>
          <w:b w:val="0"/>
          <w:noProof/>
          <w:szCs w:val="20"/>
          <w:lang w:eastAsia="en-GB" w:bidi="hi-IN"/>
        </w:rPr>
      </w:pPr>
      <w:hyperlink w:anchor="_Toc182319628" w:history="1">
        <w:r w:rsidRPr="007A40A7">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_Toc182319628 \h </w:instrText>
        </w:r>
        <w:r>
          <w:rPr>
            <w:noProof/>
            <w:webHidden/>
          </w:rPr>
        </w:r>
        <w:r>
          <w:rPr>
            <w:noProof/>
            <w:webHidden/>
          </w:rPr>
          <w:fldChar w:fldCharType="separate"/>
        </w:r>
        <w:r>
          <w:rPr>
            <w:noProof/>
            <w:webHidden/>
          </w:rPr>
          <w:t>30</w:t>
        </w:r>
        <w:r>
          <w:rPr>
            <w:noProof/>
            <w:webHidden/>
          </w:rPr>
          <w:fldChar w:fldCharType="end"/>
        </w:r>
      </w:hyperlink>
    </w:p>
    <w:p w14:paraId="198AC0F3" w14:textId="0ED7CA3D" w:rsidR="00393FE2" w:rsidRDefault="00393FE2">
      <w:pPr>
        <w:pStyle w:val="TJ2"/>
        <w:rPr>
          <w:rFonts w:asciiTheme="minorHAnsi" w:eastAsiaTheme="minorEastAsia" w:hAnsiTheme="minorHAnsi" w:cstheme="minorBidi"/>
          <w:noProof/>
          <w:sz w:val="22"/>
          <w:szCs w:val="20"/>
          <w:lang w:eastAsia="en-GB" w:bidi="hi-IN"/>
        </w:rPr>
      </w:pPr>
      <w:hyperlink w:anchor="_Toc182319629" w:history="1">
        <w:r w:rsidRPr="007A40A7">
          <w:rPr>
            <w:rStyle w:val="Hiperhivatkozs"/>
            <w:noProof/>
          </w:rPr>
          <w:t>3.1. Overview</w:t>
        </w:r>
        <w:r>
          <w:rPr>
            <w:noProof/>
            <w:webHidden/>
          </w:rPr>
          <w:tab/>
        </w:r>
        <w:r>
          <w:rPr>
            <w:noProof/>
            <w:webHidden/>
          </w:rPr>
          <w:fldChar w:fldCharType="begin"/>
        </w:r>
        <w:r>
          <w:rPr>
            <w:noProof/>
            <w:webHidden/>
          </w:rPr>
          <w:instrText xml:space="preserve"> PAGEREF _Toc182319629 \h </w:instrText>
        </w:r>
        <w:r>
          <w:rPr>
            <w:noProof/>
            <w:webHidden/>
          </w:rPr>
        </w:r>
        <w:r>
          <w:rPr>
            <w:noProof/>
            <w:webHidden/>
          </w:rPr>
          <w:fldChar w:fldCharType="separate"/>
        </w:r>
        <w:r>
          <w:rPr>
            <w:noProof/>
            <w:webHidden/>
          </w:rPr>
          <w:t>30</w:t>
        </w:r>
        <w:r>
          <w:rPr>
            <w:noProof/>
            <w:webHidden/>
          </w:rPr>
          <w:fldChar w:fldCharType="end"/>
        </w:r>
      </w:hyperlink>
    </w:p>
    <w:p w14:paraId="7B18E4DE" w14:textId="43FD7326" w:rsidR="00393FE2" w:rsidRDefault="00393FE2">
      <w:pPr>
        <w:pStyle w:val="TJ2"/>
        <w:rPr>
          <w:rFonts w:asciiTheme="minorHAnsi" w:eastAsiaTheme="minorEastAsia" w:hAnsiTheme="minorHAnsi" w:cstheme="minorBidi"/>
          <w:noProof/>
          <w:sz w:val="22"/>
          <w:szCs w:val="20"/>
          <w:lang w:eastAsia="en-GB" w:bidi="hi-IN"/>
        </w:rPr>
      </w:pPr>
      <w:hyperlink w:anchor="_Toc182319630" w:history="1">
        <w:r w:rsidRPr="007A40A7">
          <w:rPr>
            <w:rStyle w:val="Hiperhivatkozs"/>
            <w:noProof/>
          </w:rPr>
          <w:t>3.2. Milestone elements for extrinsic structure</w:t>
        </w:r>
        <w:r>
          <w:rPr>
            <w:noProof/>
            <w:webHidden/>
          </w:rPr>
          <w:tab/>
        </w:r>
        <w:r>
          <w:rPr>
            <w:noProof/>
            <w:webHidden/>
          </w:rPr>
          <w:fldChar w:fldCharType="begin"/>
        </w:r>
        <w:r>
          <w:rPr>
            <w:noProof/>
            <w:webHidden/>
          </w:rPr>
          <w:instrText xml:space="preserve"> PAGEREF _Toc182319630 \h </w:instrText>
        </w:r>
        <w:r>
          <w:rPr>
            <w:noProof/>
            <w:webHidden/>
          </w:rPr>
        </w:r>
        <w:r>
          <w:rPr>
            <w:noProof/>
            <w:webHidden/>
          </w:rPr>
          <w:fldChar w:fldCharType="separate"/>
        </w:r>
        <w:r>
          <w:rPr>
            <w:noProof/>
            <w:webHidden/>
          </w:rPr>
          <w:t>32</w:t>
        </w:r>
        <w:r>
          <w:rPr>
            <w:noProof/>
            <w:webHidden/>
          </w:rPr>
          <w:fldChar w:fldCharType="end"/>
        </w:r>
      </w:hyperlink>
    </w:p>
    <w:p w14:paraId="05111A81" w14:textId="7C7CC009" w:rsidR="00393FE2" w:rsidRDefault="00393FE2">
      <w:pPr>
        <w:pStyle w:val="TJ3"/>
        <w:rPr>
          <w:rFonts w:asciiTheme="minorHAnsi" w:eastAsiaTheme="minorEastAsia" w:hAnsiTheme="minorHAnsi" w:cstheme="minorBidi"/>
          <w:noProof/>
          <w:sz w:val="22"/>
          <w:szCs w:val="20"/>
          <w:lang w:eastAsia="en-GB" w:bidi="hi-IN"/>
        </w:rPr>
      </w:pPr>
      <w:hyperlink w:anchor="_Toc182319631" w:history="1">
        <w:r w:rsidRPr="007A40A7">
          <w:rPr>
            <w:rStyle w:val="Hiperhivatkozs"/>
            <w:noProof/>
          </w:rPr>
          <w:t>3.2.1. Milestone placement in an XML document</w:t>
        </w:r>
        <w:r>
          <w:rPr>
            <w:noProof/>
            <w:webHidden/>
          </w:rPr>
          <w:tab/>
        </w:r>
        <w:r>
          <w:rPr>
            <w:noProof/>
            <w:webHidden/>
          </w:rPr>
          <w:fldChar w:fldCharType="begin"/>
        </w:r>
        <w:r>
          <w:rPr>
            <w:noProof/>
            <w:webHidden/>
          </w:rPr>
          <w:instrText xml:space="preserve"> PAGEREF _Toc182319631 \h </w:instrText>
        </w:r>
        <w:r>
          <w:rPr>
            <w:noProof/>
            <w:webHidden/>
          </w:rPr>
        </w:r>
        <w:r>
          <w:rPr>
            <w:noProof/>
            <w:webHidden/>
          </w:rPr>
          <w:fldChar w:fldCharType="separate"/>
        </w:r>
        <w:r>
          <w:rPr>
            <w:noProof/>
            <w:webHidden/>
          </w:rPr>
          <w:t>33</w:t>
        </w:r>
        <w:r>
          <w:rPr>
            <w:noProof/>
            <w:webHidden/>
          </w:rPr>
          <w:fldChar w:fldCharType="end"/>
        </w:r>
      </w:hyperlink>
    </w:p>
    <w:p w14:paraId="7C327218" w14:textId="1B8990E6" w:rsidR="00393FE2" w:rsidRDefault="00393FE2">
      <w:pPr>
        <w:pStyle w:val="TJ3"/>
        <w:rPr>
          <w:rFonts w:asciiTheme="minorHAnsi" w:eastAsiaTheme="minorEastAsia" w:hAnsiTheme="minorHAnsi" w:cstheme="minorBidi"/>
          <w:noProof/>
          <w:sz w:val="22"/>
          <w:szCs w:val="20"/>
          <w:lang w:eastAsia="en-GB" w:bidi="hi-IN"/>
        </w:rPr>
      </w:pPr>
      <w:hyperlink w:anchor="_Toc182319632" w:history="1">
        <w:r w:rsidRPr="007A40A7">
          <w:rPr>
            <w:rStyle w:val="Hiperhivatkozs"/>
            <w:noProof/>
          </w:rPr>
          <w:t>3.2.2. Milestones inside words</w:t>
        </w:r>
        <w:r>
          <w:rPr>
            <w:noProof/>
            <w:webHidden/>
          </w:rPr>
          <w:tab/>
        </w:r>
        <w:r>
          <w:rPr>
            <w:noProof/>
            <w:webHidden/>
          </w:rPr>
          <w:fldChar w:fldCharType="begin"/>
        </w:r>
        <w:r>
          <w:rPr>
            <w:noProof/>
            <w:webHidden/>
          </w:rPr>
          <w:instrText xml:space="preserve"> PAGEREF _Toc182319632 \h </w:instrText>
        </w:r>
        <w:r>
          <w:rPr>
            <w:noProof/>
            <w:webHidden/>
          </w:rPr>
        </w:r>
        <w:r>
          <w:rPr>
            <w:noProof/>
            <w:webHidden/>
          </w:rPr>
          <w:fldChar w:fldCharType="separate"/>
        </w:r>
        <w:r>
          <w:rPr>
            <w:noProof/>
            <w:webHidden/>
          </w:rPr>
          <w:t>34</w:t>
        </w:r>
        <w:r>
          <w:rPr>
            <w:noProof/>
            <w:webHidden/>
          </w:rPr>
          <w:fldChar w:fldCharType="end"/>
        </w:r>
      </w:hyperlink>
    </w:p>
    <w:p w14:paraId="364FFB81" w14:textId="0FBA1D5E" w:rsidR="00393FE2" w:rsidRDefault="00393FE2">
      <w:pPr>
        <w:pStyle w:val="TJ4"/>
        <w:rPr>
          <w:rFonts w:asciiTheme="minorHAnsi" w:eastAsiaTheme="minorEastAsia" w:hAnsiTheme="minorHAnsi" w:cstheme="minorBidi"/>
          <w:noProof/>
          <w:sz w:val="22"/>
          <w:szCs w:val="20"/>
          <w:lang w:eastAsia="en-GB"/>
        </w:rPr>
      </w:pPr>
      <w:hyperlink w:anchor="_Toc182319633" w:history="1">
        <w:r w:rsidRPr="007A40A7">
          <w:rPr>
            <w:rStyle w:val="Hiperhivatkozs"/>
            <w:noProof/>
            <w:lang w:bidi="ar-SA"/>
          </w:rPr>
          <w:t>3.2.2.1. Milestones in lacunose text</w:t>
        </w:r>
        <w:r>
          <w:rPr>
            <w:noProof/>
            <w:webHidden/>
          </w:rPr>
          <w:tab/>
        </w:r>
        <w:r>
          <w:rPr>
            <w:noProof/>
            <w:webHidden/>
          </w:rPr>
          <w:fldChar w:fldCharType="begin"/>
        </w:r>
        <w:r>
          <w:rPr>
            <w:noProof/>
            <w:webHidden/>
          </w:rPr>
          <w:instrText xml:space="preserve"> PAGEREF _Toc182319633 \h </w:instrText>
        </w:r>
        <w:r>
          <w:rPr>
            <w:noProof/>
            <w:webHidden/>
          </w:rPr>
        </w:r>
        <w:r>
          <w:rPr>
            <w:noProof/>
            <w:webHidden/>
          </w:rPr>
          <w:fldChar w:fldCharType="separate"/>
        </w:r>
        <w:r>
          <w:rPr>
            <w:noProof/>
            <w:webHidden/>
          </w:rPr>
          <w:t>34</w:t>
        </w:r>
        <w:r>
          <w:rPr>
            <w:noProof/>
            <w:webHidden/>
          </w:rPr>
          <w:fldChar w:fldCharType="end"/>
        </w:r>
      </w:hyperlink>
    </w:p>
    <w:p w14:paraId="35705636" w14:textId="561095EE" w:rsidR="00393FE2" w:rsidRDefault="00393FE2">
      <w:pPr>
        <w:pStyle w:val="TJ2"/>
        <w:rPr>
          <w:rFonts w:asciiTheme="minorHAnsi" w:eastAsiaTheme="minorEastAsia" w:hAnsiTheme="minorHAnsi" w:cstheme="minorBidi"/>
          <w:noProof/>
          <w:sz w:val="22"/>
          <w:szCs w:val="20"/>
          <w:lang w:eastAsia="en-GB" w:bidi="hi-IN"/>
        </w:rPr>
      </w:pPr>
      <w:hyperlink w:anchor="_Toc182319634" w:history="1">
        <w:r w:rsidRPr="007A40A7">
          <w:rPr>
            <w:rStyle w:val="Hiperhivatkozs"/>
            <w:noProof/>
          </w:rPr>
          <w:t>3.3. Physical lines</w:t>
        </w:r>
        <w:r>
          <w:rPr>
            <w:noProof/>
            <w:webHidden/>
          </w:rPr>
          <w:tab/>
        </w:r>
        <w:r>
          <w:rPr>
            <w:noProof/>
            <w:webHidden/>
          </w:rPr>
          <w:fldChar w:fldCharType="begin"/>
        </w:r>
        <w:r>
          <w:rPr>
            <w:noProof/>
            <w:webHidden/>
          </w:rPr>
          <w:instrText xml:space="preserve"> PAGEREF _Toc182319634 \h </w:instrText>
        </w:r>
        <w:r>
          <w:rPr>
            <w:noProof/>
            <w:webHidden/>
          </w:rPr>
        </w:r>
        <w:r>
          <w:rPr>
            <w:noProof/>
            <w:webHidden/>
          </w:rPr>
          <w:fldChar w:fldCharType="separate"/>
        </w:r>
        <w:r>
          <w:rPr>
            <w:noProof/>
            <w:webHidden/>
          </w:rPr>
          <w:t>35</w:t>
        </w:r>
        <w:r>
          <w:rPr>
            <w:noProof/>
            <w:webHidden/>
          </w:rPr>
          <w:fldChar w:fldCharType="end"/>
        </w:r>
      </w:hyperlink>
    </w:p>
    <w:p w14:paraId="31A820FF" w14:textId="1A5BF583" w:rsidR="00393FE2" w:rsidRDefault="00393FE2">
      <w:pPr>
        <w:pStyle w:val="TJ3"/>
        <w:rPr>
          <w:rFonts w:asciiTheme="minorHAnsi" w:eastAsiaTheme="minorEastAsia" w:hAnsiTheme="minorHAnsi" w:cstheme="minorBidi"/>
          <w:noProof/>
          <w:sz w:val="22"/>
          <w:szCs w:val="20"/>
          <w:lang w:eastAsia="en-GB" w:bidi="hi-IN"/>
        </w:rPr>
      </w:pPr>
      <w:hyperlink w:anchor="_Toc182319635" w:history="1">
        <w:r w:rsidRPr="007A40A7">
          <w:rPr>
            <w:rStyle w:val="Hiperhivatkozs"/>
            <w:noProof/>
          </w:rPr>
          <w:t>3.3.1. Marking up line beginnings</w:t>
        </w:r>
        <w:r>
          <w:rPr>
            <w:noProof/>
            <w:webHidden/>
          </w:rPr>
          <w:tab/>
        </w:r>
        <w:r>
          <w:rPr>
            <w:noProof/>
            <w:webHidden/>
          </w:rPr>
          <w:fldChar w:fldCharType="begin"/>
        </w:r>
        <w:r>
          <w:rPr>
            <w:noProof/>
            <w:webHidden/>
          </w:rPr>
          <w:instrText xml:space="preserve"> PAGEREF _Toc182319635 \h </w:instrText>
        </w:r>
        <w:r>
          <w:rPr>
            <w:noProof/>
            <w:webHidden/>
          </w:rPr>
        </w:r>
        <w:r>
          <w:rPr>
            <w:noProof/>
            <w:webHidden/>
          </w:rPr>
          <w:fldChar w:fldCharType="separate"/>
        </w:r>
        <w:r>
          <w:rPr>
            <w:noProof/>
            <w:webHidden/>
          </w:rPr>
          <w:t>35</w:t>
        </w:r>
        <w:r>
          <w:rPr>
            <w:noProof/>
            <w:webHidden/>
          </w:rPr>
          <w:fldChar w:fldCharType="end"/>
        </w:r>
      </w:hyperlink>
    </w:p>
    <w:p w14:paraId="1A06A623" w14:textId="68339BE9" w:rsidR="00393FE2" w:rsidRDefault="00393FE2">
      <w:pPr>
        <w:pStyle w:val="TJ3"/>
        <w:rPr>
          <w:rFonts w:asciiTheme="minorHAnsi" w:eastAsiaTheme="minorEastAsia" w:hAnsiTheme="minorHAnsi" w:cstheme="minorBidi"/>
          <w:noProof/>
          <w:sz w:val="22"/>
          <w:szCs w:val="20"/>
          <w:lang w:eastAsia="en-GB" w:bidi="hi-IN"/>
        </w:rPr>
      </w:pPr>
      <w:hyperlink w:anchor="_Toc182319636" w:history="1">
        <w:r w:rsidRPr="007A40A7">
          <w:rPr>
            <w:rStyle w:val="Hiperhivatkozs"/>
            <w:noProof/>
          </w:rPr>
          <w:t>3.3.2. Numbering lines</w:t>
        </w:r>
        <w:r>
          <w:rPr>
            <w:noProof/>
            <w:webHidden/>
          </w:rPr>
          <w:tab/>
        </w:r>
        <w:r>
          <w:rPr>
            <w:noProof/>
            <w:webHidden/>
          </w:rPr>
          <w:fldChar w:fldCharType="begin"/>
        </w:r>
        <w:r>
          <w:rPr>
            <w:noProof/>
            <w:webHidden/>
          </w:rPr>
          <w:instrText xml:space="preserve"> PAGEREF _Toc182319636 \h </w:instrText>
        </w:r>
        <w:r>
          <w:rPr>
            <w:noProof/>
            <w:webHidden/>
          </w:rPr>
        </w:r>
        <w:r>
          <w:rPr>
            <w:noProof/>
            <w:webHidden/>
          </w:rPr>
          <w:fldChar w:fldCharType="separate"/>
        </w:r>
        <w:r>
          <w:rPr>
            <w:noProof/>
            <w:webHidden/>
          </w:rPr>
          <w:t>35</w:t>
        </w:r>
        <w:r>
          <w:rPr>
            <w:noProof/>
            <w:webHidden/>
          </w:rPr>
          <w:fldChar w:fldCharType="end"/>
        </w:r>
      </w:hyperlink>
    </w:p>
    <w:p w14:paraId="0C205BD8" w14:textId="3D528A18" w:rsidR="00393FE2" w:rsidRDefault="00393FE2">
      <w:pPr>
        <w:pStyle w:val="TJ4"/>
        <w:rPr>
          <w:rFonts w:asciiTheme="minorHAnsi" w:eastAsiaTheme="minorEastAsia" w:hAnsiTheme="minorHAnsi" w:cstheme="minorBidi"/>
          <w:noProof/>
          <w:sz w:val="22"/>
          <w:szCs w:val="20"/>
          <w:lang w:eastAsia="en-GB"/>
        </w:rPr>
      </w:pPr>
      <w:hyperlink w:anchor="_Toc182319637" w:history="1">
        <w:r w:rsidRPr="007A40A7">
          <w:rPr>
            <w:rStyle w:val="Hiperhivatkozs"/>
            <w:noProof/>
            <w:lang w:bidi="ar-SA"/>
          </w:rPr>
          <w:t>3.3.2.1. Repetitive line numbering with complex numbers</w:t>
        </w:r>
        <w:r>
          <w:rPr>
            <w:noProof/>
            <w:webHidden/>
          </w:rPr>
          <w:tab/>
        </w:r>
        <w:r>
          <w:rPr>
            <w:noProof/>
            <w:webHidden/>
          </w:rPr>
          <w:fldChar w:fldCharType="begin"/>
        </w:r>
        <w:r>
          <w:rPr>
            <w:noProof/>
            <w:webHidden/>
          </w:rPr>
          <w:instrText xml:space="preserve"> PAGEREF _Toc182319637 \h </w:instrText>
        </w:r>
        <w:r>
          <w:rPr>
            <w:noProof/>
            <w:webHidden/>
          </w:rPr>
        </w:r>
        <w:r>
          <w:rPr>
            <w:noProof/>
            <w:webHidden/>
          </w:rPr>
          <w:fldChar w:fldCharType="separate"/>
        </w:r>
        <w:r>
          <w:rPr>
            <w:noProof/>
            <w:webHidden/>
          </w:rPr>
          <w:t>36</w:t>
        </w:r>
        <w:r>
          <w:rPr>
            <w:noProof/>
            <w:webHidden/>
          </w:rPr>
          <w:fldChar w:fldCharType="end"/>
        </w:r>
      </w:hyperlink>
    </w:p>
    <w:p w14:paraId="507019C0" w14:textId="2C8C33A7" w:rsidR="00393FE2" w:rsidRDefault="00393FE2">
      <w:pPr>
        <w:pStyle w:val="TJ3"/>
        <w:rPr>
          <w:rFonts w:asciiTheme="minorHAnsi" w:eastAsiaTheme="minorEastAsia" w:hAnsiTheme="minorHAnsi" w:cstheme="minorBidi"/>
          <w:noProof/>
          <w:sz w:val="22"/>
          <w:szCs w:val="20"/>
          <w:lang w:eastAsia="en-GB" w:bidi="hi-IN"/>
        </w:rPr>
      </w:pPr>
      <w:hyperlink w:anchor="_Toc182319638" w:history="1">
        <w:r w:rsidRPr="007A40A7">
          <w:rPr>
            <w:rStyle w:val="Hiperhivatkozs"/>
            <w:noProof/>
          </w:rPr>
          <w:t>3.3.3. Line beginnings interrupting words</w:t>
        </w:r>
        <w:r>
          <w:rPr>
            <w:noProof/>
            <w:webHidden/>
          </w:rPr>
          <w:tab/>
        </w:r>
        <w:r>
          <w:rPr>
            <w:noProof/>
            <w:webHidden/>
          </w:rPr>
          <w:fldChar w:fldCharType="begin"/>
        </w:r>
        <w:r>
          <w:rPr>
            <w:noProof/>
            <w:webHidden/>
          </w:rPr>
          <w:instrText xml:space="preserve"> PAGEREF _Toc182319638 \h </w:instrText>
        </w:r>
        <w:r>
          <w:rPr>
            <w:noProof/>
            <w:webHidden/>
          </w:rPr>
        </w:r>
        <w:r>
          <w:rPr>
            <w:noProof/>
            <w:webHidden/>
          </w:rPr>
          <w:fldChar w:fldCharType="separate"/>
        </w:r>
        <w:r>
          <w:rPr>
            <w:noProof/>
            <w:webHidden/>
          </w:rPr>
          <w:t>37</w:t>
        </w:r>
        <w:r>
          <w:rPr>
            <w:noProof/>
            <w:webHidden/>
          </w:rPr>
          <w:fldChar w:fldCharType="end"/>
        </w:r>
      </w:hyperlink>
    </w:p>
    <w:p w14:paraId="7798C200" w14:textId="7F91EF7B" w:rsidR="00393FE2" w:rsidRDefault="00393FE2">
      <w:pPr>
        <w:pStyle w:val="TJ2"/>
        <w:rPr>
          <w:rFonts w:asciiTheme="minorHAnsi" w:eastAsiaTheme="minorEastAsia" w:hAnsiTheme="minorHAnsi" w:cstheme="minorBidi"/>
          <w:noProof/>
          <w:sz w:val="22"/>
          <w:szCs w:val="20"/>
          <w:lang w:eastAsia="en-GB" w:bidi="hi-IN"/>
        </w:rPr>
      </w:pPr>
      <w:hyperlink w:anchor="_Toc182319639" w:history="1">
        <w:r w:rsidRPr="007A40A7">
          <w:rPr>
            <w:rStyle w:val="Hiperhivatkozs"/>
            <w:noProof/>
          </w:rPr>
          <w:t>3.4. Not-quite partitions</w:t>
        </w:r>
        <w:r>
          <w:rPr>
            <w:noProof/>
            <w:webHidden/>
          </w:rPr>
          <w:tab/>
        </w:r>
        <w:r>
          <w:rPr>
            <w:noProof/>
            <w:webHidden/>
          </w:rPr>
          <w:fldChar w:fldCharType="begin"/>
        </w:r>
        <w:r>
          <w:rPr>
            <w:noProof/>
            <w:webHidden/>
          </w:rPr>
          <w:instrText xml:space="preserve"> PAGEREF _Toc182319639 \h </w:instrText>
        </w:r>
        <w:r>
          <w:rPr>
            <w:noProof/>
            <w:webHidden/>
          </w:rPr>
        </w:r>
        <w:r>
          <w:rPr>
            <w:noProof/>
            <w:webHidden/>
          </w:rPr>
          <w:fldChar w:fldCharType="separate"/>
        </w:r>
        <w:r>
          <w:rPr>
            <w:noProof/>
            <w:webHidden/>
          </w:rPr>
          <w:t>37</w:t>
        </w:r>
        <w:r>
          <w:rPr>
            <w:noProof/>
            <w:webHidden/>
          </w:rPr>
          <w:fldChar w:fldCharType="end"/>
        </w:r>
      </w:hyperlink>
    </w:p>
    <w:p w14:paraId="3A575F61" w14:textId="12BF1B49" w:rsidR="00393FE2" w:rsidRDefault="00393FE2">
      <w:pPr>
        <w:pStyle w:val="TJ3"/>
        <w:rPr>
          <w:rFonts w:asciiTheme="minorHAnsi" w:eastAsiaTheme="minorEastAsia" w:hAnsiTheme="minorHAnsi" w:cstheme="minorBidi"/>
          <w:noProof/>
          <w:sz w:val="22"/>
          <w:szCs w:val="20"/>
          <w:lang w:eastAsia="en-GB" w:bidi="hi-IN"/>
        </w:rPr>
      </w:pPr>
      <w:hyperlink w:anchor="_Toc182319640" w:history="1">
        <w:r w:rsidRPr="007A40A7">
          <w:rPr>
            <w:rStyle w:val="Hiperhivatkozs"/>
            <w:noProof/>
          </w:rPr>
          <w:t>3.4.1. Vertical sectioning with space</w:t>
        </w:r>
        <w:r>
          <w:rPr>
            <w:noProof/>
            <w:webHidden/>
          </w:rPr>
          <w:tab/>
        </w:r>
        <w:r>
          <w:rPr>
            <w:noProof/>
            <w:webHidden/>
          </w:rPr>
          <w:fldChar w:fldCharType="begin"/>
        </w:r>
        <w:r>
          <w:rPr>
            <w:noProof/>
            <w:webHidden/>
          </w:rPr>
          <w:instrText xml:space="preserve"> PAGEREF _Toc182319640 \h </w:instrText>
        </w:r>
        <w:r>
          <w:rPr>
            <w:noProof/>
            <w:webHidden/>
          </w:rPr>
        </w:r>
        <w:r>
          <w:rPr>
            <w:noProof/>
            <w:webHidden/>
          </w:rPr>
          <w:fldChar w:fldCharType="separate"/>
        </w:r>
        <w:r>
          <w:rPr>
            <w:noProof/>
            <w:webHidden/>
          </w:rPr>
          <w:t>37</w:t>
        </w:r>
        <w:r>
          <w:rPr>
            <w:noProof/>
            <w:webHidden/>
          </w:rPr>
          <w:fldChar w:fldCharType="end"/>
        </w:r>
      </w:hyperlink>
    </w:p>
    <w:p w14:paraId="44F2DCF0" w14:textId="1A0AFF39" w:rsidR="00393FE2" w:rsidRDefault="00393FE2">
      <w:pPr>
        <w:pStyle w:val="TJ3"/>
        <w:rPr>
          <w:rFonts w:asciiTheme="minorHAnsi" w:eastAsiaTheme="minorEastAsia" w:hAnsiTheme="minorHAnsi" w:cstheme="minorBidi"/>
          <w:noProof/>
          <w:sz w:val="22"/>
          <w:szCs w:val="20"/>
          <w:lang w:eastAsia="en-GB" w:bidi="hi-IN"/>
        </w:rPr>
      </w:pPr>
      <w:hyperlink w:anchor="_Toc182319641" w:history="1">
        <w:r w:rsidRPr="007A40A7">
          <w:rPr>
            <w:rStyle w:val="Hiperhivatkozs"/>
            <w:noProof/>
          </w:rPr>
          <w:t>3.4.2. Spatially offset opening sections (incipits)</w:t>
        </w:r>
        <w:r>
          <w:rPr>
            <w:noProof/>
            <w:webHidden/>
          </w:rPr>
          <w:tab/>
        </w:r>
        <w:r>
          <w:rPr>
            <w:noProof/>
            <w:webHidden/>
          </w:rPr>
          <w:fldChar w:fldCharType="begin"/>
        </w:r>
        <w:r>
          <w:rPr>
            <w:noProof/>
            <w:webHidden/>
          </w:rPr>
          <w:instrText xml:space="preserve"> PAGEREF _Toc182319641 \h </w:instrText>
        </w:r>
        <w:r>
          <w:rPr>
            <w:noProof/>
            <w:webHidden/>
          </w:rPr>
        </w:r>
        <w:r>
          <w:rPr>
            <w:noProof/>
            <w:webHidden/>
          </w:rPr>
          <w:fldChar w:fldCharType="separate"/>
        </w:r>
        <w:r>
          <w:rPr>
            <w:noProof/>
            <w:webHidden/>
          </w:rPr>
          <w:t>37</w:t>
        </w:r>
        <w:r>
          <w:rPr>
            <w:noProof/>
            <w:webHidden/>
          </w:rPr>
          <w:fldChar w:fldCharType="end"/>
        </w:r>
      </w:hyperlink>
    </w:p>
    <w:p w14:paraId="3412AEB7" w14:textId="3CBD6556" w:rsidR="00393FE2" w:rsidRDefault="00393FE2">
      <w:pPr>
        <w:pStyle w:val="TJ3"/>
        <w:rPr>
          <w:rFonts w:asciiTheme="minorHAnsi" w:eastAsiaTheme="minorEastAsia" w:hAnsiTheme="minorHAnsi" w:cstheme="minorBidi"/>
          <w:noProof/>
          <w:sz w:val="22"/>
          <w:szCs w:val="20"/>
          <w:lang w:eastAsia="en-GB" w:bidi="hi-IN"/>
        </w:rPr>
      </w:pPr>
      <w:hyperlink w:anchor="_Toc182319642" w:history="1">
        <w:r w:rsidRPr="007A40A7">
          <w:rPr>
            <w:rStyle w:val="Hiperhivatkozs"/>
            <w:noProof/>
          </w:rPr>
          <w:t>3.4.3. Spatially offset closing lines (colophons)</w:t>
        </w:r>
        <w:r>
          <w:rPr>
            <w:noProof/>
            <w:webHidden/>
          </w:rPr>
          <w:tab/>
        </w:r>
        <w:r>
          <w:rPr>
            <w:noProof/>
            <w:webHidden/>
          </w:rPr>
          <w:fldChar w:fldCharType="begin"/>
        </w:r>
        <w:r>
          <w:rPr>
            <w:noProof/>
            <w:webHidden/>
          </w:rPr>
          <w:instrText xml:space="preserve"> PAGEREF _Toc182319642 \h </w:instrText>
        </w:r>
        <w:r>
          <w:rPr>
            <w:noProof/>
            <w:webHidden/>
          </w:rPr>
        </w:r>
        <w:r>
          <w:rPr>
            <w:noProof/>
            <w:webHidden/>
          </w:rPr>
          <w:fldChar w:fldCharType="separate"/>
        </w:r>
        <w:r>
          <w:rPr>
            <w:noProof/>
            <w:webHidden/>
          </w:rPr>
          <w:t>38</w:t>
        </w:r>
        <w:r>
          <w:rPr>
            <w:noProof/>
            <w:webHidden/>
          </w:rPr>
          <w:fldChar w:fldCharType="end"/>
        </w:r>
      </w:hyperlink>
    </w:p>
    <w:p w14:paraId="4BC57FEA" w14:textId="303E5C4A" w:rsidR="00393FE2" w:rsidRDefault="00393FE2">
      <w:pPr>
        <w:pStyle w:val="TJ3"/>
        <w:rPr>
          <w:rFonts w:asciiTheme="minorHAnsi" w:eastAsiaTheme="minorEastAsia" w:hAnsiTheme="minorHAnsi" w:cstheme="minorBidi"/>
          <w:noProof/>
          <w:sz w:val="22"/>
          <w:szCs w:val="20"/>
          <w:lang w:eastAsia="en-GB" w:bidi="hi-IN"/>
        </w:rPr>
      </w:pPr>
      <w:hyperlink w:anchor="_Toc182319643" w:history="1">
        <w:r w:rsidRPr="007A40A7">
          <w:rPr>
            <w:rStyle w:val="Hiperhivatkozs"/>
            <w:noProof/>
          </w:rPr>
          <w:t>3.4.4. Pagination or foliation: “forme work”</w:t>
        </w:r>
        <w:r>
          <w:rPr>
            <w:noProof/>
            <w:webHidden/>
          </w:rPr>
          <w:tab/>
        </w:r>
        <w:r>
          <w:rPr>
            <w:noProof/>
            <w:webHidden/>
          </w:rPr>
          <w:fldChar w:fldCharType="begin"/>
        </w:r>
        <w:r>
          <w:rPr>
            <w:noProof/>
            <w:webHidden/>
          </w:rPr>
          <w:instrText xml:space="preserve"> PAGEREF _Toc182319643 \h </w:instrText>
        </w:r>
        <w:r>
          <w:rPr>
            <w:noProof/>
            <w:webHidden/>
          </w:rPr>
        </w:r>
        <w:r>
          <w:rPr>
            <w:noProof/>
            <w:webHidden/>
          </w:rPr>
          <w:fldChar w:fldCharType="separate"/>
        </w:r>
        <w:r>
          <w:rPr>
            <w:noProof/>
            <w:webHidden/>
          </w:rPr>
          <w:t>39</w:t>
        </w:r>
        <w:r>
          <w:rPr>
            <w:noProof/>
            <w:webHidden/>
          </w:rPr>
          <w:fldChar w:fldCharType="end"/>
        </w:r>
      </w:hyperlink>
    </w:p>
    <w:p w14:paraId="72C92140" w14:textId="42D66C01" w:rsidR="00393FE2" w:rsidRDefault="00393FE2">
      <w:pPr>
        <w:pStyle w:val="TJ2"/>
        <w:rPr>
          <w:rFonts w:asciiTheme="minorHAnsi" w:eastAsiaTheme="minorEastAsia" w:hAnsiTheme="minorHAnsi" w:cstheme="minorBidi"/>
          <w:noProof/>
          <w:sz w:val="22"/>
          <w:szCs w:val="20"/>
          <w:lang w:eastAsia="en-GB" w:bidi="hi-IN"/>
        </w:rPr>
      </w:pPr>
      <w:hyperlink w:anchor="_Toc182319644" w:history="1">
        <w:r w:rsidRPr="007A40A7">
          <w:rPr>
            <w:rStyle w:val="Hiperhivatkozs"/>
            <w:noProof/>
          </w:rPr>
          <w:t>3.5. Boxlike partitions: self-contained zones</w:t>
        </w:r>
        <w:r>
          <w:rPr>
            <w:noProof/>
            <w:webHidden/>
          </w:rPr>
          <w:tab/>
        </w:r>
        <w:r>
          <w:rPr>
            <w:noProof/>
            <w:webHidden/>
          </w:rPr>
          <w:fldChar w:fldCharType="begin"/>
        </w:r>
        <w:r>
          <w:rPr>
            <w:noProof/>
            <w:webHidden/>
          </w:rPr>
          <w:instrText xml:space="preserve"> PAGEREF _Toc182319644 \h </w:instrText>
        </w:r>
        <w:r>
          <w:rPr>
            <w:noProof/>
            <w:webHidden/>
          </w:rPr>
        </w:r>
        <w:r>
          <w:rPr>
            <w:noProof/>
            <w:webHidden/>
          </w:rPr>
          <w:fldChar w:fldCharType="separate"/>
        </w:r>
        <w:r>
          <w:rPr>
            <w:noProof/>
            <w:webHidden/>
          </w:rPr>
          <w:t>40</w:t>
        </w:r>
        <w:r>
          <w:rPr>
            <w:noProof/>
            <w:webHidden/>
          </w:rPr>
          <w:fldChar w:fldCharType="end"/>
        </w:r>
      </w:hyperlink>
    </w:p>
    <w:p w14:paraId="290D8E03" w14:textId="050281B6" w:rsidR="00393FE2" w:rsidRDefault="00393FE2">
      <w:pPr>
        <w:pStyle w:val="TJ3"/>
        <w:rPr>
          <w:rFonts w:asciiTheme="minorHAnsi" w:eastAsiaTheme="minorEastAsia" w:hAnsiTheme="minorHAnsi" w:cstheme="minorBidi"/>
          <w:noProof/>
          <w:sz w:val="22"/>
          <w:szCs w:val="20"/>
          <w:lang w:eastAsia="en-GB" w:bidi="hi-IN"/>
        </w:rPr>
      </w:pPr>
      <w:hyperlink w:anchor="_Toc182319645" w:history="1">
        <w:r w:rsidRPr="007A40A7">
          <w:rPr>
            <w:rStyle w:val="Hiperhivatkozs"/>
            <w:noProof/>
          </w:rPr>
          <w:t>3.5.1. Overview</w:t>
        </w:r>
        <w:r>
          <w:rPr>
            <w:noProof/>
            <w:webHidden/>
          </w:rPr>
          <w:tab/>
        </w:r>
        <w:r>
          <w:rPr>
            <w:noProof/>
            <w:webHidden/>
          </w:rPr>
          <w:fldChar w:fldCharType="begin"/>
        </w:r>
        <w:r>
          <w:rPr>
            <w:noProof/>
            <w:webHidden/>
          </w:rPr>
          <w:instrText xml:space="preserve"> PAGEREF _Toc182319645 \h </w:instrText>
        </w:r>
        <w:r>
          <w:rPr>
            <w:noProof/>
            <w:webHidden/>
          </w:rPr>
        </w:r>
        <w:r>
          <w:rPr>
            <w:noProof/>
            <w:webHidden/>
          </w:rPr>
          <w:fldChar w:fldCharType="separate"/>
        </w:r>
        <w:r>
          <w:rPr>
            <w:noProof/>
            <w:webHidden/>
          </w:rPr>
          <w:t>40</w:t>
        </w:r>
        <w:r>
          <w:rPr>
            <w:noProof/>
            <w:webHidden/>
          </w:rPr>
          <w:fldChar w:fldCharType="end"/>
        </w:r>
      </w:hyperlink>
    </w:p>
    <w:p w14:paraId="080DC303" w14:textId="57C25B84" w:rsidR="00393FE2" w:rsidRDefault="00393FE2">
      <w:pPr>
        <w:pStyle w:val="TJ3"/>
        <w:rPr>
          <w:rFonts w:asciiTheme="minorHAnsi" w:eastAsiaTheme="minorEastAsia" w:hAnsiTheme="minorHAnsi" w:cstheme="minorBidi"/>
          <w:noProof/>
          <w:sz w:val="22"/>
          <w:szCs w:val="20"/>
          <w:lang w:eastAsia="en-GB" w:bidi="hi-IN"/>
        </w:rPr>
      </w:pPr>
      <w:hyperlink w:anchor="_Toc182319646" w:history="1">
        <w:r w:rsidRPr="007A40A7">
          <w:rPr>
            <w:rStyle w:val="Hiperhivatkozs"/>
            <w:noProof/>
          </w:rPr>
          <w:t>3.5.2. Encoding boxlike partitions</w:t>
        </w:r>
        <w:r>
          <w:rPr>
            <w:noProof/>
            <w:webHidden/>
          </w:rPr>
          <w:tab/>
        </w:r>
        <w:r>
          <w:rPr>
            <w:noProof/>
            <w:webHidden/>
          </w:rPr>
          <w:fldChar w:fldCharType="begin"/>
        </w:r>
        <w:r>
          <w:rPr>
            <w:noProof/>
            <w:webHidden/>
          </w:rPr>
          <w:instrText xml:space="preserve"> PAGEREF _Toc182319646 \h </w:instrText>
        </w:r>
        <w:r>
          <w:rPr>
            <w:noProof/>
            <w:webHidden/>
          </w:rPr>
        </w:r>
        <w:r>
          <w:rPr>
            <w:noProof/>
            <w:webHidden/>
          </w:rPr>
          <w:fldChar w:fldCharType="separate"/>
        </w:r>
        <w:r>
          <w:rPr>
            <w:noProof/>
            <w:webHidden/>
          </w:rPr>
          <w:t>42</w:t>
        </w:r>
        <w:r>
          <w:rPr>
            <w:noProof/>
            <w:webHidden/>
          </w:rPr>
          <w:fldChar w:fldCharType="end"/>
        </w:r>
      </w:hyperlink>
    </w:p>
    <w:p w14:paraId="12FF0D3B" w14:textId="2280778D" w:rsidR="00393FE2" w:rsidRDefault="00393FE2">
      <w:pPr>
        <w:pStyle w:val="TJ3"/>
        <w:rPr>
          <w:rFonts w:asciiTheme="minorHAnsi" w:eastAsiaTheme="minorEastAsia" w:hAnsiTheme="minorHAnsi" w:cstheme="minorBidi"/>
          <w:noProof/>
          <w:sz w:val="22"/>
          <w:szCs w:val="20"/>
          <w:lang w:eastAsia="en-GB" w:bidi="hi-IN"/>
        </w:rPr>
      </w:pPr>
      <w:hyperlink w:anchor="_Toc182319647" w:history="1">
        <w:r w:rsidRPr="007A40A7">
          <w:rPr>
            <w:rStyle w:val="Hiperhivatkozs"/>
            <w:noProof/>
          </w:rPr>
          <w:t>3.5.3. Textpart identification and titling</w:t>
        </w:r>
        <w:r>
          <w:rPr>
            <w:noProof/>
            <w:webHidden/>
          </w:rPr>
          <w:tab/>
        </w:r>
        <w:r>
          <w:rPr>
            <w:noProof/>
            <w:webHidden/>
          </w:rPr>
          <w:fldChar w:fldCharType="begin"/>
        </w:r>
        <w:r>
          <w:rPr>
            <w:noProof/>
            <w:webHidden/>
          </w:rPr>
          <w:instrText xml:space="preserve"> PAGEREF _Toc182319647 \h </w:instrText>
        </w:r>
        <w:r>
          <w:rPr>
            <w:noProof/>
            <w:webHidden/>
          </w:rPr>
        </w:r>
        <w:r>
          <w:rPr>
            <w:noProof/>
            <w:webHidden/>
          </w:rPr>
          <w:fldChar w:fldCharType="separate"/>
        </w:r>
        <w:r>
          <w:rPr>
            <w:noProof/>
            <w:webHidden/>
          </w:rPr>
          <w:t>42</w:t>
        </w:r>
        <w:r>
          <w:rPr>
            <w:noProof/>
            <w:webHidden/>
          </w:rPr>
          <w:fldChar w:fldCharType="end"/>
        </w:r>
      </w:hyperlink>
    </w:p>
    <w:p w14:paraId="5DAB3A51" w14:textId="472F7C22" w:rsidR="00393FE2" w:rsidRDefault="00393FE2">
      <w:pPr>
        <w:pStyle w:val="TJ4"/>
        <w:rPr>
          <w:rFonts w:asciiTheme="minorHAnsi" w:eastAsiaTheme="minorEastAsia" w:hAnsiTheme="minorHAnsi" w:cstheme="minorBidi"/>
          <w:noProof/>
          <w:sz w:val="22"/>
          <w:szCs w:val="20"/>
          <w:lang w:eastAsia="en-GB"/>
        </w:rPr>
      </w:pPr>
      <w:hyperlink w:anchor="_Toc182319648" w:history="1">
        <w:r w:rsidRPr="007A40A7">
          <w:rPr>
            <w:rStyle w:val="Hiperhivatkozs"/>
            <w:noProof/>
            <w:lang w:bidi="ar-SA"/>
          </w:rPr>
          <w:t>3.5.3.1. Textpart numbering</w:t>
        </w:r>
        <w:r>
          <w:rPr>
            <w:noProof/>
            <w:webHidden/>
          </w:rPr>
          <w:tab/>
        </w:r>
        <w:r>
          <w:rPr>
            <w:noProof/>
            <w:webHidden/>
          </w:rPr>
          <w:fldChar w:fldCharType="begin"/>
        </w:r>
        <w:r>
          <w:rPr>
            <w:noProof/>
            <w:webHidden/>
          </w:rPr>
          <w:instrText xml:space="preserve"> PAGEREF _Toc182319648 \h </w:instrText>
        </w:r>
        <w:r>
          <w:rPr>
            <w:noProof/>
            <w:webHidden/>
          </w:rPr>
        </w:r>
        <w:r>
          <w:rPr>
            <w:noProof/>
            <w:webHidden/>
          </w:rPr>
          <w:fldChar w:fldCharType="separate"/>
        </w:r>
        <w:r>
          <w:rPr>
            <w:noProof/>
            <w:webHidden/>
          </w:rPr>
          <w:t>43</w:t>
        </w:r>
        <w:r>
          <w:rPr>
            <w:noProof/>
            <w:webHidden/>
          </w:rPr>
          <w:fldChar w:fldCharType="end"/>
        </w:r>
      </w:hyperlink>
    </w:p>
    <w:p w14:paraId="0CE923E0" w14:textId="3F3E2AFA" w:rsidR="00393FE2" w:rsidRDefault="00393FE2">
      <w:pPr>
        <w:pStyle w:val="TJ4"/>
        <w:rPr>
          <w:rFonts w:asciiTheme="minorHAnsi" w:eastAsiaTheme="minorEastAsia" w:hAnsiTheme="minorHAnsi" w:cstheme="minorBidi"/>
          <w:noProof/>
          <w:sz w:val="22"/>
          <w:szCs w:val="20"/>
          <w:lang w:eastAsia="en-GB"/>
        </w:rPr>
      </w:pPr>
      <w:hyperlink w:anchor="_Toc182319649" w:history="1">
        <w:r w:rsidRPr="007A40A7">
          <w:rPr>
            <w:rStyle w:val="Hiperhivatkozs"/>
            <w:noProof/>
            <w:lang w:bidi="ar-SA"/>
          </w:rPr>
          <w:t>3.5.3.2. Textpart subtypes</w:t>
        </w:r>
        <w:r>
          <w:rPr>
            <w:noProof/>
            <w:webHidden/>
          </w:rPr>
          <w:tab/>
        </w:r>
        <w:r>
          <w:rPr>
            <w:noProof/>
            <w:webHidden/>
          </w:rPr>
          <w:fldChar w:fldCharType="begin"/>
        </w:r>
        <w:r>
          <w:rPr>
            <w:noProof/>
            <w:webHidden/>
          </w:rPr>
          <w:instrText xml:space="preserve"> PAGEREF _Toc182319649 \h </w:instrText>
        </w:r>
        <w:r>
          <w:rPr>
            <w:noProof/>
            <w:webHidden/>
          </w:rPr>
        </w:r>
        <w:r>
          <w:rPr>
            <w:noProof/>
            <w:webHidden/>
          </w:rPr>
          <w:fldChar w:fldCharType="separate"/>
        </w:r>
        <w:r>
          <w:rPr>
            <w:noProof/>
            <w:webHidden/>
          </w:rPr>
          <w:t>43</w:t>
        </w:r>
        <w:r>
          <w:rPr>
            <w:noProof/>
            <w:webHidden/>
          </w:rPr>
          <w:fldChar w:fldCharType="end"/>
        </w:r>
      </w:hyperlink>
    </w:p>
    <w:p w14:paraId="6711F1CF" w14:textId="7BDE7B95" w:rsidR="00393FE2" w:rsidRDefault="00393FE2">
      <w:pPr>
        <w:pStyle w:val="TJ4"/>
        <w:rPr>
          <w:rFonts w:asciiTheme="minorHAnsi" w:eastAsiaTheme="minorEastAsia" w:hAnsiTheme="minorHAnsi" w:cstheme="minorBidi"/>
          <w:noProof/>
          <w:sz w:val="22"/>
          <w:szCs w:val="20"/>
          <w:lang w:eastAsia="en-GB"/>
        </w:rPr>
      </w:pPr>
      <w:hyperlink w:anchor="_Toc182319650" w:history="1">
        <w:r w:rsidRPr="007A40A7">
          <w:rPr>
            <w:rStyle w:val="Hiperhivatkozs"/>
            <w:noProof/>
            <w:lang w:bidi="ar-SA"/>
          </w:rPr>
          <w:t>3.5.3.3. Textpart headers</w:t>
        </w:r>
        <w:r>
          <w:rPr>
            <w:noProof/>
            <w:webHidden/>
          </w:rPr>
          <w:tab/>
        </w:r>
        <w:r>
          <w:rPr>
            <w:noProof/>
            <w:webHidden/>
          </w:rPr>
          <w:fldChar w:fldCharType="begin"/>
        </w:r>
        <w:r>
          <w:rPr>
            <w:noProof/>
            <w:webHidden/>
          </w:rPr>
          <w:instrText xml:space="preserve"> PAGEREF _Toc182319650 \h </w:instrText>
        </w:r>
        <w:r>
          <w:rPr>
            <w:noProof/>
            <w:webHidden/>
          </w:rPr>
        </w:r>
        <w:r>
          <w:rPr>
            <w:noProof/>
            <w:webHidden/>
          </w:rPr>
          <w:fldChar w:fldCharType="separate"/>
        </w:r>
        <w:r>
          <w:rPr>
            <w:noProof/>
            <w:webHidden/>
          </w:rPr>
          <w:t>44</w:t>
        </w:r>
        <w:r>
          <w:rPr>
            <w:noProof/>
            <w:webHidden/>
          </w:rPr>
          <w:fldChar w:fldCharType="end"/>
        </w:r>
      </w:hyperlink>
    </w:p>
    <w:p w14:paraId="36767D33" w14:textId="4694FC97" w:rsidR="00393FE2" w:rsidRDefault="00393FE2">
      <w:pPr>
        <w:pStyle w:val="TJ3"/>
        <w:rPr>
          <w:rFonts w:asciiTheme="minorHAnsi" w:eastAsiaTheme="minorEastAsia" w:hAnsiTheme="minorHAnsi" w:cstheme="minorBidi"/>
          <w:noProof/>
          <w:sz w:val="22"/>
          <w:szCs w:val="20"/>
          <w:lang w:eastAsia="en-GB" w:bidi="hi-IN"/>
        </w:rPr>
      </w:pPr>
      <w:hyperlink w:anchor="_Toc182319651" w:history="1">
        <w:r w:rsidRPr="007A40A7">
          <w:rPr>
            <w:rStyle w:val="Hiperhivatkozs"/>
            <w:noProof/>
          </w:rPr>
          <w:t>3.5.4. Numbered elements in textparts</w:t>
        </w:r>
        <w:r>
          <w:rPr>
            <w:noProof/>
            <w:webHidden/>
          </w:rPr>
          <w:tab/>
        </w:r>
        <w:r>
          <w:rPr>
            <w:noProof/>
            <w:webHidden/>
          </w:rPr>
          <w:fldChar w:fldCharType="begin"/>
        </w:r>
        <w:r>
          <w:rPr>
            <w:noProof/>
            <w:webHidden/>
          </w:rPr>
          <w:instrText xml:space="preserve"> PAGEREF _Toc182319651 \h </w:instrText>
        </w:r>
        <w:r>
          <w:rPr>
            <w:noProof/>
            <w:webHidden/>
          </w:rPr>
        </w:r>
        <w:r>
          <w:rPr>
            <w:noProof/>
            <w:webHidden/>
          </w:rPr>
          <w:fldChar w:fldCharType="separate"/>
        </w:r>
        <w:r>
          <w:rPr>
            <w:noProof/>
            <w:webHidden/>
          </w:rPr>
          <w:t>44</w:t>
        </w:r>
        <w:r>
          <w:rPr>
            <w:noProof/>
            <w:webHidden/>
          </w:rPr>
          <w:fldChar w:fldCharType="end"/>
        </w:r>
      </w:hyperlink>
    </w:p>
    <w:p w14:paraId="7AADCFB0" w14:textId="5C163029" w:rsidR="00393FE2" w:rsidRDefault="00393FE2">
      <w:pPr>
        <w:pStyle w:val="TJ2"/>
        <w:rPr>
          <w:rFonts w:asciiTheme="minorHAnsi" w:eastAsiaTheme="minorEastAsia" w:hAnsiTheme="minorHAnsi" w:cstheme="minorBidi"/>
          <w:noProof/>
          <w:sz w:val="22"/>
          <w:szCs w:val="20"/>
          <w:lang w:eastAsia="en-GB" w:bidi="hi-IN"/>
        </w:rPr>
      </w:pPr>
      <w:hyperlink w:anchor="_Toc182319652" w:history="1">
        <w:r w:rsidRPr="007A40A7">
          <w:rPr>
            <w:rStyle w:val="Hiperhivatkozs"/>
            <w:noProof/>
          </w:rPr>
          <w:t>3.6. Pagelike partitions: text flows through successive zones</w:t>
        </w:r>
        <w:r>
          <w:rPr>
            <w:noProof/>
            <w:webHidden/>
          </w:rPr>
          <w:tab/>
        </w:r>
        <w:r>
          <w:rPr>
            <w:noProof/>
            <w:webHidden/>
          </w:rPr>
          <w:fldChar w:fldCharType="begin"/>
        </w:r>
        <w:r>
          <w:rPr>
            <w:noProof/>
            <w:webHidden/>
          </w:rPr>
          <w:instrText xml:space="preserve"> PAGEREF _Toc182319652 \h </w:instrText>
        </w:r>
        <w:r>
          <w:rPr>
            <w:noProof/>
            <w:webHidden/>
          </w:rPr>
        </w:r>
        <w:r>
          <w:rPr>
            <w:noProof/>
            <w:webHidden/>
          </w:rPr>
          <w:fldChar w:fldCharType="separate"/>
        </w:r>
        <w:r>
          <w:rPr>
            <w:noProof/>
            <w:webHidden/>
          </w:rPr>
          <w:t>45</w:t>
        </w:r>
        <w:r>
          <w:rPr>
            <w:noProof/>
            <w:webHidden/>
          </w:rPr>
          <w:fldChar w:fldCharType="end"/>
        </w:r>
      </w:hyperlink>
    </w:p>
    <w:p w14:paraId="79057BAF" w14:textId="03D29306" w:rsidR="00393FE2" w:rsidRDefault="00393FE2">
      <w:pPr>
        <w:pStyle w:val="TJ3"/>
        <w:rPr>
          <w:rFonts w:asciiTheme="minorHAnsi" w:eastAsiaTheme="minorEastAsia" w:hAnsiTheme="minorHAnsi" w:cstheme="minorBidi"/>
          <w:noProof/>
          <w:sz w:val="22"/>
          <w:szCs w:val="20"/>
          <w:lang w:eastAsia="en-GB" w:bidi="hi-IN"/>
        </w:rPr>
      </w:pPr>
      <w:hyperlink w:anchor="_Toc182319653" w:history="1">
        <w:r w:rsidRPr="007A40A7">
          <w:rPr>
            <w:rStyle w:val="Hiperhivatkozs"/>
            <w:noProof/>
          </w:rPr>
          <w:t>3.6.1. Overview</w:t>
        </w:r>
        <w:r>
          <w:rPr>
            <w:noProof/>
            <w:webHidden/>
          </w:rPr>
          <w:tab/>
        </w:r>
        <w:r>
          <w:rPr>
            <w:noProof/>
            <w:webHidden/>
          </w:rPr>
          <w:fldChar w:fldCharType="begin"/>
        </w:r>
        <w:r>
          <w:rPr>
            <w:noProof/>
            <w:webHidden/>
          </w:rPr>
          <w:instrText xml:space="preserve"> PAGEREF _Toc182319653 \h </w:instrText>
        </w:r>
        <w:r>
          <w:rPr>
            <w:noProof/>
            <w:webHidden/>
          </w:rPr>
        </w:r>
        <w:r>
          <w:rPr>
            <w:noProof/>
            <w:webHidden/>
          </w:rPr>
          <w:fldChar w:fldCharType="separate"/>
        </w:r>
        <w:r>
          <w:rPr>
            <w:noProof/>
            <w:webHidden/>
          </w:rPr>
          <w:t>45</w:t>
        </w:r>
        <w:r>
          <w:rPr>
            <w:noProof/>
            <w:webHidden/>
          </w:rPr>
          <w:fldChar w:fldCharType="end"/>
        </w:r>
      </w:hyperlink>
    </w:p>
    <w:p w14:paraId="6266E661" w14:textId="5A3F1E19" w:rsidR="00393FE2" w:rsidRDefault="00393FE2">
      <w:pPr>
        <w:pStyle w:val="TJ3"/>
        <w:rPr>
          <w:rFonts w:asciiTheme="minorHAnsi" w:eastAsiaTheme="minorEastAsia" w:hAnsiTheme="minorHAnsi" w:cstheme="minorBidi"/>
          <w:noProof/>
          <w:sz w:val="22"/>
          <w:szCs w:val="20"/>
          <w:lang w:eastAsia="en-GB" w:bidi="hi-IN"/>
        </w:rPr>
      </w:pPr>
      <w:hyperlink w:anchor="_Toc182319654" w:history="1">
        <w:r w:rsidRPr="007A40A7">
          <w:rPr>
            <w:rStyle w:val="Hiperhivatkozs"/>
            <w:noProof/>
          </w:rPr>
          <w:t>3.6.2. Marking up genuine pages</w:t>
        </w:r>
        <w:r>
          <w:rPr>
            <w:noProof/>
            <w:webHidden/>
          </w:rPr>
          <w:tab/>
        </w:r>
        <w:r>
          <w:rPr>
            <w:noProof/>
            <w:webHidden/>
          </w:rPr>
          <w:fldChar w:fldCharType="begin"/>
        </w:r>
        <w:r>
          <w:rPr>
            <w:noProof/>
            <w:webHidden/>
          </w:rPr>
          <w:instrText xml:space="preserve"> PAGEREF _Toc182319654 \h </w:instrText>
        </w:r>
        <w:r>
          <w:rPr>
            <w:noProof/>
            <w:webHidden/>
          </w:rPr>
        </w:r>
        <w:r>
          <w:rPr>
            <w:noProof/>
            <w:webHidden/>
          </w:rPr>
          <w:fldChar w:fldCharType="separate"/>
        </w:r>
        <w:r>
          <w:rPr>
            <w:noProof/>
            <w:webHidden/>
          </w:rPr>
          <w:t>45</w:t>
        </w:r>
        <w:r>
          <w:rPr>
            <w:noProof/>
            <w:webHidden/>
          </w:rPr>
          <w:fldChar w:fldCharType="end"/>
        </w:r>
      </w:hyperlink>
    </w:p>
    <w:p w14:paraId="20A0F02E" w14:textId="13A65BC2" w:rsidR="00393FE2" w:rsidRDefault="00393FE2">
      <w:pPr>
        <w:pStyle w:val="TJ4"/>
        <w:rPr>
          <w:rFonts w:asciiTheme="minorHAnsi" w:eastAsiaTheme="minorEastAsia" w:hAnsiTheme="minorHAnsi" w:cstheme="minorBidi"/>
          <w:noProof/>
          <w:sz w:val="22"/>
          <w:szCs w:val="20"/>
          <w:lang w:eastAsia="en-GB"/>
        </w:rPr>
      </w:pPr>
      <w:hyperlink w:anchor="_Toc182319655" w:history="1">
        <w:r w:rsidRPr="007A40A7">
          <w:rPr>
            <w:rStyle w:val="Hiperhivatkozs"/>
            <w:noProof/>
            <w:lang w:bidi="ar-SA"/>
          </w:rPr>
          <w:t>3.6.2.1. Uninscribed copper plate faces</w:t>
        </w:r>
        <w:r>
          <w:rPr>
            <w:noProof/>
            <w:webHidden/>
          </w:rPr>
          <w:tab/>
        </w:r>
        <w:r>
          <w:rPr>
            <w:noProof/>
            <w:webHidden/>
          </w:rPr>
          <w:fldChar w:fldCharType="begin"/>
        </w:r>
        <w:r>
          <w:rPr>
            <w:noProof/>
            <w:webHidden/>
          </w:rPr>
          <w:instrText xml:space="preserve"> PAGEREF _Toc182319655 \h </w:instrText>
        </w:r>
        <w:r>
          <w:rPr>
            <w:noProof/>
            <w:webHidden/>
          </w:rPr>
        </w:r>
        <w:r>
          <w:rPr>
            <w:noProof/>
            <w:webHidden/>
          </w:rPr>
          <w:fldChar w:fldCharType="separate"/>
        </w:r>
        <w:r>
          <w:rPr>
            <w:noProof/>
            <w:webHidden/>
          </w:rPr>
          <w:t>46</w:t>
        </w:r>
        <w:r>
          <w:rPr>
            <w:noProof/>
            <w:webHidden/>
          </w:rPr>
          <w:fldChar w:fldCharType="end"/>
        </w:r>
      </w:hyperlink>
    </w:p>
    <w:p w14:paraId="592ADF7D" w14:textId="0721AC8A" w:rsidR="00393FE2" w:rsidRDefault="00393FE2">
      <w:pPr>
        <w:pStyle w:val="TJ3"/>
        <w:rPr>
          <w:rFonts w:asciiTheme="minorHAnsi" w:eastAsiaTheme="minorEastAsia" w:hAnsiTheme="minorHAnsi" w:cstheme="minorBidi"/>
          <w:noProof/>
          <w:sz w:val="22"/>
          <w:szCs w:val="20"/>
          <w:lang w:eastAsia="en-GB" w:bidi="hi-IN"/>
        </w:rPr>
      </w:pPr>
      <w:hyperlink w:anchor="_Toc182319656" w:history="1">
        <w:r w:rsidRPr="007A40A7">
          <w:rPr>
            <w:rStyle w:val="Hiperhivatkozs"/>
            <w:noProof/>
          </w:rPr>
          <w:t>3.6.3. Marking up other pagelike zones</w:t>
        </w:r>
        <w:r>
          <w:rPr>
            <w:noProof/>
            <w:webHidden/>
          </w:rPr>
          <w:tab/>
        </w:r>
        <w:r>
          <w:rPr>
            <w:noProof/>
            <w:webHidden/>
          </w:rPr>
          <w:fldChar w:fldCharType="begin"/>
        </w:r>
        <w:r>
          <w:rPr>
            <w:noProof/>
            <w:webHidden/>
          </w:rPr>
          <w:instrText xml:space="preserve"> PAGEREF _Toc182319656 \h </w:instrText>
        </w:r>
        <w:r>
          <w:rPr>
            <w:noProof/>
            <w:webHidden/>
          </w:rPr>
        </w:r>
        <w:r>
          <w:rPr>
            <w:noProof/>
            <w:webHidden/>
          </w:rPr>
          <w:fldChar w:fldCharType="separate"/>
        </w:r>
        <w:r>
          <w:rPr>
            <w:noProof/>
            <w:webHidden/>
          </w:rPr>
          <w:t>46</w:t>
        </w:r>
        <w:r>
          <w:rPr>
            <w:noProof/>
            <w:webHidden/>
          </w:rPr>
          <w:fldChar w:fldCharType="end"/>
        </w:r>
      </w:hyperlink>
    </w:p>
    <w:p w14:paraId="5CCCA2E3" w14:textId="4A5E8966" w:rsidR="00393FE2" w:rsidRDefault="00393FE2">
      <w:pPr>
        <w:pStyle w:val="TJ3"/>
        <w:rPr>
          <w:rFonts w:asciiTheme="minorHAnsi" w:eastAsiaTheme="minorEastAsia" w:hAnsiTheme="minorHAnsi" w:cstheme="minorBidi"/>
          <w:noProof/>
          <w:sz w:val="22"/>
          <w:szCs w:val="20"/>
          <w:lang w:eastAsia="en-GB" w:bidi="hi-IN"/>
        </w:rPr>
      </w:pPr>
      <w:hyperlink w:anchor="_Toc182319657" w:history="1">
        <w:r w:rsidRPr="007A40A7">
          <w:rPr>
            <w:rStyle w:val="Hiperhivatkozs"/>
            <w:noProof/>
          </w:rPr>
          <w:t>3.6.4. Identification and titling of pagelike partitions</w:t>
        </w:r>
        <w:r>
          <w:rPr>
            <w:noProof/>
            <w:webHidden/>
          </w:rPr>
          <w:tab/>
        </w:r>
        <w:r>
          <w:rPr>
            <w:noProof/>
            <w:webHidden/>
          </w:rPr>
          <w:fldChar w:fldCharType="begin"/>
        </w:r>
        <w:r>
          <w:rPr>
            <w:noProof/>
            <w:webHidden/>
          </w:rPr>
          <w:instrText xml:space="preserve"> PAGEREF _Toc182319657 \h </w:instrText>
        </w:r>
        <w:r>
          <w:rPr>
            <w:noProof/>
            <w:webHidden/>
          </w:rPr>
        </w:r>
        <w:r>
          <w:rPr>
            <w:noProof/>
            <w:webHidden/>
          </w:rPr>
          <w:fldChar w:fldCharType="separate"/>
        </w:r>
        <w:r>
          <w:rPr>
            <w:noProof/>
            <w:webHidden/>
          </w:rPr>
          <w:t>46</w:t>
        </w:r>
        <w:r>
          <w:rPr>
            <w:noProof/>
            <w:webHidden/>
          </w:rPr>
          <w:fldChar w:fldCharType="end"/>
        </w:r>
      </w:hyperlink>
    </w:p>
    <w:p w14:paraId="3191CE8F" w14:textId="7A81B430" w:rsidR="00393FE2" w:rsidRDefault="00393FE2">
      <w:pPr>
        <w:pStyle w:val="TJ4"/>
        <w:rPr>
          <w:rFonts w:asciiTheme="minorHAnsi" w:eastAsiaTheme="minorEastAsia" w:hAnsiTheme="minorHAnsi" w:cstheme="minorBidi"/>
          <w:noProof/>
          <w:sz w:val="22"/>
          <w:szCs w:val="20"/>
          <w:lang w:eastAsia="en-GB"/>
        </w:rPr>
      </w:pPr>
      <w:hyperlink w:anchor="_Toc182319658" w:history="1">
        <w:r w:rsidRPr="007A40A7">
          <w:rPr>
            <w:rStyle w:val="Hiperhivatkozs"/>
            <w:noProof/>
            <w:lang w:bidi="ar-SA"/>
          </w:rPr>
          <w:t>3.6.4.1. Page numbering</w:t>
        </w:r>
        <w:r>
          <w:rPr>
            <w:noProof/>
            <w:webHidden/>
          </w:rPr>
          <w:tab/>
        </w:r>
        <w:r>
          <w:rPr>
            <w:noProof/>
            <w:webHidden/>
          </w:rPr>
          <w:fldChar w:fldCharType="begin"/>
        </w:r>
        <w:r>
          <w:rPr>
            <w:noProof/>
            <w:webHidden/>
          </w:rPr>
          <w:instrText xml:space="preserve"> PAGEREF _Toc182319658 \h </w:instrText>
        </w:r>
        <w:r>
          <w:rPr>
            <w:noProof/>
            <w:webHidden/>
          </w:rPr>
        </w:r>
        <w:r>
          <w:rPr>
            <w:noProof/>
            <w:webHidden/>
          </w:rPr>
          <w:fldChar w:fldCharType="separate"/>
        </w:r>
        <w:r>
          <w:rPr>
            <w:noProof/>
            <w:webHidden/>
          </w:rPr>
          <w:t>47</w:t>
        </w:r>
        <w:r>
          <w:rPr>
            <w:noProof/>
            <w:webHidden/>
          </w:rPr>
          <w:fldChar w:fldCharType="end"/>
        </w:r>
      </w:hyperlink>
    </w:p>
    <w:p w14:paraId="41AE1399" w14:textId="286ADF87" w:rsidR="00393FE2" w:rsidRDefault="00393FE2">
      <w:pPr>
        <w:pStyle w:val="TJ4"/>
        <w:rPr>
          <w:rFonts w:asciiTheme="minorHAnsi" w:eastAsiaTheme="minorEastAsia" w:hAnsiTheme="minorHAnsi" w:cstheme="minorBidi"/>
          <w:noProof/>
          <w:sz w:val="22"/>
          <w:szCs w:val="20"/>
          <w:lang w:eastAsia="en-GB"/>
        </w:rPr>
      </w:pPr>
      <w:hyperlink w:anchor="_Toc182319659" w:history="1">
        <w:r w:rsidRPr="007A40A7">
          <w:rPr>
            <w:rStyle w:val="Hiperhivatkozs"/>
            <w:noProof/>
            <w:lang w:bidi="ar-SA"/>
          </w:rPr>
          <w:t>3.6.4.2. Units for pagelike milestones</w:t>
        </w:r>
        <w:r>
          <w:rPr>
            <w:noProof/>
            <w:webHidden/>
          </w:rPr>
          <w:tab/>
        </w:r>
        <w:r>
          <w:rPr>
            <w:noProof/>
            <w:webHidden/>
          </w:rPr>
          <w:fldChar w:fldCharType="begin"/>
        </w:r>
        <w:r>
          <w:rPr>
            <w:noProof/>
            <w:webHidden/>
          </w:rPr>
          <w:instrText xml:space="preserve"> PAGEREF _Toc182319659 \h </w:instrText>
        </w:r>
        <w:r>
          <w:rPr>
            <w:noProof/>
            <w:webHidden/>
          </w:rPr>
        </w:r>
        <w:r>
          <w:rPr>
            <w:noProof/>
            <w:webHidden/>
          </w:rPr>
          <w:fldChar w:fldCharType="separate"/>
        </w:r>
        <w:r>
          <w:rPr>
            <w:noProof/>
            <w:webHidden/>
          </w:rPr>
          <w:t>47</w:t>
        </w:r>
        <w:r>
          <w:rPr>
            <w:noProof/>
            <w:webHidden/>
          </w:rPr>
          <w:fldChar w:fldCharType="end"/>
        </w:r>
      </w:hyperlink>
    </w:p>
    <w:p w14:paraId="4E32B1A4" w14:textId="3C3C1476" w:rsidR="00393FE2" w:rsidRDefault="00393FE2">
      <w:pPr>
        <w:pStyle w:val="TJ4"/>
        <w:rPr>
          <w:rFonts w:asciiTheme="minorHAnsi" w:eastAsiaTheme="minorEastAsia" w:hAnsiTheme="minorHAnsi" w:cstheme="minorBidi"/>
          <w:noProof/>
          <w:sz w:val="22"/>
          <w:szCs w:val="20"/>
          <w:lang w:eastAsia="en-GB"/>
        </w:rPr>
      </w:pPr>
      <w:hyperlink w:anchor="_Toc182319660" w:history="1">
        <w:r w:rsidRPr="007A40A7">
          <w:rPr>
            <w:rStyle w:val="Hiperhivatkozs"/>
            <w:noProof/>
            <w:lang w:bidi="ar-SA"/>
          </w:rPr>
          <w:t>3.6.4.3. Numbering pagelike milestones</w:t>
        </w:r>
        <w:r>
          <w:rPr>
            <w:noProof/>
            <w:webHidden/>
          </w:rPr>
          <w:tab/>
        </w:r>
        <w:r>
          <w:rPr>
            <w:noProof/>
            <w:webHidden/>
          </w:rPr>
          <w:fldChar w:fldCharType="begin"/>
        </w:r>
        <w:r>
          <w:rPr>
            <w:noProof/>
            <w:webHidden/>
          </w:rPr>
          <w:instrText xml:space="preserve"> PAGEREF _Toc182319660 \h </w:instrText>
        </w:r>
        <w:r>
          <w:rPr>
            <w:noProof/>
            <w:webHidden/>
          </w:rPr>
        </w:r>
        <w:r>
          <w:rPr>
            <w:noProof/>
            <w:webHidden/>
          </w:rPr>
          <w:fldChar w:fldCharType="separate"/>
        </w:r>
        <w:r>
          <w:rPr>
            <w:noProof/>
            <w:webHidden/>
          </w:rPr>
          <w:t>47</w:t>
        </w:r>
        <w:r>
          <w:rPr>
            <w:noProof/>
            <w:webHidden/>
          </w:rPr>
          <w:fldChar w:fldCharType="end"/>
        </w:r>
      </w:hyperlink>
    </w:p>
    <w:p w14:paraId="09D5D159" w14:textId="79AEF347" w:rsidR="00393FE2" w:rsidRDefault="00393FE2">
      <w:pPr>
        <w:pStyle w:val="TJ4"/>
        <w:rPr>
          <w:rFonts w:asciiTheme="minorHAnsi" w:eastAsiaTheme="minorEastAsia" w:hAnsiTheme="minorHAnsi" w:cstheme="minorBidi"/>
          <w:noProof/>
          <w:sz w:val="22"/>
          <w:szCs w:val="20"/>
          <w:lang w:eastAsia="en-GB"/>
        </w:rPr>
      </w:pPr>
      <w:hyperlink w:anchor="_Toc182319661" w:history="1">
        <w:r w:rsidRPr="007A40A7">
          <w:rPr>
            <w:rStyle w:val="Hiperhivatkozs"/>
            <w:noProof/>
            <w:lang w:bidi="ar-SA"/>
          </w:rPr>
          <w:t>3.6.4.4. Labels for pagelike milestones</w:t>
        </w:r>
        <w:r>
          <w:rPr>
            <w:noProof/>
            <w:webHidden/>
          </w:rPr>
          <w:tab/>
        </w:r>
        <w:r>
          <w:rPr>
            <w:noProof/>
            <w:webHidden/>
          </w:rPr>
          <w:fldChar w:fldCharType="begin"/>
        </w:r>
        <w:r>
          <w:rPr>
            <w:noProof/>
            <w:webHidden/>
          </w:rPr>
          <w:instrText xml:space="preserve"> PAGEREF _Toc182319661 \h </w:instrText>
        </w:r>
        <w:r>
          <w:rPr>
            <w:noProof/>
            <w:webHidden/>
          </w:rPr>
        </w:r>
        <w:r>
          <w:rPr>
            <w:noProof/>
            <w:webHidden/>
          </w:rPr>
          <w:fldChar w:fldCharType="separate"/>
        </w:r>
        <w:r>
          <w:rPr>
            <w:noProof/>
            <w:webHidden/>
          </w:rPr>
          <w:t>48</w:t>
        </w:r>
        <w:r>
          <w:rPr>
            <w:noProof/>
            <w:webHidden/>
          </w:rPr>
          <w:fldChar w:fldCharType="end"/>
        </w:r>
      </w:hyperlink>
    </w:p>
    <w:p w14:paraId="6ACD04F8" w14:textId="7E688838" w:rsidR="00393FE2" w:rsidRDefault="00393FE2">
      <w:pPr>
        <w:pStyle w:val="TJ3"/>
        <w:rPr>
          <w:rFonts w:asciiTheme="minorHAnsi" w:eastAsiaTheme="minorEastAsia" w:hAnsiTheme="minorHAnsi" w:cstheme="minorBidi"/>
          <w:noProof/>
          <w:sz w:val="22"/>
          <w:szCs w:val="20"/>
          <w:lang w:eastAsia="en-GB" w:bidi="hi-IN"/>
        </w:rPr>
      </w:pPr>
      <w:hyperlink w:anchor="_Toc182319662" w:history="1">
        <w:r w:rsidRPr="007A40A7">
          <w:rPr>
            <w:rStyle w:val="Hiperhivatkozs"/>
            <w:noProof/>
          </w:rPr>
          <w:t>3.6.5. Numbered elements in pagelike partitions</w:t>
        </w:r>
        <w:r>
          <w:rPr>
            <w:noProof/>
            <w:webHidden/>
          </w:rPr>
          <w:tab/>
        </w:r>
        <w:r>
          <w:rPr>
            <w:noProof/>
            <w:webHidden/>
          </w:rPr>
          <w:fldChar w:fldCharType="begin"/>
        </w:r>
        <w:r>
          <w:rPr>
            <w:noProof/>
            <w:webHidden/>
          </w:rPr>
          <w:instrText xml:space="preserve"> PAGEREF _Toc182319662 \h </w:instrText>
        </w:r>
        <w:r>
          <w:rPr>
            <w:noProof/>
            <w:webHidden/>
          </w:rPr>
        </w:r>
        <w:r>
          <w:rPr>
            <w:noProof/>
            <w:webHidden/>
          </w:rPr>
          <w:fldChar w:fldCharType="separate"/>
        </w:r>
        <w:r>
          <w:rPr>
            <w:noProof/>
            <w:webHidden/>
          </w:rPr>
          <w:t>48</w:t>
        </w:r>
        <w:r>
          <w:rPr>
            <w:noProof/>
            <w:webHidden/>
          </w:rPr>
          <w:fldChar w:fldCharType="end"/>
        </w:r>
      </w:hyperlink>
    </w:p>
    <w:p w14:paraId="56447C6D" w14:textId="62AE73CF" w:rsidR="00393FE2" w:rsidRDefault="00393FE2">
      <w:pPr>
        <w:pStyle w:val="TJ2"/>
        <w:rPr>
          <w:rFonts w:asciiTheme="minorHAnsi" w:eastAsiaTheme="minorEastAsia" w:hAnsiTheme="minorHAnsi" w:cstheme="minorBidi"/>
          <w:noProof/>
          <w:sz w:val="22"/>
          <w:szCs w:val="20"/>
          <w:lang w:eastAsia="en-GB" w:bidi="hi-IN"/>
        </w:rPr>
      </w:pPr>
      <w:hyperlink w:anchor="_Toc182319663" w:history="1">
        <w:r w:rsidRPr="007A40A7">
          <w:rPr>
            <w:rStyle w:val="Hiperhivatkozs"/>
            <w:noProof/>
          </w:rPr>
          <w:t>3.7. Gridlike partitions: text runs across contiguous zones</w:t>
        </w:r>
        <w:r>
          <w:rPr>
            <w:noProof/>
            <w:webHidden/>
          </w:rPr>
          <w:tab/>
        </w:r>
        <w:r>
          <w:rPr>
            <w:noProof/>
            <w:webHidden/>
          </w:rPr>
          <w:fldChar w:fldCharType="begin"/>
        </w:r>
        <w:r>
          <w:rPr>
            <w:noProof/>
            <w:webHidden/>
          </w:rPr>
          <w:instrText xml:space="preserve"> PAGEREF _Toc182319663 \h </w:instrText>
        </w:r>
        <w:r>
          <w:rPr>
            <w:noProof/>
            <w:webHidden/>
          </w:rPr>
        </w:r>
        <w:r>
          <w:rPr>
            <w:noProof/>
            <w:webHidden/>
          </w:rPr>
          <w:fldChar w:fldCharType="separate"/>
        </w:r>
        <w:r>
          <w:rPr>
            <w:noProof/>
            <w:webHidden/>
          </w:rPr>
          <w:t>48</w:t>
        </w:r>
        <w:r>
          <w:rPr>
            <w:noProof/>
            <w:webHidden/>
          </w:rPr>
          <w:fldChar w:fldCharType="end"/>
        </w:r>
      </w:hyperlink>
    </w:p>
    <w:p w14:paraId="1C6655D0" w14:textId="27AE7132" w:rsidR="00393FE2" w:rsidRDefault="00393FE2">
      <w:pPr>
        <w:pStyle w:val="TJ3"/>
        <w:rPr>
          <w:rFonts w:asciiTheme="minorHAnsi" w:eastAsiaTheme="minorEastAsia" w:hAnsiTheme="minorHAnsi" w:cstheme="minorBidi"/>
          <w:noProof/>
          <w:sz w:val="22"/>
          <w:szCs w:val="20"/>
          <w:lang w:eastAsia="en-GB" w:bidi="hi-IN"/>
        </w:rPr>
      </w:pPr>
      <w:hyperlink w:anchor="_Toc182319664" w:history="1">
        <w:r w:rsidRPr="007A40A7">
          <w:rPr>
            <w:rStyle w:val="Hiperhivatkozs"/>
            <w:noProof/>
          </w:rPr>
          <w:t>3.7.1. Overview</w:t>
        </w:r>
        <w:r>
          <w:rPr>
            <w:noProof/>
            <w:webHidden/>
          </w:rPr>
          <w:tab/>
        </w:r>
        <w:r>
          <w:rPr>
            <w:noProof/>
            <w:webHidden/>
          </w:rPr>
          <w:fldChar w:fldCharType="begin"/>
        </w:r>
        <w:r>
          <w:rPr>
            <w:noProof/>
            <w:webHidden/>
          </w:rPr>
          <w:instrText xml:space="preserve"> PAGEREF _Toc182319664 \h </w:instrText>
        </w:r>
        <w:r>
          <w:rPr>
            <w:noProof/>
            <w:webHidden/>
          </w:rPr>
        </w:r>
        <w:r>
          <w:rPr>
            <w:noProof/>
            <w:webHidden/>
          </w:rPr>
          <w:fldChar w:fldCharType="separate"/>
        </w:r>
        <w:r>
          <w:rPr>
            <w:noProof/>
            <w:webHidden/>
          </w:rPr>
          <w:t>48</w:t>
        </w:r>
        <w:r>
          <w:rPr>
            <w:noProof/>
            <w:webHidden/>
          </w:rPr>
          <w:fldChar w:fldCharType="end"/>
        </w:r>
      </w:hyperlink>
    </w:p>
    <w:p w14:paraId="1CF6DBD7" w14:textId="61478C3D" w:rsidR="00393FE2" w:rsidRDefault="00393FE2">
      <w:pPr>
        <w:pStyle w:val="TJ3"/>
        <w:rPr>
          <w:rFonts w:asciiTheme="minorHAnsi" w:eastAsiaTheme="minorEastAsia" w:hAnsiTheme="minorHAnsi" w:cstheme="minorBidi"/>
          <w:noProof/>
          <w:sz w:val="22"/>
          <w:szCs w:val="20"/>
          <w:lang w:eastAsia="en-GB" w:bidi="hi-IN"/>
        </w:rPr>
      </w:pPr>
      <w:hyperlink w:anchor="_Toc182319665" w:history="1">
        <w:r w:rsidRPr="007A40A7">
          <w:rPr>
            <w:rStyle w:val="Hiperhivatkozs"/>
            <w:noProof/>
          </w:rPr>
          <w:t>3.7.2. Encoding gridlike partitions</w:t>
        </w:r>
        <w:r>
          <w:rPr>
            <w:noProof/>
            <w:webHidden/>
          </w:rPr>
          <w:tab/>
        </w:r>
        <w:r>
          <w:rPr>
            <w:noProof/>
            <w:webHidden/>
          </w:rPr>
          <w:fldChar w:fldCharType="begin"/>
        </w:r>
        <w:r>
          <w:rPr>
            <w:noProof/>
            <w:webHidden/>
          </w:rPr>
          <w:instrText xml:space="preserve"> PAGEREF _Toc182319665 \h </w:instrText>
        </w:r>
        <w:r>
          <w:rPr>
            <w:noProof/>
            <w:webHidden/>
          </w:rPr>
        </w:r>
        <w:r>
          <w:rPr>
            <w:noProof/>
            <w:webHidden/>
          </w:rPr>
          <w:fldChar w:fldCharType="separate"/>
        </w:r>
        <w:r>
          <w:rPr>
            <w:noProof/>
            <w:webHidden/>
          </w:rPr>
          <w:t>52</w:t>
        </w:r>
        <w:r>
          <w:rPr>
            <w:noProof/>
            <w:webHidden/>
          </w:rPr>
          <w:fldChar w:fldCharType="end"/>
        </w:r>
      </w:hyperlink>
    </w:p>
    <w:p w14:paraId="455C8153" w14:textId="6462248C" w:rsidR="00393FE2" w:rsidRDefault="00393FE2">
      <w:pPr>
        <w:pStyle w:val="TJ3"/>
        <w:rPr>
          <w:rFonts w:asciiTheme="minorHAnsi" w:eastAsiaTheme="minorEastAsia" w:hAnsiTheme="minorHAnsi" w:cstheme="minorBidi"/>
          <w:noProof/>
          <w:sz w:val="22"/>
          <w:szCs w:val="20"/>
          <w:lang w:eastAsia="en-GB" w:bidi="hi-IN"/>
        </w:rPr>
      </w:pPr>
      <w:hyperlink w:anchor="_Toc182319666" w:history="1">
        <w:r w:rsidRPr="007A40A7">
          <w:rPr>
            <w:rStyle w:val="Hiperhivatkozs"/>
            <w:noProof/>
          </w:rPr>
          <w:t>3.7.3. Gridlike milestone identification: unit and number</w:t>
        </w:r>
        <w:r>
          <w:rPr>
            <w:noProof/>
            <w:webHidden/>
          </w:rPr>
          <w:tab/>
        </w:r>
        <w:r>
          <w:rPr>
            <w:noProof/>
            <w:webHidden/>
          </w:rPr>
          <w:fldChar w:fldCharType="begin"/>
        </w:r>
        <w:r>
          <w:rPr>
            <w:noProof/>
            <w:webHidden/>
          </w:rPr>
          <w:instrText xml:space="preserve"> PAGEREF _Toc182319666 \h </w:instrText>
        </w:r>
        <w:r>
          <w:rPr>
            <w:noProof/>
            <w:webHidden/>
          </w:rPr>
        </w:r>
        <w:r>
          <w:rPr>
            <w:noProof/>
            <w:webHidden/>
          </w:rPr>
          <w:fldChar w:fldCharType="separate"/>
        </w:r>
        <w:r>
          <w:rPr>
            <w:noProof/>
            <w:webHidden/>
          </w:rPr>
          <w:t>53</w:t>
        </w:r>
        <w:r>
          <w:rPr>
            <w:noProof/>
            <w:webHidden/>
          </w:rPr>
          <w:fldChar w:fldCharType="end"/>
        </w:r>
      </w:hyperlink>
    </w:p>
    <w:p w14:paraId="08DA2C2A" w14:textId="7842E163" w:rsidR="00393FE2" w:rsidRDefault="00393FE2">
      <w:pPr>
        <w:pStyle w:val="TJ4"/>
        <w:rPr>
          <w:rFonts w:asciiTheme="minorHAnsi" w:eastAsiaTheme="minorEastAsia" w:hAnsiTheme="minorHAnsi" w:cstheme="minorBidi"/>
          <w:noProof/>
          <w:sz w:val="22"/>
          <w:szCs w:val="20"/>
          <w:lang w:eastAsia="en-GB"/>
        </w:rPr>
      </w:pPr>
      <w:hyperlink w:anchor="_Toc182319667" w:history="1">
        <w:r w:rsidRPr="007A40A7">
          <w:rPr>
            <w:rStyle w:val="Hiperhivatkozs"/>
            <w:noProof/>
            <w:lang w:bidi="ar-SA"/>
          </w:rPr>
          <w:t>3.7.3.1. Units for gridlike milestones</w:t>
        </w:r>
        <w:r>
          <w:rPr>
            <w:noProof/>
            <w:webHidden/>
          </w:rPr>
          <w:tab/>
        </w:r>
        <w:r>
          <w:rPr>
            <w:noProof/>
            <w:webHidden/>
          </w:rPr>
          <w:fldChar w:fldCharType="begin"/>
        </w:r>
        <w:r>
          <w:rPr>
            <w:noProof/>
            <w:webHidden/>
          </w:rPr>
          <w:instrText xml:space="preserve"> PAGEREF _Toc182319667 \h </w:instrText>
        </w:r>
        <w:r>
          <w:rPr>
            <w:noProof/>
            <w:webHidden/>
          </w:rPr>
        </w:r>
        <w:r>
          <w:rPr>
            <w:noProof/>
            <w:webHidden/>
          </w:rPr>
          <w:fldChar w:fldCharType="separate"/>
        </w:r>
        <w:r>
          <w:rPr>
            <w:noProof/>
            <w:webHidden/>
          </w:rPr>
          <w:t>53</w:t>
        </w:r>
        <w:r>
          <w:rPr>
            <w:noProof/>
            <w:webHidden/>
          </w:rPr>
          <w:fldChar w:fldCharType="end"/>
        </w:r>
      </w:hyperlink>
    </w:p>
    <w:p w14:paraId="34DD0706" w14:textId="2612A698" w:rsidR="00393FE2" w:rsidRDefault="00393FE2">
      <w:pPr>
        <w:pStyle w:val="TJ4"/>
        <w:rPr>
          <w:rFonts w:asciiTheme="minorHAnsi" w:eastAsiaTheme="minorEastAsia" w:hAnsiTheme="minorHAnsi" w:cstheme="minorBidi"/>
          <w:noProof/>
          <w:sz w:val="22"/>
          <w:szCs w:val="20"/>
          <w:lang w:eastAsia="en-GB"/>
        </w:rPr>
      </w:pPr>
      <w:hyperlink w:anchor="_Toc182319668" w:history="1">
        <w:r w:rsidRPr="007A40A7">
          <w:rPr>
            <w:rStyle w:val="Hiperhivatkozs"/>
            <w:noProof/>
            <w:lang w:bidi="ar-SA"/>
          </w:rPr>
          <w:t>3.7.3.2. Numbering gridlike milestones</w:t>
        </w:r>
        <w:r>
          <w:rPr>
            <w:noProof/>
            <w:webHidden/>
          </w:rPr>
          <w:tab/>
        </w:r>
        <w:r>
          <w:rPr>
            <w:noProof/>
            <w:webHidden/>
          </w:rPr>
          <w:fldChar w:fldCharType="begin"/>
        </w:r>
        <w:r>
          <w:rPr>
            <w:noProof/>
            <w:webHidden/>
          </w:rPr>
          <w:instrText xml:space="preserve"> PAGEREF _Toc182319668 \h </w:instrText>
        </w:r>
        <w:r>
          <w:rPr>
            <w:noProof/>
            <w:webHidden/>
          </w:rPr>
        </w:r>
        <w:r>
          <w:rPr>
            <w:noProof/>
            <w:webHidden/>
          </w:rPr>
          <w:fldChar w:fldCharType="separate"/>
        </w:r>
        <w:r>
          <w:rPr>
            <w:noProof/>
            <w:webHidden/>
          </w:rPr>
          <w:t>53</w:t>
        </w:r>
        <w:r>
          <w:rPr>
            <w:noProof/>
            <w:webHidden/>
          </w:rPr>
          <w:fldChar w:fldCharType="end"/>
        </w:r>
      </w:hyperlink>
    </w:p>
    <w:p w14:paraId="1E633AC3" w14:textId="20F56D85" w:rsidR="00393FE2" w:rsidRDefault="00393FE2">
      <w:pPr>
        <w:pStyle w:val="TJ3"/>
        <w:rPr>
          <w:rFonts w:asciiTheme="minorHAnsi" w:eastAsiaTheme="minorEastAsia" w:hAnsiTheme="minorHAnsi" w:cstheme="minorBidi"/>
          <w:noProof/>
          <w:sz w:val="22"/>
          <w:szCs w:val="20"/>
          <w:lang w:eastAsia="en-GB" w:bidi="hi-IN"/>
        </w:rPr>
      </w:pPr>
      <w:hyperlink w:anchor="_Toc182319669" w:history="1">
        <w:r w:rsidRPr="007A40A7">
          <w:rPr>
            <w:rStyle w:val="Hiperhivatkozs"/>
            <w:noProof/>
          </w:rPr>
          <w:t>3.7.4. Gridlike partitions interrupting words</w:t>
        </w:r>
        <w:r>
          <w:rPr>
            <w:noProof/>
            <w:webHidden/>
          </w:rPr>
          <w:tab/>
        </w:r>
        <w:r>
          <w:rPr>
            <w:noProof/>
            <w:webHidden/>
          </w:rPr>
          <w:fldChar w:fldCharType="begin"/>
        </w:r>
        <w:r>
          <w:rPr>
            <w:noProof/>
            <w:webHidden/>
          </w:rPr>
          <w:instrText xml:space="preserve"> PAGEREF _Toc182319669 \h </w:instrText>
        </w:r>
        <w:r>
          <w:rPr>
            <w:noProof/>
            <w:webHidden/>
          </w:rPr>
        </w:r>
        <w:r>
          <w:rPr>
            <w:noProof/>
            <w:webHidden/>
          </w:rPr>
          <w:fldChar w:fldCharType="separate"/>
        </w:r>
        <w:r>
          <w:rPr>
            <w:noProof/>
            <w:webHidden/>
          </w:rPr>
          <w:t>54</w:t>
        </w:r>
        <w:r>
          <w:rPr>
            <w:noProof/>
            <w:webHidden/>
          </w:rPr>
          <w:fldChar w:fldCharType="end"/>
        </w:r>
      </w:hyperlink>
    </w:p>
    <w:p w14:paraId="5FD20C8D" w14:textId="64B964C1" w:rsidR="00393FE2" w:rsidRDefault="00393FE2">
      <w:pPr>
        <w:pStyle w:val="TJ3"/>
        <w:rPr>
          <w:rFonts w:asciiTheme="minorHAnsi" w:eastAsiaTheme="minorEastAsia" w:hAnsiTheme="minorHAnsi" w:cstheme="minorBidi"/>
          <w:noProof/>
          <w:sz w:val="22"/>
          <w:szCs w:val="20"/>
          <w:lang w:eastAsia="en-GB" w:bidi="hi-IN"/>
        </w:rPr>
      </w:pPr>
      <w:hyperlink w:anchor="_Toc182319670" w:history="1">
        <w:r w:rsidRPr="007A40A7">
          <w:rPr>
            <w:rStyle w:val="Hiperhivatkozs"/>
            <w:noProof/>
          </w:rPr>
          <w:t>3.7.5. When to encode gridlike partitions</w:t>
        </w:r>
        <w:r>
          <w:rPr>
            <w:noProof/>
            <w:webHidden/>
          </w:rPr>
          <w:tab/>
        </w:r>
        <w:r>
          <w:rPr>
            <w:noProof/>
            <w:webHidden/>
          </w:rPr>
          <w:fldChar w:fldCharType="begin"/>
        </w:r>
        <w:r>
          <w:rPr>
            <w:noProof/>
            <w:webHidden/>
          </w:rPr>
          <w:instrText xml:space="preserve"> PAGEREF _Toc182319670 \h </w:instrText>
        </w:r>
        <w:r>
          <w:rPr>
            <w:noProof/>
            <w:webHidden/>
          </w:rPr>
        </w:r>
        <w:r>
          <w:rPr>
            <w:noProof/>
            <w:webHidden/>
          </w:rPr>
          <w:fldChar w:fldCharType="separate"/>
        </w:r>
        <w:r>
          <w:rPr>
            <w:noProof/>
            <w:webHidden/>
          </w:rPr>
          <w:t>54</w:t>
        </w:r>
        <w:r>
          <w:rPr>
            <w:noProof/>
            <w:webHidden/>
          </w:rPr>
          <w:fldChar w:fldCharType="end"/>
        </w:r>
      </w:hyperlink>
    </w:p>
    <w:p w14:paraId="18386287" w14:textId="0AB7FD27" w:rsidR="00393FE2" w:rsidRDefault="00393FE2">
      <w:pPr>
        <w:pStyle w:val="TJ1"/>
        <w:rPr>
          <w:rFonts w:asciiTheme="minorHAnsi" w:eastAsiaTheme="minorEastAsia" w:hAnsiTheme="minorHAnsi" w:cstheme="minorBidi"/>
          <w:b w:val="0"/>
          <w:noProof/>
          <w:szCs w:val="20"/>
          <w:lang w:eastAsia="en-GB" w:bidi="hi-IN"/>
        </w:rPr>
      </w:pPr>
      <w:hyperlink w:anchor="_Toc182319671" w:history="1">
        <w:r w:rsidRPr="007A40A7">
          <w:rPr>
            <w:rStyle w:val="Hiperhivatkozs"/>
            <w:noProof/>
          </w:rPr>
          <w:t>4. Encoding the originally inscribed text</w:t>
        </w:r>
        <w:r>
          <w:rPr>
            <w:noProof/>
            <w:webHidden/>
          </w:rPr>
          <w:tab/>
        </w:r>
        <w:r>
          <w:rPr>
            <w:noProof/>
            <w:webHidden/>
          </w:rPr>
          <w:fldChar w:fldCharType="begin"/>
        </w:r>
        <w:r>
          <w:rPr>
            <w:noProof/>
            <w:webHidden/>
          </w:rPr>
          <w:instrText xml:space="preserve"> PAGEREF _Toc182319671 \h </w:instrText>
        </w:r>
        <w:r>
          <w:rPr>
            <w:noProof/>
            <w:webHidden/>
          </w:rPr>
        </w:r>
        <w:r>
          <w:rPr>
            <w:noProof/>
            <w:webHidden/>
          </w:rPr>
          <w:fldChar w:fldCharType="separate"/>
        </w:r>
        <w:r>
          <w:rPr>
            <w:noProof/>
            <w:webHidden/>
          </w:rPr>
          <w:t>55</w:t>
        </w:r>
        <w:r>
          <w:rPr>
            <w:noProof/>
            <w:webHidden/>
          </w:rPr>
          <w:fldChar w:fldCharType="end"/>
        </w:r>
      </w:hyperlink>
    </w:p>
    <w:p w14:paraId="46289EB3" w14:textId="3A248FAB" w:rsidR="00393FE2" w:rsidRDefault="00393FE2">
      <w:pPr>
        <w:pStyle w:val="TJ2"/>
        <w:rPr>
          <w:rFonts w:asciiTheme="minorHAnsi" w:eastAsiaTheme="minorEastAsia" w:hAnsiTheme="minorHAnsi" w:cstheme="minorBidi"/>
          <w:noProof/>
          <w:sz w:val="22"/>
          <w:szCs w:val="20"/>
          <w:lang w:eastAsia="en-GB" w:bidi="hi-IN"/>
        </w:rPr>
      </w:pPr>
      <w:hyperlink w:anchor="_Toc182319672" w:history="1">
        <w:r w:rsidRPr="007A40A7">
          <w:rPr>
            <w:rStyle w:val="Hiperhivatkozs"/>
            <w:noProof/>
          </w:rPr>
          <w:t>4.1. Alphabetic characters</w:t>
        </w:r>
        <w:r>
          <w:rPr>
            <w:noProof/>
            <w:webHidden/>
          </w:rPr>
          <w:tab/>
        </w:r>
        <w:r>
          <w:rPr>
            <w:noProof/>
            <w:webHidden/>
          </w:rPr>
          <w:fldChar w:fldCharType="begin"/>
        </w:r>
        <w:r>
          <w:rPr>
            <w:noProof/>
            <w:webHidden/>
          </w:rPr>
          <w:instrText xml:space="preserve"> PAGEREF _Toc182319672 \h </w:instrText>
        </w:r>
        <w:r>
          <w:rPr>
            <w:noProof/>
            <w:webHidden/>
          </w:rPr>
        </w:r>
        <w:r>
          <w:rPr>
            <w:noProof/>
            <w:webHidden/>
          </w:rPr>
          <w:fldChar w:fldCharType="separate"/>
        </w:r>
        <w:r>
          <w:rPr>
            <w:noProof/>
            <w:webHidden/>
          </w:rPr>
          <w:t>55</w:t>
        </w:r>
        <w:r>
          <w:rPr>
            <w:noProof/>
            <w:webHidden/>
          </w:rPr>
          <w:fldChar w:fldCharType="end"/>
        </w:r>
      </w:hyperlink>
    </w:p>
    <w:p w14:paraId="1F5D01B6" w14:textId="0E620532" w:rsidR="00393FE2" w:rsidRDefault="00393FE2">
      <w:pPr>
        <w:pStyle w:val="TJ3"/>
        <w:rPr>
          <w:rFonts w:asciiTheme="minorHAnsi" w:eastAsiaTheme="minorEastAsia" w:hAnsiTheme="minorHAnsi" w:cstheme="minorBidi"/>
          <w:noProof/>
          <w:sz w:val="22"/>
          <w:szCs w:val="20"/>
          <w:lang w:eastAsia="en-GB" w:bidi="hi-IN"/>
        </w:rPr>
      </w:pPr>
      <w:hyperlink w:anchor="_Toc182319673" w:history="1">
        <w:r w:rsidRPr="007A40A7">
          <w:rPr>
            <w:rStyle w:val="Hiperhivatkozs"/>
            <w:noProof/>
          </w:rPr>
          <w:t xml:space="preserve">4.1.1. Tagging transliterated characters as one </w:t>
        </w:r>
        <w:r w:rsidRPr="007A40A7">
          <w:rPr>
            <w:rStyle w:val="Hiperhivatkozs"/>
            <w:i/>
            <w:noProof/>
          </w:rPr>
          <w:t>akṣara</w:t>
        </w:r>
        <w:r>
          <w:rPr>
            <w:noProof/>
            <w:webHidden/>
          </w:rPr>
          <w:tab/>
        </w:r>
        <w:r>
          <w:rPr>
            <w:noProof/>
            <w:webHidden/>
          </w:rPr>
          <w:fldChar w:fldCharType="begin"/>
        </w:r>
        <w:r>
          <w:rPr>
            <w:noProof/>
            <w:webHidden/>
          </w:rPr>
          <w:instrText xml:space="preserve"> PAGEREF _Toc182319673 \h </w:instrText>
        </w:r>
        <w:r>
          <w:rPr>
            <w:noProof/>
            <w:webHidden/>
          </w:rPr>
        </w:r>
        <w:r>
          <w:rPr>
            <w:noProof/>
            <w:webHidden/>
          </w:rPr>
          <w:fldChar w:fldCharType="separate"/>
        </w:r>
        <w:r>
          <w:rPr>
            <w:noProof/>
            <w:webHidden/>
          </w:rPr>
          <w:t>55</w:t>
        </w:r>
        <w:r>
          <w:rPr>
            <w:noProof/>
            <w:webHidden/>
          </w:rPr>
          <w:fldChar w:fldCharType="end"/>
        </w:r>
      </w:hyperlink>
    </w:p>
    <w:p w14:paraId="4E175DEF" w14:textId="55536B5A" w:rsidR="00393FE2" w:rsidRDefault="00393FE2">
      <w:pPr>
        <w:pStyle w:val="TJ3"/>
        <w:rPr>
          <w:rFonts w:asciiTheme="minorHAnsi" w:eastAsiaTheme="minorEastAsia" w:hAnsiTheme="minorHAnsi" w:cstheme="minorBidi"/>
          <w:noProof/>
          <w:sz w:val="22"/>
          <w:szCs w:val="20"/>
          <w:lang w:eastAsia="en-GB" w:bidi="hi-IN"/>
        </w:rPr>
      </w:pPr>
      <w:hyperlink w:anchor="_Toc182319674" w:history="1">
        <w:r w:rsidRPr="007A40A7">
          <w:rPr>
            <w:rStyle w:val="Hiperhivatkozs"/>
            <w:noProof/>
          </w:rPr>
          <w:t>4.1.2. Tagging parts of alphabetic characters</w:t>
        </w:r>
        <w:r>
          <w:rPr>
            <w:noProof/>
            <w:webHidden/>
          </w:rPr>
          <w:tab/>
        </w:r>
        <w:r>
          <w:rPr>
            <w:noProof/>
            <w:webHidden/>
          </w:rPr>
          <w:fldChar w:fldCharType="begin"/>
        </w:r>
        <w:r>
          <w:rPr>
            <w:noProof/>
            <w:webHidden/>
          </w:rPr>
          <w:instrText xml:space="preserve"> PAGEREF _Toc182319674 \h </w:instrText>
        </w:r>
        <w:r>
          <w:rPr>
            <w:noProof/>
            <w:webHidden/>
          </w:rPr>
        </w:r>
        <w:r>
          <w:rPr>
            <w:noProof/>
            <w:webHidden/>
          </w:rPr>
          <w:fldChar w:fldCharType="separate"/>
        </w:r>
        <w:r>
          <w:rPr>
            <w:noProof/>
            <w:webHidden/>
          </w:rPr>
          <w:t>55</w:t>
        </w:r>
        <w:r>
          <w:rPr>
            <w:noProof/>
            <w:webHidden/>
          </w:rPr>
          <w:fldChar w:fldCharType="end"/>
        </w:r>
      </w:hyperlink>
    </w:p>
    <w:p w14:paraId="717B8A37" w14:textId="73DC6C52" w:rsidR="00393FE2" w:rsidRDefault="00393FE2">
      <w:pPr>
        <w:pStyle w:val="TJ3"/>
        <w:rPr>
          <w:rFonts w:asciiTheme="minorHAnsi" w:eastAsiaTheme="minorEastAsia" w:hAnsiTheme="minorHAnsi" w:cstheme="minorBidi"/>
          <w:noProof/>
          <w:sz w:val="22"/>
          <w:szCs w:val="20"/>
          <w:lang w:eastAsia="en-GB" w:bidi="hi-IN"/>
        </w:rPr>
      </w:pPr>
      <w:hyperlink w:anchor="_Toc182319675" w:history="1">
        <w:r w:rsidRPr="007A40A7">
          <w:rPr>
            <w:rStyle w:val="Hiperhivatkozs"/>
            <w:noProof/>
          </w:rPr>
          <w:t>4.1.3. Unusual spatial arrangement in conjuncts</w:t>
        </w:r>
        <w:r>
          <w:rPr>
            <w:noProof/>
            <w:webHidden/>
          </w:rPr>
          <w:tab/>
        </w:r>
        <w:r>
          <w:rPr>
            <w:noProof/>
            <w:webHidden/>
          </w:rPr>
          <w:fldChar w:fldCharType="begin"/>
        </w:r>
        <w:r>
          <w:rPr>
            <w:noProof/>
            <w:webHidden/>
          </w:rPr>
          <w:instrText xml:space="preserve"> PAGEREF _Toc182319675 \h </w:instrText>
        </w:r>
        <w:r>
          <w:rPr>
            <w:noProof/>
            <w:webHidden/>
          </w:rPr>
        </w:r>
        <w:r>
          <w:rPr>
            <w:noProof/>
            <w:webHidden/>
          </w:rPr>
          <w:fldChar w:fldCharType="separate"/>
        </w:r>
        <w:r>
          <w:rPr>
            <w:noProof/>
            <w:webHidden/>
          </w:rPr>
          <w:t>56</w:t>
        </w:r>
        <w:r>
          <w:rPr>
            <w:noProof/>
            <w:webHidden/>
          </w:rPr>
          <w:fldChar w:fldCharType="end"/>
        </w:r>
      </w:hyperlink>
    </w:p>
    <w:p w14:paraId="2B724B81" w14:textId="13E3F555" w:rsidR="00393FE2" w:rsidRDefault="00393FE2">
      <w:pPr>
        <w:pStyle w:val="TJ3"/>
        <w:rPr>
          <w:rFonts w:asciiTheme="minorHAnsi" w:eastAsiaTheme="minorEastAsia" w:hAnsiTheme="minorHAnsi" w:cstheme="minorBidi"/>
          <w:noProof/>
          <w:sz w:val="22"/>
          <w:szCs w:val="20"/>
          <w:lang w:eastAsia="en-GB" w:bidi="hi-IN"/>
        </w:rPr>
      </w:pPr>
      <w:hyperlink w:anchor="_Toc182319676" w:history="1">
        <w:r w:rsidRPr="007A40A7">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_Toc182319676 \h </w:instrText>
        </w:r>
        <w:r>
          <w:rPr>
            <w:noProof/>
            <w:webHidden/>
          </w:rPr>
        </w:r>
        <w:r>
          <w:rPr>
            <w:noProof/>
            <w:webHidden/>
          </w:rPr>
          <w:fldChar w:fldCharType="separate"/>
        </w:r>
        <w:r>
          <w:rPr>
            <w:noProof/>
            <w:webHidden/>
          </w:rPr>
          <w:t>57</w:t>
        </w:r>
        <w:r>
          <w:rPr>
            <w:noProof/>
            <w:webHidden/>
          </w:rPr>
          <w:fldChar w:fldCharType="end"/>
        </w:r>
      </w:hyperlink>
    </w:p>
    <w:p w14:paraId="5AC76083" w14:textId="3CEB6327" w:rsidR="00393FE2" w:rsidRDefault="00393FE2">
      <w:pPr>
        <w:pStyle w:val="TJ2"/>
        <w:rPr>
          <w:rFonts w:asciiTheme="minorHAnsi" w:eastAsiaTheme="minorEastAsia" w:hAnsiTheme="minorHAnsi" w:cstheme="minorBidi"/>
          <w:noProof/>
          <w:sz w:val="22"/>
          <w:szCs w:val="20"/>
          <w:lang w:eastAsia="en-GB" w:bidi="hi-IN"/>
        </w:rPr>
      </w:pPr>
      <w:hyperlink w:anchor="_Toc182319677" w:history="1">
        <w:r w:rsidRPr="007A40A7">
          <w:rPr>
            <w:rStyle w:val="Hiperhivatkozs"/>
            <w:noProof/>
          </w:rPr>
          <w:t>4.2. Non-alphabetic characters</w:t>
        </w:r>
        <w:r>
          <w:rPr>
            <w:noProof/>
            <w:webHidden/>
          </w:rPr>
          <w:tab/>
        </w:r>
        <w:r>
          <w:rPr>
            <w:noProof/>
            <w:webHidden/>
          </w:rPr>
          <w:fldChar w:fldCharType="begin"/>
        </w:r>
        <w:r>
          <w:rPr>
            <w:noProof/>
            <w:webHidden/>
          </w:rPr>
          <w:instrText xml:space="preserve"> PAGEREF _Toc182319677 \h </w:instrText>
        </w:r>
        <w:r>
          <w:rPr>
            <w:noProof/>
            <w:webHidden/>
          </w:rPr>
        </w:r>
        <w:r>
          <w:rPr>
            <w:noProof/>
            <w:webHidden/>
          </w:rPr>
          <w:fldChar w:fldCharType="separate"/>
        </w:r>
        <w:r>
          <w:rPr>
            <w:noProof/>
            <w:webHidden/>
          </w:rPr>
          <w:t>58</w:t>
        </w:r>
        <w:r>
          <w:rPr>
            <w:noProof/>
            <w:webHidden/>
          </w:rPr>
          <w:fldChar w:fldCharType="end"/>
        </w:r>
      </w:hyperlink>
    </w:p>
    <w:p w14:paraId="2DCE7AD3" w14:textId="7C198418" w:rsidR="00393FE2" w:rsidRDefault="00393FE2">
      <w:pPr>
        <w:pStyle w:val="TJ3"/>
        <w:rPr>
          <w:rFonts w:asciiTheme="minorHAnsi" w:eastAsiaTheme="minorEastAsia" w:hAnsiTheme="minorHAnsi" w:cstheme="minorBidi"/>
          <w:noProof/>
          <w:sz w:val="22"/>
          <w:szCs w:val="20"/>
          <w:lang w:eastAsia="en-GB" w:bidi="hi-IN"/>
        </w:rPr>
      </w:pPr>
      <w:hyperlink w:anchor="_Toc182319678" w:history="1">
        <w:r w:rsidRPr="007A40A7">
          <w:rPr>
            <w:rStyle w:val="Hiperhivatkozs"/>
            <w:noProof/>
          </w:rPr>
          <w:t>4.2.1. Overview</w:t>
        </w:r>
        <w:r>
          <w:rPr>
            <w:noProof/>
            <w:webHidden/>
          </w:rPr>
          <w:tab/>
        </w:r>
        <w:r>
          <w:rPr>
            <w:noProof/>
            <w:webHidden/>
          </w:rPr>
          <w:fldChar w:fldCharType="begin"/>
        </w:r>
        <w:r>
          <w:rPr>
            <w:noProof/>
            <w:webHidden/>
          </w:rPr>
          <w:instrText xml:space="preserve"> PAGEREF _Toc182319678 \h </w:instrText>
        </w:r>
        <w:r>
          <w:rPr>
            <w:noProof/>
            <w:webHidden/>
          </w:rPr>
        </w:r>
        <w:r>
          <w:rPr>
            <w:noProof/>
            <w:webHidden/>
          </w:rPr>
          <w:fldChar w:fldCharType="separate"/>
        </w:r>
        <w:r>
          <w:rPr>
            <w:noProof/>
            <w:webHidden/>
          </w:rPr>
          <w:t>58</w:t>
        </w:r>
        <w:r>
          <w:rPr>
            <w:noProof/>
            <w:webHidden/>
          </w:rPr>
          <w:fldChar w:fldCharType="end"/>
        </w:r>
      </w:hyperlink>
    </w:p>
    <w:p w14:paraId="654AC671" w14:textId="7B38DFEB" w:rsidR="00393FE2" w:rsidRDefault="00393FE2">
      <w:pPr>
        <w:pStyle w:val="TJ3"/>
        <w:rPr>
          <w:rFonts w:asciiTheme="minorHAnsi" w:eastAsiaTheme="minorEastAsia" w:hAnsiTheme="minorHAnsi" w:cstheme="minorBidi"/>
          <w:noProof/>
          <w:sz w:val="22"/>
          <w:szCs w:val="20"/>
          <w:lang w:eastAsia="en-GB" w:bidi="hi-IN"/>
        </w:rPr>
      </w:pPr>
      <w:hyperlink w:anchor="_Toc182319679" w:history="1">
        <w:r w:rsidRPr="007A40A7">
          <w:rPr>
            <w:rStyle w:val="Hiperhivatkozs"/>
            <w:noProof/>
          </w:rPr>
          <w:t>4.2.2. Numeral symbols other than decimal digits</w:t>
        </w:r>
        <w:r>
          <w:rPr>
            <w:noProof/>
            <w:webHidden/>
          </w:rPr>
          <w:tab/>
        </w:r>
        <w:r>
          <w:rPr>
            <w:noProof/>
            <w:webHidden/>
          </w:rPr>
          <w:fldChar w:fldCharType="begin"/>
        </w:r>
        <w:r>
          <w:rPr>
            <w:noProof/>
            <w:webHidden/>
          </w:rPr>
          <w:instrText xml:space="preserve"> PAGEREF _Toc182319679 \h </w:instrText>
        </w:r>
        <w:r>
          <w:rPr>
            <w:noProof/>
            <w:webHidden/>
          </w:rPr>
        </w:r>
        <w:r>
          <w:rPr>
            <w:noProof/>
            <w:webHidden/>
          </w:rPr>
          <w:fldChar w:fldCharType="separate"/>
        </w:r>
        <w:r>
          <w:rPr>
            <w:noProof/>
            <w:webHidden/>
          </w:rPr>
          <w:t>59</w:t>
        </w:r>
        <w:r>
          <w:rPr>
            <w:noProof/>
            <w:webHidden/>
          </w:rPr>
          <w:fldChar w:fldCharType="end"/>
        </w:r>
      </w:hyperlink>
    </w:p>
    <w:p w14:paraId="00ABDC6F" w14:textId="1002CF51" w:rsidR="00393FE2" w:rsidRDefault="00393FE2">
      <w:pPr>
        <w:pStyle w:val="TJ3"/>
        <w:rPr>
          <w:rFonts w:asciiTheme="minorHAnsi" w:eastAsiaTheme="minorEastAsia" w:hAnsiTheme="minorHAnsi" w:cstheme="minorBidi"/>
          <w:noProof/>
          <w:sz w:val="22"/>
          <w:szCs w:val="20"/>
          <w:lang w:eastAsia="en-GB" w:bidi="hi-IN"/>
        </w:rPr>
      </w:pPr>
      <w:hyperlink w:anchor="_Toc182319680" w:history="1">
        <w:r w:rsidRPr="007A40A7">
          <w:rPr>
            <w:rStyle w:val="Hiperhivatkozs"/>
            <w:noProof/>
          </w:rPr>
          <w:t>4.2.3. Symbol tokens</w:t>
        </w:r>
        <w:r>
          <w:rPr>
            <w:noProof/>
            <w:webHidden/>
          </w:rPr>
          <w:tab/>
        </w:r>
        <w:r>
          <w:rPr>
            <w:noProof/>
            <w:webHidden/>
          </w:rPr>
          <w:fldChar w:fldCharType="begin"/>
        </w:r>
        <w:r>
          <w:rPr>
            <w:noProof/>
            <w:webHidden/>
          </w:rPr>
          <w:instrText xml:space="preserve"> PAGEREF _Toc182319680 \h </w:instrText>
        </w:r>
        <w:r>
          <w:rPr>
            <w:noProof/>
            <w:webHidden/>
          </w:rPr>
        </w:r>
        <w:r>
          <w:rPr>
            <w:noProof/>
            <w:webHidden/>
          </w:rPr>
          <w:fldChar w:fldCharType="separate"/>
        </w:r>
        <w:r>
          <w:rPr>
            <w:noProof/>
            <w:webHidden/>
          </w:rPr>
          <w:t>60</w:t>
        </w:r>
        <w:r>
          <w:rPr>
            <w:noProof/>
            <w:webHidden/>
          </w:rPr>
          <w:fldChar w:fldCharType="end"/>
        </w:r>
      </w:hyperlink>
    </w:p>
    <w:p w14:paraId="5C3439B5" w14:textId="67C7ABC5" w:rsidR="00393FE2" w:rsidRDefault="00393FE2">
      <w:pPr>
        <w:pStyle w:val="TJ3"/>
        <w:rPr>
          <w:rFonts w:asciiTheme="minorHAnsi" w:eastAsiaTheme="minorEastAsia" w:hAnsiTheme="minorHAnsi" w:cstheme="minorBidi"/>
          <w:noProof/>
          <w:sz w:val="22"/>
          <w:szCs w:val="20"/>
          <w:lang w:eastAsia="en-GB" w:bidi="hi-IN"/>
        </w:rPr>
      </w:pPr>
      <w:hyperlink w:anchor="_Toc182319681" w:history="1">
        <w:r w:rsidRPr="007A40A7">
          <w:rPr>
            <w:rStyle w:val="Hiperhivatkozs"/>
            <w:noProof/>
          </w:rPr>
          <w:t>4.2.4. Punctuation marks</w:t>
        </w:r>
        <w:r>
          <w:rPr>
            <w:noProof/>
            <w:webHidden/>
          </w:rPr>
          <w:tab/>
        </w:r>
        <w:r>
          <w:rPr>
            <w:noProof/>
            <w:webHidden/>
          </w:rPr>
          <w:fldChar w:fldCharType="begin"/>
        </w:r>
        <w:r>
          <w:rPr>
            <w:noProof/>
            <w:webHidden/>
          </w:rPr>
          <w:instrText xml:space="preserve"> PAGEREF _Toc182319681 \h </w:instrText>
        </w:r>
        <w:r>
          <w:rPr>
            <w:noProof/>
            <w:webHidden/>
          </w:rPr>
        </w:r>
        <w:r>
          <w:rPr>
            <w:noProof/>
            <w:webHidden/>
          </w:rPr>
          <w:fldChar w:fldCharType="separate"/>
        </w:r>
        <w:r>
          <w:rPr>
            <w:noProof/>
            <w:webHidden/>
          </w:rPr>
          <w:t>61</w:t>
        </w:r>
        <w:r>
          <w:rPr>
            <w:noProof/>
            <w:webHidden/>
          </w:rPr>
          <w:fldChar w:fldCharType="end"/>
        </w:r>
      </w:hyperlink>
    </w:p>
    <w:p w14:paraId="5A96B51D" w14:textId="415C9021" w:rsidR="00393FE2" w:rsidRDefault="00393FE2">
      <w:pPr>
        <w:pStyle w:val="TJ3"/>
        <w:rPr>
          <w:rFonts w:asciiTheme="minorHAnsi" w:eastAsiaTheme="minorEastAsia" w:hAnsiTheme="minorHAnsi" w:cstheme="minorBidi"/>
          <w:noProof/>
          <w:sz w:val="22"/>
          <w:szCs w:val="20"/>
          <w:lang w:eastAsia="en-GB" w:bidi="hi-IN"/>
        </w:rPr>
      </w:pPr>
      <w:hyperlink w:anchor="_Toc182319682" w:history="1">
        <w:r w:rsidRPr="007A40A7">
          <w:rPr>
            <w:rStyle w:val="Hiperhivatkozs"/>
            <w:noProof/>
          </w:rPr>
          <w:t>4.2.5. Space filler signs</w:t>
        </w:r>
        <w:r>
          <w:rPr>
            <w:noProof/>
            <w:webHidden/>
          </w:rPr>
          <w:tab/>
        </w:r>
        <w:r>
          <w:rPr>
            <w:noProof/>
            <w:webHidden/>
          </w:rPr>
          <w:fldChar w:fldCharType="begin"/>
        </w:r>
        <w:r>
          <w:rPr>
            <w:noProof/>
            <w:webHidden/>
          </w:rPr>
          <w:instrText xml:space="preserve"> PAGEREF _Toc182319682 \h </w:instrText>
        </w:r>
        <w:r>
          <w:rPr>
            <w:noProof/>
            <w:webHidden/>
          </w:rPr>
        </w:r>
        <w:r>
          <w:rPr>
            <w:noProof/>
            <w:webHidden/>
          </w:rPr>
          <w:fldChar w:fldCharType="separate"/>
        </w:r>
        <w:r>
          <w:rPr>
            <w:noProof/>
            <w:webHidden/>
          </w:rPr>
          <w:t>62</w:t>
        </w:r>
        <w:r>
          <w:rPr>
            <w:noProof/>
            <w:webHidden/>
          </w:rPr>
          <w:fldChar w:fldCharType="end"/>
        </w:r>
      </w:hyperlink>
    </w:p>
    <w:p w14:paraId="62AEEF1A" w14:textId="147367B6" w:rsidR="00393FE2" w:rsidRDefault="00393FE2">
      <w:pPr>
        <w:pStyle w:val="TJ3"/>
        <w:rPr>
          <w:rFonts w:asciiTheme="minorHAnsi" w:eastAsiaTheme="minorEastAsia" w:hAnsiTheme="minorHAnsi" w:cstheme="minorBidi"/>
          <w:noProof/>
          <w:sz w:val="22"/>
          <w:szCs w:val="20"/>
          <w:lang w:eastAsia="en-GB" w:bidi="hi-IN"/>
        </w:rPr>
      </w:pPr>
      <w:hyperlink w:anchor="_Toc182319683" w:history="1">
        <w:r w:rsidRPr="007A40A7">
          <w:rPr>
            <w:rStyle w:val="Hiperhivatkozs"/>
            <w:noProof/>
          </w:rPr>
          <w:t>4.2.6. Miscellaneous symbols</w:t>
        </w:r>
        <w:r>
          <w:rPr>
            <w:noProof/>
            <w:webHidden/>
          </w:rPr>
          <w:tab/>
        </w:r>
        <w:r>
          <w:rPr>
            <w:noProof/>
            <w:webHidden/>
          </w:rPr>
          <w:fldChar w:fldCharType="begin"/>
        </w:r>
        <w:r>
          <w:rPr>
            <w:noProof/>
            <w:webHidden/>
          </w:rPr>
          <w:instrText xml:space="preserve"> PAGEREF _Toc182319683 \h </w:instrText>
        </w:r>
        <w:r>
          <w:rPr>
            <w:noProof/>
            <w:webHidden/>
          </w:rPr>
        </w:r>
        <w:r>
          <w:rPr>
            <w:noProof/>
            <w:webHidden/>
          </w:rPr>
          <w:fldChar w:fldCharType="separate"/>
        </w:r>
        <w:r>
          <w:rPr>
            <w:noProof/>
            <w:webHidden/>
          </w:rPr>
          <w:t>62</w:t>
        </w:r>
        <w:r>
          <w:rPr>
            <w:noProof/>
            <w:webHidden/>
          </w:rPr>
          <w:fldChar w:fldCharType="end"/>
        </w:r>
      </w:hyperlink>
    </w:p>
    <w:p w14:paraId="6C17A2EB" w14:textId="756431D4" w:rsidR="00393FE2" w:rsidRDefault="00393FE2">
      <w:pPr>
        <w:pStyle w:val="TJ3"/>
        <w:rPr>
          <w:rFonts w:asciiTheme="minorHAnsi" w:eastAsiaTheme="minorEastAsia" w:hAnsiTheme="minorHAnsi" w:cstheme="minorBidi"/>
          <w:noProof/>
          <w:sz w:val="22"/>
          <w:szCs w:val="20"/>
          <w:lang w:eastAsia="en-GB" w:bidi="hi-IN"/>
        </w:rPr>
      </w:pPr>
      <w:hyperlink w:anchor="_Toc182319684" w:history="1">
        <w:r w:rsidRPr="007A40A7">
          <w:rPr>
            <w:rStyle w:val="Hiperhivatkozs"/>
            <w:noProof/>
          </w:rPr>
          <w:t>4.2.7. Alphanumeric characters used for a different function</w:t>
        </w:r>
        <w:r>
          <w:rPr>
            <w:noProof/>
            <w:webHidden/>
          </w:rPr>
          <w:tab/>
        </w:r>
        <w:r>
          <w:rPr>
            <w:noProof/>
            <w:webHidden/>
          </w:rPr>
          <w:fldChar w:fldCharType="begin"/>
        </w:r>
        <w:r>
          <w:rPr>
            <w:noProof/>
            <w:webHidden/>
          </w:rPr>
          <w:instrText xml:space="preserve"> PAGEREF _Toc182319684 \h </w:instrText>
        </w:r>
        <w:r>
          <w:rPr>
            <w:noProof/>
            <w:webHidden/>
          </w:rPr>
        </w:r>
        <w:r>
          <w:rPr>
            <w:noProof/>
            <w:webHidden/>
          </w:rPr>
          <w:fldChar w:fldCharType="separate"/>
        </w:r>
        <w:r>
          <w:rPr>
            <w:noProof/>
            <w:webHidden/>
          </w:rPr>
          <w:t>62</w:t>
        </w:r>
        <w:r>
          <w:rPr>
            <w:noProof/>
            <w:webHidden/>
          </w:rPr>
          <w:fldChar w:fldCharType="end"/>
        </w:r>
      </w:hyperlink>
    </w:p>
    <w:p w14:paraId="61D1EF7B" w14:textId="6BBFBE2F" w:rsidR="00393FE2" w:rsidRDefault="00393FE2">
      <w:pPr>
        <w:pStyle w:val="TJ2"/>
        <w:rPr>
          <w:rFonts w:asciiTheme="minorHAnsi" w:eastAsiaTheme="minorEastAsia" w:hAnsiTheme="minorHAnsi" w:cstheme="minorBidi"/>
          <w:noProof/>
          <w:sz w:val="22"/>
          <w:szCs w:val="20"/>
          <w:lang w:eastAsia="en-GB" w:bidi="hi-IN"/>
        </w:rPr>
      </w:pPr>
      <w:hyperlink w:anchor="_Toc182319685" w:history="1">
        <w:r w:rsidRPr="007A40A7">
          <w:rPr>
            <w:rStyle w:val="Hiperhivatkozs"/>
            <w:noProof/>
          </w:rPr>
          <w:t>4.3. Space</w:t>
        </w:r>
        <w:r>
          <w:rPr>
            <w:noProof/>
            <w:webHidden/>
          </w:rPr>
          <w:tab/>
        </w:r>
        <w:r>
          <w:rPr>
            <w:noProof/>
            <w:webHidden/>
          </w:rPr>
          <w:fldChar w:fldCharType="begin"/>
        </w:r>
        <w:r>
          <w:rPr>
            <w:noProof/>
            <w:webHidden/>
          </w:rPr>
          <w:instrText xml:space="preserve"> PAGEREF _Toc182319685 \h </w:instrText>
        </w:r>
        <w:r>
          <w:rPr>
            <w:noProof/>
            <w:webHidden/>
          </w:rPr>
        </w:r>
        <w:r>
          <w:rPr>
            <w:noProof/>
            <w:webHidden/>
          </w:rPr>
          <w:fldChar w:fldCharType="separate"/>
        </w:r>
        <w:r>
          <w:rPr>
            <w:noProof/>
            <w:webHidden/>
          </w:rPr>
          <w:t>63</w:t>
        </w:r>
        <w:r>
          <w:rPr>
            <w:noProof/>
            <w:webHidden/>
          </w:rPr>
          <w:fldChar w:fldCharType="end"/>
        </w:r>
      </w:hyperlink>
    </w:p>
    <w:p w14:paraId="4DDD20EB" w14:textId="78E85259" w:rsidR="00393FE2" w:rsidRDefault="00393FE2">
      <w:pPr>
        <w:pStyle w:val="TJ3"/>
        <w:rPr>
          <w:rFonts w:asciiTheme="minorHAnsi" w:eastAsiaTheme="minorEastAsia" w:hAnsiTheme="minorHAnsi" w:cstheme="minorBidi"/>
          <w:noProof/>
          <w:sz w:val="22"/>
          <w:szCs w:val="20"/>
          <w:lang w:eastAsia="en-GB" w:bidi="hi-IN"/>
        </w:rPr>
      </w:pPr>
      <w:hyperlink w:anchor="_Toc182319686" w:history="1">
        <w:r w:rsidRPr="007A40A7">
          <w:rPr>
            <w:rStyle w:val="Hiperhivatkozs"/>
            <w:noProof/>
          </w:rPr>
          <w:t>4.3.1. Generic markup for original space</w:t>
        </w:r>
        <w:r>
          <w:rPr>
            <w:noProof/>
            <w:webHidden/>
          </w:rPr>
          <w:tab/>
        </w:r>
        <w:r>
          <w:rPr>
            <w:noProof/>
            <w:webHidden/>
          </w:rPr>
          <w:fldChar w:fldCharType="begin"/>
        </w:r>
        <w:r>
          <w:rPr>
            <w:noProof/>
            <w:webHidden/>
          </w:rPr>
          <w:instrText xml:space="preserve"> PAGEREF _Toc182319686 \h </w:instrText>
        </w:r>
        <w:r>
          <w:rPr>
            <w:noProof/>
            <w:webHidden/>
          </w:rPr>
        </w:r>
        <w:r>
          <w:rPr>
            <w:noProof/>
            <w:webHidden/>
          </w:rPr>
          <w:fldChar w:fldCharType="separate"/>
        </w:r>
        <w:r>
          <w:rPr>
            <w:noProof/>
            <w:webHidden/>
          </w:rPr>
          <w:t>63</w:t>
        </w:r>
        <w:r>
          <w:rPr>
            <w:noProof/>
            <w:webHidden/>
          </w:rPr>
          <w:fldChar w:fldCharType="end"/>
        </w:r>
      </w:hyperlink>
    </w:p>
    <w:p w14:paraId="3744AC0A" w14:textId="33C5E41F" w:rsidR="00393FE2" w:rsidRDefault="00393FE2">
      <w:pPr>
        <w:pStyle w:val="TJ3"/>
        <w:rPr>
          <w:rFonts w:asciiTheme="minorHAnsi" w:eastAsiaTheme="minorEastAsia" w:hAnsiTheme="minorHAnsi" w:cstheme="minorBidi"/>
          <w:noProof/>
          <w:sz w:val="22"/>
          <w:szCs w:val="20"/>
          <w:lang w:eastAsia="en-GB" w:bidi="hi-IN"/>
        </w:rPr>
      </w:pPr>
      <w:hyperlink w:anchor="_Toc182319687" w:history="1">
        <w:r w:rsidRPr="007A40A7">
          <w:rPr>
            <w:rStyle w:val="Hiperhivatkozs"/>
            <w:noProof/>
          </w:rPr>
          <w:t>4.3.2. Not all blanks are space</w:t>
        </w:r>
        <w:r>
          <w:rPr>
            <w:noProof/>
            <w:webHidden/>
          </w:rPr>
          <w:tab/>
        </w:r>
        <w:r>
          <w:rPr>
            <w:noProof/>
            <w:webHidden/>
          </w:rPr>
          <w:fldChar w:fldCharType="begin"/>
        </w:r>
        <w:r>
          <w:rPr>
            <w:noProof/>
            <w:webHidden/>
          </w:rPr>
          <w:instrText xml:space="preserve"> PAGEREF _Toc182319687 \h </w:instrText>
        </w:r>
        <w:r>
          <w:rPr>
            <w:noProof/>
            <w:webHidden/>
          </w:rPr>
        </w:r>
        <w:r>
          <w:rPr>
            <w:noProof/>
            <w:webHidden/>
          </w:rPr>
          <w:fldChar w:fldCharType="separate"/>
        </w:r>
        <w:r>
          <w:rPr>
            <w:noProof/>
            <w:webHidden/>
          </w:rPr>
          <w:t>63</w:t>
        </w:r>
        <w:r>
          <w:rPr>
            <w:noProof/>
            <w:webHidden/>
          </w:rPr>
          <w:fldChar w:fldCharType="end"/>
        </w:r>
      </w:hyperlink>
    </w:p>
    <w:p w14:paraId="6088DF36" w14:textId="333ACC4D" w:rsidR="00393FE2" w:rsidRDefault="00393FE2">
      <w:pPr>
        <w:pStyle w:val="TJ3"/>
        <w:rPr>
          <w:rFonts w:asciiTheme="minorHAnsi" w:eastAsiaTheme="minorEastAsia" w:hAnsiTheme="minorHAnsi" w:cstheme="minorBidi"/>
          <w:noProof/>
          <w:sz w:val="22"/>
          <w:szCs w:val="20"/>
          <w:lang w:eastAsia="en-GB" w:bidi="hi-IN"/>
        </w:rPr>
      </w:pPr>
      <w:hyperlink w:anchor="_Toc182319688" w:history="1">
        <w:r w:rsidRPr="007A40A7">
          <w:rPr>
            <w:rStyle w:val="Hiperhivatkozs"/>
            <w:noProof/>
          </w:rPr>
          <w:t>4.3.3. Space for semantic segmentation</w:t>
        </w:r>
        <w:r>
          <w:rPr>
            <w:noProof/>
            <w:webHidden/>
          </w:rPr>
          <w:tab/>
        </w:r>
        <w:r>
          <w:rPr>
            <w:noProof/>
            <w:webHidden/>
          </w:rPr>
          <w:fldChar w:fldCharType="begin"/>
        </w:r>
        <w:r>
          <w:rPr>
            <w:noProof/>
            <w:webHidden/>
          </w:rPr>
          <w:instrText xml:space="preserve"> PAGEREF _Toc182319688 \h </w:instrText>
        </w:r>
        <w:r>
          <w:rPr>
            <w:noProof/>
            <w:webHidden/>
          </w:rPr>
        </w:r>
        <w:r>
          <w:rPr>
            <w:noProof/>
            <w:webHidden/>
          </w:rPr>
          <w:fldChar w:fldCharType="separate"/>
        </w:r>
        <w:r>
          <w:rPr>
            <w:noProof/>
            <w:webHidden/>
          </w:rPr>
          <w:t>63</w:t>
        </w:r>
        <w:r>
          <w:rPr>
            <w:noProof/>
            <w:webHidden/>
          </w:rPr>
          <w:fldChar w:fldCharType="end"/>
        </w:r>
      </w:hyperlink>
    </w:p>
    <w:p w14:paraId="7DE803D0" w14:textId="28AB01F8" w:rsidR="00393FE2" w:rsidRDefault="00393FE2">
      <w:pPr>
        <w:pStyle w:val="TJ3"/>
        <w:rPr>
          <w:rFonts w:asciiTheme="minorHAnsi" w:eastAsiaTheme="minorEastAsia" w:hAnsiTheme="minorHAnsi" w:cstheme="minorBidi"/>
          <w:noProof/>
          <w:sz w:val="22"/>
          <w:szCs w:val="20"/>
          <w:lang w:eastAsia="en-GB" w:bidi="hi-IN"/>
        </w:rPr>
      </w:pPr>
      <w:hyperlink w:anchor="_Toc182319689" w:history="1">
        <w:r w:rsidRPr="007A40A7">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_Toc182319689 \h </w:instrText>
        </w:r>
        <w:r>
          <w:rPr>
            <w:noProof/>
            <w:webHidden/>
          </w:rPr>
        </w:r>
        <w:r>
          <w:rPr>
            <w:noProof/>
            <w:webHidden/>
          </w:rPr>
          <w:fldChar w:fldCharType="separate"/>
        </w:r>
        <w:r>
          <w:rPr>
            <w:noProof/>
            <w:webHidden/>
          </w:rPr>
          <w:t>64</w:t>
        </w:r>
        <w:r>
          <w:rPr>
            <w:noProof/>
            <w:webHidden/>
          </w:rPr>
          <w:fldChar w:fldCharType="end"/>
        </w:r>
      </w:hyperlink>
    </w:p>
    <w:p w14:paraId="48E743AA" w14:textId="02EFE6DD" w:rsidR="00393FE2" w:rsidRDefault="00393FE2">
      <w:pPr>
        <w:pStyle w:val="TJ3"/>
        <w:rPr>
          <w:rFonts w:asciiTheme="minorHAnsi" w:eastAsiaTheme="minorEastAsia" w:hAnsiTheme="minorHAnsi" w:cstheme="minorBidi"/>
          <w:noProof/>
          <w:sz w:val="22"/>
          <w:szCs w:val="20"/>
          <w:lang w:eastAsia="en-GB" w:bidi="hi-IN"/>
        </w:rPr>
      </w:pPr>
      <w:hyperlink w:anchor="_Toc182319690" w:history="1">
        <w:r w:rsidRPr="007A40A7">
          <w:rPr>
            <w:rStyle w:val="Hiperhivatkozs"/>
            <w:noProof/>
          </w:rPr>
          <w:t>4.3.5. Spaces imposed by physical necessity</w:t>
        </w:r>
        <w:r>
          <w:rPr>
            <w:noProof/>
            <w:webHidden/>
          </w:rPr>
          <w:tab/>
        </w:r>
        <w:r>
          <w:rPr>
            <w:noProof/>
            <w:webHidden/>
          </w:rPr>
          <w:fldChar w:fldCharType="begin"/>
        </w:r>
        <w:r>
          <w:rPr>
            <w:noProof/>
            <w:webHidden/>
          </w:rPr>
          <w:instrText xml:space="preserve"> PAGEREF _Toc182319690 \h </w:instrText>
        </w:r>
        <w:r>
          <w:rPr>
            <w:noProof/>
            <w:webHidden/>
          </w:rPr>
        </w:r>
        <w:r>
          <w:rPr>
            <w:noProof/>
            <w:webHidden/>
          </w:rPr>
          <w:fldChar w:fldCharType="separate"/>
        </w:r>
        <w:r>
          <w:rPr>
            <w:noProof/>
            <w:webHidden/>
          </w:rPr>
          <w:t>65</w:t>
        </w:r>
        <w:r>
          <w:rPr>
            <w:noProof/>
            <w:webHidden/>
          </w:rPr>
          <w:fldChar w:fldCharType="end"/>
        </w:r>
      </w:hyperlink>
    </w:p>
    <w:p w14:paraId="6B1BA965" w14:textId="16108824" w:rsidR="00393FE2" w:rsidRDefault="00393FE2">
      <w:pPr>
        <w:pStyle w:val="TJ3"/>
        <w:rPr>
          <w:rFonts w:asciiTheme="minorHAnsi" w:eastAsiaTheme="minorEastAsia" w:hAnsiTheme="minorHAnsi" w:cstheme="minorBidi"/>
          <w:noProof/>
          <w:sz w:val="22"/>
          <w:szCs w:val="20"/>
          <w:lang w:eastAsia="en-GB" w:bidi="hi-IN"/>
        </w:rPr>
      </w:pPr>
      <w:hyperlink w:anchor="_Toc182319691" w:history="1">
        <w:r w:rsidRPr="007A40A7">
          <w:rPr>
            <w:rStyle w:val="Hiperhivatkozs"/>
            <w:noProof/>
          </w:rPr>
          <w:t>4.3.6. Unexplained space</w:t>
        </w:r>
        <w:r>
          <w:rPr>
            <w:noProof/>
            <w:webHidden/>
          </w:rPr>
          <w:tab/>
        </w:r>
        <w:r>
          <w:rPr>
            <w:noProof/>
            <w:webHidden/>
          </w:rPr>
          <w:fldChar w:fldCharType="begin"/>
        </w:r>
        <w:r>
          <w:rPr>
            <w:noProof/>
            <w:webHidden/>
          </w:rPr>
          <w:instrText xml:space="preserve"> PAGEREF _Toc182319691 \h </w:instrText>
        </w:r>
        <w:r>
          <w:rPr>
            <w:noProof/>
            <w:webHidden/>
          </w:rPr>
        </w:r>
        <w:r>
          <w:rPr>
            <w:noProof/>
            <w:webHidden/>
          </w:rPr>
          <w:fldChar w:fldCharType="separate"/>
        </w:r>
        <w:r>
          <w:rPr>
            <w:noProof/>
            <w:webHidden/>
          </w:rPr>
          <w:t>66</w:t>
        </w:r>
        <w:r>
          <w:rPr>
            <w:noProof/>
            <w:webHidden/>
          </w:rPr>
          <w:fldChar w:fldCharType="end"/>
        </w:r>
      </w:hyperlink>
    </w:p>
    <w:p w14:paraId="1F3E8353" w14:textId="321970AC" w:rsidR="00393FE2" w:rsidRDefault="00393FE2">
      <w:pPr>
        <w:pStyle w:val="TJ2"/>
        <w:rPr>
          <w:rFonts w:asciiTheme="minorHAnsi" w:eastAsiaTheme="minorEastAsia" w:hAnsiTheme="minorHAnsi" w:cstheme="minorBidi"/>
          <w:noProof/>
          <w:sz w:val="22"/>
          <w:szCs w:val="20"/>
          <w:lang w:eastAsia="en-GB" w:bidi="hi-IN"/>
        </w:rPr>
      </w:pPr>
      <w:hyperlink w:anchor="_Toc182319692" w:history="1">
        <w:r w:rsidRPr="007A40A7">
          <w:rPr>
            <w:rStyle w:val="Hiperhivatkozs"/>
            <w:noProof/>
          </w:rPr>
          <w:t>4.4. Premodern scribal intervention</w:t>
        </w:r>
        <w:r>
          <w:rPr>
            <w:noProof/>
            <w:webHidden/>
          </w:rPr>
          <w:tab/>
        </w:r>
        <w:r>
          <w:rPr>
            <w:noProof/>
            <w:webHidden/>
          </w:rPr>
          <w:fldChar w:fldCharType="begin"/>
        </w:r>
        <w:r>
          <w:rPr>
            <w:noProof/>
            <w:webHidden/>
          </w:rPr>
          <w:instrText xml:space="preserve"> PAGEREF _Toc182319692 \h </w:instrText>
        </w:r>
        <w:r>
          <w:rPr>
            <w:noProof/>
            <w:webHidden/>
          </w:rPr>
        </w:r>
        <w:r>
          <w:rPr>
            <w:noProof/>
            <w:webHidden/>
          </w:rPr>
          <w:fldChar w:fldCharType="separate"/>
        </w:r>
        <w:r>
          <w:rPr>
            <w:noProof/>
            <w:webHidden/>
          </w:rPr>
          <w:t>67</w:t>
        </w:r>
        <w:r>
          <w:rPr>
            <w:noProof/>
            <w:webHidden/>
          </w:rPr>
          <w:fldChar w:fldCharType="end"/>
        </w:r>
      </w:hyperlink>
    </w:p>
    <w:p w14:paraId="3C40D5E7" w14:textId="057825D3" w:rsidR="00393FE2" w:rsidRDefault="00393FE2">
      <w:pPr>
        <w:pStyle w:val="TJ3"/>
        <w:rPr>
          <w:rFonts w:asciiTheme="minorHAnsi" w:eastAsiaTheme="minorEastAsia" w:hAnsiTheme="minorHAnsi" w:cstheme="minorBidi"/>
          <w:noProof/>
          <w:sz w:val="22"/>
          <w:szCs w:val="20"/>
          <w:lang w:eastAsia="en-GB" w:bidi="hi-IN"/>
        </w:rPr>
      </w:pPr>
      <w:hyperlink w:anchor="_Toc182319693" w:history="1">
        <w:r w:rsidRPr="007A40A7">
          <w:rPr>
            <w:rStyle w:val="Hiperhivatkozs"/>
            <w:noProof/>
          </w:rPr>
          <w:t>4.4.1. Premodern deletion</w:t>
        </w:r>
        <w:r>
          <w:rPr>
            <w:noProof/>
            <w:webHidden/>
          </w:rPr>
          <w:tab/>
        </w:r>
        <w:r>
          <w:rPr>
            <w:noProof/>
            <w:webHidden/>
          </w:rPr>
          <w:fldChar w:fldCharType="begin"/>
        </w:r>
        <w:r>
          <w:rPr>
            <w:noProof/>
            <w:webHidden/>
          </w:rPr>
          <w:instrText xml:space="preserve"> PAGEREF _Toc182319693 \h </w:instrText>
        </w:r>
        <w:r>
          <w:rPr>
            <w:noProof/>
            <w:webHidden/>
          </w:rPr>
        </w:r>
        <w:r>
          <w:rPr>
            <w:noProof/>
            <w:webHidden/>
          </w:rPr>
          <w:fldChar w:fldCharType="separate"/>
        </w:r>
        <w:r>
          <w:rPr>
            <w:noProof/>
            <w:webHidden/>
          </w:rPr>
          <w:t>67</w:t>
        </w:r>
        <w:r>
          <w:rPr>
            <w:noProof/>
            <w:webHidden/>
          </w:rPr>
          <w:fldChar w:fldCharType="end"/>
        </w:r>
      </w:hyperlink>
    </w:p>
    <w:p w14:paraId="1E5AD516" w14:textId="1C68827B" w:rsidR="00393FE2" w:rsidRDefault="00393FE2">
      <w:pPr>
        <w:pStyle w:val="TJ3"/>
        <w:rPr>
          <w:rFonts w:asciiTheme="minorHAnsi" w:eastAsiaTheme="minorEastAsia" w:hAnsiTheme="minorHAnsi" w:cstheme="minorBidi"/>
          <w:noProof/>
          <w:sz w:val="22"/>
          <w:szCs w:val="20"/>
          <w:lang w:eastAsia="en-GB" w:bidi="hi-IN"/>
        </w:rPr>
      </w:pPr>
      <w:hyperlink w:anchor="_Toc182319694" w:history="1">
        <w:r w:rsidRPr="007A40A7">
          <w:rPr>
            <w:rStyle w:val="Hiperhivatkozs"/>
            <w:noProof/>
          </w:rPr>
          <w:t>4.4.2. Premodern insertion</w:t>
        </w:r>
        <w:r>
          <w:rPr>
            <w:noProof/>
            <w:webHidden/>
          </w:rPr>
          <w:tab/>
        </w:r>
        <w:r>
          <w:rPr>
            <w:noProof/>
            <w:webHidden/>
          </w:rPr>
          <w:fldChar w:fldCharType="begin"/>
        </w:r>
        <w:r>
          <w:rPr>
            <w:noProof/>
            <w:webHidden/>
          </w:rPr>
          <w:instrText xml:space="preserve"> PAGEREF _Toc182319694 \h </w:instrText>
        </w:r>
        <w:r>
          <w:rPr>
            <w:noProof/>
            <w:webHidden/>
          </w:rPr>
        </w:r>
        <w:r>
          <w:rPr>
            <w:noProof/>
            <w:webHidden/>
          </w:rPr>
          <w:fldChar w:fldCharType="separate"/>
        </w:r>
        <w:r>
          <w:rPr>
            <w:noProof/>
            <w:webHidden/>
          </w:rPr>
          <w:t>67</w:t>
        </w:r>
        <w:r>
          <w:rPr>
            <w:noProof/>
            <w:webHidden/>
          </w:rPr>
          <w:fldChar w:fldCharType="end"/>
        </w:r>
      </w:hyperlink>
    </w:p>
    <w:p w14:paraId="1DAD827D" w14:textId="0CE72D04" w:rsidR="00393FE2" w:rsidRDefault="00393FE2">
      <w:pPr>
        <w:pStyle w:val="TJ3"/>
        <w:rPr>
          <w:rFonts w:asciiTheme="minorHAnsi" w:eastAsiaTheme="minorEastAsia" w:hAnsiTheme="minorHAnsi" w:cstheme="minorBidi"/>
          <w:noProof/>
          <w:sz w:val="22"/>
          <w:szCs w:val="20"/>
          <w:lang w:eastAsia="en-GB" w:bidi="hi-IN"/>
        </w:rPr>
      </w:pPr>
      <w:hyperlink w:anchor="_Toc182319695" w:history="1">
        <w:r w:rsidRPr="007A40A7">
          <w:rPr>
            <w:rStyle w:val="Hiperhivatkozs"/>
            <w:noProof/>
          </w:rPr>
          <w:t>4.4.3. Premodern correction</w:t>
        </w:r>
        <w:r>
          <w:rPr>
            <w:noProof/>
            <w:webHidden/>
          </w:rPr>
          <w:tab/>
        </w:r>
        <w:r>
          <w:rPr>
            <w:noProof/>
            <w:webHidden/>
          </w:rPr>
          <w:fldChar w:fldCharType="begin"/>
        </w:r>
        <w:r>
          <w:rPr>
            <w:noProof/>
            <w:webHidden/>
          </w:rPr>
          <w:instrText xml:space="preserve"> PAGEREF _Toc182319695 \h </w:instrText>
        </w:r>
        <w:r>
          <w:rPr>
            <w:noProof/>
            <w:webHidden/>
          </w:rPr>
        </w:r>
        <w:r>
          <w:rPr>
            <w:noProof/>
            <w:webHidden/>
          </w:rPr>
          <w:fldChar w:fldCharType="separate"/>
        </w:r>
        <w:r>
          <w:rPr>
            <w:noProof/>
            <w:webHidden/>
          </w:rPr>
          <w:t>69</w:t>
        </w:r>
        <w:r>
          <w:rPr>
            <w:noProof/>
            <w:webHidden/>
          </w:rPr>
          <w:fldChar w:fldCharType="end"/>
        </w:r>
      </w:hyperlink>
    </w:p>
    <w:p w14:paraId="2473B28E" w14:textId="09FC3243" w:rsidR="00393FE2" w:rsidRDefault="00393FE2">
      <w:pPr>
        <w:pStyle w:val="TJ1"/>
        <w:rPr>
          <w:rFonts w:asciiTheme="minorHAnsi" w:eastAsiaTheme="minorEastAsia" w:hAnsiTheme="minorHAnsi" w:cstheme="minorBidi"/>
          <w:b w:val="0"/>
          <w:noProof/>
          <w:szCs w:val="20"/>
          <w:lang w:eastAsia="en-GB" w:bidi="hi-IN"/>
        </w:rPr>
      </w:pPr>
      <w:hyperlink w:anchor="_Toc182319696" w:history="1">
        <w:r w:rsidRPr="007A40A7">
          <w:rPr>
            <w:rStyle w:val="Hiperhivatkozs"/>
            <w:noProof/>
          </w:rPr>
          <w:t>5. Physical condition and legibility</w:t>
        </w:r>
        <w:r>
          <w:rPr>
            <w:noProof/>
            <w:webHidden/>
          </w:rPr>
          <w:tab/>
        </w:r>
        <w:r>
          <w:rPr>
            <w:noProof/>
            <w:webHidden/>
          </w:rPr>
          <w:fldChar w:fldCharType="begin"/>
        </w:r>
        <w:r>
          <w:rPr>
            <w:noProof/>
            <w:webHidden/>
          </w:rPr>
          <w:instrText xml:space="preserve"> PAGEREF _Toc182319696 \h </w:instrText>
        </w:r>
        <w:r>
          <w:rPr>
            <w:noProof/>
            <w:webHidden/>
          </w:rPr>
        </w:r>
        <w:r>
          <w:rPr>
            <w:noProof/>
            <w:webHidden/>
          </w:rPr>
          <w:fldChar w:fldCharType="separate"/>
        </w:r>
        <w:r>
          <w:rPr>
            <w:noProof/>
            <w:webHidden/>
          </w:rPr>
          <w:t>71</w:t>
        </w:r>
        <w:r>
          <w:rPr>
            <w:noProof/>
            <w:webHidden/>
          </w:rPr>
          <w:fldChar w:fldCharType="end"/>
        </w:r>
      </w:hyperlink>
    </w:p>
    <w:p w14:paraId="0595AD75" w14:textId="0565CBF9" w:rsidR="00393FE2" w:rsidRDefault="00393FE2">
      <w:pPr>
        <w:pStyle w:val="TJ2"/>
        <w:rPr>
          <w:rFonts w:asciiTheme="minorHAnsi" w:eastAsiaTheme="minorEastAsia" w:hAnsiTheme="minorHAnsi" w:cstheme="minorBidi"/>
          <w:noProof/>
          <w:sz w:val="22"/>
          <w:szCs w:val="20"/>
          <w:lang w:eastAsia="en-GB" w:bidi="hi-IN"/>
        </w:rPr>
      </w:pPr>
      <w:hyperlink w:anchor="_Toc182319697" w:history="1">
        <w:r w:rsidRPr="007A40A7">
          <w:rPr>
            <w:rStyle w:val="Hiperhivatkozs"/>
            <w:noProof/>
          </w:rPr>
          <w:t>5.1. Overview</w:t>
        </w:r>
        <w:r>
          <w:rPr>
            <w:noProof/>
            <w:webHidden/>
          </w:rPr>
          <w:tab/>
        </w:r>
        <w:r>
          <w:rPr>
            <w:noProof/>
            <w:webHidden/>
          </w:rPr>
          <w:fldChar w:fldCharType="begin"/>
        </w:r>
        <w:r>
          <w:rPr>
            <w:noProof/>
            <w:webHidden/>
          </w:rPr>
          <w:instrText xml:space="preserve"> PAGEREF _Toc182319697 \h </w:instrText>
        </w:r>
        <w:r>
          <w:rPr>
            <w:noProof/>
            <w:webHidden/>
          </w:rPr>
        </w:r>
        <w:r>
          <w:rPr>
            <w:noProof/>
            <w:webHidden/>
          </w:rPr>
          <w:fldChar w:fldCharType="separate"/>
        </w:r>
        <w:r>
          <w:rPr>
            <w:noProof/>
            <w:webHidden/>
          </w:rPr>
          <w:t>71</w:t>
        </w:r>
        <w:r>
          <w:rPr>
            <w:noProof/>
            <w:webHidden/>
          </w:rPr>
          <w:fldChar w:fldCharType="end"/>
        </w:r>
      </w:hyperlink>
    </w:p>
    <w:p w14:paraId="5A2C1A00" w14:textId="2EA3D5A8" w:rsidR="00393FE2" w:rsidRDefault="00393FE2">
      <w:pPr>
        <w:pStyle w:val="TJ2"/>
        <w:rPr>
          <w:rFonts w:asciiTheme="minorHAnsi" w:eastAsiaTheme="minorEastAsia" w:hAnsiTheme="minorHAnsi" w:cstheme="minorBidi"/>
          <w:noProof/>
          <w:sz w:val="22"/>
          <w:szCs w:val="20"/>
          <w:lang w:eastAsia="en-GB" w:bidi="hi-IN"/>
        </w:rPr>
      </w:pPr>
      <w:hyperlink w:anchor="_Toc182319698" w:history="1">
        <w:r w:rsidRPr="007A40A7">
          <w:rPr>
            <w:rStyle w:val="Hiperhivatkozs"/>
            <w:noProof/>
          </w:rPr>
          <w:t>5.2. Damage not affecting legibility</w:t>
        </w:r>
        <w:r>
          <w:rPr>
            <w:noProof/>
            <w:webHidden/>
          </w:rPr>
          <w:tab/>
        </w:r>
        <w:r>
          <w:rPr>
            <w:noProof/>
            <w:webHidden/>
          </w:rPr>
          <w:fldChar w:fldCharType="begin"/>
        </w:r>
        <w:r>
          <w:rPr>
            <w:noProof/>
            <w:webHidden/>
          </w:rPr>
          <w:instrText xml:space="preserve"> PAGEREF _Toc182319698 \h </w:instrText>
        </w:r>
        <w:r>
          <w:rPr>
            <w:noProof/>
            <w:webHidden/>
          </w:rPr>
        </w:r>
        <w:r>
          <w:rPr>
            <w:noProof/>
            <w:webHidden/>
          </w:rPr>
          <w:fldChar w:fldCharType="separate"/>
        </w:r>
        <w:r>
          <w:rPr>
            <w:noProof/>
            <w:webHidden/>
          </w:rPr>
          <w:t>72</w:t>
        </w:r>
        <w:r>
          <w:rPr>
            <w:noProof/>
            <w:webHidden/>
          </w:rPr>
          <w:fldChar w:fldCharType="end"/>
        </w:r>
      </w:hyperlink>
    </w:p>
    <w:p w14:paraId="68EE4A30" w14:textId="6C72143C" w:rsidR="00393FE2" w:rsidRDefault="00393FE2">
      <w:pPr>
        <w:pStyle w:val="TJ2"/>
        <w:rPr>
          <w:rFonts w:asciiTheme="minorHAnsi" w:eastAsiaTheme="minorEastAsia" w:hAnsiTheme="minorHAnsi" w:cstheme="minorBidi"/>
          <w:noProof/>
          <w:sz w:val="22"/>
          <w:szCs w:val="20"/>
          <w:lang w:eastAsia="en-GB" w:bidi="hi-IN"/>
        </w:rPr>
      </w:pPr>
      <w:hyperlink w:anchor="_Toc182319699" w:history="1">
        <w:r w:rsidRPr="007A40A7">
          <w:rPr>
            <w:rStyle w:val="Hiperhivatkozs"/>
            <w:noProof/>
          </w:rPr>
          <w:t>5.3. Doubtful readings</w:t>
        </w:r>
        <w:r>
          <w:rPr>
            <w:noProof/>
            <w:webHidden/>
          </w:rPr>
          <w:tab/>
        </w:r>
        <w:r>
          <w:rPr>
            <w:noProof/>
            <w:webHidden/>
          </w:rPr>
          <w:fldChar w:fldCharType="begin"/>
        </w:r>
        <w:r>
          <w:rPr>
            <w:noProof/>
            <w:webHidden/>
          </w:rPr>
          <w:instrText xml:space="preserve"> PAGEREF _Toc182319699 \h </w:instrText>
        </w:r>
        <w:r>
          <w:rPr>
            <w:noProof/>
            <w:webHidden/>
          </w:rPr>
        </w:r>
        <w:r>
          <w:rPr>
            <w:noProof/>
            <w:webHidden/>
          </w:rPr>
          <w:fldChar w:fldCharType="separate"/>
        </w:r>
        <w:r>
          <w:rPr>
            <w:noProof/>
            <w:webHidden/>
          </w:rPr>
          <w:t>73</w:t>
        </w:r>
        <w:r>
          <w:rPr>
            <w:noProof/>
            <w:webHidden/>
          </w:rPr>
          <w:fldChar w:fldCharType="end"/>
        </w:r>
      </w:hyperlink>
    </w:p>
    <w:p w14:paraId="18A10BA0" w14:textId="0477701F" w:rsidR="00393FE2" w:rsidRDefault="00393FE2">
      <w:pPr>
        <w:pStyle w:val="TJ3"/>
        <w:rPr>
          <w:rFonts w:asciiTheme="minorHAnsi" w:eastAsiaTheme="minorEastAsia" w:hAnsiTheme="minorHAnsi" w:cstheme="minorBidi"/>
          <w:noProof/>
          <w:sz w:val="22"/>
          <w:szCs w:val="20"/>
          <w:lang w:eastAsia="en-GB" w:bidi="hi-IN"/>
        </w:rPr>
      </w:pPr>
      <w:hyperlink w:anchor="_Toc182319700" w:history="1">
        <w:r w:rsidRPr="007A40A7">
          <w:rPr>
            <w:rStyle w:val="Hiperhivatkozs"/>
            <w:noProof/>
          </w:rPr>
          <w:t xml:space="preserve">5.3.1. The EpiDoc element </w:t>
        </w:r>
        <w:r w:rsidRPr="007A40A7">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_Toc182319700 \h </w:instrText>
        </w:r>
        <w:r>
          <w:rPr>
            <w:noProof/>
            <w:webHidden/>
          </w:rPr>
        </w:r>
        <w:r>
          <w:rPr>
            <w:noProof/>
            <w:webHidden/>
          </w:rPr>
          <w:fldChar w:fldCharType="separate"/>
        </w:r>
        <w:r>
          <w:rPr>
            <w:noProof/>
            <w:webHidden/>
          </w:rPr>
          <w:t>73</w:t>
        </w:r>
        <w:r>
          <w:rPr>
            <w:noProof/>
            <w:webHidden/>
          </w:rPr>
          <w:fldChar w:fldCharType="end"/>
        </w:r>
      </w:hyperlink>
    </w:p>
    <w:p w14:paraId="7547BA16" w14:textId="741683E2" w:rsidR="00393FE2" w:rsidRDefault="00393FE2">
      <w:pPr>
        <w:pStyle w:val="TJ3"/>
        <w:rPr>
          <w:rFonts w:asciiTheme="minorHAnsi" w:eastAsiaTheme="minorEastAsia" w:hAnsiTheme="minorHAnsi" w:cstheme="minorBidi"/>
          <w:noProof/>
          <w:sz w:val="22"/>
          <w:szCs w:val="20"/>
          <w:lang w:eastAsia="en-GB" w:bidi="hi-IN"/>
        </w:rPr>
      </w:pPr>
      <w:hyperlink w:anchor="_Toc182319701" w:history="1">
        <w:r w:rsidRPr="007A40A7">
          <w:rPr>
            <w:rStyle w:val="Hiperhivatkozs"/>
            <w:noProof/>
          </w:rPr>
          <w:t>5.3.2. Tentative readings</w:t>
        </w:r>
        <w:r>
          <w:rPr>
            <w:noProof/>
            <w:webHidden/>
          </w:rPr>
          <w:tab/>
        </w:r>
        <w:r>
          <w:rPr>
            <w:noProof/>
            <w:webHidden/>
          </w:rPr>
          <w:fldChar w:fldCharType="begin"/>
        </w:r>
        <w:r>
          <w:rPr>
            <w:noProof/>
            <w:webHidden/>
          </w:rPr>
          <w:instrText xml:space="preserve"> PAGEREF _Toc182319701 \h </w:instrText>
        </w:r>
        <w:r>
          <w:rPr>
            <w:noProof/>
            <w:webHidden/>
          </w:rPr>
        </w:r>
        <w:r>
          <w:rPr>
            <w:noProof/>
            <w:webHidden/>
          </w:rPr>
          <w:fldChar w:fldCharType="separate"/>
        </w:r>
        <w:r>
          <w:rPr>
            <w:noProof/>
            <w:webHidden/>
          </w:rPr>
          <w:t>73</w:t>
        </w:r>
        <w:r>
          <w:rPr>
            <w:noProof/>
            <w:webHidden/>
          </w:rPr>
          <w:fldChar w:fldCharType="end"/>
        </w:r>
      </w:hyperlink>
    </w:p>
    <w:p w14:paraId="5BBACA56" w14:textId="299CF313" w:rsidR="00393FE2" w:rsidRDefault="00393FE2">
      <w:pPr>
        <w:pStyle w:val="TJ3"/>
        <w:rPr>
          <w:rFonts w:asciiTheme="minorHAnsi" w:eastAsiaTheme="minorEastAsia" w:hAnsiTheme="minorHAnsi" w:cstheme="minorBidi"/>
          <w:noProof/>
          <w:sz w:val="22"/>
          <w:szCs w:val="20"/>
          <w:lang w:eastAsia="en-GB" w:bidi="hi-IN"/>
        </w:rPr>
      </w:pPr>
      <w:hyperlink w:anchor="_Toc182319702" w:history="1">
        <w:r w:rsidRPr="007A40A7">
          <w:rPr>
            <w:rStyle w:val="Hiperhivatkozs"/>
            <w:noProof/>
          </w:rPr>
          <w:t>5.3.3. Ambiguous characters</w:t>
        </w:r>
        <w:r>
          <w:rPr>
            <w:noProof/>
            <w:webHidden/>
          </w:rPr>
          <w:tab/>
        </w:r>
        <w:r>
          <w:rPr>
            <w:noProof/>
            <w:webHidden/>
          </w:rPr>
          <w:fldChar w:fldCharType="begin"/>
        </w:r>
        <w:r>
          <w:rPr>
            <w:noProof/>
            <w:webHidden/>
          </w:rPr>
          <w:instrText xml:space="preserve"> PAGEREF _Toc182319702 \h </w:instrText>
        </w:r>
        <w:r>
          <w:rPr>
            <w:noProof/>
            <w:webHidden/>
          </w:rPr>
        </w:r>
        <w:r>
          <w:rPr>
            <w:noProof/>
            <w:webHidden/>
          </w:rPr>
          <w:fldChar w:fldCharType="separate"/>
        </w:r>
        <w:r>
          <w:rPr>
            <w:noProof/>
            <w:webHidden/>
          </w:rPr>
          <w:t>74</w:t>
        </w:r>
        <w:r>
          <w:rPr>
            <w:noProof/>
            <w:webHidden/>
          </w:rPr>
          <w:fldChar w:fldCharType="end"/>
        </w:r>
      </w:hyperlink>
    </w:p>
    <w:p w14:paraId="27F13842" w14:textId="50C85B09" w:rsidR="00393FE2" w:rsidRDefault="00393FE2">
      <w:pPr>
        <w:pStyle w:val="TJ3"/>
        <w:rPr>
          <w:rFonts w:asciiTheme="minorHAnsi" w:eastAsiaTheme="minorEastAsia" w:hAnsiTheme="minorHAnsi" w:cstheme="minorBidi"/>
          <w:noProof/>
          <w:sz w:val="22"/>
          <w:szCs w:val="20"/>
          <w:lang w:eastAsia="en-GB" w:bidi="hi-IN"/>
        </w:rPr>
      </w:pPr>
      <w:hyperlink w:anchor="_Toc182319703" w:history="1">
        <w:r w:rsidRPr="007A40A7">
          <w:rPr>
            <w:rStyle w:val="Hiperhivatkozs"/>
            <w:noProof/>
          </w:rPr>
          <w:t xml:space="preserve">5.3.4. Reading difficulties below the </w:t>
        </w:r>
        <w:r w:rsidRPr="007A40A7">
          <w:rPr>
            <w:rStyle w:val="Hiperhivatkozs"/>
            <w:i/>
            <w:noProof/>
          </w:rPr>
          <w:t>akṣara</w:t>
        </w:r>
        <w:r w:rsidRPr="007A40A7">
          <w:rPr>
            <w:rStyle w:val="Hiperhivatkozs"/>
            <w:noProof/>
          </w:rPr>
          <w:t xml:space="preserve"> level</w:t>
        </w:r>
        <w:r>
          <w:rPr>
            <w:noProof/>
            <w:webHidden/>
          </w:rPr>
          <w:tab/>
        </w:r>
        <w:r>
          <w:rPr>
            <w:noProof/>
            <w:webHidden/>
          </w:rPr>
          <w:fldChar w:fldCharType="begin"/>
        </w:r>
        <w:r>
          <w:rPr>
            <w:noProof/>
            <w:webHidden/>
          </w:rPr>
          <w:instrText xml:space="preserve"> PAGEREF _Toc182319703 \h </w:instrText>
        </w:r>
        <w:r>
          <w:rPr>
            <w:noProof/>
            <w:webHidden/>
          </w:rPr>
        </w:r>
        <w:r>
          <w:rPr>
            <w:noProof/>
            <w:webHidden/>
          </w:rPr>
          <w:fldChar w:fldCharType="separate"/>
        </w:r>
        <w:r>
          <w:rPr>
            <w:noProof/>
            <w:webHidden/>
          </w:rPr>
          <w:t>74</w:t>
        </w:r>
        <w:r>
          <w:rPr>
            <w:noProof/>
            <w:webHidden/>
          </w:rPr>
          <w:fldChar w:fldCharType="end"/>
        </w:r>
      </w:hyperlink>
    </w:p>
    <w:p w14:paraId="6C080ED8" w14:textId="6484B16E" w:rsidR="00393FE2" w:rsidRDefault="00393FE2">
      <w:pPr>
        <w:pStyle w:val="TJ2"/>
        <w:rPr>
          <w:rFonts w:asciiTheme="minorHAnsi" w:eastAsiaTheme="minorEastAsia" w:hAnsiTheme="minorHAnsi" w:cstheme="minorBidi"/>
          <w:noProof/>
          <w:sz w:val="22"/>
          <w:szCs w:val="20"/>
          <w:lang w:eastAsia="en-GB" w:bidi="hi-IN"/>
        </w:rPr>
      </w:pPr>
      <w:hyperlink w:anchor="_Toc182319704" w:history="1">
        <w:r w:rsidRPr="007A40A7">
          <w:rPr>
            <w:rStyle w:val="Hiperhivatkozs"/>
            <w:noProof/>
          </w:rPr>
          <w:t>5.4. Lacunae</w:t>
        </w:r>
        <w:r>
          <w:rPr>
            <w:noProof/>
            <w:webHidden/>
          </w:rPr>
          <w:tab/>
        </w:r>
        <w:r>
          <w:rPr>
            <w:noProof/>
            <w:webHidden/>
          </w:rPr>
          <w:fldChar w:fldCharType="begin"/>
        </w:r>
        <w:r>
          <w:rPr>
            <w:noProof/>
            <w:webHidden/>
          </w:rPr>
          <w:instrText xml:space="preserve"> PAGEREF _Toc182319704 \h </w:instrText>
        </w:r>
        <w:r>
          <w:rPr>
            <w:noProof/>
            <w:webHidden/>
          </w:rPr>
        </w:r>
        <w:r>
          <w:rPr>
            <w:noProof/>
            <w:webHidden/>
          </w:rPr>
          <w:fldChar w:fldCharType="separate"/>
        </w:r>
        <w:r>
          <w:rPr>
            <w:noProof/>
            <w:webHidden/>
          </w:rPr>
          <w:t>76</w:t>
        </w:r>
        <w:r>
          <w:rPr>
            <w:noProof/>
            <w:webHidden/>
          </w:rPr>
          <w:fldChar w:fldCharType="end"/>
        </w:r>
      </w:hyperlink>
    </w:p>
    <w:p w14:paraId="0C2E70A1" w14:textId="131136AA" w:rsidR="00393FE2" w:rsidRDefault="00393FE2">
      <w:pPr>
        <w:pStyle w:val="TJ3"/>
        <w:rPr>
          <w:rFonts w:asciiTheme="minorHAnsi" w:eastAsiaTheme="minorEastAsia" w:hAnsiTheme="minorHAnsi" w:cstheme="minorBidi"/>
          <w:noProof/>
          <w:sz w:val="22"/>
          <w:szCs w:val="20"/>
          <w:lang w:eastAsia="en-GB" w:bidi="hi-IN"/>
        </w:rPr>
      </w:pPr>
      <w:hyperlink w:anchor="_Toc182319705" w:history="1">
        <w:r w:rsidRPr="007A40A7">
          <w:rPr>
            <w:rStyle w:val="Hiperhivatkozs"/>
            <w:noProof/>
          </w:rPr>
          <w:t xml:space="preserve">5.4.1. The EpiDoc element </w:t>
        </w:r>
        <w:r w:rsidRPr="007A40A7">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_Toc182319705 \h </w:instrText>
        </w:r>
        <w:r>
          <w:rPr>
            <w:noProof/>
            <w:webHidden/>
          </w:rPr>
        </w:r>
        <w:r>
          <w:rPr>
            <w:noProof/>
            <w:webHidden/>
          </w:rPr>
          <w:fldChar w:fldCharType="separate"/>
        </w:r>
        <w:r>
          <w:rPr>
            <w:noProof/>
            <w:webHidden/>
          </w:rPr>
          <w:t>76</w:t>
        </w:r>
        <w:r>
          <w:rPr>
            <w:noProof/>
            <w:webHidden/>
          </w:rPr>
          <w:fldChar w:fldCharType="end"/>
        </w:r>
      </w:hyperlink>
    </w:p>
    <w:p w14:paraId="6CA38336" w14:textId="52D108F0" w:rsidR="00393FE2" w:rsidRDefault="00393FE2">
      <w:pPr>
        <w:pStyle w:val="TJ3"/>
        <w:rPr>
          <w:rFonts w:asciiTheme="minorHAnsi" w:eastAsiaTheme="minorEastAsia" w:hAnsiTheme="minorHAnsi" w:cstheme="minorBidi"/>
          <w:noProof/>
          <w:sz w:val="22"/>
          <w:szCs w:val="20"/>
          <w:lang w:eastAsia="en-GB" w:bidi="hi-IN"/>
        </w:rPr>
      </w:pPr>
      <w:hyperlink w:anchor="_Toc182319706" w:history="1">
        <w:r w:rsidRPr="007A40A7">
          <w:rPr>
            <w:rStyle w:val="Hiperhivatkozs"/>
            <w:noProof/>
          </w:rPr>
          <w:t>5.4.2. The reason for a lacuna: illegible or lost</w:t>
        </w:r>
        <w:r>
          <w:rPr>
            <w:noProof/>
            <w:webHidden/>
          </w:rPr>
          <w:tab/>
        </w:r>
        <w:r>
          <w:rPr>
            <w:noProof/>
            <w:webHidden/>
          </w:rPr>
          <w:fldChar w:fldCharType="begin"/>
        </w:r>
        <w:r>
          <w:rPr>
            <w:noProof/>
            <w:webHidden/>
          </w:rPr>
          <w:instrText xml:space="preserve"> PAGEREF _Toc182319706 \h </w:instrText>
        </w:r>
        <w:r>
          <w:rPr>
            <w:noProof/>
            <w:webHidden/>
          </w:rPr>
        </w:r>
        <w:r>
          <w:rPr>
            <w:noProof/>
            <w:webHidden/>
          </w:rPr>
          <w:fldChar w:fldCharType="separate"/>
        </w:r>
        <w:r>
          <w:rPr>
            <w:noProof/>
            <w:webHidden/>
          </w:rPr>
          <w:t>76</w:t>
        </w:r>
        <w:r>
          <w:rPr>
            <w:noProof/>
            <w:webHidden/>
          </w:rPr>
          <w:fldChar w:fldCharType="end"/>
        </w:r>
      </w:hyperlink>
    </w:p>
    <w:p w14:paraId="57EDADB2" w14:textId="585C530E" w:rsidR="00393FE2" w:rsidRDefault="00393FE2">
      <w:pPr>
        <w:pStyle w:val="TJ3"/>
        <w:rPr>
          <w:rFonts w:asciiTheme="minorHAnsi" w:eastAsiaTheme="minorEastAsia" w:hAnsiTheme="minorHAnsi" w:cstheme="minorBidi"/>
          <w:noProof/>
          <w:sz w:val="22"/>
          <w:szCs w:val="20"/>
          <w:lang w:eastAsia="en-GB" w:bidi="hi-IN"/>
        </w:rPr>
      </w:pPr>
      <w:hyperlink w:anchor="_Toc182319707" w:history="1">
        <w:r w:rsidRPr="007A40A7">
          <w:rPr>
            <w:rStyle w:val="Hiperhivatkozs"/>
            <w:noProof/>
          </w:rPr>
          <w:t>5.4.3. Inline lacunae</w:t>
        </w:r>
        <w:r>
          <w:rPr>
            <w:noProof/>
            <w:webHidden/>
          </w:rPr>
          <w:tab/>
        </w:r>
        <w:r>
          <w:rPr>
            <w:noProof/>
            <w:webHidden/>
          </w:rPr>
          <w:fldChar w:fldCharType="begin"/>
        </w:r>
        <w:r>
          <w:rPr>
            <w:noProof/>
            <w:webHidden/>
          </w:rPr>
          <w:instrText xml:space="preserve"> PAGEREF _Toc182319707 \h </w:instrText>
        </w:r>
        <w:r>
          <w:rPr>
            <w:noProof/>
            <w:webHidden/>
          </w:rPr>
        </w:r>
        <w:r>
          <w:rPr>
            <w:noProof/>
            <w:webHidden/>
          </w:rPr>
          <w:fldChar w:fldCharType="separate"/>
        </w:r>
        <w:r>
          <w:rPr>
            <w:noProof/>
            <w:webHidden/>
          </w:rPr>
          <w:t>76</w:t>
        </w:r>
        <w:r>
          <w:rPr>
            <w:noProof/>
            <w:webHidden/>
          </w:rPr>
          <w:fldChar w:fldCharType="end"/>
        </w:r>
      </w:hyperlink>
    </w:p>
    <w:p w14:paraId="542D61E6" w14:textId="686635A6" w:rsidR="00393FE2" w:rsidRDefault="00393FE2">
      <w:pPr>
        <w:pStyle w:val="TJ3"/>
        <w:rPr>
          <w:rFonts w:asciiTheme="minorHAnsi" w:eastAsiaTheme="minorEastAsia" w:hAnsiTheme="minorHAnsi" w:cstheme="minorBidi"/>
          <w:noProof/>
          <w:sz w:val="22"/>
          <w:szCs w:val="20"/>
          <w:lang w:eastAsia="en-GB" w:bidi="hi-IN"/>
        </w:rPr>
      </w:pPr>
      <w:hyperlink w:anchor="_Toc182319708" w:history="1">
        <w:r w:rsidRPr="007A40A7">
          <w:rPr>
            <w:rStyle w:val="Hiperhivatkozs"/>
            <w:noProof/>
          </w:rPr>
          <w:t>5.4.4. Lacunae with known metre</w:t>
        </w:r>
        <w:r>
          <w:rPr>
            <w:noProof/>
            <w:webHidden/>
          </w:rPr>
          <w:tab/>
        </w:r>
        <w:r>
          <w:rPr>
            <w:noProof/>
            <w:webHidden/>
          </w:rPr>
          <w:fldChar w:fldCharType="begin"/>
        </w:r>
        <w:r>
          <w:rPr>
            <w:noProof/>
            <w:webHidden/>
          </w:rPr>
          <w:instrText xml:space="preserve"> PAGEREF _Toc182319708 \h </w:instrText>
        </w:r>
        <w:r>
          <w:rPr>
            <w:noProof/>
            <w:webHidden/>
          </w:rPr>
        </w:r>
        <w:r>
          <w:rPr>
            <w:noProof/>
            <w:webHidden/>
          </w:rPr>
          <w:fldChar w:fldCharType="separate"/>
        </w:r>
        <w:r>
          <w:rPr>
            <w:noProof/>
            <w:webHidden/>
          </w:rPr>
          <w:t>77</w:t>
        </w:r>
        <w:r>
          <w:rPr>
            <w:noProof/>
            <w:webHidden/>
          </w:rPr>
          <w:fldChar w:fldCharType="end"/>
        </w:r>
      </w:hyperlink>
    </w:p>
    <w:p w14:paraId="6C11A565" w14:textId="3A5CBA45" w:rsidR="00393FE2" w:rsidRDefault="00393FE2">
      <w:pPr>
        <w:pStyle w:val="TJ3"/>
        <w:rPr>
          <w:rFonts w:asciiTheme="minorHAnsi" w:eastAsiaTheme="minorEastAsia" w:hAnsiTheme="minorHAnsi" w:cstheme="minorBidi"/>
          <w:noProof/>
          <w:sz w:val="22"/>
          <w:szCs w:val="20"/>
          <w:lang w:eastAsia="en-GB" w:bidi="hi-IN"/>
        </w:rPr>
      </w:pPr>
      <w:hyperlink w:anchor="_Toc182319709" w:history="1">
        <w:r w:rsidRPr="007A40A7">
          <w:rPr>
            <w:rStyle w:val="Hiperhivatkozs"/>
            <w:noProof/>
          </w:rPr>
          <w:t xml:space="preserve">5.4.5. Lacunae below the </w:t>
        </w:r>
        <w:r w:rsidRPr="007A40A7">
          <w:rPr>
            <w:rStyle w:val="Hiperhivatkozs"/>
            <w:i/>
            <w:noProof/>
          </w:rPr>
          <w:t>akṣara</w:t>
        </w:r>
        <w:r w:rsidRPr="007A40A7">
          <w:rPr>
            <w:rStyle w:val="Hiperhivatkozs"/>
            <w:noProof/>
          </w:rPr>
          <w:t xml:space="preserve"> level</w:t>
        </w:r>
        <w:r>
          <w:rPr>
            <w:noProof/>
            <w:webHidden/>
          </w:rPr>
          <w:tab/>
        </w:r>
        <w:r>
          <w:rPr>
            <w:noProof/>
            <w:webHidden/>
          </w:rPr>
          <w:fldChar w:fldCharType="begin"/>
        </w:r>
        <w:r>
          <w:rPr>
            <w:noProof/>
            <w:webHidden/>
          </w:rPr>
          <w:instrText xml:space="preserve"> PAGEREF _Toc182319709 \h </w:instrText>
        </w:r>
        <w:r>
          <w:rPr>
            <w:noProof/>
            <w:webHidden/>
          </w:rPr>
        </w:r>
        <w:r>
          <w:rPr>
            <w:noProof/>
            <w:webHidden/>
          </w:rPr>
          <w:fldChar w:fldCharType="separate"/>
        </w:r>
        <w:r>
          <w:rPr>
            <w:noProof/>
            <w:webHidden/>
          </w:rPr>
          <w:t>78</w:t>
        </w:r>
        <w:r>
          <w:rPr>
            <w:noProof/>
            <w:webHidden/>
          </w:rPr>
          <w:fldChar w:fldCharType="end"/>
        </w:r>
      </w:hyperlink>
    </w:p>
    <w:p w14:paraId="7C0302A8" w14:textId="5A4A4710" w:rsidR="00393FE2" w:rsidRDefault="00393FE2">
      <w:pPr>
        <w:pStyle w:val="TJ3"/>
        <w:rPr>
          <w:rFonts w:asciiTheme="minorHAnsi" w:eastAsiaTheme="minorEastAsia" w:hAnsiTheme="minorHAnsi" w:cstheme="minorBidi"/>
          <w:noProof/>
          <w:sz w:val="22"/>
          <w:szCs w:val="20"/>
          <w:lang w:eastAsia="en-GB" w:bidi="hi-IN"/>
        </w:rPr>
      </w:pPr>
      <w:hyperlink w:anchor="_Toc182319710" w:history="1">
        <w:r w:rsidRPr="007A40A7">
          <w:rPr>
            <w:rStyle w:val="Hiperhivatkozs"/>
            <w:noProof/>
          </w:rPr>
          <w:t>5.4.6. Entire lines lost</w:t>
        </w:r>
        <w:r>
          <w:rPr>
            <w:noProof/>
            <w:webHidden/>
          </w:rPr>
          <w:tab/>
        </w:r>
        <w:r>
          <w:rPr>
            <w:noProof/>
            <w:webHidden/>
          </w:rPr>
          <w:fldChar w:fldCharType="begin"/>
        </w:r>
        <w:r>
          <w:rPr>
            <w:noProof/>
            <w:webHidden/>
          </w:rPr>
          <w:instrText xml:space="preserve"> PAGEREF _Toc182319710 \h </w:instrText>
        </w:r>
        <w:r>
          <w:rPr>
            <w:noProof/>
            <w:webHidden/>
          </w:rPr>
        </w:r>
        <w:r>
          <w:rPr>
            <w:noProof/>
            <w:webHidden/>
          </w:rPr>
          <w:fldChar w:fldCharType="separate"/>
        </w:r>
        <w:r>
          <w:rPr>
            <w:noProof/>
            <w:webHidden/>
          </w:rPr>
          <w:t>79</w:t>
        </w:r>
        <w:r>
          <w:rPr>
            <w:noProof/>
            <w:webHidden/>
          </w:rPr>
          <w:fldChar w:fldCharType="end"/>
        </w:r>
      </w:hyperlink>
    </w:p>
    <w:p w14:paraId="1A89E7B0" w14:textId="2E24E576" w:rsidR="00393FE2" w:rsidRDefault="00393FE2">
      <w:pPr>
        <w:pStyle w:val="TJ3"/>
        <w:rPr>
          <w:rFonts w:asciiTheme="minorHAnsi" w:eastAsiaTheme="minorEastAsia" w:hAnsiTheme="minorHAnsi" w:cstheme="minorBidi"/>
          <w:noProof/>
          <w:sz w:val="22"/>
          <w:szCs w:val="20"/>
          <w:lang w:eastAsia="en-GB" w:bidi="hi-IN"/>
        </w:rPr>
      </w:pPr>
      <w:hyperlink w:anchor="_Toc182319711" w:history="1">
        <w:r w:rsidRPr="007A40A7">
          <w:rPr>
            <w:rStyle w:val="Hiperhivatkozs"/>
            <w:noProof/>
          </w:rPr>
          <w:t>5.4.7. Massive lacunae</w:t>
        </w:r>
        <w:r>
          <w:rPr>
            <w:noProof/>
            <w:webHidden/>
          </w:rPr>
          <w:tab/>
        </w:r>
        <w:r>
          <w:rPr>
            <w:noProof/>
            <w:webHidden/>
          </w:rPr>
          <w:fldChar w:fldCharType="begin"/>
        </w:r>
        <w:r>
          <w:rPr>
            <w:noProof/>
            <w:webHidden/>
          </w:rPr>
          <w:instrText xml:space="preserve"> PAGEREF _Toc182319711 \h </w:instrText>
        </w:r>
        <w:r>
          <w:rPr>
            <w:noProof/>
            <w:webHidden/>
          </w:rPr>
        </w:r>
        <w:r>
          <w:rPr>
            <w:noProof/>
            <w:webHidden/>
          </w:rPr>
          <w:fldChar w:fldCharType="separate"/>
        </w:r>
        <w:r>
          <w:rPr>
            <w:noProof/>
            <w:webHidden/>
          </w:rPr>
          <w:t>80</w:t>
        </w:r>
        <w:r>
          <w:rPr>
            <w:noProof/>
            <w:webHidden/>
          </w:rPr>
          <w:fldChar w:fldCharType="end"/>
        </w:r>
      </w:hyperlink>
    </w:p>
    <w:p w14:paraId="3789F9C5" w14:textId="75B47034" w:rsidR="00393FE2" w:rsidRDefault="00393FE2">
      <w:pPr>
        <w:pStyle w:val="TJ3"/>
        <w:rPr>
          <w:rFonts w:asciiTheme="minorHAnsi" w:eastAsiaTheme="minorEastAsia" w:hAnsiTheme="minorHAnsi" w:cstheme="minorBidi"/>
          <w:noProof/>
          <w:sz w:val="22"/>
          <w:szCs w:val="20"/>
          <w:lang w:eastAsia="en-GB" w:bidi="hi-IN"/>
        </w:rPr>
      </w:pPr>
      <w:hyperlink w:anchor="_Toc182319712" w:history="1">
        <w:r w:rsidRPr="007A40A7">
          <w:rPr>
            <w:rStyle w:val="Hiperhivatkozs"/>
            <w:noProof/>
          </w:rPr>
          <w:t>5.4.8. Lost copper plates</w:t>
        </w:r>
        <w:r>
          <w:rPr>
            <w:noProof/>
            <w:webHidden/>
          </w:rPr>
          <w:tab/>
        </w:r>
        <w:r>
          <w:rPr>
            <w:noProof/>
            <w:webHidden/>
          </w:rPr>
          <w:fldChar w:fldCharType="begin"/>
        </w:r>
        <w:r>
          <w:rPr>
            <w:noProof/>
            <w:webHidden/>
          </w:rPr>
          <w:instrText xml:space="preserve"> PAGEREF _Toc182319712 \h </w:instrText>
        </w:r>
        <w:r>
          <w:rPr>
            <w:noProof/>
            <w:webHidden/>
          </w:rPr>
        </w:r>
        <w:r>
          <w:rPr>
            <w:noProof/>
            <w:webHidden/>
          </w:rPr>
          <w:fldChar w:fldCharType="separate"/>
        </w:r>
        <w:r>
          <w:rPr>
            <w:noProof/>
            <w:webHidden/>
          </w:rPr>
          <w:t>83</w:t>
        </w:r>
        <w:r>
          <w:rPr>
            <w:noProof/>
            <w:webHidden/>
          </w:rPr>
          <w:fldChar w:fldCharType="end"/>
        </w:r>
      </w:hyperlink>
    </w:p>
    <w:p w14:paraId="433FC233" w14:textId="0190EE60" w:rsidR="00393FE2" w:rsidRDefault="00393FE2">
      <w:pPr>
        <w:pStyle w:val="TJ4"/>
        <w:rPr>
          <w:rFonts w:asciiTheme="minorHAnsi" w:eastAsiaTheme="minorEastAsia" w:hAnsiTheme="minorHAnsi" w:cstheme="minorBidi"/>
          <w:noProof/>
          <w:sz w:val="22"/>
          <w:szCs w:val="20"/>
          <w:lang w:eastAsia="en-GB"/>
        </w:rPr>
      </w:pPr>
      <w:hyperlink w:anchor="_Toc182319713" w:history="1">
        <w:r w:rsidRPr="007A40A7">
          <w:rPr>
            <w:rStyle w:val="Hiperhivatkozs"/>
            <w:noProof/>
            <w:lang w:bidi="ar-SA"/>
          </w:rPr>
          <w:t>5.4.8.1. Lost final plates</w:t>
        </w:r>
        <w:r>
          <w:rPr>
            <w:noProof/>
            <w:webHidden/>
          </w:rPr>
          <w:tab/>
        </w:r>
        <w:r>
          <w:rPr>
            <w:noProof/>
            <w:webHidden/>
          </w:rPr>
          <w:fldChar w:fldCharType="begin"/>
        </w:r>
        <w:r>
          <w:rPr>
            <w:noProof/>
            <w:webHidden/>
          </w:rPr>
          <w:instrText xml:space="preserve"> PAGEREF _Toc182319713 \h </w:instrText>
        </w:r>
        <w:r>
          <w:rPr>
            <w:noProof/>
            <w:webHidden/>
          </w:rPr>
        </w:r>
        <w:r>
          <w:rPr>
            <w:noProof/>
            <w:webHidden/>
          </w:rPr>
          <w:fldChar w:fldCharType="separate"/>
        </w:r>
        <w:r>
          <w:rPr>
            <w:noProof/>
            <w:webHidden/>
          </w:rPr>
          <w:t>83</w:t>
        </w:r>
        <w:r>
          <w:rPr>
            <w:noProof/>
            <w:webHidden/>
          </w:rPr>
          <w:fldChar w:fldCharType="end"/>
        </w:r>
      </w:hyperlink>
    </w:p>
    <w:p w14:paraId="0009EAE2" w14:textId="180808D3" w:rsidR="00393FE2" w:rsidRDefault="00393FE2">
      <w:pPr>
        <w:pStyle w:val="TJ4"/>
        <w:rPr>
          <w:rFonts w:asciiTheme="minorHAnsi" w:eastAsiaTheme="minorEastAsia" w:hAnsiTheme="minorHAnsi" w:cstheme="minorBidi"/>
          <w:noProof/>
          <w:sz w:val="22"/>
          <w:szCs w:val="20"/>
          <w:lang w:eastAsia="en-GB"/>
        </w:rPr>
      </w:pPr>
      <w:hyperlink w:anchor="_Toc182319714" w:history="1">
        <w:r w:rsidRPr="007A40A7">
          <w:rPr>
            <w:rStyle w:val="Hiperhivatkozs"/>
            <w:noProof/>
            <w:lang w:bidi="ar-SA"/>
          </w:rPr>
          <w:t>5.4.8.2. Lost initial plates</w:t>
        </w:r>
        <w:r>
          <w:rPr>
            <w:noProof/>
            <w:webHidden/>
          </w:rPr>
          <w:tab/>
        </w:r>
        <w:r>
          <w:rPr>
            <w:noProof/>
            <w:webHidden/>
          </w:rPr>
          <w:fldChar w:fldCharType="begin"/>
        </w:r>
        <w:r>
          <w:rPr>
            <w:noProof/>
            <w:webHidden/>
          </w:rPr>
          <w:instrText xml:space="preserve"> PAGEREF _Toc182319714 \h </w:instrText>
        </w:r>
        <w:r>
          <w:rPr>
            <w:noProof/>
            <w:webHidden/>
          </w:rPr>
        </w:r>
        <w:r>
          <w:rPr>
            <w:noProof/>
            <w:webHidden/>
          </w:rPr>
          <w:fldChar w:fldCharType="separate"/>
        </w:r>
        <w:r>
          <w:rPr>
            <w:noProof/>
            <w:webHidden/>
          </w:rPr>
          <w:t>83</w:t>
        </w:r>
        <w:r>
          <w:rPr>
            <w:noProof/>
            <w:webHidden/>
          </w:rPr>
          <w:fldChar w:fldCharType="end"/>
        </w:r>
      </w:hyperlink>
    </w:p>
    <w:p w14:paraId="1784971A" w14:textId="6EF6804B" w:rsidR="00393FE2" w:rsidRDefault="00393FE2">
      <w:pPr>
        <w:pStyle w:val="TJ4"/>
        <w:rPr>
          <w:rFonts w:asciiTheme="minorHAnsi" w:eastAsiaTheme="minorEastAsia" w:hAnsiTheme="minorHAnsi" w:cstheme="minorBidi"/>
          <w:noProof/>
          <w:sz w:val="22"/>
          <w:szCs w:val="20"/>
          <w:lang w:eastAsia="en-GB"/>
        </w:rPr>
      </w:pPr>
      <w:hyperlink w:anchor="_Toc182319715" w:history="1">
        <w:r w:rsidRPr="007A40A7">
          <w:rPr>
            <w:rStyle w:val="Hiperhivatkozs"/>
            <w:noProof/>
            <w:lang w:bidi="ar-SA"/>
          </w:rPr>
          <w:t>5.4.8.3. Lost medial plates</w:t>
        </w:r>
        <w:r>
          <w:rPr>
            <w:noProof/>
            <w:webHidden/>
          </w:rPr>
          <w:tab/>
        </w:r>
        <w:r>
          <w:rPr>
            <w:noProof/>
            <w:webHidden/>
          </w:rPr>
          <w:fldChar w:fldCharType="begin"/>
        </w:r>
        <w:r>
          <w:rPr>
            <w:noProof/>
            <w:webHidden/>
          </w:rPr>
          <w:instrText xml:space="preserve"> PAGEREF _Toc182319715 \h </w:instrText>
        </w:r>
        <w:r>
          <w:rPr>
            <w:noProof/>
            <w:webHidden/>
          </w:rPr>
        </w:r>
        <w:r>
          <w:rPr>
            <w:noProof/>
            <w:webHidden/>
          </w:rPr>
          <w:fldChar w:fldCharType="separate"/>
        </w:r>
        <w:r>
          <w:rPr>
            <w:noProof/>
            <w:webHidden/>
          </w:rPr>
          <w:t>84</w:t>
        </w:r>
        <w:r>
          <w:rPr>
            <w:noProof/>
            <w:webHidden/>
          </w:rPr>
          <w:fldChar w:fldCharType="end"/>
        </w:r>
      </w:hyperlink>
    </w:p>
    <w:p w14:paraId="54A5805C" w14:textId="673F50E8" w:rsidR="00393FE2" w:rsidRDefault="00393FE2">
      <w:pPr>
        <w:pStyle w:val="TJ3"/>
        <w:rPr>
          <w:rFonts w:asciiTheme="minorHAnsi" w:eastAsiaTheme="minorEastAsia" w:hAnsiTheme="minorHAnsi" w:cstheme="minorBidi"/>
          <w:noProof/>
          <w:sz w:val="22"/>
          <w:szCs w:val="20"/>
          <w:lang w:eastAsia="en-GB" w:bidi="hi-IN"/>
        </w:rPr>
      </w:pPr>
      <w:hyperlink w:anchor="_Toc182319716" w:history="1">
        <w:r w:rsidRPr="007A40A7">
          <w:rPr>
            <w:rStyle w:val="Hiperhivatkozs"/>
            <w:noProof/>
          </w:rPr>
          <w:t>5.4.9. Fractured inscriptions</w:t>
        </w:r>
        <w:r>
          <w:rPr>
            <w:noProof/>
            <w:webHidden/>
          </w:rPr>
          <w:tab/>
        </w:r>
        <w:r>
          <w:rPr>
            <w:noProof/>
            <w:webHidden/>
          </w:rPr>
          <w:fldChar w:fldCharType="begin"/>
        </w:r>
        <w:r>
          <w:rPr>
            <w:noProof/>
            <w:webHidden/>
          </w:rPr>
          <w:instrText xml:space="preserve"> PAGEREF _Toc182319716 \h </w:instrText>
        </w:r>
        <w:r>
          <w:rPr>
            <w:noProof/>
            <w:webHidden/>
          </w:rPr>
        </w:r>
        <w:r>
          <w:rPr>
            <w:noProof/>
            <w:webHidden/>
          </w:rPr>
          <w:fldChar w:fldCharType="separate"/>
        </w:r>
        <w:r>
          <w:rPr>
            <w:noProof/>
            <w:webHidden/>
          </w:rPr>
          <w:t>85</w:t>
        </w:r>
        <w:r>
          <w:rPr>
            <w:noProof/>
            <w:webHidden/>
          </w:rPr>
          <w:fldChar w:fldCharType="end"/>
        </w:r>
      </w:hyperlink>
    </w:p>
    <w:p w14:paraId="6C3A2E97" w14:textId="0F122B78" w:rsidR="00393FE2" w:rsidRDefault="00393FE2">
      <w:pPr>
        <w:pStyle w:val="TJ2"/>
        <w:rPr>
          <w:rFonts w:asciiTheme="minorHAnsi" w:eastAsiaTheme="minorEastAsia" w:hAnsiTheme="minorHAnsi" w:cstheme="minorBidi"/>
          <w:noProof/>
          <w:sz w:val="22"/>
          <w:szCs w:val="20"/>
          <w:lang w:eastAsia="en-GB" w:bidi="hi-IN"/>
        </w:rPr>
      </w:pPr>
      <w:hyperlink w:anchor="_Toc182319717" w:history="1">
        <w:r w:rsidRPr="007A40A7">
          <w:rPr>
            <w:rStyle w:val="Hiperhivatkozs"/>
            <w:noProof/>
          </w:rPr>
          <w:t>5.5. Restoring lacunae</w:t>
        </w:r>
        <w:r>
          <w:rPr>
            <w:noProof/>
            <w:webHidden/>
          </w:rPr>
          <w:tab/>
        </w:r>
        <w:r>
          <w:rPr>
            <w:noProof/>
            <w:webHidden/>
          </w:rPr>
          <w:fldChar w:fldCharType="begin"/>
        </w:r>
        <w:r>
          <w:rPr>
            <w:noProof/>
            <w:webHidden/>
          </w:rPr>
          <w:instrText xml:space="preserve"> PAGEREF _Toc182319717 \h </w:instrText>
        </w:r>
        <w:r>
          <w:rPr>
            <w:noProof/>
            <w:webHidden/>
          </w:rPr>
        </w:r>
        <w:r>
          <w:rPr>
            <w:noProof/>
            <w:webHidden/>
          </w:rPr>
          <w:fldChar w:fldCharType="separate"/>
        </w:r>
        <w:r>
          <w:rPr>
            <w:noProof/>
            <w:webHidden/>
          </w:rPr>
          <w:t>86</w:t>
        </w:r>
        <w:r>
          <w:rPr>
            <w:noProof/>
            <w:webHidden/>
          </w:rPr>
          <w:fldChar w:fldCharType="end"/>
        </w:r>
      </w:hyperlink>
    </w:p>
    <w:p w14:paraId="0F1A5770" w14:textId="7B52D4CB" w:rsidR="00393FE2" w:rsidRDefault="00393FE2">
      <w:pPr>
        <w:pStyle w:val="TJ3"/>
        <w:rPr>
          <w:rFonts w:asciiTheme="minorHAnsi" w:eastAsiaTheme="minorEastAsia" w:hAnsiTheme="minorHAnsi" w:cstheme="minorBidi"/>
          <w:noProof/>
          <w:sz w:val="22"/>
          <w:szCs w:val="20"/>
          <w:lang w:eastAsia="en-GB" w:bidi="hi-IN"/>
        </w:rPr>
      </w:pPr>
      <w:hyperlink w:anchor="_Toc182319718" w:history="1">
        <w:r w:rsidRPr="007A40A7">
          <w:rPr>
            <w:rStyle w:val="Hiperhivatkozs"/>
            <w:noProof/>
          </w:rPr>
          <w:t>5.5.1. Marking up restored text</w:t>
        </w:r>
        <w:r>
          <w:rPr>
            <w:noProof/>
            <w:webHidden/>
          </w:rPr>
          <w:tab/>
        </w:r>
        <w:r>
          <w:rPr>
            <w:noProof/>
            <w:webHidden/>
          </w:rPr>
          <w:fldChar w:fldCharType="begin"/>
        </w:r>
        <w:r>
          <w:rPr>
            <w:noProof/>
            <w:webHidden/>
          </w:rPr>
          <w:instrText xml:space="preserve"> PAGEREF _Toc182319718 \h </w:instrText>
        </w:r>
        <w:r>
          <w:rPr>
            <w:noProof/>
            <w:webHidden/>
          </w:rPr>
        </w:r>
        <w:r>
          <w:rPr>
            <w:noProof/>
            <w:webHidden/>
          </w:rPr>
          <w:fldChar w:fldCharType="separate"/>
        </w:r>
        <w:r>
          <w:rPr>
            <w:noProof/>
            <w:webHidden/>
          </w:rPr>
          <w:t>86</w:t>
        </w:r>
        <w:r>
          <w:rPr>
            <w:noProof/>
            <w:webHidden/>
          </w:rPr>
          <w:fldChar w:fldCharType="end"/>
        </w:r>
      </w:hyperlink>
    </w:p>
    <w:p w14:paraId="00990B7B" w14:textId="1F4DD8ED" w:rsidR="00393FE2" w:rsidRDefault="00393FE2">
      <w:pPr>
        <w:pStyle w:val="TJ3"/>
        <w:rPr>
          <w:rFonts w:asciiTheme="minorHAnsi" w:eastAsiaTheme="minorEastAsia" w:hAnsiTheme="minorHAnsi" w:cstheme="minorBidi"/>
          <w:noProof/>
          <w:sz w:val="22"/>
          <w:szCs w:val="20"/>
          <w:lang w:eastAsia="en-GB" w:bidi="hi-IN"/>
        </w:rPr>
      </w:pPr>
      <w:hyperlink w:anchor="_Toc182319719" w:history="1">
        <w:r w:rsidRPr="007A40A7">
          <w:rPr>
            <w:rStyle w:val="Hiperhivatkozs"/>
            <w:noProof/>
          </w:rPr>
          <w:t>5.5.2. The basis of restoration</w:t>
        </w:r>
        <w:r>
          <w:rPr>
            <w:noProof/>
            <w:webHidden/>
          </w:rPr>
          <w:tab/>
        </w:r>
        <w:r>
          <w:rPr>
            <w:noProof/>
            <w:webHidden/>
          </w:rPr>
          <w:fldChar w:fldCharType="begin"/>
        </w:r>
        <w:r>
          <w:rPr>
            <w:noProof/>
            <w:webHidden/>
          </w:rPr>
          <w:instrText xml:space="preserve"> PAGEREF _Toc182319719 \h </w:instrText>
        </w:r>
        <w:r>
          <w:rPr>
            <w:noProof/>
            <w:webHidden/>
          </w:rPr>
        </w:r>
        <w:r>
          <w:rPr>
            <w:noProof/>
            <w:webHidden/>
          </w:rPr>
          <w:fldChar w:fldCharType="separate"/>
        </w:r>
        <w:r>
          <w:rPr>
            <w:noProof/>
            <w:webHidden/>
          </w:rPr>
          <w:t>86</w:t>
        </w:r>
        <w:r>
          <w:rPr>
            <w:noProof/>
            <w:webHidden/>
          </w:rPr>
          <w:fldChar w:fldCharType="end"/>
        </w:r>
      </w:hyperlink>
    </w:p>
    <w:p w14:paraId="0A5A0C1C" w14:textId="0A0A73A9" w:rsidR="00393FE2" w:rsidRDefault="00393FE2">
      <w:pPr>
        <w:pStyle w:val="TJ1"/>
        <w:rPr>
          <w:rFonts w:asciiTheme="minorHAnsi" w:eastAsiaTheme="minorEastAsia" w:hAnsiTheme="minorHAnsi" w:cstheme="minorBidi"/>
          <w:b w:val="0"/>
          <w:noProof/>
          <w:szCs w:val="20"/>
          <w:lang w:eastAsia="en-GB" w:bidi="hi-IN"/>
        </w:rPr>
      </w:pPr>
      <w:hyperlink w:anchor="_Toc182319720" w:history="1">
        <w:r w:rsidRPr="007A40A7">
          <w:rPr>
            <w:rStyle w:val="Hiperhivatkozs"/>
            <w:noProof/>
          </w:rPr>
          <w:t>6. Editorial intervention</w:t>
        </w:r>
        <w:r>
          <w:rPr>
            <w:noProof/>
            <w:webHidden/>
          </w:rPr>
          <w:tab/>
        </w:r>
        <w:r>
          <w:rPr>
            <w:noProof/>
            <w:webHidden/>
          </w:rPr>
          <w:fldChar w:fldCharType="begin"/>
        </w:r>
        <w:r>
          <w:rPr>
            <w:noProof/>
            <w:webHidden/>
          </w:rPr>
          <w:instrText xml:space="preserve"> PAGEREF _Toc182319720 \h </w:instrText>
        </w:r>
        <w:r>
          <w:rPr>
            <w:noProof/>
            <w:webHidden/>
          </w:rPr>
        </w:r>
        <w:r>
          <w:rPr>
            <w:noProof/>
            <w:webHidden/>
          </w:rPr>
          <w:fldChar w:fldCharType="separate"/>
        </w:r>
        <w:r>
          <w:rPr>
            <w:noProof/>
            <w:webHidden/>
          </w:rPr>
          <w:t>88</w:t>
        </w:r>
        <w:r>
          <w:rPr>
            <w:noProof/>
            <w:webHidden/>
          </w:rPr>
          <w:fldChar w:fldCharType="end"/>
        </w:r>
      </w:hyperlink>
    </w:p>
    <w:p w14:paraId="3B8F37E9" w14:textId="04A6BFD9" w:rsidR="00393FE2" w:rsidRDefault="00393FE2">
      <w:pPr>
        <w:pStyle w:val="TJ2"/>
        <w:rPr>
          <w:rFonts w:asciiTheme="minorHAnsi" w:eastAsiaTheme="minorEastAsia" w:hAnsiTheme="minorHAnsi" w:cstheme="minorBidi"/>
          <w:noProof/>
          <w:sz w:val="22"/>
          <w:szCs w:val="20"/>
          <w:lang w:eastAsia="en-GB" w:bidi="hi-IN"/>
        </w:rPr>
      </w:pPr>
      <w:hyperlink w:anchor="_Toc182319721" w:history="1">
        <w:r w:rsidRPr="007A40A7">
          <w:rPr>
            <w:rStyle w:val="Hiperhivatkozs"/>
            <w:noProof/>
          </w:rPr>
          <w:t>6.1. Correction and normalisation</w:t>
        </w:r>
        <w:r>
          <w:rPr>
            <w:noProof/>
            <w:webHidden/>
          </w:rPr>
          <w:tab/>
        </w:r>
        <w:r>
          <w:rPr>
            <w:noProof/>
            <w:webHidden/>
          </w:rPr>
          <w:fldChar w:fldCharType="begin"/>
        </w:r>
        <w:r>
          <w:rPr>
            <w:noProof/>
            <w:webHidden/>
          </w:rPr>
          <w:instrText xml:space="preserve"> PAGEREF _Toc182319721 \h </w:instrText>
        </w:r>
        <w:r>
          <w:rPr>
            <w:noProof/>
            <w:webHidden/>
          </w:rPr>
        </w:r>
        <w:r>
          <w:rPr>
            <w:noProof/>
            <w:webHidden/>
          </w:rPr>
          <w:fldChar w:fldCharType="separate"/>
        </w:r>
        <w:r>
          <w:rPr>
            <w:noProof/>
            <w:webHidden/>
          </w:rPr>
          <w:t>88</w:t>
        </w:r>
        <w:r>
          <w:rPr>
            <w:noProof/>
            <w:webHidden/>
          </w:rPr>
          <w:fldChar w:fldCharType="end"/>
        </w:r>
      </w:hyperlink>
    </w:p>
    <w:p w14:paraId="0060AB4B" w14:textId="5AA08A33" w:rsidR="00393FE2" w:rsidRDefault="00393FE2">
      <w:pPr>
        <w:pStyle w:val="TJ3"/>
        <w:rPr>
          <w:rFonts w:asciiTheme="minorHAnsi" w:eastAsiaTheme="minorEastAsia" w:hAnsiTheme="minorHAnsi" w:cstheme="minorBidi"/>
          <w:noProof/>
          <w:sz w:val="22"/>
          <w:szCs w:val="20"/>
          <w:lang w:eastAsia="en-GB" w:bidi="hi-IN"/>
        </w:rPr>
      </w:pPr>
      <w:hyperlink w:anchor="_Toc182319722" w:history="1">
        <w:r w:rsidRPr="007A40A7">
          <w:rPr>
            <w:rStyle w:val="Hiperhivatkozs"/>
            <w:noProof/>
          </w:rPr>
          <w:t>6.1.1. Correction versus normalisation</w:t>
        </w:r>
        <w:r>
          <w:rPr>
            <w:noProof/>
            <w:webHidden/>
          </w:rPr>
          <w:tab/>
        </w:r>
        <w:r>
          <w:rPr>
            <w:noProof/>
            <w:webHidden/>
          </w:rPr>
          <w:fldChar w:fldCharType="begin"/>
        </w:r>
        <w:r>
          <w:rPr>
            <w:noProof/>
            <w:webHidden/>
          </w:rPr>
          <w:instrText xml:space="preserve"> PAGEREF _Toc182319722 \h </w:instrText>
        </w:r>
        <w:r>
          <w:rPr>
            <w:noProof/>
            <w:webHidden/>
          </w:rPr>
        </w:r>
        <w:r>
          <w:rPr>
            <w:noProof/>
            <w:webHidden/>
          </w:rPr>
          <w:fldChar w:fldCharType="separate"/>
        </w:r>
        <w:r>
          <w:rPr>
            <w:noProof/>
            <w:webHidden/>
          </w:rPr>
          <w:t>88</w:t>
        </w:r>
        <w:r>
          <w:rPr>
            <w:noProof/>
            <w:webHidden/>
          </w:rPr>
          <w:fldChar w:fldCharType="end"/>
        </w:r>
      </w:hyperlink>
    </w:p>
    <w:p w14:paraId="17981C8A" w14:textId="0F675738" w:rsidR="00393FE2" w:rsidRDefault="00393FE2">
      <w:pPr>
        <w:pStyle w:val="TJ3"/>
        <w:rPr>
          <w:rFonts w:asciiTheme="minorHAnsi" w:eastAsiaTheme="minorEastAsia" w:hAnsiTheme="minorHAnsi" w:cstheme="minorBidi"/>
          <w:noProof/>
          <w:sz w:val="22"/>
          <w:szCs w:val="20"/>
          <w:lang w:eastAsia="en-GB" w:bidi="hi-IN"/>
        </w:rPr>
      </w:pPr>
      <w:hyperlink w:anchor="_Toc182319723" w:history="1">
        <w:r w:rsidRPr="007A40A7">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_Toc182319723 \h </w:instrText>
        </w:r>
        <w:r>
          <w:rPr>
            <w:noProof/>
            <w:webHidden/>
          </w:rPr>
        </w:r>
        <w:r>
          <w:rPr>
            <w:noProof/>
            <w:webHidden/>
          </w:rPr>
          <w:fldChar w:fldCharType="separate"/>
        </w:r>
        <w:r>
          <w:rPr>
            <w:noProof/>
            <w:webHidden/>
          </w:rPr>
          <w:t>88</w:t>
        </w:r>
        <w:r>
          <w:rPr>
            <w:noProof/>
            <w:webHidden/>
          </w:rPr>
          <w:fldChar w:fldCharType="end"/>
        </w:r>
      </w:hyperlink>
    </w:p>
    <w:p w14:paraId="418B87C4" w14:textId="649FD797" w:rsidR="00393FE2" w:rsidRDefault="00393FE2">
      <w:pPr>
        <w:pStyle w:val="TJ3"/>
        <w:rPr>
          <w:rFonts w:asciiTheme="minorHAnsi" w:eastAsiaTheme="minorEastAsia" w:hAnsiTheme="minorHAnsi" w:cstheme="minorBidi"/>
          <w:noProof/>
          <w:sz w:val="22"/>
          <w:szCs w:val="20"/>
          <w:lang w:eastAsia="en-GB" w:bidi="hi-IN"/>
        </w:rPr>
      </w:pPr>
      <w:hyperlink w:anchor="_Toc182319724" w:history="1">
        <w:r w:rsidRPr="007A40A7">
          <w:rPr>
            <w:rStyle w:val="Hiperhivatkozs"/>
            <w:noProof/>
          </w:rPr>
          <w:t>6.1.3. Good practice in editorial intervention</w:t>
        </w:r>
        <w:r>
          <w:rPr>
            <w:noProof/>
            <w:webHidden/>
          </w:rPr>
          <w:tab/>
        </w:r>
        <w:r>
          <w:rPr>
            <w:noProof/>
            <w:webHidden/>
          </w:rPr>
          <w:fldChar w:fldCharType="begin"/>
        </w:r>
        <w:r>
          <w:rPr>
            <w:noProof/>
            <w:webHidden/>
          </w:rPr>
          <w:instrText xml:space="preserve"> PAGEREF _Toc182319724 \h </w:instrText>
        </w:r>
        <w:r>
          <w:rPr>
            <w:noProof/>
            <w:webHidden/>
          </w:rPr>
        </w:r>
        <w:r>
          <w:rPr>
            <w:noProof/>
            <w:webHidden/>
          </w:rPr>
          <w:fldChar w:fldCharType="separate"/>
        </w:r>
        <w:r>
          <w:rPr>
            <w:noProof/>
            <w:webHidden/>
          </w:rPr>
          <w:t>89</w:t>
        </w:r>
        <w:r>
          <w:rPr>
            <w:noProof/>
            <w:webHidden/>
          </w:rPr>
          <w:fldChar w:fldCharType="end"/>
        </w:r>
      </w:hyperlink>
    </w:p>
    <w:p w14:paraId="20E443CD" w14:textId="1AA8B9D3" w:rsidR="00393FE2" w:rsidRDefault="00393FE2">
      <w:pPr>
        <w:pStyle w:val="TJ3"/>
        <w:rPr>
          <w:rFonts w:asciiTheme="minorHAnsi" w:eastAsiaTheme="minorEastAsia" w:hAnsiTheme="minorHAnsi" w:cstheme="minorBidi"/>
          <w:noProof/>
          <w:sz w:val="22"/>
          <w:szCs w:val="20"/>
          <w:lang w:eastAsia="en-GB" w:bidi="hi-IN"/>
        </w:rPr>
      </w:pPr>
      <w:hyperlink w:anchor="_Toc182319725" w:history="1">
        <w:r w:rsidRPr="007A40A7">
          <w:rPr>
            <w:rStyle w:val="Hiperhivatkozs"/>
            <w:noProof/>
          </w:rPr>
          <w:t>6.1.4. Correction and normalisation in verse</w:t>
        </w:r>
        <w:r>
          <w:rPr>
            <w:noProof/>
            <w:webHidden/>
          </w:rPr>
          <w:tab/>
        </w:r>
        <w:r>
          <w:rPr>
            <w:noProof/>
            <w:webHidden/>
          </w:rPr>
          <w:fldChar w:fldCharType="begin"/>
        </w:r>
        <w:r>
          <w:rPr>
            <w:noProof/>
            <w:webHidden/>
          </w:rPr>
          <w:instrText xml:space="preserve"> PAGEREF _Toc182319725 \h </w:instrText>
        </w:r>
        <w:r>
          <w:rPr>
            <w:noProof/>
            <w:webHidden/>
          </w:rPr>
        </w:r>
        <w:r>
          <w:rPr>
            <w:noProof/>
            <w:webHidden/>
          </w:rPr>
          <w:fldChar w:fldCharType="separate"/>
        </w:r>
        <w:r>
          <w:rPr>
            <w:noProof/>
            <w:webHidden/>
          </w:rPr>
          <w:t>89</w:t>
        </w:r>
        <w:r>
          <w:rPr>
            <w:noProof/>
            <w:webHidden/>
          </w:rPr>
          <w:fldChar w:fldCharType="end"/>
        </w:r>
      </w:hyperlink>
    </w:p>
    <w:p w14:paraId="7009D41B" w14:textId="52ADC3BD" w:rsidR="00393FE2" w:rsidRDefault="00393FE2">
      <w:pPr>
        <w:pStyle w:val="TJ4"/>
        <w:rPr>
          <w:rFonts w:asciiTheme="minorHAnsi" w:eastAsiaTheme="minorEastAsia" w:hAnsiTheme="minorHAnsi" w:cstheme="minorBidi"/>
          <w:noProof/>
          <w:sz w:val="22"/>
          <w:szCs w:val="20"/>
          <w:lang w:eastAsia="en-GB"/>
        </w:rPr>
      </w:pPr>
      <w:hyperlink w:anchor="_Toc182319726" w:history="1">
        <w:r w:rsidRPr="007A40A7">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_Toc182319726 \h </w:instrText>
        </w:r>
        <w:r>
          <w:rPr>
            <w:noProof/>
            <w:webHidden/>
          </w:rPr>
        </w:r>
        <w:r>
          <w:rPr>
            <w:noProof/>
            <w:webHidden/>
          </w:rPr>
          <w:fldChar w:fldCharType="separate"/>
        </w:r>
        <w:r>
          <w:rPr>
            <w:noProof/>
            <w:webHidden/>
          </w:rPr>
          <w:t>90</w:t>
        </w:r>
        <w:r>
          <w:rPr>
            <w:noProof/>
            <w:webHidden/>
          </w:rPr>
          <w:fldChar w:fldCharType="end"/>
        </w:r>
      </w:hyperlink>
    </w:p>
    <w:p w14:paraId="441AF855" w14:textId="1F517D16" w:rsidR="00393FE2" w:rsidRDefault="00393FE2">
      <w:pPr>
        <w:pStyle w:val="TJ4"/>
        <w:rPr>
          <w:rFonts w:asciiTheme="minorHAnsi" w:eastAsiaTheme="minorEastAsia" w:hAnsiTheme="minorHAnsi" w:cstheme="minorBidi"/>
          <w:noProof/>
          <w:sz w:val="22"/>
          <w:szCs w:val="20"/>
          <w:lang w:eastAsia="en-GB"/>
        </w:rPr>
      </w:pPr>
      <w:hyperlink w:anchor="_Toc182319727" w:history="1">
        <w:r w:rsidRPr="007A40A7">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_Toc182319727 \h </w:instrText>
        </w:r>
        <w:r>
          <w:rPr>
            <w:noProof/>
            <w:webHidden/>
          </w:rPr>
        </w:r>
        <w:r>
          <w:rPr>
            <w:noProof/>
            <w:webHidden/>
          </w:rPr>
          <w:fldChar w:fldCharType="separate"/>
        </w:r>
        <w:r>
          <w:rPr>
            <w:noProof/>
            <w:webHidden/>
          </w:rPr>
          <w:t>90</w:t>
        </w:r>
        <w:r>
          <w:rPr>
            <w:noProof/>
            <w:webHidden/>
          </w:rPr>
          <w:fldChar w:fldCharType="end"/>
        </w:r>
      </w:hyperlink>
    </w:p>
    <w:p w14:paraId="59B5BDB4" w14:textId="75805FC8" w:rsidR="00393FE2" w:rsidRDefault="00393FE2">
      <w:pPr>
        <w:pStyle w:val="TJ4"/>
        <w:rPr>
          <w:rFonts w:asciiTheme="minorHAnsi" w:eastAsiaTheme="minorEastAsia" w:hAnsiTheme="minorHAnsi" w:cstheme="minorBidi"/>
          <w:noProof/>
          <w:sz w:val="22"/>
          <w:szCs w:val="20"/>
          <w:lang w:eastAsia="en-GB"/>
        </w:rPr>
      </w:pPr>
      <w:hyperlink w:anchor="_Toc182319728" w:history="1">
        <w:r w:rsidRPr="007A40A7">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_Toc182319728 \h </w:instrText>
        </w:r>
        <w:r>
          <w:rPr>
            <w:noProof/>
            <w:webHidden/>
          </w:rPr>
        </w:r>
        <w:r>
          <w:rPr>
            <w:noProof/>
            <w:webHidden/>
          </w:rPr>
          <w:fldChar w:fldCharType="separate"/>
        </w:r>
        <w:r>
          <w:rPr>
            <w:noProof/>
            <w:webHidden/>
          </w:rPr>
          <w:t>91</w:t>
        </w:r>
        <w:r>
          <w:rPr>
            <w:noProof/>
            <w:webHidden/>
          </w:rPr>
          <w:fldChar w:fldCharType="end"/>
        </w:r>
      </w:hyperlink>
    </w:p>
    <w:p w14:paraId="2C3B80A7" w14:textId="28B5EEC5" w:rsidR="00393FE2" w:rsidRDefault="00393FE2">
      <w:pPr>
        <w:pStyle w:val="TJ2"/>
        <w:rPr>
          <w:rFonts w:asciiTheme="minorHAnsi" w:eastAsiaTheme="minorEastAsia" w:hAnsiTheme="minorHAnsi" w:cstheme="minorBidi"/>
          <w:noProof/>
          <w:sz w:val="22"/>
          <w:szCs w:val="20"/>
          <w:lang w:eastAsia="en-GB" w:bidi="hi-IN"/>
        </w:rPr>
      </w:pPr>
      <w:hyperlink w:anchor="_Toc182319729" w:history="1">
        <w:r w:rsidRPr="007A40A7">
          <w:rPr>
            <w:rStyle w:val="Hiperhivatkozs"/>
            <w:noProof/>
          </w:rPr>
          <w:t>6.2. Encoding correction</w:t>
        </w:r>
        <w:r>
          <w:rPr>
            <w:noProof/>
            <w:webHidden/>
          </w:rPr>
          <w:tab/>
        </w:r>
        <w:r>
          <w:rPr>
            <w:noProof/>
            <w:webHidden/>
          </w:rPr>
          <w:fldChar w:fldCharType="begin"/>
        </w:r>
        <w:r>
          <w:rPr>
            <w:noProof/>
            <w:webHidden/>
          </w:rPr>
          <w:instrText xml:space="preserve"> PAGEREF _Toc182319729 \h </w:instrText>
        </w:r>
        <w:r>
          <w:rPr>
            <w:noProof/>
            <w:webHidden/>
          </w:rPr>
        </w:r>
        <w:r>
          <w:rPr>
            <w:noProof/>
            <w:webHidden/>
          </w:rPr>
          <w:fldChar w:fldCharType="separate"/>
        </w:r>
        <w:r>
          <w:rPr>
            <w:noProof/>
            <w:webHidden/>
          </w:rPr>
          <w:t>92</w:t>
        </w:r>
        <w:r>
          <w:rPr>
            <w:noProof/>
            <w:webHidden/>
          </w:rPr>
          <w:fldChar w:fldCharType="end"/>
        </w:r>
      </w:hyperlink>
    </w:p>
    <w:p w14:paraId="01C34D7B" w14:textId="29AD0225" w:rsidR="00393FE2" w:rsidRDefault="00393FE2">
      <w:pPr>
        <w:pStyle w:val="TJ3"/>
        <w:rPr>
          <w:rFonts w:asciiTheme="minorHAnsi" w:eastAsiaTheme="minorEastAsia" w:hAnsiTheme="minorHAnsi" w:cstheme="minorBidi"/>
          <w:noProof/>
          <w:sz w:val="22"/>
          <w:szCs w:val="20"/>
          <w:lang w:eastAsia="en-GB" w:bidi="hi-IN"/>
        </w:rPr>
      </w:pPr>
      <w:hyperlink w:anchor="_Toc182319730" w:history="1">
        <w:r w:rsidRPr="007A40A7">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_Toc182319730 \h </w:instrText>
        </w:r>
        <w:r>
          <w:rPr>
            <w:noProof/>
            <w:webHidden/>
          </w:rPr>
        </w:r>
        <w:r>
          <w:rPr>
            <w:noProof/>
            <w:webHidden/>
          </w:rPr>
          <w:fldChar w:fldCharType="separate"/>
        </w:r>
        <w:r>
          <w:rPr>
            <w:noProof/>
            <w:webHidden/>
          </w:rPr>
          <w:t>92</w:t>
        </w:r>
        <w:r>
          <w:rPr>
            <w:noProof/>
            <w:webHidden/>
          </w:rPr>
          <w:fldChar w:fldCharType="end"/>
        </w:r>
      </w:hyperlink>
    </w:p>
    <w:p w14:paraId="3C800DBF" w14:textId="2FEF38A5" w:rsidR="00393FE2" w:rsidRDefault="00393FE2">
      <w:pPr>
        <w:pStyle w:val="TJ3"/>
        <w:rPr>
          <w:rFonts w:asciiTheme="minorHAnsi" w:eastAsiaTheme="minorEastAsia" w:hAnsiTheme="minorHAnsi" w:cstheme="minorBidi"/>
          <w:noProof/>
          <w:sz w:val="22"/>
          <w:szCs w:val="20"/>
          <w:lang w:eastAsia="en-GB" w:bidi="hi-IN"/>
        </w:rPr>
      </w:pPr>
      <w:hyperlink w:anchor="_Toc182319731" w:history="1">
        <w:r w:rsidRPr="007A40A7">
          <w:rPr>
            <w:rStyle w:val="Hiperhivatkozs"/>
            <w:noProof/>
          </w:rPr>
          <w:t>6.2.2. Correcting erroneous text</w:t>
        </w:r>
        <w:r>
          <w:rPr>
            <w:noProof/>
            <w:webHidden/>
          </w:rPr>
          <w:tab/>
        </w:r>
        <w:r>
          <w:rPr>
            <w:noProof/>
            <w:webHidden/>
          </w:rPr>
          <w:fldChar w:fldCharType="begin"/>
        </w:r>
        <w:r>
          <w:rPr>
            <w:noProof/>
            <w:webHidden/>
          </w:rPr>
          <w:instrText xml:space="preserve"> PAGEREF _Toc182319731 \h </w:instrText>
        </w:r>
        <w:r>
          <w:rPr>
            <w:noProof/>
            <w:webHidden/>
          </w:rPr>
        </w:r>
        <w:r>
          <w:rPr>
            <w:noProof/>
            <w:webHidden/>
          </w:rPr>
          <w:fldChar w:fldCharType="separate"/>
        </w:r>
        <w:r>
          <w:rPr>
            <w:noProof/>
            <w:webHidden/>
          </w:rPr>
          <w:t>92</w:t>
        </w:r>
        <w:r>
          <w:rPr>
            <w:noProof/>
            <w:webHidden/>
          </w:rPr>
          <w:fldChar w:fldCharType="end"/>
        </w:r>
      </w:hyperlink>
    </w:p>
    <w:p w14:paraId="179C3CB9" w14:textId="309CCA1A" w:rsidR="00393FE2" w:rsidRDefault="00393FE2">
      <w:pPr>
        <w:pStyle w:val="TJ3"/>
        <w:rPr>
          <w:rFonts w:asciiTheme="minorHAnsi" w:eastAsiaTheme="minorEastAsia" w:hAnsiTheme="minorHAnsi" w:cstheme="minorBidi"/>
          <w:noProof/>
          <w:sz w:val="22"/>
          <w:szCs w:val="20"/>
          <w:lang w:eastAsia="en-GB" w:bidi="hi-IN"/>
        </w:rPr>
      </w:pPr>
      <w:hyperlink w:anchor="_Toc182319732" w:history="1">
        <w:r w:rsidRPr="007A40A7">
          <w:rPr>
            <w:rStyle w:val="Hiperhivatkozs"/>
            <w:noProof/>
          </w:rPr>
          <w:t>6.2.3. Editorial deletion (suppression)</w:t>
        </w:r>
        <w:r>
          <w:rPr>
            <w:noProof/>
            <w:webHidden/>
          </w:rPr>
          <w:tab/>
        </w:r>
        <w:r>
          <w:rPr>
            <w:noProof/>
            <w:webHidden/>
          </w:rPr>
          <w:fldChar w:fldCharType="begin"/>
        </w:r>
        <w:r>
          <w:rPr>
            <w:noProof/>
            <w:webHidden/>
          </w:rPr>
          <w:instrText xml:space="preserve"> PAGEREF _Toc182319732 \h </w:instrText>
        </w:r>
        <w:r>
          <w:rPr>
            <w:noProof/>
            <w:webHidden/>
          </w:rPr>
        </w:r>
        <w:r>
          <w:rPr>
            <w:noProof/>
            <w:webHidden/>
          </w:rPr>
          <w:fldChar w:fldCharType="separate"/>
        </w:r>
        <w:r>
          <w:rPr>
            <w:noProof/>
            <w:webHidden/>
          </w:rPr>
          <w:t>92</w:t>
        </w:r>
        <w:r>
          <w:rPr>
            <w:noProof/>
            <w:webHidden/>
          </w:rPr>
          <w:fldChar w:fldCharType="end"/>
        </w:r>
      </w:hyperlink>
    </w:p>
    <w:p w14:paraId="5FD231A3" w14:textId="114A52F5" w:rsidR="00393FE2" w:rsidRDefault="00393FE2">
      <w:pPr>
        <w:pStyle w:val="TJ3"/>
        <w:rPr>
          <w:rFonts w:asciiTheme="minorHAnsi" w:eastAsiaTheme="minorEastAsia" w:hAnsiTheme="minorHAnsi" w:cstheme="minorBidi"/>
          <w:noProof/>
          <w:sz w:val="22"/>
          <w:szCs w:val="20"/>
          <w:lang w:eastAsia="en-GB" w:bidi="hi-IN"/>
        </w:rPr>
      </w:pPr>
      <w:hyperlink w:anchor="_Toc182319733" w:history="1">
        <w:r w:rsidRPr="007A40A7">
          <w:rPr>
            <w:rStyle w:val="Hiperhivatkozs"/>
            <w:noProof/>
          </w:rPr>
          <w:t>6.2.4. Editorial addition</w:t>
        </w:r>
        <w:r>
          <w:rPr>
            <w:noProof/>
            <w:webHidden/>
          </w:rPr>
          <w:tab/>
        </w:r>
        <w:r>
          <w:rPr>
            <w:noProof/>
            <w:webHidden/>
          </w:rPr>
          <w:fldChar w:fldCharType="begin"/>
        </w:r>
        <w:r>
          <w:rPr>
            <w:noProof/>
            <w:webHidden/>
          </w:rPr>
          <w:instrText xml:space="preserve"> PAGEREF _Toc182319733 \h </w:instrText>
        </w:r>
        <w:r>
          <w:rPr>
            <w:noProof/>
            <w:webHidden/>
          </w:rPr>
        </w:r>
        <w:r>
          <w:rPr>
            <w:noProof/>
            <w:webHidden/>
          </w:rPr>
          <w:fldChar w:fldCharType="separate"/>
        </w:r>
        <w:r>
          <w:rPr>
            <w:noProof/>
            <w:webHidden/>
          </w:rPr>
          <w:t>92</w:t>
        </w:r>
        <w:r>
          <w:rPr>
            <w:noProof/>
            <w:webHidden/>
          </w:rPr>
          <w:fldChar w:fldCharType="end"/>
        </w:r>
      </w:hyperlink>
    </w:p>
    <w:p w14:paraId="1DC72F68" w14:textId="766AA560" w:rsidR="00393FE2" w:rsidRDefault="00393FE2">
      <w:pPr>
        <w:pStyle w:val="TJ3"/>
        <w:rPr>
          <w:rFonts w:asciiTheme="minorHAnsi" w:eastAsiaTheme="minorEastAsia" w:hAnsiTheme="minorHAnsi" w:cstheme="minorBidi"/>
          <w:noProof/>
          <w:sz w:val="22"/>
          <w:szCs w:val="20"/>
          <w:lang w:eastAsia="en-GB" w:bidi="hi-IN"/>
        </w:rPr>
      </w:pPr>
      <w:hyperlink w:anchor="_Toc182319734" w:history="1">
        <w:r w:rsidRPr="007A40A7">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_Toc182319734 \h </w:instrText>
        </w:r>
        <w:r>
          <w:rPr>
            <w:noProof/>
            <w:webHidden/>
          </w:rPr>
        </w:r>
        <w:r>
          <w:rPr>
            <w:noProof/>
            <w:webHidden/>
          </w:rPr>
          <w:fldChar w:fldCharType="separate"/>
        </w:r>
        <w:r>
          <w:rPr>
            <w:noProof/>
            <w:webHidden/>
          </w:rPr>
          <w:t>93</w:t>
        </w:r>
        <w:r>
          <w:rPr>
            <w:noProof/>
            <w:webHidden/>
          </w:rPr>
          <w:fldChar w:fldCharType="end"/>
        </w:r>
      </w:hyperlink>
    </w:p>
    <w:p w14:paraId="7D725F8D" w14:textId="0704FA6E" w:rsidR="00393FE2" w:rsidRDefault="00393FE2">
      <w:pPr>
        <w:pStyle w:val="TJ3"/>
        <w:rPr>
          <w:rFonts w:asciiTheme="minorHAnsi" w:eastAsiaTheme="minorEastAsia" w:hAnsiTheme="minorHAnsi" w:cstheme="minorBidi"/>
          <w:noProof/>
          <w:sz w:val="22"/>
          <w:szCs w:val="20"/>
          <w:lang w:eastAsia="en-GB" w:bidi="hi-IN"/>
        </w:rPr>
      </w:pPr>
      <w:hyperlink w:anchor="_Toc182319735" w:history="1">
        <w:r w:rsidRPr="007A40A7">
          <w:rPr>
            <w:rStyle w:val="Hiperhivatkozs"/>
            <w:noProof/>
          </w:rPr>
          <w:t>6.2.6. Good practice in correction</w:t>
        </w:r>
        <w:r>
          <w:rPr>
            <w:noProof/>
            <w:webHidden/>
          </w:rPr>
          <w:tab/>
        </w:r>
        <w:r>
          <w:rPr>
            <w:noProof/>
            <w:webHidden/>
          </w:rPr>
          <w:fldChar w:fldCharType="begin"/>
        </w:r>
        <w:r>
          <w:rPr>
            <w:noProof/>
            <w:webHidden/>
          </w:rPr>
          <w:instrText xml:space="preserve"> PAGEREF _Toc182319735 \h </w:instrText>
        </w:r>
        <w:r>
          <w:rPr>
            <w:noProof/>
            <w:webHidden/>
          </w:rPr>
        </w:r>
        <w:r>
          <w:rPr>
            <w:noProof/>
            <w:webHidden/>
          </w:rPr>
          <w:fldChar w:fldCharType="separate"/>
        </w:r>
        <w:r>
          <w:rPr>
            <w:noProof/>
            <w:webHidden/>
          </w:rPr>
          <w:t>94</w:t>
        </w:r>
        <w:r>
          <w:rPr>
            <w:noProof/>
            <w:webHidden/>
          </w:rPr>
          <w:fldChar w:fldCharType="end"/>
        </w:r>
      </w:hyperlink>
    </w:p>
    <w:p w14:paraId="27C89BF6" w14:textId="3E23A7A8" w:rsidR="00393FE2" w:rsidRDefault="00393FE2">
      <w:pPr>
        <w:pStyle w:val="TJ2"/>
        <w:rPr>
          <w:rFonts w:asciiTheme="minorHAnsi" w:eastAsiaTheme="minorEastAsia" w:hAnsiTheme="minorHAnsi" w:cstheme="minorBidi"/>
          <w:noProof/>
          <w:sz w:val="22"/>
          <w:szCs w:val="20"/>
          <w:lang w:eastAsia="en-GB" w:bidi="hi-IN"/>
        </w:rPr>
      </w:pPr>
      <w:hyperlink w:anchor="_Toc182319736" w:history="1">
        <w:r w:rsidRPr="007A40A7">
          <w:rPr>
            <w:rStyle w:val="Hiperhivatkozs"/>
            <w:noProof/>
          </w:rPr>
          <w:t>6.3. Encoding normalisation</w:t>
        </w:r>
        <w:r>
          <w:rPr>
            <w:noProof/>
            <w:webHidden/>
          </w:rPr>
          <w:tab/>
        </w:r>
        <w:r>
          <w:rPr>
            <w:noProof/>
            <w:webHidden/>
          </w:rPr>
          <w:fldChar w:fldCharType="begin"/>
        </w:r>
        <w:r>
          <w:rPr>
            <w:noProof/>
            <w:webHidden/>
          </w:rPr>
          <w:instrText xml:space="preserve"> PAGEREF _Toc182319736 \h </w:instrText>
        </w:r>
        <w:r>
          <w:rPr>
            <w:noProof/>
            <w:webHidden/>
          </w:rPr>
        </w:r>
        <w:r>
          <w:rPr>
            <w:noProof/>
            <w:webHidden/>
          </w:rPr>
          <w:fldChar w:fldCharType="separate"/>
        </w:r>
        <w:r>
          <w:rPr>
            <w:noProof/>
            <w:webHidden/>
          </w:rPr>
          <w:t>95</w:t>
        </w:r>
        <w:r>
          <w:rPr>
            <w:noProof/>
            <w:webHidden/>
          </w:rPr>
          <w:fldChar w:fldCharType="end"/>
        </w:r>
      </w:hyperlink>
    </w:p>
    <w:p w14:paraId="5613EA08" w14:textId="170647AE" w:rsidR="00393FE2" w:rsidRDefault="00393FE2">
      <w:pPr>
        <w:pStyle w:val="TJ3"/>
        <w:rPr>
          <w:rFonts w:asciiTheme="minorHAnsi" w:eastAsiaTheme="minorEastAsia" w:hAnsiTheme="minorHAnsi" w:cstheme="minorBidi"/>
          <w:noProof/>
          <w:sz w:val="22"/>
          <w:szCs w:val="20"/>
          <w:lang w:eastAsia="en-GB" w:bidi="hi-IN"/>
        </w:rPr>
      </w:pPr>
      <w:hyperlink w:anchor="_Toc182319737" w:history="1">
        <w:r w:rsidRPr="007A40A7">
          <w:rPr>
            <w:rStyle w:val="Hiperhivatkozs"/>
            <w:noProof/>
          </w:rPr>
          <w:t>6.3.1. Flagging non-standard usage</w:t>
        </w:r>
        <w:r>
          <w:rPr>
            <w:noProof/>
            <w:webHidden/>
          </w:rPr>
          <w:tab/>
        </w:r>
        <w:r>
          <w:rPr>
            <w:noProof/>
            <w:webHidden/>
          </w:rPr>
          <w:fldChar w:fldCharType="begin"/>
        </w:r>
        <w:r>
          <w:rPr>
            <w:noProof/>
            <w:webHidden/>
          </w:rPr>
          <w:instrText xml:space="preserve"> PAGEREF _Toc182319737 \h </w:instrText>
        </w:r>
        <w:r>
          <w:rPr>
            <w:noProof/>
            <w:webHidden/>
          </w:rPr>
        </w:r>
        <w:r>
          <w:rPr>
            <w:noProof/>
            <w:webHidden/>
          </w:rPr>
          <w:fldChar w:fldCharType="separate"/>
        </w:r>
        <w:r>
          <w:rPr>
            <w:noProof/>
            <w:webHidden/>
          </w:rPr>
          <w:t>95</w:t>
        </w:r>
        <w:r>
          <w:rPr>
            <w:noProof/>
            <w:webHidden/>
          </w:rPr>
          <w:fldChar w:fldCharType="end"/>
        </w:r>
      </w:hyperlink>
    </w:p>
    <w:p w14:paraId="5506218D" w14:textId="2B7DB9E4" w:rsidR="00393FE2" w:rsidRDefault="00393FE2">
      <w:pPr>
        <w:pStyle w:val="TJ3"/>
        <w:rPr>
          <w:rFonts w:asciiTheme="minorHAnsi" w:eastAsiaTheme="minorEastAsia" w:hAnsiTheme="minorHAnsi" w:cstheme="minorBidi"/>
          <w:noProof/>
          <w:sz w:val="22"/>
          <w:szCs w:val="20"/>
          <w:lang w:eastAsia="en-GB" w:bidi="hi-IN"/>
        </w:rPr>
      </w:pPr>
      <w:hyperlink w:anchor="_Toc182319738" w:history="1">
        <w:r w:rsidRPr="007A40A7">
          <w:rPr>
            <w:rStyle w:val="Hiperhivatkozs"/>
            <w:noProof/>
          </w:rPr>
          <w:t>6.3.2. Normalising non-standard usage</w:t>
        </w:r>
        <w:r>
          <w:rPr>
            <w:noProof/>
            <w:webHidden/>
          </w:rPr>
          <w:tab/>
        </w:r>
        <w:r>
          <w:rPr>
            <w:noProof/>
            <w:webHidden/>
          </w:rPr>
          <w:fldChar w:fldCharType="begin"/>
        </w:r>
        <w:r>
          <w:rPr>
            <w:noProof/>
            <w:webHidden/>
          </w:rPr>
          <w:instrText xml:space="preserve"> PAGEREF _Toc182319738 \h </w:instrText>
        </w:r>
        <w:r>
          <w:rPr>
            <w:noProof/>
            <w:webHidden/>
          </w:rPr>
        </w:r>
        <w:r>
          <w:rPr>
            <w:noProof/>
            <w:webHidden/>
          </w:rPr>
          <w:fldChar w:fldCharType="separate"/>
        </w:r>
        <w:r>
          <w:rPr>
            <w:noProof/>
            <w:webHidden/>
          </w:rPr>
          <w:t>95</w:t>
        </w:r>
        <w:r>
          <w:rPr>
            <w:noProof/>
            <w:webHidden/>
          </w:rPr>
          <w:fldChar w:fldCharType="end"/>
        </w:r>
      </w:hyperlink>
    </w:p>
    <w:p w14:paraId="67420698" w14:textId="60842B63" w:rsidR="00393FE2" w:rsidRDefault="00393FE2">
      <w:pPr>
        <w:pStyle w:val="TJ3"/>
        <w:rPr>
          <w:rFonts w:asciiTheme="minorHAnsi" w:eastAsiaTheme="minorEastAsia" w:hAnsiTheme="minorHAnsi" w:cstheme="minorBidi"/>
          <w:noProof/>
          <w:sz w:val="22"/>
          <w:szCs w:val="20"/>
          <w:lang w:eastAsia="en-GB" w:bidi="hi-IN"/>
        </w:rPr>
      </w:pPr>
      <w:hyperlink w:anchor="_Toc182319739" w:history="1">
        <w:r w:rsidRPr="007A40A7">
          <w:rPr>
            <w:rStyle w:val="Hiperhivatkozs"/>
            <w:noProof/>
          </w:rPr>
          <w:t>6.3.3. Nesting normalisation and correction</w:t>
        </w:r>
        <w:r>
          <w:rPr>
            <w:noProof/>
            <w:webHidden/>
          </w:rPr>
          <w:tab/>
        </w:r>
        <w:r>
          <w:rPr>
            <w:noProof/>
            <w:webHidden/>
          </w:rPr>
          <w:fldChar w:fldCharType="begin"/>
        </w:r>
        <w:r>
          <w:rPr>
            <w:noProof/>
            <w:webHidden/>
          </w:rPr>
          <w:instrText xml:space="preserve"> PAGEREF _Toc182319739 \h </w:instrText>
        </w:r>
        <w:r>
          <w:rPr>
            <w:noProof/>
            <w:webHidden/>
          </w:rPr>
        </w:r>
        <w:r>
          <w:rPr>
            <w:noProof/>
            <w:webHidden/>
          </w:rPr>
          <w:fldChar w:fldCharType="separate"/>
        </w:r>
        <w:r>
          <w:rPr>
            <w:noProof/>
            <w:webHidden/>
          </w:rPr>
          <w:t>95</w:t>
        </w:r>
        <w:r>
          <w:rPr>
            <w:noProof/>
            <w:webHidden/>
          </w:rPr>
          <w:fldChar w:fldCharType="end"/>
        </w:r>
      </w:hyperlink>
    </w:p>
    <w:p w14:paraId="6B03F665" w14:textId="0EE65518" w:rsidR="00393FE2" w:rsidRDefault="00393FE2">
      <w:pPr>
        <w:pStyle w:val="TJ3"/>
        <w:rPr>
          <w:rFonts w:asciiTheme="minorHAnsi" w:eastAsiaTheme="minorEastAsia" w:hAnsiTheme="minorHAnsi" w:cstheme="minorBidi"/>
          <w:noProof/>
          <w:sz w:val="22"/>
          <w:szCs w:val="20"/>
          <w:lang w:eastAsia="en-GB" w:bidi="hi-IN"/>
        </w:rPr>
      </w:pPr>
      <w:hyperlink w:anchor="_Toc182319740" w:history="1">
        <w:r w:rsidRPr="007A40A7">
          <w:rPr>
            <w:rStyle w:val="Hiperhivatkozs"/>
            <w:noProof/>
          </w:rPr>
          <w:t>6.3.4. Good practice in normalisation</w:t>
        </w:r>
        <w:r>
          <w:rPr>
            <w:noProof/>
            <w:webHidden/>
          </w:rPr>
          <w:tab/>
        </w:r>
        <w:r>
          <w:rPr>
            <w:noProof/>
            <w:webHidden/>
          </w:rPr>
          <w:fldChar w:fldCharType="begin"/>
        </w:r>
        <w:r>
          <w:rPr>
            <w:noProof/>
            <w:webHidden/>
          </w:rPr>
          <w:instrText xml:space="preserve"> PAGEREF _Toc182319740 \h </w:instrText>
        </w:r>
        <w:r>
          <w:rPr>
            <w:noProof/>
            <w:webHidden/>
          </w:rPr>
        </w:r>
        <w:r>
          <w:rPr>
            <w:noProof/>
            <w:webHidden/>
          </w:rPr>
          <w:fldChar w:fldCharType="separate"/>
        </w:r>
        <w:r>
          <w:rPr>
            <w:noProof/>
            <w:webHidden/>
          </w:rPr>
          <w:t>96</w:t>
        </w:r>
        <w:r>
          <w:rPr>
            <w:noProof/>
            <w:webHidden/>
          </w:rPr>
          <w:fldChar w:fldCharType="end"/>
        </w:r>
      </w:hyperlink>
    </w:p>
    <w:p w14:paraId="1210603A" w14:textId="224E3E54" w:rsidR="00393FE2" w:rsidRDefault="00393FE2">
      <w:pPr>
        <w:pStyle w:val="TJ3"/>
        <w:rPr>
          <w:rFonts w:asciiTheme="minorHAnsi" w:eastAsiaTheme="minorEastAsia" w:hAnsiTheme="minorHAnsi" w:cstheme="minorBidi"/>
          <w:noProof/>
          <w:sz w:val="22"/>
          <w:szCs w:val="20"/>
          <w:lang w:eastAsia="en-GB" w:bidi="hi-IN"/>
        </w:rPr>
      </w:pPr>
      <w:hyperlink w:anchor="_Toc182319741" w:history="1">
        <w:r w:rsidRPr="007A40A7">
          <w:rPr>
            <w:rStyle w:val="Hiperhivatkozs"/>
            <w:noProof/>
          </w:rPr>
          <w:t>6.3.5. How non-standard is non-standard?</w:t>
        </w:r>
        <w:r>
          <w:rPr>
            <w:noProof/>
            <w:webHidden/>
          </w:rPr>
          <w:tab/>
        </w:r>
        <w:r>
          <w:rPr>
            <w:noProof/>
            <w:webHidden/>
          </w:rPr>
          <w:fldChar w:fldCharType="begin"/>
        </w:r>
        <w:r>
          <w:rPr>
            <w:noProof/>
            <w:webHidden/>
          </w:rPr>
          <w:instrText xml:space="preserve"> PAGEREF _Toc182319741 \h </w:instrText>
        </w:r>
        <w:r>
          <w:rPr>
            <w:noProof/>
            <w:webHidden/>
          </w:rPr>
        </w:r>
        <w:r>
          <w:rPr>
            <w:noProof/>
            <w:webHidden/>
          </w:rPr>
          <w:fldChar w:fldCharType="separate"/>
        </w:r>
        <w:r>
          <w:rPr>
            <w:noProof/>
            <w:webHidden/>
          </w:rPr>
          <w:t>97</w:t>
        </w:r>
        <w:r>
          <w:rPr>
            <w:noProof/>
            <w:webHidden/>
          </w:rPr>
          <w:fldChar w:fldCharType="end"/>
        </w:r>
      </w:hyperlink>
    </w:p>
    <w:p w14:paraId="19485B54" w14:textId="5298A54D" w:rsidR="00393FE2" w:rsidRDefault="00393FE2">
      <w:pPr>
        <w:pStyle w:val="TJ3"/>
        <w:rPr>
          <w:rFonts w:asciiTheme="minorHAnsi" w:eastAsiaTheme="minorEastAsia" w:hAnsiTheme="minorHAnsi" w:cstheme="minorBidi"/>
          <w:noProof/>
          <w:sz w:val="22"/>
          <w:szCs w:val="20"/>
          <w:lang w:eastAsia="en-GB" w:bidi="hi-IN"/>
        </w:rPr>
      </w:pPr>
      <w:hyperlink w:anchor="_Toc182319742" w:history="1">
        <w:r w:rsidRPr="007A40A7">
          <w:rPr>
            <w:rStyle w:val="Hiperhivatkozs"/>
            <w:noProof/>
          </w:rPr>
          <w:t>6.3.6. Supplying punctuation</w:t>
        </w:r>
        <w:r>
          <w:rPr>
            <w:noProof/>
            <w:webHidden/>
          </w:rPr>
          <w:tab/>
        </w:r>
        <w:r>
          <w:rPr>
            <w:noProof/>
            <w:webHidden/>
          </w:rPr>
          <w:fldChar w:fldCharType="begin"/>
        </w:r>
        <w:r>
          <w:rPr>
            <w:noProof/>
            <w:webHidden/>
          </w:rPr>
          <w:instrText xml:space="preserve"> PAGEREF _Toc182319742 \h </w:instrText>
        </w:r>
        <w:r>
          <w:rPr>
            <w:noProof/>
            <w:webHidden/>
          </w:rPr>
        </w:r>
        <w:r>
          <w:rPr>
            <w:noProof/>
            <w:webHidden/>
          </w:rPr>
          <w:fldChar w:fldCharType="separate"/>
        </w:r>
        <w:r>
          <w:rPr>
            <w:noProof/>
            <w:webHidden/>
          </w:rPr>
          <w:t>98</w:t>
        </w:r>
        <w:r>
          <w:rPr>
            <w:noProof/>
            <w:webHidden/>
          </w:rPr>
          <w:fldChar w:fldCharType="end"/>
        </w:r>
      </w:hyperlink>
    </w:p>
    <w:p w14:paraId="07E45938" w14:textId="2A1735AC" w:rsidR="00393FE2" w:rsidRDefault="00393FE2">
      <w:pPr>
        <w:pStyle w:val="TJ3"/>
        <w:rPr>
          <w:rFonts w:asciiTheme="minorHAnsi" w:eastAsiaTheme="minorEastAsia" w:hAnsiTheme="minorHAnsi" w:cstheme="minorBidi"/>
          <w:noProof/>
          <w:sz w:val="22"/>
          <w:szCs w:val="20"/>
          <w:lang w:eastAsia="en-GB" w:bidi="hi-IN"/>
        </w:rPr>
      </w:pPr>
      <w:hyperlink w:anchor="_Toc182319743" w:history="1">
        <w:r w:rsidRPr="007A40A7">
          <w:rPr>
            <w:rStyle w:val="Hiperhivatkozs"/>
            <w:noProof/>
          </w:rPr>
          <w:t>6.3.7. Automated normalisation</w:t>
        </w:r>
        <w:r>
          <w:rPr>
            <w:noProof/>
            <w:webHidden/>
          </w:rPr>
          <w:tab/>
        </w:r>
        <w:r>
          <w:rPr>
            <w:noProof/>
            <w:webHidden/>
          </w:rPr>
          <w:fldChar w:fldCharType="begin"/>
        </w:r>
        <w:r>
          <w:rPr>
            <w:noProof/>
            <w:webHidden/>
          </w:rPr>
          <w:instrText xml:space="preserve"> PAGEREF _Toc182319743 \h </w:instrText>
        </w:r>
        <w:r>
          <w:rPr>
            <w:noProof/>
            <w:webHidden/>
          </w:rPr>
        </w:r>
        <w:r>
          <w:rPr>
            <w:noProof/>
            <w:webHidden/>
          </w:rPr>
          <w:fldChar w:fldCharType="separate"/>
        </w:r>
        <w:r>
          <w:rPr>
            <w:noProof/>
            <w:webHidden/>
          </w:rPr>
          <w:t>99</w:t>
        </w:r>
        <w:r>
          <w:rPr>
            <w:noProof/>
            <w:webHidden/>
          </w:rPr>
          <w:fldChar w:fldCharType="end"/>
        </w:r>
      </w:hyperlink>
    </w:p>
    <w:p w14:paraId="5E3F798E" w14:textId="473F65FF" w:rsidR="00393FE2" w:rsidRDefault="00393FE2">
      <w:pPr>
        <w:pStyle w:val="TJ2"/>
        <w:rPr>
          <w:rFonts w:asciiTheme="minorHAnsi" w:eastAsiaTheme="minorEastAsia" w:hAnsiTheme="minorHAnsi" w:cstheme="minorBidi"/>
          <w:noProof/>
          <w:sz w:val="22"/>
          <w:szCs w:val="20"/>
          <w:lang w:eastAsia="en-GB" w:bidi="hi-IN"/>
        </w:rPr>
      </w:pPr>
      <w:hyperlink w:anchor="_Toc182319744" w:history="1">
        <w:r w:rsidRPr="007A40A7">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_Toc182319744 \h </w:instrText>
        </w:r>
        <w:r>
          <w:rPr>
            <w:noProof/>
            <w:webHidden/>
          </w:rPr>
        </w:r>
        <w:r>
          <w:rPr>
            <w:noProof/>
            <w:webHidden/>
          </w:rPr>
          <w:fldChar w:fldCharType="separate"/>
        </w:r>
        <w:r>
          <w:rPr>
            <w:noProof/>
            <w:webHidden/>
          </w:rPr>
          <w:t>100</w:t>
        </w:r>
        <w:r>
          <w:rPr>
            <w:noProof/>
            <w:webHidden/>
          </w:rPr>
          <w:fldChar w:fldCharType="end"/>
        </w:r>
      </w:hyperlink>
    </w:p>
    <w:p w14:paraId="44272FFA" w14:textId="0A39302E" w:rsidR="00393FE2" w:rsidRDefault="00393FE2">
      <w:pPr>
        <w:pStyle w:val="TJ1"/>
        <w:rPr>
          <w:rFonts w:asciiTheme="minorHAnsi" w:eastAsiaTheme="minorEastAsia" w:hAnsiTheme="minorHAnsi" w:cstheme="minorBidi"/>
          <w:b w:val="0"/>
          <w:noProof/>
          <w:szCs w:val="20"/>
          <w:lang w:eastAsia="en-GB" w:bidi="hi-IN"/>
        </w:rPr>
      </w:pPr>
      <w:hyperlink w:anchor="_Toc182319745" w:history="1">
        <w:r w:rsidRPr="007A40A7">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_Toc182319745 \h </w:instrText>
        </w:r>
        <w:r>
          <w:rPr>
            <w:noProof/>
            <w:webHidden/>
          </w:rPr>
        </w:r>
        <w:r>
          <w:rPr>
            <w:noProof/>
            <w:webHidden/>
          </w:rPr>
          <w:fldChar w:fldCharType="separate"/>
        </w:r>
        <w:r>
          <w:rPr>
            <w:noProof/>
            <w:webHidden/>
          </w:rPr>
          <w:t>101</w:t>
        </w:r>
        <w:r>
          <w:rPr>
            <w:noProof/>
            <w:webHidden/>
          </w:rPr>
          <w:fldChar w:fldCharType="end"/>
        </w:r>
      </w:hyperlink>
    </w:p>
    <w:p w14:paraId="2E68592C" w14:textId="5E2065D1" w:rsidR="00393FE2" w:rsidRDefault="00393FE2">
      <w:pPr>
        <w:pStyle w:val="TJ2"/>
        <w:rPr>
          <w:rFonts w:asciiTheme="minorHAnsi" w:eastAsiaTheme="minorEastAsia" w:hAnsiTheme="minorHAnsi" w:cstheme="minorBidi"/>
          <w:noProof/>
          <w:sz w:val="22"/>
          <w:szCs w:val="20"/>
          <w:lang w:eastAsia="en-GB" w:bidi="hi-IN"/>
        </w:rPr>
      </w:pPr>
      <w:hyperlink w:anchor="_Toc182319746" w:history="1">
        <w:r w:rsidRPr="007A40A7">
          <w:rPr>
            <w:rStyle w:val="Hiperhivatkozs"/>
            <w:noProof/>
          </w:rPr>
          <w:t>7.1. Numeral values</w:t>
        </w:r>
        <w:r>
          <w:rPr>
            <w:noProof/>
            <w:webHidden/>
          </w:rPr>
          <w:tab/>
        </w:r>
        <w:r>
          <w:rPr>
            <w:noProof/>
            <w:webHidden/>
          </w:rPr>
          <w:fldChar w:fldCharType="begin"/>
        </w:r>
        <w:r>
          <w:rPr>
            <w:noProof/>
            <w:webHidden/>
          </w:rPr>
          <w:instrText xml:space="preserve"> PAGEREF _Toc182319746 \h </w:instrText>
        </w:r>
        <w:r>
          <w:rPr>
            <w:noProof/>
            <w:webHidden/>
          </w:rPr>
        </w:r>
        <w:r>
          <w:rPr>
            <w:noProof/>
            <w:webHidden/>
          </w:rPr>
          <w:fldChar w:fldCharType="separate"/>
        </w:r>
        <w:r>
          <w:rPr>
            <w:noProof/>
            <w:webHidden/>
          </w:rPr>
          <w:t>101</w:t>
        </w:r>
        <w:r>
          <w:rPr>
            <w:noProof/>
            <w:webHidden/>
          </w:rPr>
          <w:fldChar w:fldCharType="end"/>
        </w:r>
      </w:hyperlink>
    </w:p>
    <w:p w14:paraId="7431AE2B" w14:textId="693FC5EA" w:rsidR="00393FE2" w:rsidRDefault="00393FE2">
      <w:pPr>
        <w:pStyle w:val="TJ3"/>
        <w:rPr>
          <w:rFonts w:asciiTheme="minorHAnsi" w:eastAsiaTheme="minorEastAsia" w:hAnsiTheme="minorHAnsi" w:cstheme="minorBidi"/>
          <w:noProof/>
          <w:sz w:val="22"/>
          <w:szCs w:val="20"/>
          <w:lang w:eastAsia="en-GB" w:bidi="hi-IN"/>
        </w:rPr>
      </w:pPr>
      <w:hyperlink w:anchor="_Toc182319747" w:history="1">
        <w:r w:rsidRPr="007A40A7">
          <w:rPr>
            <w:rStyle w:val="Hiperhivatkozs"/>
            <w:noProof/>
          </w:rPr>
          <w:t>7.1.1. Generic numeral markup</w:t>
        </w:r>
        <w:r>
          <w:rPr>
            <w:noProof/>
            <w:webHidden/>
          </w:rPr>
          <w:tab/>
        </w:r>
        <w:r>
          <w:rPr>
            <w:noProof/>
            <w:webHidden/>
          </w:rPr>
          <w:fldChar w:fldCharType="begin"/>
        </w:r>
        <w:r>
          <w:rPr>
            <w:noProof/>
            <w:webHidden/>
          </w:rPr>
          <w:instrText xml:space="preserve"> PAGEREF _Toc182319747 \h </w:instrText>
        </w:r>
        <w:r>
          <w:rPr>
            <w:noProof/>
            <w:webHidden/>
          </w:rPr>
        </w:r>
        <w:r>
          <w:rPr>
            <w:noProof/>
            <w:webHidden/>
          </w:rPr>
          <w:fldChar w:fldCharType="separate"/>
        </w:r>
        <w:r>
          <w:rPr>
            <w:noProof/>
            <w:webHidden/>
          </w:rPr>
          <w:t>101</w:t>
        </w:r>
        <w:r>
          <w:rPr>
            <w:noProof/>
            <w:webHidden/>
          </w:rPr>
          <w:fldChar w:fldCharType="end"/>
        </w:r>
      </w:hyperlink>
    </w:p>
    <w:p w14:paraId="30F3A8E0" w14:textId="2D52EFF0" w:rsidR="00393FE2" w:rsidRDefault="00393FE2">
      <w:pPr>
        <w:pStyle w:val="TJ3"/>
        <w:rPr>
          <w:rFonts w:asciiTheme="minorHAnsi" w:eastAsiaTheme="minorEastAsia" w:hAnsiTheme="minorHAnsi" w:cstheme="minorBidi"/>
          <w:noProof/>
          <w:sz w:val="22"/>
          <w:szCs w:val="20"/>
          <w:lang w:eastAsia="en-GB" w:bidi="hi-IN"/>
        </w:rPr>
      </w:pPr>
      <w:hyperlink w:anchor="_Toc182319748" w:history="1">
        <w:r w:rsidRPr="007A40A7">
          <w:rPr>
            <w:rStyle w:val="Hiperhivatkozs"/>
            <w:noProof/>
          </w:rPr>
          <w:t>7.1.2. Difficulties in reading numbers</w:t>
        </w:r>
        <w:r>
          <w:rPr>
            <w:noProof/>
            <w:webHidden/>
          </w:rPr>
          <w:tab/>
        </w:r>
        <w:r>
          <w:rPr>
            <w:noProof/>
            <w:webHidden/>
          </w:rPr>
          <w:fldChar w:fldCharType="begin"/>
        </w:r>
        <w:r>
          <w:rPr>
            <w:noProof/>
            <w:webHidden/>
          </w:rPr>
          <w:instrText xml:space="preserve"> PAGEREF _Toc182319748 \h </w:instrText>
        </w:r>
        <w:r>
          <w:rPr>
            <w:noProof/>
            <w:webHidden/>
          </w:rPr>
        </w:r>
        <w:r>
          <w:rPr>
            <w:noProof/>
            <w:webHidden/>
          </w:rPr>
          <w:fldChar w:fldCharType="separate"/>
        </w:r>
        <w:r>
          <w:rPr>
            <w:noProof/>
            <w:webHidden/>
          </w:rPr>
          <w:t>101</w:t>
        </w:r>
        <w:r>
          <w:rPr>
            <w:noProof/>
            <w:webHidden/>
          </w:rPr>
          <w:fldChar w:fldCharType="end"/>
        </w:r>
      </w:hyperlink>
    </w:p>
    <w:p w14:paraId="0EA25998" w14:textId="70EE3DC3" w:rsidR="00393FE2" w:rsidRDefault="00393FE2">
      <w:pPr>
        <w:pStyle w:val="TJ3"/>
        <w:rPr>
          <w:rFonts w:asciiTheme="minorHAnsi" w:eastAsiaTheme="minorEastAsia" w:hAnsiTheme="minorHAnsi" w:cstheme="minorBidi"/>
          <w:noProof/>
          <w:sz w:val="22"/>
          <w:szCs w:val="20"/>
          <w:lang w:eastAsia="en-GB" w:bidi="hi-IN"/>
        </w:rPr>
      </w:pPr>
      <w:hyperlink w:anchor="_Toc182319749" w:history="1">
        <w:r w:rsidRPr="007A40A7">
          <w:rPr>
            <w:rStyle w:val="Hiperhivatkozs"/>
            <w:noProof/>
          </w:rPr>
          <w:t>7.1.3. Editorial intervention and numerals</w:t>
        </w:r>
        <w:r>
          <w:rPr>
            <w:noProof/>
            <w:webHidden/>
          </w:rPr>
          <w:tab/>
        </w:r>
        <w:r>
          <w:rPr>
            <w:noProof/>
            <w:webHidden/>
          </w:rPr>
          <w:fldChar w:fldCharType="begin"/>
        </w:r>
        <w:r>
          <w:rPr>
            <w:noProof/>
            <w:webHidden/>
          </w:rPr>
          <w:instrText xml:space="preserve"> PAGEREF _Toc182319749 \h </w:instrText>
        </w:r>
        <w:r>
          <w:rPr>
            <w:noProof/>
            <w:webHidden/>
          </w:rPr>
        </w:r>
        <w:r>
          <w:rPr>
            <w:noProof/>
            <w:webHidden/>
          </w:rPr>
          <w:fldChar w:fldCharType="separate"/>
        </w:r>
        <w:r>
          <w:rPr>
            <w:noProof/>
            <w:webHidden/>
          </w:rPr>
          <w:t>102</w:t>
        </w:r>
        <w:r>
          <w:rPr>
            <w:noProof/>
            <w:webHidden/>
          </w:rPr>
          <w:fldChar w:fldCharType="end"/>
        </w:r>
      </w:hyperlink>
    </w:p>
    <w:p w14:paraId="0553C2E3" w14:textId="772DA8A9" w:rsidR="00393FE2" w:rsidRDefault="00393FE2">
      <w:pPr>
        <w:pStyle w:val="TJ3"/>
        <w:rPr>
          <w:rFonts w:asciiTheme="minorHAnsi" w:eastAsiaTheme="minorEastAsia" w:hAnsiTheme="minorHAnsi" w:cstheme="minorBidi"/>
          <w:noProof/>
          <w:sz w:val="22"/>
          <w:szCs w:val="20"/>
          <w:lang w:eastAsia="en-GB" w:bidi="hi-IN"/>
        </w:rPr>
      </w:pPr>
      <w:hyperlink w:anchor="_Toc182319750" w:history="1">
        <w:r w:rsidRPr="007A40A7">
          <w:rPr>
            <w:rStyle w:val="Hiperhivatkozs"/>
            <w:noProof/>
          </w:rPr>
          <w:t>7.1.4. Numbers expressed in words</w:t>
        </w:r>
        <w:r>
          <w:rPr>
            <w:noProof/>
            <w:webHidden/>
          </w:rPr>
          <w:tab/>
        </w:r>
        <w:r>
          <w:rPr>
            <w:noProof/>
            <w:webHidden/>
          </w:rPr>
          <w:fldChar w:fldCharType="begin"/>
        </w:r>
        <w:r>
          <w:rPr>
            <w:noProof/>
            <w:webHidden/>
          </w:rPr>
          <w:instrText xml:space="preserve"> PAGEREF _Toc182319750 \h </w:instrText>
        </w:r>
        <w:r>
          <w:rPr>
            <w:noProof/>
            <w:webHidden/>
          </w:rPr>
        </w:r>
        <w:r>
          <w:rPr>
            <w:noProof/>
            <w:webHidden/>
          </w:rPr>
          <w:fldChar w:fldCharType="separate"/>
        </w:r>
        <w:r>
          <w:rPr>
            <w:noProof/>
            <w:webHidden/>
          </w:rPr>
          <w:t>103</w:t>
        </w:r>
        <w:r>
          <w:rPr>
            <w:noProof/>
            <w:webHidden/>
          </w:rPr>
          <w:fldChar w:fldCharType="end"/>
        </w:r>
      </w:hyperlink>
    </w:p>
    <w:p w14:paraId="79682773" w14:textId="2CD52CD9" w:rsidR="00393FE2" w:rsidRDefault="00393FE2">
      <w:pPr>
        <w:pStyle w:val="TJ2"/>
        <w:rPr>
          <w:rFonts w:asciiTheme="minorHAnsi" w:eastAsiaTheme="minorEastAsia" w:hAnsiTheme="minorHAnsi" w:cstheme="minorBidi"/>
          <w:noProof/>
          <w:sz w:val="22"/>
          <w:szCs w:val="20"/>
          <w:lang w:eastAsia="en-GB" w:bidi="hi-IN"/>
        </w:rPr>
      </w:pPr>
      <w:hyperlink w:anchor="_Toc182319751" w:history="1">
        <w:r w:rsidRPr="007A40A7">
          <w:rPr>
            <w:rStyle w:val="Hiperhivatkozs"/>
            <w:noProof/>
          </w:rPr>
          <w:t>7.2. Tagging language in the edition</w:t>
        </w:r>
        <w:r>
          <w:rPr>
            <w:noProof/>
            <w:webHidden/>
          </w:rPr>
          <w:tab/>
        </w:r>
        <w:r>
          <w:rPr>
            <w:noProof/>
            <w:webHidden/>
          </w:rPr>
          <w:fldChar w:fldCharType="begin"/>
        </w:r>
        <w:r>
          <w:rPr>
            <w:noProof/>
            <w:webHidden/>
          </w:rPr>
          <w:instrText xml:space="preserve"> PAGEREF _Toc182319751 \h </w:instrText>
        </w:r>
        <w:r>
          <w:rPr>
            <w:noProof/>
            <w:webHidden/>
          </w:rPr>
        </w:r>
        <w:r>
          <w:rPr>
            <w:noProof/>
            <w:webHidden/>
          </w:rPr>
          <w:fldChar w:fldCharType="separate"/>
        </w:r>
        <w:r>
          <w:rPr>
            <w:noProof/>
            <w:webHidden/>
          </w:rPr>
          <w:t>103</w:t>
        </w:r>
        <w:r>
          <w:rPr>
            <w:noProof/>
            <w:webHidden/>
          </w:rPr>
          <w:fldChar w:fldCharType="end"/>
        </w:r>
      </w:hyperlink>
    </w:p>
    <w:p w14:paraId="2BBE4E54" w14:textId="0E23266D" w:rsidR="00393FE2" w:rsidRDefault="00393FE2">
      <w:pPr>
        <w:pStyle w:val="TJ3"/>
        <w:rPr>
          <w:rFonts w:asciiTheme="minorHAnsi" w:eastAsiaTheme="minorEastAsia" w:hAnsiTheme="minorHAnsi" w:cstheme="minorBidi"/>
          <w:noProof/>
          <w:sz w:val="22"/>
          <w:szCs w:val="20"/>
          <w:lang w:eastAsia="en-GB" w:bidi="hi-IN"/>
        </w:rPr>
      </w:pPr>
      <w:hyperlink w:anchor="_Toc182319752" w:history="1">
        <w:r w:rsidRPr="007A40A7">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_Toc182319752 \h </w:instrText>
        </w:r>
        <w:r>
          <w:rPr>
            <w:noProof/>
            <w:webHidden/>
          </w:rPr>
        </w:r>
        <w:r>
          <w:rPr>
            <w:noProof/>
            <w:webHidden/>
          </w:rPr>
          <w:fldChar w:fldCharType="separate"/>
        </w:r>
        <w:r>
          <w:rPr>
            <w:noProof/>
            <w:webHidden/>
          </w:rPr>
          <w:t>103</w:t>
        </w:r>
        <w:r>
          <w:rPr>
            <w:noProof/>
            <w:webHidden/>
          </w:rPr>
          <w:fldChar w:fldCharType="end"/>
        </w:r>
      </w:hyperlink>
    </w:p>
    <w:p w14:paraId="3ECFC78E" w14:textId="06C585EE" w:rsidR="00393FE2" w:rsidRDefault="00393FE2">
      <w:pPr>
        <w:pStyle w:val="TJ3"/>
        <w:rPr>
          <w:rFonts w:asciiTheme="minorHAnsi" w:eastAsiaTheme="minorEastAsia" w:hAnsiTheme="minorHAnsi" w:cstheme="minorBidi"/>
          <w:noProof/>
          <w:sz w:val="22"/>
          <w:szCs w:val="20"/>
          <w:lang w:eastAsia="en-GB" w:bidi="hi-IN"/>
        </w:rPr>
      </w:pPr>
      <w:hyperlink w:anchor="_Toc182319753" w:history="1">
        <w:r w:rsidRPr="007A40A7">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_Toc182319753 \h </w:instrText>
        </w:r>
        <w:r>
          <w:rPr>
            <w:noProof/>
            <w:webHidden/>
          </w:rPr>
        </w:r>
        <w:r>
          <w:rPr>
            <w:noProof/>
            <w:webHidden/>
          </w:rPr>
          <w:fldChar w:fldCharType="separate"/>
        </w:r>
        <w:r>
          <w:rPr>
            <w:noProof/>
            <w:webHidden/>
          </w:rPr>
          <w:t>104</w:t>
        </w:r>
        <w:r>
          <w:rPr>
            <w:noProof/>
            <w:webHidden/>
          </w:rPr>
          <w:fldChar w:fldCharType="end"/>
        </w:r>
      </w:hyperlink>
    </w:p>
    <w:p w14:paraId="442760A9" w14:textId="36D7DA41" w:rsidR="00393FE2" w:rsidRDefault="00393FE2">
      <w:pPr>
        <w:pStyle w:val="TJ2"/>
        <w:rPr>
          <w:rFonts w:asciiTheme="minorHAnsi" w:eastAsiaTheme="minorEastAsia" w:hAnsiTheme="minorHAnsi" w:cstheme="minorBidi"/>
          <w:noProof/>
          <w:sz w:val="22"/>
          <w:szCs w:val="20"/>
          <w:lang w:eastAsia="en-GB" w:bidi="hi-IN"/>
        </w:rPr>
      </w:pPr>
      <w:hyperlink w:anchor="_Toc182319754" w:history="1">
        <w:r w:rsidRPr="007A40A7">
          <w:rPr>
            <w:rStyle w:val="Hiperhivatkozs"/>
            <w:noProof/>
          </w:rPr>
          <w:t>7.3. Abbreviations</w:t>
        </w:r>
        <w:r>
          <w:rPr>
            <w:noProof/>
            <w:webHidden/>
          </w:rPr>
          <w:tab/>
        </w:r>
        <w:r>
          <w:rPr>
            <w:noProof/>
            <w:webHidden/>
          </w:rPr>
          <w:fldChar w:fldCharType="begin"/>
        </w:r>
        <w:r>
          <w:rPr>
            <w:noProof/>
            <w:webHidden/>
          </w:rPr>
          <w:instrText xml:space="preserve"> PAGEREF _Toc182319754 \h </w:instrText>
        </w:r>
        <w:r>
          <w:rPr>
            <w:noProof/>
            <w:webHidden/>
          </w:rPr>
        </w:r>
        <w:r>
          <w:rPr>
            <w:noProof/>
            <w:webHidden/>
          </w:rPr>
          <w:fldChar w:fldCharType="separate"/>
        </w:r>
        <w:r>
          <w:rPr>
            <w:noProof/>
            <w:webHidden/>
          </w:rPr>
          <w:t>104</w:t>
        </w:r>
        <w:r>
          <w:rPr>
            <w:noProof/>
            <w:webHidden/>
          </w:rPr>
          <w:fldChar w:fldCharType="end"/>
        </w:r>
      </w:hyperlink>
    </w:p>
    <w:p w14:paraId="35B41793" w14:textId="7E96BB30" w:rsidR="00393FE2" w:rsidRDefault="00393FE2">
      <w:pPr>
        <w:pStyle w:val="TJ3"/>
        <w:rPr>
          <w:rFonts w:asciiTheme="minorHAnsi" w:eastAsiaTheme="minorEastAsia" w:hAnsiTheme="minorHAnsi" w:cstheme="minorBidi"/>
          <w:noProof/>
          <w:sz w:val="22"/>
          <w:szCs w:val="20"/>
          <w:lang w:eastAsia="en-GB" w:bidi="hi-IN"/>
        </w:rPr>
      </w:pPr>
      <w:hyperlink w:anchor="_Toc182319755" w:history="1">
        <w:r w:rsidRPr="007A40A7">
          <w:rPr>
            <w:rStyle w:val="Hiperhivatkozs"/>
            <w:noProof/>
          </w:rPr>
          <w:t>7.3.1. Expanding (resolving) abbreviations</w:t>
        </w:r>
        <w:r>
          <w:rPr>
            <w:noProof/>
            <w:webHidden/>
          </w:rPr>
          <w:tab/>
        </w:r>
        <w:r>
          <w:rPr>
            <w:noProof/>
            <w:webHidden/>
          </w:rPr>
          <w:fldChar w:fldCharType="begin"/>
        </w:r>
        <w:r>
          <w:rPr>
            <w:noProof/>
            <w:webHidden/>
          </w:rPr>
          <w:instrText xml:space="preserve"> PAGEREF _Toc182319755 \h </w:instrText>
        </w:r>
        <w:r>
          <w:rPr>
            <w:noProof/>
            <w:webHidden/>
          </w:rPr>
        </w:r>
        <w:r>
          <w:rPr>
            <w:noProof/>
            <w:webHidden/>
          </w:rPr>
          <w:fldChar w:fldCharType="separate"/>
        </w:r>
        <w:r>
          <w:rPr>
            <w:noProof/>
            <w:webHidden/>
          </w:rPr>
          <w:t>104</w:t>
        </w:r>
        <w:r>
          <w:rPr>
            <w:noProof/>
            <w:webHidden/>
          </w:rPr>
          <w:fldChar w:fldCharType="end"/>
        </w:r>
      </w:hyperlink>
    </w:p>
    <w:p w14:paraId="58F9369F" w14:textId="6E7340FD" w:rsidR="00393FE2" w:rsidRDefault="00393FE2">
      <w:pPr>
        <w:pStyle w:val="TJ2"/>
        <w:rPr>
          <w:rFonts w:asciiTheme="minorHAnsi" w:eastAsiaTheme="minorEastAsia" w:hAnsiTheme="minorHAnsi" w:cstheme="minorBidi"/>
          <w:noProof/>
          <w:sz w:val="22"/>
          <w:szCs w:val="20"/>
          <w:lang w:eastAsia="en-GB" w:bidi="hi-IN"/>
        </w:rPr>
      </w:pPr>
      <w:hyperlink w:anchor="_Toc182319756" w:history="1">
        <w:r w:rsidRPr="007A40A7">
          <w:rPr>
            <w:rStyle w:val="Hiperhivatkozs"/>
            <w:noProof/>
          </w:rPr>
          <w:t>7.4. Optional encoding of semantic features</w:t>
        </w:r>
        <w:r>
          <w:rPr>
            <w:noProof/>
            <w:webHidden/>
          </w:rPr>
          <w:tab/>
        </w:r>
        <w:r>
          <w:rPr>
            <w:noProof/>
            <w:webHidden/>
          </w:rPr>
          <w:fldChar w:fldCharType="begin"/>
        </w:r>
        <w:r>
          <w:rPr>
            <w:noProof/>
            <w:webHidden/>
          </w:rPr>
          <w:instrText xml:space="preserve"> PAGEREF _Toc182319756 \h </w:instrText>
        </w:r>
        <w:r>
          <w:rPr>
            <w:noProof/>
            <w:webHidden/>
          </w:rPr>
        </w:r>
        <w:r>
          <w:rPr>
            <w:noProof/>
            <w:webHidden/>
          </w:rPr>
          <w:fldChar w:fldCharType="separate"/>
        </w:r>
        <w:r>
          <w:rPr>
            <w:noProof/>
            <w:webHidden/>
          </w:rPr>
          <w:t>105</w:t>
        </w:r>
        <w:r>
          <w:rPr>
            <w:noProof/>
            <w:webHidden/>
          </w:rPr>
          <w:fldChar w:fldCharType="end"/>
        </w:r>
      </w:hyperlink>
    </w:p>
    <w:p w14:paraId="6BB151E4" w14:textId="5042DB20" w:rsidR="00393FE2" w:rsidRDefault="00393FE2">
      <w:pPr>
        <w:pStyle w:val="TJ3"/>
        <w:rPr>
          <w:rFonts w:asciiTheme="minorHAnsi" w:eastAsiaTheme="minorEastAsia" w:hAnsiTheme="minorHAnsi" w:cstheme="minorBidi"/>
          <w:noProof/>
          <w:sz w:val="22"/>
          <w:szCs w:val="20"/>
          <w:lang w:eastAsia="en-GB" w:bidi="hi-IN"/>
        </w:rPr>
      </w:pPr>
      <w:hyperlink w:anchor="_Toc182319757" w:history="1">
        <w:r w:rsidRPr="007A40A7">
          <w:rPr>
            <w:rStyle w:val="Hiperhivatkozs"/>
            <w:noProof/>
          </w:rPr>
          <w:t>7.4.1. Personal names</w:t>
        </w:r>
        <w:r>
          <w:rPr>
            <w:noProof/>
            <w:webHidden/>
          </w:rPr>
          <w:tab/>
        </w:r>
        <w:r>
          <w:rPr>
            <w:noProof/>
            <w:webHidden/>
          </w:rPr>
          <w:fldChar w:fldCharType="begin"/>
        </w:r>
        <w:r>
          <w:rPr>
            <w:noProof/>
            <w:webHidden/>
          </w:rPr>
          <w:instrText xml:space="preserve"> PAGEREF _Toc182319757 \h </w:instrText>
        </w:r>
        <w:r>
          <w:rPr>
            <w:noProof/>
            <w:webHidden/>
          </w:rPr>
        </w:r>
        <w:r>
          <w:rPr>
            <w:noProof/>
            <w:webHidden/>
          </w:rPr>
          <w:fldChar w:fldCharType="separate"/>
        </w:r>
        <w:r>
          <w:rPr>
            <w:noProof/>
            <w:webHidden/>
          </w:rPr>
          <w:t>105</w:t>
        </w:r>
        <w:r>
          <w:rPr>
            <w:noProof/>
            <w:webHidden/>
          </w:rPr>
          <w:fldChar w:fldCharType="end"/>
        </w:r>
      </w:hyperlink>
    </w:p>
    <w:p w14:paraId="0C9F99C2" w14:textId="7FF55AD6" w:rsidR="00393FE2" w:rsidRDefault="00393FE2">
      <w:pPr>
        <w:pStyle w:val="TJ3"/>
        <w:rPr>
          <w:rFonts w:asciiTheme="minorHAnsi" w:eastAsiaTheme="minorEastAsia" w:hAnsiTheme="minorHAnsi" w:cstheme="minorBidi"/>
          <w:noProof/>
          <w:sz w:val="22"/>
          <w:szCs w:val="20"/>
          <w:lang w:eastAsia="en-GB" w:bidi="hi-IN"/>
        </w:rPr>
      </w:pPr>
      <w:hyperlink w:anchor="_Toc182319758" w:history="1">
        <w:r w:rsidRPr="007A40A7">
          <w:rPr>
            <w:rStyle w:val="Hiperhivatkozs"/>
            <w:noProof/>
          </w:rPr>
          <w:t>7.4.2. Adding ranks and roles to names</w:t>
        </w:r>
        <w:r>
          <w:rPr>
            <w:noProof/>
            <w:webHidden/>
          </w:rPr>
          <w:tab/>
        </w:r>
        <w:r>
          <w:rPr>
            <w:noProof/>
            <w:webHidden/>
          </w:rPr>
          <w:fldChar w:fldCharType="begin"/>
        </w:r>
        <w:r>
          <w:rPr>
            <w:noProof/>
            <w:webHidden/>
          </w:rPr>
          <w:instrText xml:space="preserve"> PAGEREF _Toc182319758 \h </w:instrText>
        </w:r>
        <w:r>
          <w:rPr>
            <w:noProof/>
            <w:webHidden/>
          </w:rPr>
        </w:r>
        <w:r>
          <w:rPr>
            <w:noProof/>
            <w:webHidden/>
          </w:rPr>
          <w:fldChar w:fldCharType="separate"/>
        </w:r>
        <w:r>
          <w:rPr>
            <w:noProof/>
            <w:webHidden/>
          </w:rPr>
          <w:t>106</w:t>
        </w:r>
        <w:r>
          <w:rPr>
            <w:noProof/>
            <w:webHidden/>
          </w:rPr>
          <w:fldChar w:fldCharType="end"/>
        </w:r>
      </w:hyperlink>
    </w:p>
    <w:p w14:paraId="61DA59C0" w14:textId="0FF0C33A" w:rsidR="00393FE2" w:rsidRDefault="00393FE2">
      <w:pPr>
        <w:pStyle w:val="TJ3"/>
        <w:rPr>
          <w:rFonts w:asciiTheme="minorHAnsi" w:eastAsiaTheme="minorEastAsia" w:hAnsiTheme="minorHAnsi" w:cstheme="minorBidi"/>
          <w:noProof/>
          <w:sz w:val="22"/>
          <w:szCs w:val="20"/>
          <w:lang w:eastAsia="en-GB" w:bidi="hi-IN"/>
        </w:rPr>
      </w:pPr>
      <w:hyperlink w:anchor="_Toc182319759" w:history="1">
        <w:r w:rsidRPr="007A40A7">
          <w:rPr>
            <w:rStyle w:val="Hiperhivatkozs"/>
            <w:noProof/>
          </w:rPr>
          <w:t>7.4.3. Place names</w:t>
        </w:r>
        <w:r>
          <w:rPr>
            <w:noProof/>
            <w:webHidden/>
          </w:rPr>
          <w:tab/>
        </w:r>
        <w:r>
          <w:rPr>
            <w:noProof/>
            <w:webHidden/>
          </w:rPr>
          <w:fldChar w:fldCharType="begin"/>
        </w:r>
        <w:r>
          <w:rPr>
            <w:noProof/>
            <w:webHidden/>
          </w:rPr>
          <w:instrText xml:space="preserve"> PAGEREF _Toc182319759 \h </w:instrText>
        </w:r>
        <w:r>
          <w:rPr>
            <w:noProof/>
            <w:webHidden/>
          </w:rPr>
        </w:r>
        <w:r>
          <w:rPr>
            <w:noProof/>
            <w:webHidden/>
          </w:rPr>
          <w:fldChar w:fldCharType="separate"/>
        </w:r>
        <w:r>
          <w:rPr>
            <w:noProof/>
            <w:webHidden/>
          </w:rPr>
          <w:t>107</w:t>
        </w:r>
        <w:r>
          <w:rPr>
            <w:noProof/>
            <w:webHidden/>
          </w:rPr>
          <w:fldChar w:fldCharType="end"/>
        </w:r>
      </w:hyperlink>
    </w:p>
    <w:p w14:paraId="10B21663" w14:textId="6729036B" w:rsidR="00393FE2" w:rsidRDefault="00393FE2">
      <w:pPr>
        <w:pStyle w:val="TJ3"/>
        <w:rPr>
          <w:rFonts w:asciiTheme="minorHAnsi" w:eastAsiaTheme="minorEastAsia" w:hAnsiTheme="minorHAnsi" w:cstheme="minorBidi"/>
          <w:noProof/>
          <w:sz w:val="22"/>
          <w:szCs w:val="20"/>
          <w:lang w:eastAsia="en-GB" w:bidi="hi-IN"/>
        </w:rPr>
      </w:pPr>
      <w:hyperlink w:anchor="_Toc182319760" w:history="1">
        <w:r w:rsidRPr="007A40A7">
          <w:rPr>
            <w:rStyle w:val="Hiperhivatkozs"/>
            <w:noProof/>
          </w:rPr>
          <w:t>7.4.4. Measurements</w:t>
        </w:r>
        <w:r>
          <w:rPr>
            <w:noProof/>
            <w:webHidden/>
          </w:rPr>
          <w:tab/>
        </w:r>
        <w:r>
          <w:rPr>
            <w:noProof/>
            <w:webHidden/>
          </w:rPr>
          <w:fldChar w:fldCharType="begin"/>
        </w:r>
        <w:r>
          <w:rPr>
            <w:noProof/>
            <w:webHidden/>
          </w:rPr>
          <w:instrText xml:space="preserve"> PAGEREF _Toc182319760 \h </w:instrText>
        </w:r>
        <w:r>
          <w:rPr>
            <w:noProof/>
            <w:webHidden/>
          </w:rPr>
        </w:r>
        <w:r>
          <w:rPr>
            <w:noProof/>
            <w:webHidden/>
          </w:rPr>
          <w:fldChar w:fldCharType="separate"/>
        </w:r>
        <w:r>
          <w:rPr>
            <w:noProof/>
            <w:webHidden/>
          </w:rPr>
          <w:t>107</w:t>
        </w:r>
        <w:r>
          <w:rPr>
            <w:noProof/>
            <w:webHidden/>
          </w:rPr>
          <w:fldChar w:fldCharType="end"/>
        </w:r>
      </w:hyperlink>
    </w:p>
    <w:p w14:paraId="1B117C34" w14:textId="44116413" w:rsidR="00393FE2" w:rsidRDefault="00393FE2">
      <w:pPr>
        <w:pStyle w:val="TJ3"/>
        <w:rPr>
          <w:rFonts w:asciiTheme="minorHAnsi" w:eastAsiaTheme="minorEastAsia" w:hAnsiTheme="minorHAnsi" w:cstheme="minorBidi"/>
          <w:noProof/>
          <w:sz w:val="22"/>
          <w:szCs w:val="20"/>
          <w:lang w:eastAsia="en-GB" w:bidi="hi-IN"/>
        </w:rPr>
      </w:pPr>
      <w:hyperlink w:anchor="_Toc182319761" w:history="1">
        <w:r w:rsidRPr="007A40A7">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_Toc182319761 \h </w:instrText>
        </w:r>
        <w:r>
          <w:rPr>
            <w:noProof/>
            <w:webHidden/>
          </w:rPr>
        </w:r>
        <w:r>
          <w:rPr>
            <w:noProof/>
            <w:webHidden/>
          </w:rPr>
          <w:fldChar w:fldCharType="separate"/>
        </w:r>
        <w:r>
          <w:rPr>
            <w:noProof/>
            <w:webHidden/>
          </w:rPr>
          <w:t>108</w:t>
        </w:r>
        <w:r>
          <w:rPr>
            <w:noProof/>
            <w:webHidden/>
          </w:rPr>
          <w:fldChar w:fldCharType="end"/>
        </w:r>
      </w:hyperlink>
    </w:p>
    <w:p w14:paraId="08D69F20" w14:textId="228292D5" w:rsidR="00393FE2" w:rsidRDefault="00393FE2">
      <w:pPr>
        <w:pStyle w:val="TJ2"/>
        <w:rPr>
          <w:rFonts w:asciiTheme="minorHAnsi" w:eastAsiaTheme="minorEastAsia" w:hAnsiTheme="minorHAnsi" w:cstheme="minorBidi"/>
          <w:noProof/>
          <w:sz w:val="22"/>
          <w:szCs w:val="20"/>
          <w:lang w:eastAsia="en-GB" w:bidi="hi-IN"/>
        </w:rPr>
      </w:pPr>
      <w:hyperlink w:anchor="_Toc182319762" w:history="1">
        <w:r w:rsidRPr="007A40A7">
          <w:rPr>
            <w:rStyle w:val="Hiperhivatkozs"/>
            <w:noProof/>
          </w:rPr>
          <w:t>7.5. Visual features</w:t>
        </w:r>
        <w:r>
          <w:rPr>
            <w:noProof/>
            <w:webHidden/>
          </w:rPr>
          <w:tab/>
        </w:r>
        <w:r>
          <w:rPr>
            <w:noProof/>
            <w:webHidden/>
          </w:rPr>
          <w:fldChar w:fldCharType="begin"/>
        </w:r>
        <w:r>
          <w:rPr>
            <w:noProof/>
            <w:webHidden/>
          </w:rPr>
          <w:instrText xml:space="preserve"> PAGEREF _Toc182319762 \h </w:instrText>
        </w:r>
        <w:r>
          <w:rPr>
            <w:noProof/>
            <w:webHidden/>
          </w:rPr>
        </w:r>
        <w:r>
          <w:rPr>
            <w:noProof/>
            <w:webHidden/>
          </w:rPr>
          <w:fldChar w:fldCharType="separate"/>
        </w:r>
        <w:r>
          <w:rPr>
            <w:noProof/>
            <w:webHidden/>
          </w:rPr>
          <w:t>108</w:t>
        </w:r>
        <w:r>
          <w:rPr>
            <w:noProof/>
            <w:webHidden/>
          </w:rPr>
          <w:fldChar w:fldCharType="end"/>
        </w:r>
      </w:hyperlink>
    </w:p>
    <w:p w14:paraId="2CA34600" w14:textId="73D2848B" w:rsidR="00393FE2" w:rsidRDefault="00393FE2">
      <w:pPr>
        <w:pStyle w:val="TJ3"/>
        <w:rPr>
          <w:rFonts w:asciiTheme="minorHAnsi" w:eastAsiaTheme="minorEastAsia" w:hAnsiTheme="minorHAnsi" w:cstheme="minorBidi"/>
          <w:noProof/>
          <w:sz w:val="22"/>
          <w:szCs w:val="20"/>
          <w:lang w:eastAsia="en-GB" w:bidi="hi-IN"/>
        </w:rPr>
      </w:pPr>
      <w:hyperlink w:anchor="_Toc182319763" w:history="1">
        <w:r w:rsidRPr="007A40A7">
          <w:rPr>
            <w:rStyle w:val="Hiperhivatkozs"/>
            <w:noProof/>
          </w:rPr>
          <w:t>7.5.1. Scribal Hands</w:t>
        </w:r>
        <w:r>
          <w:rPr>
            <w:noProof/>
            <w:webHidden/>
          </w:rPr>
          <w:tab/>
        </w:r>
        <w:r>
          <w:rPr>
            <w:noProof/>
            <w:webHidden/>
          </w:rPr>
          <w:fldChar w:fldCharType="begin"/>
        </w:r>
        <w:r>
          <w:rPr>
            <w:noProof/>
            <w:webHidden/>
          </w:rPr>
          <w:instrText xml:space="preserve"> PAGEREF _Toc182319763 \h </w:instrText>
        </w:r>
        <w:r>
          <w:rPr>
            <w:noProof/>
            <w:webHidden/>
          </w:rPr>
        </w:r>
        <w:r>
          <w:rPr>
            <w:noProof/>
            <w:webHidden/>
          </w:rPr>
          <w:fldChar w:fldCharType="separate"/>
        </w:r>
        <w:r>
          <w:rPr>
            <w:noProof/>
            <w:webHidden/>
          </w:rPr>
          <w:t>108</w:t>
        </w:r>
        <w:r>
          <w:rPr>
            <w:noProof/>
            <w:webHidden/>
          </w:rPr>
          <w:fldChar w:fldCharType="end"/>
        </w:r>
      </w:hyperlink>
    </w:p>
    <w:p w14:paraId="0EC12A65" w14:textId="626C7790" w:rsidR="00393FE2" w:rsidRDefault="00393FE2">
      <w:pPr>
        <w:pStyle w:val="TJ3"/>
        <w:rPr>
          <w:rFonts w:asciiTheme="minorHAnsi" w:eastAsiaTheme="minorEastAsia" w:hAnsiTheme="minorHAnsi" w:cstheme="minorBidi"/>
          <w:noProof/>
          <w:sz w:val="22"/>
          <w:szCs w:val="20"/>
          <w:lang w:eastAsia="en-GB" w:bidi="hi-IN"/>
        </w:rPr>
      </w:pPr>
      <w:hyperlink w:anchor="_Toc182319764" w:history="1">
        <w:r w:rsidRPr="007A40A7">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_Toc182319764 \h </w:instrText>
        </w:r>
        <w:r>
          <w:rPr>
            <w:noProof/>
            <w:webHidden/>
          </w:rPr>
        </w:r>
        <w:r>
          <w:rPr>
            <w:noProof/>
            <w:webHidden/>
          </w:rPr>
          <w:fldChar w:fldCharType="separate"/>
        </w:r>
        <w:r>
          <w:rPr>
            <w:noProof/>
            <w:webHidden/>
          </w:rPr>
          <w:t>109</w:t>
        </w:r>
        <w:r>
          <w:rPr>
            <w:noProof/>
            <w:webHidden/>
          </w:rPr>
          <w:fldChar w:fldCharType="end"/>
        </w:r>
      </w:hyperlink>
    </w:p>
    <w:p w14:paraId="2384279B" w14:textId="6E42C933" w:rsidR="00393FE2" w:rsidRDefault="00393FE2">
      <w:pPr>
        <w:pStyle w:val="TJ3"/>
        <w:rPr>
          <w:rFonts w:asciiTheme="minorHAnsi" w:eastAsiaTheme="minorEastAsia" w:hAnsiTheme="minorHAnsi" w:cstheme="minorBidi"/>
          <w:noProof/>
          <w:sz w:val="22"/>
          <w:szCs w:val="20"/>
          <w:lang w:eastAsia="en-GB" w:bidi="hi-IN"/>
        </w:rPr>
      </w:pPr>
      <w:hyperlink w:anchor="_Toc182319765" w:history="1">
        <w:r w:rsidRPr="007A40A7">
          <w:rPr>
            <w:rStyle w:val="Hiperhivatkozs"/>
            <w:noProof/>
          </w:rPr>
          <w:t>7.5.3. Alignment</w:t>
        </w:r>
        <w:r>
          <w:rPr>
            <w:noProof/>
            <w:webHidden/>
          </w:rPr>
          <w:tab/>
        </w:r>
        <w:r>
          <w:rPr>
            <w:noProof/>
            <w:webHidden/>
          </w:rPr>
          <w:fldChar w:fldCharType="begin"/>
        </w:r>
        <w:r>
          <w:rPr>
            <w:noProof/>
            <w:webHidden/>
          </w:rPr>
          <w:instrText xml:space="preserve"> PAGEREF _Toc182319765 \h </w:instrText>
        </w:r>
        <w:r>
          <w:rPr>
            <w:noProof/>
            <w:webHidden/>
          </w:rPr>
        </w:r>
        <w:r>
          <w:rPr>
            <w:noProof/>
            <w:webHidden/>
          </w:rPr>
          <w:fldChar w:fldCharType="separate"/>
        </w:r>
        <w:r>
          <w:rPr>
            <w:noProof/>
            <w:webHidden/>
          </w:rPr>
          <w:t>109</w:t>
        </w:r>
        <w:r>
          <w:rPr>
            <w:noProof/>
            <w:webHidden/>
          </w:rPr>
          <w:fldChar w:fldCharType="end"/>
        </w:r>
      </w:hyperlink>
    </w:p>
    <w:p w14:paraId="1FF020A7" w14:textId="54889B7E" w:rsidR="00393FE2" w:rsidRDefault="00393FE2">
      <w:pPr>
        <w:pStyle w:val="TJ3"/>
        <w:rPr>
          <w:rFonts w:asciiTheme="minorHAnsi" w:eastAsiaTheme="minorEastAsia" w:hAnsiTheme="minorHAnsi" w:cstheme="minorBidi"/>
          <w:noProof/>
          <w:sz w:val="22"/>
          <w:szCs w:val="20"/>
          <w:lang w:eastAsia="en-GB" w:bidi="hi-IN"/>
        </w:rPr>
      </w:pPr>
      <w:hyperlink w:anchor="_Toc182319766" w:history="1">
        <w:r w:rsidRPr="007A40A7">
          <w:rPr>
            <w:rStyle w:val="Hiperhivatkozs"/>
            <w:noProof/>
          </w:rPr>
          <w:t>7.5.4. Directionality and orientation</w:t>
        </w:r>
        <w:r>
          <w:rPr>
            <w:noProof/>
            <w:webHidden/>
          </w:rPr>
          <w:tab/>
        </w:r>
        <w:r>
          <w:rPr>
            <w:noProof/>
            <w:webHidden/>
          </w:rPr>
          <w:fldChar w:fldCharType="begin"/>
        </w:r>
        <w:r>
          <w:rPr>
            <w:noProof/>
            <w:webHidden/>
          </w:rPr>
          <w:instrText xml:space="preserve"> PAGEREF _Toc182319766 \h </w:instrText>
        </w:r>
        <w:r>
          <w:rPr>
            <w:noProof/>
            <w:webHidden/>
          </w:rPr>
        </w:r>
        <w:r>
          <w:rPr>
            <w:noProof/>
            <w:webHidden/>
          </w:rPr>
          <w:fldChar w:fldCharType="separate"/>
        </w:r>
        <w:r>
          <w:rPr>
            <w:noProof/>
            <w:webHidden/>
          </w:rPr>
          <w:t>110</w:t>
        </w:r>
        <w:r>
          <w:rPr>
            <w:noProof/>
            <w:webHidden/>
          </w:rPr>
          <w:fldChar w:fldCharType="end"/>
        </w:r>
      </w:hyperlink>
    </w:p>
    <w:p w14:paraId="5A217B1C" w14:textId="20ADFC7A" w:rsidR="00393FE2" w:rsidRDefault="00393FE2">
      <w:pPr>
        <w:pStyle w:val="TJ3"/>
        <w:rPr>
          <w:rFonts w:asciiTheme="minorHAnsi" w:eastAsiaTheme="minorEastAsia" w:hAnsiTheme="minorHAnsi" w:cstheme="minorBidi"/>
          <w:noProof/>
          <w:sz w:val="22"/>
          <w:szCs w:val="20"/>
          <w:lang w:eastAsia="en-GB" w:bidi="hi-IN"/>
        </w:rPr>
      </w:pPr>
      <w:hyperlink w:anchor="_Toc182319767" w:history="1">
        <w:r w:rsidRPr="007A40A7">
          <w:rPr>
            <w:rStyle w:val="Hiperhivatkozs"/>
            <w:noProof/>
          </w:rPr>
          <w:t>7.5.5. Script</w:t>
        </w:r>
        <w:r>
          <w:rPr>
            <w:noProof/>
            <w:webHidden/>
          </w:rPr>
          <w:tab/>
        </w:r>
        <w:r>
          <w:rPr>
            <w:noProof/>
            <w:webHidden/>
          </w:rPr>
          <w:fldChar w:fldCharType="begin"/>
        </w:r>
        <w:r>
          <w:rPr>
            <w:noProof/>
            <w:webHidden/>
          </w:rPr>
          <w:instrText xml:space="preserve"> PAGEREF _Toc182319767 \h </w:instrText>
        </w:r>
        <w:r>
          <w:rPr>
            <w:noProof/>
            <w:webHidden/>
          </w:rPr>
        </w:r>
        <w:r>
          <w:rPr>
            <w:noProof/>
            <w:webHidden/>
          </w:rPr>
          <w:fldChar w:fldCharType="separate"/>
        </w:r>
        <w:r>
          <w:rPr>
            <w:noProof/>
            <w:webHidden/>
          </w:rPr>
          <w:t>111</w:t>
        </w:r>
        <w:r>
          <w:rPr>
            <w:noProof/>
            <w:webHidden/>
          </w:rPr>
          <w:fldChar w:fldCharType="end"/>
        </w:r>
      </w:hyperlink>
    </w:p>
    <w:p w14:paraId="517CD636" w14:textId="20FA2191" w:rsidR="00393FE2" w:rsidRDefault="00393FE2">
      <w:pPr>
        <w:pStyle w:val="TJ3"/>
        <w:rPr>
          <w:rFonts w:asciiTheme="minorHAnsi" w:eastAsiaTheme="minorEastAsia" w:hAnsiTheme="minorHAnsi" w:cstheme="minorBidi"/>
          <w:noProof/>
          <w:sz w:val="22"/>
          <w:szCs w:val="20"/>
          <w:lang w:eastAsia="en-GB" w:bidi="hi-IN"/>
        </w:rPr>
      </w:pPr>
      <w:hyperlink w:anchor="_Toc182319768" w:history="1">
        <w:r w:rsidRPr="007A40A7">
          <w:rPr>
            <w:rStyle w:val="Hiperhivatkozs"/>
            <w:noProof/>
          </w:rPr>
          <w:t>7.5.6. Lettering</w:t>
        </w:r>
        <w:r>
          <w:rPr>
            <w:noProof/>
            <w:webHidden/>
          </w:rPr>
          <w:tab/>
        </w:r>
        <w:r>
          <w:rPr>
            <w:noProof/>
            <w:webHidden/>
          </w:rPr>
          <w:fldChar w:fldCharType="begin"/>
        </w:r>
        <w:r>
          <w:rPr>
            <w:noProof/>
            <w:webHidden/>
          </w:rPr>
          <w:instrText xml:space="preserve"> PAGEREF _Toc182319768 \h </w:instrText>
        </w:r>
        <w:r>
          <w:rPr>
            <w:noProof/>
            <w:webHidden/>
          </w:rPr>
        </w:r>
        <w:r>
          <w:rPr>
            <w:noProof/>
            <w:webHidden/>
          </w:rPr>
          <w:fldChar w:fldCharType="separate"/>
        </w:r>
        <w:r>
          <w:rPr>
            <w:noProof/>
            <w:webHidden/>
          </w:rPr>
          <w:t>112</w:t>
        </w:r>
        <w:r>
          <w:rPr>
            <w:noProof/>
            <w:webHidden/>
          </w:rPr>
          <w:fldChar w:fldCharType="end"/>
        </w:r>
      </w:hyperlink>
    </w:p>
    <w:p w14:paraId="3D32A4D1" w14:textId="000AC54E" w:rsidR="00393FE2" w:rsidRDefault="00393FE2">
      <w:pPr>
        <w:pStyle w:val="TJ2"/>
        <w:rPr>
          <w:rFonts w:asciiTheme="minorHAnsi" w:eastAsiaTheme="minorEastAsia" w:hAnsiTheme="minorHAnsi" w:cstheme="minorBidi"/>
          <w:noProof/>
          <w:sz w:val="22"/>
          <w:szCs w:val="20"/>
          <w:lang w:eastAsia="en-GB" w:bidi="hi-IN"/>
        </w:rPr>
      </w:pPr>
      <w:hyperlink w:anchor="_Toc182319769" w:history="1">
        <w:r w:rsidRPr="007A40A7">
          <w:rPr>
            <w:rStyle w:val="Hiperhivatkozs"/>
            <w:noProof/>
          </w:rPr>
          <w:t>7.6. Highlighting text for internal review</w:t>
        </w:r>
        <w:r>
          <w:rPr>
            <w:noProof/>
            <w:webHidden/>
          </w:rPr>
          <w:tab/>
        </w:r>
        <w:r>
          <w:rPr>
            <w:noProof/>
            <w:webHidden/>
          </w:rPr>
          <w:fldChar w:fldCharType="begin"/>
        </w:r>
        <w:r>
          <w:rPr>
            <w:noProof/>
            <w:webHidden/>
          </w:rPr>
          <w:instrText xml:space="preserve"> PAGEREF _Toc182319769 \h </w:instrText>
        </w:r>
        <w:r>
          <w:rPr>
            <w:noProof/>
            <w:webHidden/>
          </w:rPr>
        </w:r>
        <w:r>
          <w:rPr>
            <w:noProof/>
            <w:webHidden/>
          </w:rPr>
          <w:fldChar w:fldCharType="separate"/>
        </w:r>
        <w:r>
          <w:rPr>
            <w:noProof/>
            <w:webHidden/>
          </w:rPr>
          <w:t>112</w:t>
        </w:r>
        <w:r>
          <w:rPr>
            <w:noProof/>
            <w:webHidden/>
          </w:rPr>
          <w:fldChar w:fldCharType="end"/>
        </w:r>
      </w:hyperlink>
    </w:p>
    <w:p w14:paraId="5AE9BF8A" w14:textId="56B0C3A3" w:rsidR="00393FE2" w:rsidRDefault="00393FE2">
      <w:pPr>
        <w:pStyle w:val="TJ1"/>
        <w:rPr>
          <w:rFonts w:asciiTheme="minorHAnsi" w:eastAsiaTheme="minorEastAsia" w:hAnsiTheme="minorHAnsi" w:cstheme="minorBidi"/>
          <w:b w:val="0"/>
          <w:noProof/>
          <w:szCs w:val="20"/>
          <w:lang w:eastAsia="en-GB" w:bidi="hi-IN"/>
        </w:rPr>
      </w:pPr>
      <w:hyperlink w:anchor="_Toc182319770" w:history="1">
        <w:r w:rsidRPr="007A40A7">
          <w:rPr>
            <w:rStyle w:val="Hiperhivatkozs"/>
            <w:noProof/>
          </w:rPr>
          <w:t>8. General guidance for tidy XML code</w:t>
        </w:r>
        <w:r>
          <w:rPr>
            <w:noProof/>
            <w:webHidden/>
          </w:rPr>
          <w:tab/>
        </w:r>
        <w:r>
          <w:rPr>
            <w:noProof/>
            <w:webHidden/>
          </w:rPr>
          <w:fldChar w:fldCharType="begin"/>
        </w:r>
        <w:r>
          <w:rPr>
            <w:noProof/>
            <w:webHidden/>
          </w:rPr>
          <w:instrText xml:space="preserve"> PAGEREF _Toc182319770 \h </w:instrText>
        </w:r>
        <w:r>
          <w:rPr>
            <w:noProof/>
            <w:webHidden/>
          </w:rPr>
        </w:r>
        <w:r>
          <w:rPr>
            <w:noProof/>
            <w:webHidden/>
          </w:rPr>
          <w:fldChar w:fldCharType="separate"/>
        </w:r>
        <w:r>
          <w:rPr>
            <w:noProof/>
            <w:webHidden/>
          </w:rPr>
          <w:t>113</w:t>
        </w:r>
        <w:r>
          <w:rPr>
            <w:noProof/>
            <w:webHidden/>
          </w:rPr>
          <w:fldChar w:fldCharType="end"/>
        </w:r>
      </w:hyperlink>
    </w:p>
    <w:p w14:paraId="5465F443" w14:textId="2CD8ED47" w:rsidR="00393FE2" w:rsidRDefault="00393FE2">
      <w:pPr>
        <w:pStyle w:val="TJ2"/>
        <w:rPr>
          <w:rFonts w:asciiTheme="minorHAnsi" w:eastAsiaTheme="minorEastAsia" w:hAnsiTheme="minorHAnsi" w:cstheme="minorBidi"/>
          <w:noProof/>
          <w:sz w:val="22"/>
          <w:szCs w:val="20"/>
          <w:lang w:eastAsia="en-GB" w:bidi="hi-IN"/>
        </w:rPr>
      </w:pPr>
      <w:hyperlink w:anchor="_Toc182319771" w:history="1">
        <w:r w:rsidRPr="007A40A7">
          <w:rPr>
            <w:rStyle w:val="Hiperhivatkozs"/>
            <w:noProof/>
          </w:rPr>
          <w:t>8.1. Spaces and new lines in the code</w:t>
        </w:r>
        <w:r>
          <w:rPr>
            <w:noProof/>
            <w:webHidden/>
          </w:rPr>
          <w:tab/>
        </w:r>
        <w:r>
          <w:rPr>
            <w:noProof/>
            <w:webHidden/>
          </w:rPr>
          <w:fldChar w:fldCharType="begin"/>
        </w:r>
        <w:r>
          <w:rPr>
            <w:noProof/>
            <w:webHidden/>
          </w:rPr>
          <w:instrText xml:space="preserve"> PAGEREF _Toc182319771 \h </w:instrText>
        </w:r>
        <w:r>
          <w:rPr>
            <w:noProof/>
            <w:webHidden/>
          </w:rPr>
        </w:r>
        <w:r>
          <w:rPr>
            <w:noProof/>
            <w:webHidden/>
          </w:rPr>
          <w:fldChar w:fldCharType="separate"/>
        </w:r>
        <w:r>
          <w:rPr>
            <w:noProof/>
            <w:webHidden/>
          </w:rPr>
          <w:t>113</w:t>
        </w:r>
        <w:r>
          <w:rPr>
            <w:noProof/>
            <w:webHidden/>
          </w:rPr>
          <w:fldChar w:fldCharType="end"/>
        </w:r>
      </w:hyperlink>
    </w:p>
    <w:p w14:paraId="66589417" w14:textId="3457B747" w:rsidR="00393FE2" w:rsidRDefault="00393FE2">
      <w:pPr>
        <w:pStyle w:val="TJ3"/>
        <w:rPr>
          <w:rFonts w:asciiTheme="minorHAnsi" w:eastAsiaTheme="minorEastAsia" w:hAnsiTheme="minorHAnsi" w:cstheme="minorBidi"/>
          <w:noProof/>
          <w:sz w:val="22"/>
          <w:szCs w:val="20"/>
          <w:lang w:eastAsia="en-GB" w:bidi="hi-IN"/>
        </w:rPr>
      </w:pPr>
      <w:hyperlink w:anchor="_Toc182319772" w:history="1">
        <w:r w:rsidRPr="007A40A7">
          <w:rPr>
            <w:rStyle w:val="Hiperhivatkozs"/>
            <w:noProof/>
          </w:rPr>
          <w:t>8.1.1. White space</w:t>
        </w:r>
        <w:r>
          <w:rPr>
            <w:noProof/>
            <w:webHidden/>
          </w:rPr>
          <w:tab/>
        </w:r>
        <w:r>
          <w:rPr>
            <w:noProof/>
            <w:webHidden/>
          </w:rPr>
          <w:fldChar w:fldCharType="begin"/>
        </w:r>
        <w:r>
          <w:rPr>
            <w:noProof/>
            <w:webHidden/>
          </w:rPr>
          <w:instrText xml:space="preserve"> PAGEREF _Toc182319772 \h </w:instrText>
        </w:r>
        <w:r>
          <w:rPr>
            <w:noProof/>
            <w:webHidden/>
          </w:rPr>
        </w:r>
        <w:r>
          <w:rPr>
            <w:noProof/>
            <w:webHidden/>
          </w:rPr>
          <w:fldChar w:fldCharType="separate"/>
        </w:r>
        <w:r>
          <w:rPr>
            <w:noProof/>
            <w:webHidden/>
          </w:rPr>
          <w:t>113</w:t>
        </w:r>
        <w:r>
          <w:rPr>
            <w:noProof/>
            <w:webHidden/>
          </w:rPr>
          <w:fldChar w:fldCharType="end"/>
        </w:r>
      </w:hyperlink>
    </w:p>
    <w:p w14:paraId="6F3629D1" w14:textId="23C0E528" w:rsidR="00393FE2" w:rsidRDefault="00393FE2">
      <w:pPr>
        <w:pStyle w:val="TJ3"/>
        <w:rPr>
          <w:rFonts w:asciiTheme="minorHAnsi" w:eastAsiaTheme="minorEastAsia" w:hAnsiTheme="minorHAnsi" w:cstheme="minorBidi"/>
          <w:noProof/>
          <w:sz w:val="22"/>
          <w:szCs w:val="20"/>
          <w:lang w:eastAsia="en-GB" w:bidi="hi-IN"/>
        </w:rPr>
      </w:pPr>
      <w:hyperlink w:anchor="_Toc182319773" w:history="1">
        <w:r w:rsidRPr="007A40A7">
          <w:rPr>
            <w:rStyle w:val="Hiperhivatkozs"/>
            <w:noProof/>
          </w:rPr>
          <w:t>8.1.2. Editorial spaces and markup</w:t>
        </w:r>
        <w:r>
          <w:rPr>
            <w:noProof/>
            <w:webHidden/>
          </w:rPr>
          <w:tab/>
        </w:r>
        <w:r>
          <w:rPr>
            <w:noProof/>
            <w:webHidden/>
          </w:rPr>
          <w:fldChar w:fldCharType="begin"/>
        </w:r>
        <w:r>
          <w:rPr>
            <w:noProof/>
            <w:webHidden/>
          </w:rPr>
          <w:instrText xml:space="preserve"> PAGEREF _Toc182319773 \h </w:instrText>
        </w:r>
        <w:r>
          <w:rPr>
            <w:noProof/>
            <w:webHidden/>
          </w:rPr>
        </w:r>
        <w:r>
          <w:rPr>
            <w:noProof/>
            <w:webHidden/>
          </w:rPr>
          <w:fldChar w:fldCharType="separate"/>
        </w:r>
        <w:r>
          <w:rPr>
            <w:noProof/>
            <w:webHidden/>
          </w:rPr>
          <w:t>114</w:t>
        </w:r>
        <w:r>
          <w:rPr>
            <w:noProof/>
            <w:webHidden/>
          </w:rPr>
          <w:fldChar w:fldCharType="end"/>
        </w:r>
      </w:hyperlink>
    </w:p>
    <w:p w14:paraId="0BEF339C" w14:textId="3A0DCFCB" w:rsidR="00393FE2" w:rsidRDefault="00393FE2">
      <w:pPr>
        <w:pStyle w:val="TJ3"/>
        <w:rPr>
          <w:rFonts w:asciiTheme="minorHAnsi" w:eastAsiaTheme="minorEastAsia" w:hAnsiTheme="minorHAnsi" w:cstheme="minorBidi"/>
          <w:noProof/>
          <w:sz w:val="22"/>
          <w:szCs w:val="20"/>
          <w:lang w:eastAsia="en-GB" w:bidi="hi-IN"/>
        </w:rPr>
      </w:pPr>
      <w:hyperlink w:anchor="_Toc182319774" w:history="1">
        <w:r w:rsidRPr="007A40A7">
          <w:rPr>
            <w:rStyle w:val="Hiperhivatkozs"/>
            <w:noProof/>
          </w:rPr>
          <w:t>8.1.3. Editorial hyphens and markup</w:t>
        </w:r>
        <w:r>
          <w:rPr>
            <w:noProof/>
            <w:webHidden/>
          </w:rPr>
          <w:tab/>
        </w:r>
        <w:r>
          <w:rPr>
            <w:noProof/>
            <w:webHidden/>
          </w:rPr>
          <w:fldChar w:fldCharType="begin"/>
        </w:r>
        <w:r>
          <w:rPr>
            <w:noProof/>
            <w:webHidden/>
          </w:rPr>
          <w:instrText xml:space="preserve"> PAGEREF _Toc182319774 \h </w:instrText>
        </w:r>
        <w:r>
          <w:rPr>
            <w:noProof/>
            <w:webHidden/>
          </w:rPr>
        </w:r>
        <w:r>
          <w:rPr>
            <w:noProof/>
            <w:webHidden/>
          </w:rPr>
          <w:fldChar w:fldCharType="separate"/>
        </w:r>
        <w:r>
          <w:rPr>
            <w:noProof/>
            <w:webHidden/>
          </w:rPr>
          <w:t>116</w:t>
        </w:r>
        <w:r>
          <w:rPr>
            <w:noProof/>
            <w:webHidden/>
          </w:rPr>
          <w:fldChar w:fldCharType="end"/>
        </w:r>
      </w:hyperlink>
    </w:p>
    <w:p w14:paraId="729BA4BC" w14:textId="296BC562" w:rsidR="00393FE2" w:rsidRDefault="00393FE2">
      <w:pPr>
        <w:pStyle w:val="TJ2"/>
        <w:rPr>
          <w:rFonts w:asciiTheme="minorHAnsi" w:eastAsiaTheme="minorEastAsia" w:hAnsiTheme="minorHAnsi" w:cstheme="minorBidi"/>
          <w:noProof/>
          <w:sz w:val="22"/>
          <w:szCs w:val="20"/>
          <w:lang w:eastAsia="en-GB" w:bidi="hi-IN"/>
        </w:rPr>
      </w:pPr>
      <w:hyperlink w:anchor="_Toc182319775" w:history="1">
        <w:r w:rsidRPr="007A40A7">
          <w:rPr>
            <w:rStyle w:val="Hiperhivatkozs"/>
            <w:noProof/>
          </w:rPr>
          <w:t>8.2. Top to bottom hierarchy</w:t>
        </w:r>
        <w:r>
          <w:rPr>
            <w:noProof/>
            <w:webHidden/>
          </w:rPr>
          <w:tab/>
        </w:r>
        <w:r>
          <w:rPr>
            <w:noProof/>
            <w:webHidden/>
          </w:rPr>
          <w:fldChar w:fldCharType="begin"/>
        </w:r>
        <w:r>
          <w:rPr>
            <w:noProof/>
            <w:webHidden/>
          </w:rPr>
          <w:instrText xml:space="preserve"> PAGEREF _Toc182319775 \h </w:instrText>
        </w:r>
        <w:r>
          <w:rPr>
            <w:noProof/>
            <w:webHidden/>
          </w:rPr>
        </w:r>
        <w:r>
          <w:rPr>
            <w:noProof/>
            <w:webHidden/>
          </w:rPr>
          <w:fldChar w:fldCharType="separate"/>
        </w:r>
        <w:r>
          <w:rPr>
            <w:noProof/>
            <w:webHidden/>
          </w:rPr>
          <w:t>117</w:t>
        </w:r>
        <w:r>
          <w:rPr>
            <w:noProof/>
            <w:webHidden/>
          </w:rPr>
          <w:fldChar w:fldCharType="end"/>
        </w:r>
      </w:hyperlink>
    </w:p>
    <w:p w14:paraId="580BC1EC" w14:textId="0C2452BE" w:rsidR="00393FE2" w:rsidRDefault="00393FE2">
      <w:pPr>
        <w:pStyle w:val="TJ3"/>
        <w:rPr>
          <w:rFonts w:asciiTheme="minorHAnsi" w:eastAsiaTheme="minorEastAsia" w:hAnsiTheme="minorHAnsi" w:cstheme="minorBidi"/>
          <w:noProof/>
          <w:sz w:val="22"/>
          <w:szCs w:val="20"/>
          <w:lang w:eastAsia="en-GB" w:bidi="hi-IN"/>
        </w:rPr>
      </w:pPr>
      <w:hyperlink w:anchor="_Toc182319776" w:history="1">
        <w:r w:rsidRPr="007A40A7">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_Toc182319776 \h </w:instrText>
        </w:r>
        <w:r>
          <w:rPr>
            <w:noProof/>
            <w:webHidden/>
          </w:rPr>
        </w:r>
        <w:r>
          <w:rPr>
            <w:noProof/>
            <w:webHidden/>
          </w:rPr>
          <w:fldChar w:fldCharType="separate"/>
        </w:r>
        <w:r>
          <w:rPr>
            <w:noProof/>
            <w:webHidden/>
          </w:rPr>
          <w:t>117</w:t>
        </w:r>
        <w:r>
          <w:rPr>
            <w:noProof/>
            <w:webHidden/>
          </w:rPr>
          <w:fldChar w:fldCharType="end"/>
        </w:r>
      </w:hyperlink>
    </w:p>
    <w:p w14:paraId="561B5DDD" w14:textId="5E251629" w:rsidR="00393FE2" w:rsidRDefault="00393FE2">
      <w:pPr>
        <w:pStyle w:val="TJ3"/>
        <w:rPr>
          <w:rFonts w:asciiTheme="minorHAnsi" w:eastAsiaTheme="minorEastAsia" w:hAnsiTheme="minorHAnsi" w:cstheme="minorBidi"/>
          <w:noProof/>
          <w:sz w:val="22"/>
          <w:szCs w:val="20"/>
          <w:lang w:eastAsia="en-GB" w:bidi="hi-IN"/>
        </w:rPr>
      </w:pPr>
      <w:hyperlink w:anchor="_Toc182319777" w:history="1">
        <w:r w:rsidRPr="007A40A7">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_Toc182319777 \h </w:instrText>
        </w:r>
        <w:r>
          <w:rPr>
            <w:noProof/>
            <w:webHidden/>
          </w:rPr>
        </w:r>
        <w:r>
          <w:rPr>
            <w:noProof/>
            <w:webHidden/>
          </w:rPr>
          <w:fldChar w:fldCharType="separate"/>
        </w:r>
        <w:r>
          <w:rPr>
            <w:noProof/>
            <w:webHidden/>
          </w:rPr>
          <w:t>117</w:t>
        </w:r>
        <w:r>
          <w:rPr>
            <w:noProof/>
            <w:webHidden/>
          </w:rPr>
          <w:fldChar w:fldCharType="end"/>
        </w:r>
      </w:hyperlink>
    </w:p>
    <w:p w14:paraId="72ECCD09" w14:textId="4BA35EA8" w:rsidR="00393FE2" w:rsidRDefault="00393FE2">
      <w:pPr>
        <w:pStyle w:val="TJ3"/>
        <w:rPr>
          <w:rFonts w:asciiTheme="minorHAnsi" w:eastAsiaTheme="minorEastAsia" w:hAnsiTheme="minorHAnsi" w:cstheme="minorBidi"/>
          <w:noProof/>
          <w:sz w:val="22"/>
          <w:szCs w:val="20"/>
          <w:lang w:eastAsia="en-GB" w:bidi="hi-IN"/>
        </w:rPr>
      </w:pPr>
      <w:hyperlink w:anchor="_Toc182319778" w:history="1">
        <w:r w:rsidRPr="007A40A7">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_Toc182319778 \h </w:instrText>
        </w:r>
        <w:r>
          <w:rPr>
            <w:noProof/>
            <w:webHidden/>
          </w:rPr>
        </w:r>
        <w:r>
          <w:rPr>
            <w:noProof/>
            <w:webHidden/>
          </w:rPr>
          <w:fldChar w:fldCharType="separate"/>
        </w:r>
        <w:r>
          <w:rPr>
            <w:noProof/>
            <w:webHidden/>
          </w:rPr>
          <w:t>117</w:t>
        </w:r>
        <w:r>
          <w:rPr>
            <w:noProof/>
            <w:webHidden/>
          </w:rPr>
          <w:fldChar w:fldCharType="end"/>
        </w:r>
      </w:hyperlink>
    </w:p>
    <w:p w14:paraId="0182C5BD" w14:textId="617E0280" w:rsidR="00393FE2" w:rsidRDefault="00393FE2">
      <w:pPr>
        <w:pStyle w:val="TJ3"/>
        <w:rPr>
          <w:rFonts w:asciiTheme="minorHAnsi" w:eastAsiaTheme="minorEastAsia" w:hAnsiTheme="minorHAnsi" w:cstheme="minorBidi"/>
          <w:noProof/>
          <w:sz w:val="22"/>
          <w:szCs w:val="20"/>
          <w:lang w:eastAsia="en-GB" w:bidi="hi-IN"/>
        </w:rPr>
      </w:pPr>
      <w:hyperlink w:anchor="_Toc182319779" w:history="1">
        <w:r w:rsidRPr="007A40A7">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_Toc182319779 \h </w:instrText>
        </w:r>
        <w:r>
          <w:rPr>
            <w:noProof/>
            <w:webHidden/>
          </w:rPr>
        </w:r>
        <w:r>
          <w:rPr>
            <w:noProof/>
            <w:webHidden/>
          </w:rPr>
          <w:fldChar w:fldCharType="separate"/>
        </w:r>
        <w:r>
          <w:rPr>
            <w:noProof/>
            <w:webHidden/>
          </w:rPr>
          <w:t>117</w:t>
        </w:r>
        <w:r>
          <w:rPr>
            <w:noProof/>
            <w:webHidden/>
          </w:rPr>
          <w:fldChar w:fldCharType="end"/>
        </w:r>
      </w:hyperlink>
    </w:p>
    <w:p w14:paraId="10E893B1" w14:textId="454E0EA5" w:rsidR="00393FE2" w:rsidRDefault="00393FE2">
      <w:pPr>
        <w:pStyle w:val="TJ3"/>
        <w:rPr>
          <w:rFonts w:asciiTheme="minorHAnsi" w:eastAsiaTheme="minorEastAsia" w:hAnsiTheme="minorHAnsi" w:cstheme="minorBidi"/>
          <w:noProof/>
          <w:sz w:val="22"/>
          <w:szCs w:val="20"/>
          <w:lang w:eastAsia="en-GB" w:bidi="hi-IN"/>
        </w:rPr>
      </w:pPr>
      <w:hyperlink w:anchor="_Toc182319780" w:history="1">
        <w:r w:rsidRPr="007A40A7">
          <w:rPr>
            <w:rStyle w:val="Hiperhivatkozs"/>
            <w:noProof/>
          </w:rPr>
          <w:t>8.2.5. Tier 5, phrase-level elements</w:t>
        </w:r>
        <w:r>
          <w:rPr>
            <w:noProof/>
            <w:webHidden/>
          </w:rPr>
          <w:tab/>
        </w:r>
        <w:r>
          <w:rPr>
            <w:noProof/>
            <w:webHidden/>
          </w:rPr>
          <w:fldChar w:fldCharType="begin"/>
        </w:r>
        <w:r>
          <w:rPr>
            <w:noProof/>
            <w:webHidden/>
          </w:rPr>
          <w:instrText xml:space="preserve"> PAGEREF _Toc182319780 \h </w:instrText>
        </w:r>
        <w:r>
          <w:rPr>
            <w:noProof/>
            <w:webHidden/>
          </w:rPr>
        </w:r>
        <w:r>
          <w:rPr>
            <w:noProof/>
            <w:webHidden/>
          </w:rPr>
          <w:fldChar w:fldCharType="separate"/>
        </w:r>
        <w:r>
          <w:rPr>
            <w:noProof/>
            <w:webHidden/>
          </w:rPr>
          <w:t>118</w:t>
        </w:r>
        <w:r>
          <w:rPr>
            <w:noProof/>
            <w:webHidden/>
          </w:rPr>
          <w:fldChar w:fldCharType="end"/>
        </w:r>
      </w:hyperlink>
    </w:p>
    <w:p w14:paraId="4576B156" w14:textId="00718F9A" w:rsidR="00393FE2" w:rsidRDefault="00393FE2">
      <w:pPr>
        <w:pStyle w:val="TJ1"/>
        <w:rPr>
          <w:rFonts w:asciiTheme="minorHAnsi" w:eastAsiaTheme="minorEastAsia" w:hAnsiTheme="minorHAnsi" w:cstheme="minorBidi"/>
          <w:b w:val="0"/>
          <w:noProof/>
          <w:szCs w:val="20"/>
          <w:lang w:eastAsia="en-GB" w:bidi="hi-IN"/>
        </w:rPr>
      </w:pPr>
      <w:hyperlink w:anchor="_Toc182319781" w:history="1">
        <w:r w:rsidRPr="007A40A7">
          <w:rPr>
            <w:rStyle w:val="Hiperhivatkozs"/>
            <w:noProof/>
          </w:rPr>
          <w:t>9. Additional content divisions</w:t>
        </w:r>
        <w:r>
          <w:rPr>
            <w:noProof/>
            <w:webHidden/>
          </w:rPr>
          <w:tab/>
        </w:r>
        <w:r>
          <w:rPr>
            <w:noProof/>
            <w:webHidden/>
          </w:rPr>
          <w:fldChar w:fldCharType="begin"/>
        </w:r>
        <w:r>
          <w:rPr>
            <w:noProof/>
            <w:webHidden/>
          </w:rPr>
          <w:instrText xml:space="preserve"> PAGEREF _Toc182319781 \h </w:instrText>
        </w:r>
        <w:r>
          <w:rPr>
            <w:noProof/>
            <w:webHidden/>
          </w:rPr>
        </w:r>
        <w:r>
          <w:rPr>
            <w:noProof/>
            <w:webHidden/>
          </w:rPr>
          <w:fldChar w:fldCharType="separate"/>
        </w:r>
        <w:r>
          <w:rPr>
            <w:noProof/>
            <w:webHidden/>
          </w:rPr>
          <w:t>120</w:t>
        </w:r>
        <w:r>
          <w:rPr>
            <w:noProof/>
            <w:webHidden/>
          </w:rPr>
          <w:fldChar w:fldCharType="end"/>
        </w:r>
      </w:hyperlink>
    </w:p>
    <w:p w14:paraId="757E12E2" w14:textId="1D28800B" w:rsidR="00393FE2" w:rsidRDefault="00393FE2">
      <w:pPr>
        <w:pStyle w:val="TJ2"/>
        <w:rPr>
          <w:rFonts w:asciiTheme="minorHAnsi" w:eastAsiaTheme="minorEastAsia" w:hAnsiTheme="minorHAnsi" w:cstheme="minorBidi"/>
          <w:noProof/>
          <w:sz w:val="22"/>
          <w:szCs w:val="20"/>
          <w:lang w:eastAsia="en-GB" w:bidi="hi-IN"/>
        </w:rPr>
      </w:pPr>
      <w:hyperlink w:anchor="_Toc182319782" w:history="1">
        <w:r w:rsidRPr="007A40A7">
          <w:rPr>
            <w:rStyle w:val="Hiperhivatkozs"/>
            <w:noProof/>
          </w:rPr>
          <w:t>9.1. The critical apparatus</w:t>
        </w:r>
        <w:r>
          <w:rPr>
            <w:noProof/>
            <w:webHidden/>
          </w:rPr>
          <w:tab/>
        </w:r>
        <w:r>
          <w:rPr>
            <w:noProof/>
            <w:webHidden/>
          </w:rPr>
          <w:fldChar w:fldCharType="begin"/>
        </w:r>
        <w:r>
          <w:rPr>
            <w:noProof/>
            <w:webHidden/>
          </w:rPr>
          <w:instrText xml:space="preserve"> PAGEREF _Toc182319782 \h </w:instrText>
        </w:r>
        <w:r>
          <w:rPr>
            <w:noProof/>
            <w:webHidden/>
          </w:rPr>
        </w:r>
        <w:r>
          <w:rPr>
            <w:noProof/>
            <w:webHidden/>
          </w:rPr>
          <w:fldChar w:fldCharType="separate"/>
        </w:r>
        <w:r>
          <w:rPr>
            <w:noProof/>
            <w:webHidden/>
          </w:rPr>
          <w:t>120</w:t>
        </w:r>
        <w:r>
          <w:rPr>
            <w:noProof/>
            <w:webHidden/>
          </w:rPr>
          <w:fldChar w:fldCharType="end"/>
        </w:r>
      </w:hyperlink>
    </w:p>
    <w:p w14:paraId="00A75A26" w14:textId="182336DE" w:rsidR="00393FE2" w:rsidRDefault="00393FE2">
      <w:pPr>
        <w:pStyle w:val="TJ3"/>
        <w:rPr>
          <w:rFonts w:asciiTheme="minorHAnsi" w:eastAsiaTheme="minorEastAsia" w:hAnsiTheme="minorHAnsi" w:cstheme="minorBidi"/>
          <w:noProof/>
          <w:sz w:val="22"/>
          <w:szCs w:val="20"/>
          <w:lang w:eastAsia="en-GB" w:bidi="hi-IN"/>
        </w:rPr>
      </w:pPr>
      <w:hyperlink w:anchor="_Toc182319783" w:history="1">
        <w:r w:rsidRPr="007A40A7">
          <w:rPr>
            <w:rStyle w:val="Hiperhivatkozs"/>
            <w:noProof/>
          </w:rPr>
          <w:t>9.1.1. Overview</w:t>
        </w:r>
        <w:r>
          <w:rPr>
            <w:noProof/>
            <w:webHidden/>
          </w:rPr>
          <w:tab/>
        </w:r>
        <w:r>
          <w:rPr>
            <w:noProof/>
            <w:webHidden/>
          </w:rPr>
          <w:fldChar w:fldCharType="begin"/>
        </w:r>
        <w:r>
          <w:rPr>
            <w:noProof/>
            <w:webHidden/>
          </w:rPr>
          <w:instrText xml:space="preserve"> PAGEREF _Toc182319783 \h </w:instrText>
        </w:r>
        <w:r>
          <w:rPr>
            <w:noProof/>
            <w:webHidden/>
          </w:rPr>
        </w:r>
        <w:r>
          <w:rPr>
            <w:noProof/>
            <w:webHidden/>
          </w:rPr>
          <w:fldChar w:fldCharType="separate"/>
        </w:r>
        <w:r>
          <w:rPr>
            <w:noProof/>
            <w:webHidden/>
          </w:rPr>
          <w:t>120</w:t>
        </w:r>
        <w:r>
          <w:rPr>
            <w:noProof/>
            <w:webHidden/>
          </w:rPr>
          <w:fldChar w:fldCharType="end"/>
        </w:r>
      </w:hyperlink>
    </w:p>
    <w:p w14:paraId="2F3A029A" w14:textId="57B829FE" w:rsidR="00393FE2" w:rsidRDefault="00393FE2">
      <w:pPr>
        <w:pStyle w:val="TJ3"/>
        <w:rPr>
          <w:rFonts w:asciiTheme="minorHAnsi" w:eastAsiaTheme="minorEastAsia" w:hAnsiTheme="minorHAnsi" w:cstheme="minorBidi"/>
          <w:noProof/>
          <w:sz w:val="22"/>
          <w:szCs w:val="20"/>
          <w:lang w:eastAsia="en-GB" w:bidi="hi-IN"/>
        </w:rPr>
      </w:pPr>
      <w:hyperlink w:anchor="_Toc182319784" w:history="1">
        <w:r w:rsidRPr="007A40A7">
          <w:rPr>
            <w:rStyle w:val="Hiperhivatkozs"/>
            <w:noProof/>
          </w:rPr>
          <w:t>9.1.2. Indicating location</w:t>
        </w:r>
        <w:r>
          <w:rPr>
            <w:noProof/>
            <w:webHidden/>
          </w:rPr>
          <w:tab/>
        </w:r>
        <w:r>
          <w:rPr>
            <w:noProof/>
            <w:webHidden/>
          </w:rPr>
          <w:fldChar w:fldCharType="begin"/>
        </w:r>
        <w:r>
          <w:rPr>
            <w:noProof/>
            <w:webHidden/>
          </w:rPr>
          <w:instrText xml:space="preserve"> PAGEREF _Toc182319784 \h </w:instrText>
        </w:r>
        <w:r>
          <w:rPr>
            <w:noProof/>
            <w:webHidden/>
          </w:rPr>
        </w:r>
        <w:r>
          <w:rPr>
            <w:noProof/>
            <w:webHidden/>
          </w:rPr>
          <w:fldChar w:fldCharType="separate"/>
        </w:r>
        <w:r>
          <w:rPr>
            <w:noProof/>
            <w:webHidden/>
          </w:rPr>
          <w:t>121</w:t>
        </w:r>
        <w:r>
          <w:rPr>
            <w:noProof/>
            <w:webHidden/>
          </w:rPr>
          <w:fldChar w:fldCharType="end"/>
        </w:r>
      </w:hyperlink>
    </w:p>
    <w:p w14:paraId="5F829A86" w14:textId="5C188AC2" w:rsidR="00393FE2" w:rsidRDefault="00393FE2">
      <w:pPr>
        <w:pStyle w:val="TJ3"/>
        <w:rPr>
          <w:rFonts w:asciiTheme="minorHAnsi" w:eastAsiaTheme="minorEastAsia" w:hAnsiTheme="minorHAnsi" w:cstheme="minorBidi"/>
          <w:noProof/>
          <w:sz w:val="22"/>
          <w:szCs w:val="20"/>
          <w:lang w:eastAsia="en-GB" w:bidi="hi-IN"/>
        </w:rPr>
      </w:pPr>
      <w:hyperlink w:anchor="_Toc182319785" w:history="1">
        <w:r w:rsidRPr="007A40A7">
          <w:rPr>
            <w:rStyle w:val="Hiperhivatkozs"/>
            <w:noProof/>
          </w:rPr>
          <w:t>9.1.3. Lemmas</w:t>
        </w:r>
        <w:r>
          <w:rPr>
            <w:noProof/>
            <w:webHidden/>
          </w:rPr>
          <w:tab/>
        </w:r>
        <w:r>
          <w:rPr>
            <w:noProof/>
            <w:webHidden/>
          </w:rPr>
          <w:fldChar w:fldCharType="begin"/>
        </w:r>
        <w:r>
          <w:rPr>
            <w:noProof/>
            <w:webHidden/>
          </w:rPr>
          <w:instrText xml:space="preserve"> PAGEREF _Toc182319785 \h </w:instrText>
        </w:r>
        <w:r>
          <w:rPr>
            <w:noProof/>
            <w:webHidden/>
          </w:rPr>
        </w:r>
        <w:r>
          <w:rPr>
            <w:noProof/>
            <w:webHidden/>
          </w:rPr>
          <w:fldChar w:fldCharType="separate"/>
        </w:r>
        <w:r>
          <w:rPr>
            <w:noProof/>
            <w:webHidden/>
          </w:rPr>
          <w:t>122</w:t>
        </w:r>
        <w:r>
          <w:rPr>
            <w:noProof/>
            <w:webHidden/>
          </w:rPr>
          <w:fldChar w:fldCharType="end"/>
        </w:r>
      </w:hyperlink>
    </w:p>
    <w:p w14:paraId="306EDE16" w14:textId="2709EC50" w:rsidR="00393FE2" w:rsidRDefault="00393FE2">
      <w:pPr>
        <w:pStyle w:val="TJ3"/>
        <w:rPr>
          <w:rFonts w:asciiTheme="minorHAnsi" w:eastAsiaTheme="minorEastAsia" w:hAnsiTheme="minorHAnsi" w:cstheme="minorBidi"/>
          <w:noProof/>
          <w:sz w:val="22"/>
          <w:szCs w:val="20"/>
          <w:lang w:eastAsia="en-GB" w:bidi="hi-IN"/>
        </w:rPr>
      </w:pPr>
      <w:hyperlink w:anchor="_Toc182319786" w:history="1">
        <w:r w:rsidRPr="007A40A7">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_Toc182319786 \h </w:instrText>
        </w:r>
        <w:r>
          <w:rPr>
            <w:noProof/>
            <w:webHidden/>
          </w:rPr>
        </w:r>
        <w:r>
          <w:rPr>
            <w:noProof/>
            <w:webHidden/>
          </w:rPr>
          <w:fldChar w:fldCharType="separate"/>
        </w:r>
        <w:r>
          <w:rPr>
            <w:noProof/>
            <w:webHidden/>
          </w:rPr>
          <w:t>123</w:t>
        </w:r>
        <w:r>
          <w:rPr>
            <w:noProof/>
            <w:webHidden/>
          </w:rPr>
          <w:fldChar w:fldCharType="end"/>
        </w:r>
      </w:hyperlink>
    </w:p>
    <w:p w14:paraId="284AB43B" w14:textId="729D3E12" w:rsidR="00393FE2" w:rsidRDefault="00393FE2">
      <w:pPr>
        <w:pStyle w:val="TJ3"/>
        <w:rPr>
          <w:rFonts w:asciiTheme="minorHAnsi" w:eastAsiaTheme="minorEastAsia" w:hAnsiTheme="minorHAnsi" w:cstheme="minorBidi"/>
          <w:noProof/>
          <w:sz w:val="22"/>
          <w:szCs w:val="20"/>
          <w:lang w:eastAsia="en-GB" w:bidi="hi-IN"/>
        </w:rPr>
      </w:pPr>
      <w:hyperlink w:anchor="_Toc182319787" w:history="1">
        <w:r w:rsidRPr="007A40A7">
          <w:rPr>
            <w:rStyle w:val="Hiperhivatkozs"/>
            <w:noProof/>
          </w:rPr>
          <w:t>9.1.5. Identical lemmas, identical readings</w:t>
        </w:r>
        <w:r>
          <w:rPr>
            <w:noProof/>
            <w:webHidden/>
          </w:rPr>
          <w:tab/>
        </w:r>
        <w:r>
          <w:rPr>
            <w:noProof/>
            <w:webHidden/>
          </w:rPr>
          <w:fldChar w:fldCharType="begin"/>
        </w:r>
        <w:r>
          <w:rPr>
            <w:noProof/>
            <w:webHidden/>
          </w:rPr>
          <w:instrText xml:space="preserve"> PAGEREF _Toc182319787 \h </w:instrText>
        </w:r>
        <w:r>
          <w:rPr>
            <w:noProof/>
            <w:webHidden/>
          </w:rPr>
        </w:r>
        <w:r>
          <w:rPr>
            <w:noProof/>
            <w:webHidden/>
          </w:rPr>
          <w:fldChar w:fldCharType="separate"/>
        </w:r>
        <w:r>
          <w:rPr>
            <w:noProof/>
            <w:webHidden/>
          </w:rPr>
          <w:t>124</w:t>
        </w:r>
        <w:r>
          <w:rPr>
            <w:noProof/>
            <w:webHidden/>
          </w:rPr>
          <w:fldChar w:fldCharType="end"/>
        </w:r>
      </w:hyperlink>
    </w:p>
    <w:p w14:paraId="54F104CA" w14:textId="5F29744B" w:rsidR="00393FE2" w:rsidRDefault="00393FE2">
      <w:pPr>
        <w:pStyle w:val="TJ3"/>
        <w:rPr>
          <w:rFonts w:asciiTheme="minorHAnsi" w:eastAsiaTheme="minorEastAsia" w:hAnsiTheme="minorHAnsi" w:cstheme="minorBidi"/>
          <w:noProof/>
          <w:sz w:val="22"/>
          <w:szCs w:val="20"/>
          <w:lang w:eastAsia="en-GB" w:bidi="hi-IN"/>
        </w:rPr>
      </w:pPr>
      <w:hyperlink w:anchor="_Toc182319788" w:history="1">
        <w:r w:rsidRPr="007A40A7">
          <w:rPr>
            <w:rStyle w:val="Hiperhivatkozs"/>
            <w:noProof/>
          </w:rPr>
          <w:t>9.1.6. XML tags in lemmas and readings</w:t>
        </w:r>
        <w:r>
          <w:rPr>
            <w:noProof/>
            <w:webHidden/>
          </w:rPr>
          <w:tab/>
        </w:r>
        <w:r>
          <w:rPr>
            <w:noProof/>
            <w:webHidden/>
          </w:rPr>
          <w:fldChar w:fldCharType="begin"/>
        </w:r>
        <w:r>
          <w:rPr>
            <w:noProof/>
            <w:webHidden/>
          </w:rPr>
          <w:instrText xml:space="preserve"> PAGEREF _Toc182319788 \h </w:instrText>
        </w:r>
        <w:r>
          <w:rPr>
            <w:noProof/>
            <w:webHidden/>
          </w:rPr>
        </w:r>
        <w:r>
          <w:rPr>
            <w:noProof/>
            <w:webHidden/>
          </w:rPr>
          <w:fldChar w:fldCharType="separate"/>
        </w:r>
        <w:r>
          <w:rPr>
            <w:noProof/>
            <w:webHidden/>
          </w:rPr>
          <w:t>125</w:t>
        </w:r>
        <w:r>
          <w:rPr>
            <w:noProof/>
            <w:webHidden/>
          </w:rPr>
          <w:fldChar w:fldCharType="end"/>
        </w:r>
      </w:hyperlink>
    </w:p>
    <w:p w14:paraId="3D518C8E" w14:textId="68498589" w:rsidR="00393FE2" w:rsidRDefault="00393FE2">
      <w:pPr>
        <w:pStyle w:val="TJ3"/>
        <w:rPr>
          <w:rFonts w:asciiTheme="minorHAnsi" w:eastAsiaTheme="minorEastAsia" w:hAnsiTheme="minorHAnsi" w:cstheme="minorBidi"/>
          <w:noProof/>
          <w:sz w:val="22"/>
          <w:szCs w:val="20"/>
          <w:lang w:eastAsia="en-GB" w:bidi="hi-IN"/>
        </w:rPr>
      </w:pPr>
      <w:hyperlink w:anchor="_Toc182319789" w:history="1">
        <w:r w:rsidRPr="007A40A7">
          <w:rPr>
            <w:rStyle w:val="Hiperhivatkozs"/>
            <w:noProof/>
          </w:rPr>
          <w:t>9.1.7. Freeform apparatus notes</w:t>
        </w:r>
        <w:r>
          <w:rPr>
            <w:noProof/>
            <w:webHidden/>
          </w:rPr>
          <w:tab/>
        </w:r>
        <w:r>
          <w:rPr>
            <w:noProof/>
            <w:webHidden/>
          </w:rPr>
          <w:fldChar w:fldCharType="begin"/>
        </w:r>
        <w:r>
          <w:rPr>
            <w:noProof/>
            <w:webHidden/>
          </w:rPr>
          <w:instrText xml:space="preserve"> PAGEREF _Toc182319789 \h </w:instrText>
        </w:r>
        <w:r>
          <w:rPr>
            <w:noProof/>
            <w:webHidden/>
          </w:rPr>
        </w:r>
        <w:r>
          <w:rPr>
            <w:noProof/>
            <w:webHidden/>
          </w:rPr>
          <w:fldChar w:fldCharType="separate"/>
        </w:r>
        <w:r>
          <w:rPr>
            <w:noProof/>
            <w:webHidden/>
          </w:rPr>
          <w:t>125</w:t>
        </w:r>
        <w:r>
          <w:rPr>
            <w:noProof/>
            <w:webHidden/>
          </w:rPr>
          <w:fldChar w:fldCharType="end"/>
        </w:r>
      </w:hyperlink>
    </w:p>
    <w:p w14:paraId="7C89EEE3" w14:textId="1845C0E6" w:rsidR="00393FE2" w:rsidRDefault="00393FE2">
      <w:pPr>
        <w:pStyle w:val="TJ3"/>
        <w:rPr>
          <w:rFonts w:asciiTheme="minorHAnsi" w:eastAsiaTheme="minorEastAsia" w:hAnsiTheme="minorHAnsi" w:cstheme="minorBidi"/>
          <w:noProof/>
          <w:sz w:val="22"/>
          <w:szCs w:val="20"/>
          <w:lang w:eastAsia="en-GB" w:bidi="hi-IN"/>
        </w:rPr>
      </w:pPr>
      <w:hyperlink w:anchor="_Toc182319790" w:history="1">
        <w:r w:rsidRPr="007A40A7">
          <w:rPr>
            <w:rStyle w:val="Hiperhivatkozs"/>
            <w:noProof/>
          </w:rPr>
          <w:t>9.1.8. Textpart divisions in the apparatus</w:t>
        </w:r>
        <w:r>
          <w:rPr>
            <w:noProof/>
            <w:webHidden/>
          </w:rPr>
          <w:tab/>
        </w:r>
        <w:r>
          <w:rPr>
            <w:noProof/>
            <w:webHidden/>
          </w:rPr>
          <w:fldChar w:fldCharType="begin"/>
        </w:r>
        <w:r>
          <w:rPr>
            <w:noProof/>
            <w:webHidden/>
          </w:rPr>
          <w:instrText xml:space="preserve"> PAGEREF _Toc182319790 \h </w:instrText>
        </w:r>
        <w:r>
          <w:rPr>
            <w:noProof/>
            <w:webHidden/>
          </w:rPr>
        </w:r>
        <w:r>
          <w:rPr>
            <w:noProof/>
            <w:webHidden/>
          </w:rPr>
          <w:fldChar w:fldCharType="separate"/>
        </w:r>
        <w:r>
          <w:rPr>
            <w:noProof/>
            <w:webHidden/>
          </w:rPr>
          <w:t>126</w:t>
        </w:r>
        <w:r>
          <w:rPr>
            <w:noProof/>
            <w:webHidden/>
          </w:rPr>
          <w:fldChar w:fldCharType="end"/>
        </w:r>
      </w:hyperlink>
    </w:p>
    <w:p w14:paraId="529E695C" w14:textId="5691B5FF" w:rsidR="00393FE2" w:rsidRDefault="00393FE2">
      <w:pPr>
        <w:pStyle w:val="TJ2"/>
        <w:rPr>
          <w:rFonts w:asciiTheme="minorHAnsi" w:eastAsiaTheme="minorEastAsia" w:hAnsiTheme="minorHAnsi" w:cstheme="minorBidi"/>
          <w:noProof/>
          <w:sz w:val="22"/>
          <w:szCs w:val="20"/>
          <w:lang w:eastAsia="en-GB" w:bidi="hi-IN"/>
        </w:rPr>
      </w:pPr>
      <w:hyperlink w:anchor="_Toc182319791" w:history="1">
        <w:r w:rsidRPr="007A40A7">
          <w:rPr>
            <w:rStyle w:val="Hiperhivatkozs"/>
            <w:noProof/>
          </w:rPr>
          <w:t>9.2. The translation</w:t>
        </w:r>
        <w:r>
          <w:rPr>
            <w:noProof/>
            <w:webHidden/>
          </w:rPr>
          <w:tab/>
        </w:r>
        <w:r>
          <w:rPr>
            <w:noProof/>
            <w:webHidden/>
          </w:rPr>
          <w:fldChar w:fldCharType="begin"/>
        </w:r>
        <w:r>
          <w:rPr>
            <w:noProof/>
            <w:webHidden/>
          </w:rPr>
          <w:instrText xml:space="preserve"> PAGEREF _Toc182319791 \h </w:instrText>
        </w:r>
        <w:r>
          <w:rPr>
            <w:noProof/>
            <w:webHidden/>
          </w:rPr>
        </w:r>
        <w:r>
          <w:rPr>
            <w:noProof/>
            <w:webHidden/>
          </w:rPr>
          <w:fldChar w:fldCharType="separate"/>
        </w:r>
        <w:r>
          <w:rPr>
            <w:noProof/>
            <w:webHidden/>
          </w:rPr>
          <w:t>127</w:t>
        </w:r>
        <w:r>
          <w:rPr>
            <w:noProof/>
            <w:webHidden/>
          </w:rPr>
          <w:fldChar w:fldCharType="end"/>
        </w:r>
      </w:hyperlink>
    </w:p>
    <w:p w14:paraId="223CC1AB" w14:textId="0EAE0F92" w:rsidR="00393FE2" w:rsidRDefault="00393FE2">
      <w:pPr>
        <w:pStyle w:val="TJ3"/>
        <w:rPr>
          <w:rFonts w:asciiTheme="minorHAnsi" w:eastAsiaTheme="minorEastAsia" w:hAnsiTheme="minorHAnsi" w:cstheme="minorBidi"/>
          <w:noProof/>
          <w:sz w:val="22"/>
          <w:szCs w:val="20"/>
          <w:lang w:eastAsia="en-GB" w:bidi="hi-IN"/>
        </w:rPr>
      </w:pPr>
      <w:hyperlink w:anchor="_Toc182319792" w:history="1">
        <w:r w:rsidRPr="007A40A7">
          <w:rPr>
            <w:rStyle w:val="Hiperhivatkozs"/>
            <w:noProof/>
          </w:rPr>
          <w:t>9.2.1. Overview</w:t>
        </w:r>
        <w:r>
          <w:rPr>
            <w:noProof/>
            <w:webHidden/>
          </w:rPr>
          <w:tab/>
        </w:r>
        <w:r>
          <w:rPr>
            <w:noProof/>
            <w:webHidden/>
          </w:rPr>
          <w:fldChar w:fldCharType="begin"/>
        </w:r>
        <w:r>
          <w:rPr>
            <w:noProof/>
            <w:webHidden/>
          </w:rPr>
          <w:instrText xml:space="preserve"> PAGEREF _Toc182319792 \h </w:instrText>
        </w:r>
        <w:r>
          <w:rPr>
            <w:noProof/>
            <w:webHidden/>
          </w:rPr>
        </w:r>
        <w:r>
          <w:rPr>
            <w:noProof/>
            <w:webHidden/>
          </w:rPr>
          <w:fldChar w:fldCharType="separate"/>
        </w:r>
        <w:r>
          <w:rPr>
            <w:noProof/>
            <w:webHidden/>
          </w:rPr>
          <w:t>127</w:t>
        </w:r>
        <w:r>
          <w:rPr>
            <w:noProof/>
            <w:webHidden/>
          </w:rPr>
          <w:fldChar w:fldCharType="end"/>
        </w:r>
      </w:hyperlink>
    </w:p>
    <w:p w14:paraId="0FDE8F65" w14:textId="3F4F5C5C" w:rsidR="00393FE2" w:rsidRDefault="00393FE2">
      <w:pPr>
        <w:pStyle w:val="TJ3"/>
        <w:rPr>
          <w:rFonts w:asciiTheme="minorHAnsi" w:eastAsiaTheme="minorEastAsia" w:hAnsiTheme="minorHAnsi" w:cstheme="minorBidi"/>
          <w:noProof/>
          <w:sz w:val="22"/>
          <w:szCs w:val="20"/>
          <w:lang w:eastAsia="en-GB" w:bidi="hi-IN"/>
        </w:rPr>
      </w:pPr>
      <w:hyperlink w:anchor="_Toc182319793" w:history="1">
        <w:r w:rsidRPr="007A40A7">
          <w:rPr>
            <w:rStyle w:val="Hiperhivatkozs"/>
            <w:noProof/>
          </w:rPr>
          <w:t>9.2.2. Structural markup in translation</w:t>
        </w:r>
        <w:r>
          <w:rPr>
            <w:noProof/>
            <w:webHidden/>
          </w:rPr>
          <w:tab/>
        </w:r>
        <w:r>
          <w:rPr>
            <w:noProof/>
            <w:webHidden/>
          </w:rPr>
          <w:fldChar w:fldCharType="begin"/>
        </w:r>
        <w:r>
          <w:rPr>
            <w:noProof/>
            <w:webHidden/>
          </w:rPr>
          <w:instrText xml:space="preserve"> PAGEREF _Toc182319793 \h </w:instrText>
        </w:r>
        <w:r>
          <w:rPr>
            <w:noProof/>
            <w:webHidden/>
          </w:rPr>
        </w:r>
        <w:r>
          <w:rPr>
            <w:noProof/>
            <w:webHidden/>
          </w:rPr>
          <w:fldChar w:fldCharType="separate"/>
        </w:r>
        <w:r>
          <w:rPr>
            <w:noProof/>
            <w:webHidden/>
          </w:rPr>
          <w:t>128</w:t>
        </w:r>
        <w:r>
          <w:rPr>
            <w:noProof/>
            <w:webHidden/>
          </w:rPr>
          <w:fldChar w:fldCharType="end"/>
        </w:r>
      </w:hyperlink>
    </w:p>
    <w:p w14:paraId="682FDA19" w14:textId="14C9E2C5" w:rsidR="00393FE2" w:rsidRDefault="00393FE2">
      <w:pPr>
        <w:pStyle w:val="TJ3"/>
        <w:rPr>
          <w:rFonts w:asciiTheme="minorHAnsi" w:eastAsiaTheme="minorEastAsia" w:hAnsiTheme="minorHAnsi" w:cstheme="minorBidi"/>
          <w:noProof/>
          <w:sz w:val="22"/>
          <w:szCs w:val="20"/>
          <w:lang w:eastAsia="en-GB" w:bidi="hi-IN"/>
        </w:rPr>
      </w:pPr>
      <w:hyperlink w:anchor="_Toc182319794" w:history="1">
        <w:r w:rsidRPr="007A40A7">
          <w:rPr>
            <w:rStyle w:val="Hiperhivatkozs"/>
            <w:noProof/>
          </w:rPr>
          <w:t>9.2.3. Headings in translations</w:t>
        </w:r>
        <w:r>
          <w:rPr>
            <w:noProof/>
            <w:webHidden/>
          </w:rPr>
          <w:tab/>
        </w:r>
        <w:r>
          <w:rPr>
            <w:noProof/>
            <w:webHidden/>
          </w:rPr>
          <w:fldChar w:fldCharType="begin"/>
        </w:r>
        <w:r>
          <w:rPr>
            <w:noProof/>
            <w:webHidden/>
          </w:rPr>
          <w:instrText xml:space="preserve"> PAGEREF _Toc182319794 \h </w:instrText>
        </w:r>
        <w:r>
          <w:rPr>
            <w:noProof/>
            <w:webHidden/>
          </w:rPr>
        </w:r>
        <w:r>
          <w:rPr>
            <w:noProof/>
            <w:webHidden/>
          </w:rPr>
          <w:fldChar w:fldCharType="separate"/>
        </w:r>
        <w:r>
          <w:rPr>
            <w:noProof/>
            <w:webHidden/>
          </w:rPr>
          <w:t>128</w:t>
        </w:r>
        <w:r>
          <w:rPr>
            <w:noProof/>
            <w:webHidden/>
          </w:rPr>
          <w:fldChar w:fldCharType="end"/>
        </w:r>
      </w:hyperlink>
    </w:p>
    <w:p w14:paraId="0ECEEB12" w14:textId="641C9123" w:rsidR="00393FE2" w:rsidRDefault="00393FE2">
      <w:pPr>
        <w:pStyle w:val="TJ3"/>
        <w:rPr>
          <w:rFonts w:asciiTheme="minorHAnsi" w:eastAsiaTheme="minorEastAsia" w:hAnsiTheme="minorHAnsi" w:cstheme="minorBidi"/>
          <w:noProof/>
          <w:sz w:val="22"/>
          <w:szCs w:val="20"/>
          <w:lang w:eastAsia="en-GB" w:bidi="hi-IN"/>
        </w:rPr>
      </w:pPr>
      <w:hyperlink w:anchor="_Toc182319795" w:history="1">
        <w:r w:rsidRPr="007A40A7">
          <w:rPr>
            <w:rStyle w:val="Hiperhivatkozs"/>
            <w:noProof/>
          </w:rPr>
          <w:t>9.2.4. Indicating correspondence to the original</w:t>
        </w:r>
        <w:r>
          <w:rPr>
            <w:noProof/>
            <w:webHidden/>
          </w:rPr>
          <w:tab/>
        </w:r>
        <w:r>
          <w:rPr>
            <w:noProof/>
            <w:webHidden/>
          </w:rPr>
          <w:fldChar w:fldCharType="begin"/>
        </w:r>
        <w:r>
          <w:rPr>
            <w:noProof/>
            <w:webHidden/>
          </w:rPr>
          <w:instrText xml:space="preserve"> PAGEREF _Toc182319795 \h </w:instrText>
        </w:r>
        <w:r>
          <w:rPr>
            <w:noProof/>
            <w:webHidden/>
          </w:rPr>
        </w:r>
        <w:r>
          <w:rPr>
            <w:noProof/>
            <w:webHidden/>
          </w:rPr>
          <w:fldChar w:fldCharType="separate"/>
        </w:r>
        <w:r>
          <w:rPr>
            <w:noProof/>
            <w:webHidden/>
          </w:rPr>
          <w:t>129</w:t>
        </w:r>
        <w:r>
          <w:rPr>
            <w:noProof/>
            <w:webHidden/>
          </w:rPr>
          <w:fldChar w:fldCharType="end"/>
        </w:r>
      </w:hyperlink>
    </w:p>
    <w:p w14:paraId="331CB9ED" w14:textId="2A930631" w:rsidR="00393FE2" w:rsidRDefault="00393FE2">
      <w:pPr>
        <w:pStyle w:val="TJ3"/>
        <w:rPr>
          <w:rFonts w:asciiTheme="minorHAnsi" w:eastAsiaTheme="minorEastAsia" w:hAnsiTheme="minorHAnsi" w:cstheme="minorBidi"/>
          <w:noProof/>
          <w:sz w:val="22"/>
          <w:szCs w:val="20"/>
          <w:lang w:eastAsia="en-GB" w:bidi="hi-IN"/>
        </w:rPr>
      </w:pPr>
      <w:hyperlink w:anchor="_Toc182319796" w:history="1">
        <w:r w:rsidRPr="007A40A7">
          <w:rPr>
            <w:rStyle w:val="Hiperhivatkozs"/>
            <w:noProof/>
          </w:rPr>
          <w:t>9.2.5. Phrase-level markup in translations</w:t>
        </w:r>
        <w:r>
          <w:rPr>
            <w:noProof/>
            <w:webHidden/>
          </w:rPr>
          <w:tab/>
        </w:r>
        <w:r>
          <w:rPr>
            <w:noProof/>
            <w:webHidden/>
          </w:rPr>
          <w:fldChar w:fldCharType="begin"/>
        </w:r>
        <w:r>
          <w:rPr>
            <w:noProof/>
            <w:webHidden/>
          </w:rPr>
          <w:instrText xml:space="preserve"> PAGEREF _Toc182319796 \h </w:instrText>
        </w:r>
        <w:r>
          <w:rPr>
            <w:noProof/>
            <w:webHidden/>
          </w:rPr>
        </w:r>
        <w:r>
          <w:rPr>
            <w:noProof/>
            <w:webHidden/>
          </w:rPr>
          <w:fldChar w:fldCharType="separate"/>
        </w:r>
        <w:r>
          <w:rPr>
            <w:noProof/>
            <w:webHidden/>
          </w:rPr>
          <w:t>130</w:t>
        </w:r>
        <w:r>
          <w:rPr>
            <w:noProof/>
            <w:webHidden/>
          </w:rPr>
          <w:fldChar w:fldCharType="end"/>
        </w:r>
      </w:hyperlink>
    </w:p>
    <w:p w14:paraId="70158F43" w14:textId="70EF96B1" w:rsidR="00393FE2" w:rsidRDefault="00393FE2">
      <w:pPr>
        <w:pStyle w:val="TJ4"/>
        <w:rPr>
          <w:rFonts w:asciiTheme="minorHAnsi" w:eastAsiaTheme="minorEastAsia" w:hAnsiTheme="minorHAnsi" w:cstheme="minorBidi"/>
          <w:noProof/>
          <w:sz w:val="22"/>
          <w:szCs w:val="20"/>
          <w:lang w:eastAsia="en-GB"/>
        </w:rPr>
      </w:pPr>
      <w:hyperlink w:anchor="_Toc182319797" w:history="1">
        <w:r w:rsidRPr="007A40A7">
          <w:rPr>
            <w:rStyle w:val="Hiperhivatkozs"/>
            <w:noProof/>
            <w:lang w:bidi="ar-SA"/>
          </w:rPr>
          <w:t>9.2.5.1. Foreign words</w:t>
        </w:r>
        <w:r>
          <w:rPr>
            <w:noProof/>
            <w:webHidden/>
          </w:rPr>
          <w:tab/>
        </w:r>
        <w:r>
          <w:rPr>
            <w:noProof/>
            <w:webHidden/>
          </w:rPr>
          <w:fldChar w:fldCharType="begin"/>
        </w:r>
        <w:r>
          <w:rPr>
            <w:noProof/>
            <w:webHidden/>
          </w:rPr>
          <w:instrText xml:space="preserve"> PAGEREF _Toc182319797 \h </w:instrText>
        </w:r>
        <w:r>
          <w:rPr>
            <w:noProof/>
            <w:webHidden/>
          </w:rPr>
        </w:r>
        <w:r>
          <w:rPr>
            <w:noProof/>
            <w:webHidden/>
          </w:rPr>
          <w:fldChar w:fldCharType="separate"/>
        </w:r>
        <w:r>
          <w:rPr>
            <w:noProof/>
            <w:webHidden/>
          </w:rPr>
          <w:t>130</w:t>
        </w:r>
        <w:r>
          <w:rPr>
            <w:noProof/>
            <w:webHidden/>
          </w:rPr>
          <w:fldChar w:fldCharType="end"/>
        </w:r>
      </w:hyperlink>
    </w:p>
    <w:p w14:paraId="0625F933" w14:textId="22234BA6" w:rsidR="00393FE2" w:rsidRDefault="00393FE2">
      <w:pPr>
        <w:pStyle w:val="TJ4"/>
        <w:rPr>
          <w:rFonts w:asciiTheme="minorHAnsi" w:eastAsiaTheme="minorEastAsia" w:hAnsiTheme="minorHAnsi" w:cstheme="minorBidi"/>
          <w:noProof/>
          <w:sz w:val="22"/>
          <w:szCs w:val="20"/>
          <w:lang w:eastAsia="en-GB"/>
        </w:rPr>
      </w:pPr>
      <w:hyperlink w:anchor="_Toc182319798" w:history="1">
        <w:r w:rsidRPr="007A40A7">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_Toc182319798 \h </w:instrText>
        </w:r>
        <w:r>
          <w:rPr>
            <w:noProof/>
            <w:webHidden/>
          </w:rPr>
        </w:r>
        <w:r>
          <w:rPr>
            <w:noProof/>
            <w:webHidden/>
          </w:rPr>
          <w:fldChar w:fldCharType="separate"/>
        </w:r>
        <w:r>
          <w:rPr>
            <w:noProof/>
            <w:webHidden/>
          </w:rPr>
          <w:t>131</w:t>
        </w:r>
        <w:r>
          <w:rPr>
            <w:noProof/>
            <w:webHidden/>
          </w:rPr>
          <w:fldChar w:fldCharType="end"/>
        </w:r>
      </w:hyperlink>
    </w:p>
    <w:p w14:paraId="79D5D6BE" w14:textId="5DE39B2B" w:rsidR="00393FE2" w:rsidRDefault="00393FE2">
      <w:pPr>
        <w:pStyle w:val="TJ4"/>
        <w:rPr>
          <w:rFonts w:asciiTheme="minorHAnsi" w:eastAsiaTheme="minorEastAsia" w:hAnsiTheme="minorHAnsi" w:cstheme="minorBidi"/>
          <w:noProof/>
          <w:sz w:val="22"/>
          <w:szCs w:val="20"/>
          <w:lang w:eastAsia="en-GB"/>
        </w:rPr>
      </w:pPr>
      <w:hyperlink w:anchor="_Toc182319799" w:history="1">
        <w:r w:rsidRPr="007A40A7">
          <w:rPr>
            <w:rStyle w:val="Hiperhivatkozs"/>
            <w:noProof/>
            <w:lang w:bidi="ar-SA"/>
          </w:rPr>
          <w:t>9.2.5.3. Indicating uncertainty</w:t>
        </w:r>
        <w:r>
          <w:rPr>
            <w:noProof/>
            <w:webHidden/>
          </w:rPr>
          <w:tab/>
        </w:r>
        <w:r>
          <w:rPr>
            <w:noProof/>
            <w:webHidden/>
          </w:rPr>
          <w:fldChar w:fldCharType="begin"/>
        </w:r>
        <w:r>
          <w:rPr>
            <w:noProof/>
            <w:webHidden/>
          </w:rPr>
          <w:instrText xml:space="preserve"> PAGEREF _Toc182319799 \h </w:instrText>
        </w:r>
        <w:r>
          <w:rPr>
            <w:noProof/>
            <w:webHidden/>
          </w:rPr>
        </w:r>
        <w:r>
          <w:rPr>
            <w:noProof/>
            <w:webHidden/>
          </w:rPr>
          <w:fldChar w:fldCharType="separate"/>
        </w:r>
        <w:r>
          <w:rPr>
            <w:noProof/>
            <w:webHidden/>
          </w:rPr>
          <w:t>132</w:t>
        </w:r>
        <w:r>
          <w:rPr>
            <w:noProof/>
            <w:webHidden/>
          </w:rPr>
          <w:fldChar w:fldCharType="end"/>
        </w:r>
      </w:hyperlink>
    </w:p>
    <w:p w14:paraId="1B9C203A" w14:textId="68F01656" w:rsidR="00393FE2" w:rsidRDefault="00393FE2">
      <w:pPr>
        <w:pStyle w:val="TJ4"/>
        <w:rPr>
          <w:rFonts w:asciiTheme="minorHAnsi" w:eastAsiaTheme="minorEastAsia" w:hAnsiTheme="minorHAnsi" w:cstheme="minorBidi"/>
          <w:noProof/>
          <w:sz w:val="22"/>
          <w:szCs w:val="20"/>
          <w:lang w:eastAsia="en-GB"/>
        </w:rPr>
      </w:pPr>
      <w:hyperlink w:anchor="_Toc182319800" w:history="1">
        <w:r w:rsidRPr="007A40A7">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_Toc182319800 \h </w:instrText>
        </w:r>
        <w:r>
          <w:rPr>
            <w:noProof/>
            <w:webHidden/>
          </w:rPr>
        </w:r>
        <w:r>
          <w:rPr>
            <w:noProof/>
            <w:webHidden/>
          </w:rPr>
          <w:fldChar w:fldCharType="separate"/>
        </w:r>
        <w:r>
          <w:rPr>
            <w:noProof/>
            <w:webHidden/>
          </w:rPr>
          <w:t>132</w:t>
        </w:r>
        <w:r>
          <w:rPr>
            <w:noProof/>
            <w:webHidden/>
          </w:rPr>
          <w:fldChar w:fldCharType="end"/>
        </w:r>
      </w:hyperlink>
    </w:p>
    <w:p w14:paraId="4F8D0572" w14:textId="526FB3AC" w:rsidR="00393FE2" w:rsidRDefault="00393FE2">
      <w:pPr>
        <w:pStyle w:val="TJ4"/>
        <w:rPr>
          <w:rFonts w:asciiTheme="minorHAnsi" w:eastAsiaTheme="minorEastAsia" w:hAnsiTheme="minorHAnsi" w:cstheme="minorBidi"/>
          <w:noProof/>
          <w:sz w:val="22"/>
          <w:szCs w:val="20"/>
          <w:lang w:eastAsia="en-GB"/>
        </w:rPr>
      </w:pPr>
      <w:hyperlink w:anchor="_Toc182319801" w:history="1">
        <w:r w:rsidRPr="007A40A7">
          <w:rPr>
            <w:rStyle w:val="Hiperhivatkozs"/>
            <w:noProof/>
            <w:lang w:bidi="ar-SA"/>
          </w:rPr>
          <w:t>9.2.5.5. Gaps in the translation</w:t>
        </w:r>
        <w:r>
          <w:rPr>
            <w:noProof/>
            <w:webHidden/>
          </w:rPr>
          <w:tab/>
        </w:r>
        <w:r>
          <w:rPr>
            <w:noProof/>
            <w:webHidden/>
          </w:rPr>
          <w:fldChar w:fldCharType="begin"/>
        </w:r>
        <w:r>
          <w:rPr>
            <w:noProof/>
            <w:webHidden/>
          </w:rPr>
          <w:instrText xml:space="preserve"> PAGEREF _Toc182319801 \h </w:instrText>
        </w:r>
        <w:r>
          <w:rPr>
            <w:noProof/>
            <w:webHidden/>
          </w:rPr>
        </w:r>
        <w:r>
          <w:rPr>
            <w:noProof/>
            <w:webHidden/>
          </w:rPr>
          <w:fldChar w:fldCharType="separate"/>
        </w:r>
        <w:r>
          <w:rPr>
            <w:noProof/>
            <w:webHidden/>
          </w:rPr>
          <w:t>132</w:t>
        </w:r>
        <w:r>
          <w:rPr>
            <w:noProof/>
            <w:webHidden/>
          </w:rPr>
          <w:fldChar w:fldCharType="end"/>
        </w:r>
      </w:hyperlink>
    </w:p>
    <w:p w14:paraId="7016BEFA" w14:textId="4DA14C0E" w:rsidR="00393FE2" w:rsidRDefault="00393FE2">
      <w:pPr>
        <w:pStyle w:val="TJ4"/>
        <w:rPr>
          <w:rFonts w:asciiTheme="minorHAnsi" w:eastAsiaTheme="minorEastAsia" w:hAnsiTheme="minorHAnsi" w:cstheme="minorBidi"/>
          <w:noProof/>
          <w:sz w:val="22"/>
          <w:szCs w:val="20"/>
          <w:lang w:eastAsia="en-GB"/>
        </w:rPr>
      </w:pPr>
      <w:hyperlink w:anchor="_Toc182319802" w:history="1">
        <w:r w:rsidRPr="007A40A7">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_Toc182319802 \h </w:instrText>
        </w:r>
        <w:r>
          <w:rPr>
            <w:noProof/>
            <w:webHidden/>
          </w:rPr>
        </w:r>
        <w:r>
          <w:rPr>
            <w:noProof/>
            <w:webHidden/>
          </w:rPr>
          <w:fldChar w:fldCharType="separate"/>
        </w:r>
        <w:r>
          <w:rPr>
            <w:noProof/>
            <w:webHidden/>
          </w:rPr>
          <w:t>133</w:t>
        </w:r>
        <w:r>
          <w:rPr>
            <w:noProof/>
            <w:webHidden/>
          </w:rPr>
          <w:fldChar w:fldCharType="end"/>
        </w:r>
      </w:hyperlink>
    </w:p>
    <w:p w14:paraId="33A9717C" w14:textId="02A355B2" w:rsidR="00393FE2" w:rsidRDefault="00393FE2">
      <w:pPr>
        <w:pStyle w:val="TJ4"/>
        <w:rPr>
          <w:rFonts w:asciiTheme="minorHAnsi" w:eastAsiaTheme="minorEastAsia" w:hAnsiTheme="minorHAnsi" w:cstheme="minorBidi"/>
          <w:noProof/>
          <w:sz w:val="22"/>
          <w:szCs w:val="20"/>
          <w:lang w:eastAsia="en-GB"/>
        </w:rPr>
      </w:pPr>
      <w:hyperlink w:anchor="_Toc182319803" w:history="1">
        <w:r w:rsidRPr="007A40A7">
          <w:rPr>
            <w:rStyle w:val="Hiperhivatkozs"/>
            <w:noProof/>
            <w:lang w:bidi="ar-SA"/>
          </w:rPr>
          <w:t>9.2.5.7. Indicating bitextuality</w:t>
        </w:r>
        <w:r>
          <w:rPr>
            <w:noProof/>
            <w:webHidden/>
          </w:rPr>
          <w:tab/>
        </w:r>
        <w:r>
          <w:rPr>
            <w:noProof/>
            <w:webHidden/>
          </w:rPr>
          <w:fldChar w:fldCharType="begin"/>
        </w:r>
        <w:r>
          <w:rPr>
            <w:noProof/>
            <w:webHidden/>
          </w:rPr>
          <w:instrText xml:space="preserve"> PAGEREF _Toc182319803 \h </w:instrText>
        </w:r>
        <w:r>
          <w:rPr>
            <w:noProof/>
            <w:webHidden/>
          </w:rPr>
        </w:r>
        <w:r>
          <w:rPr>
            <w:noProof/>
            <w:webHidden/>
          </w:rPr>
          <w:fldChar w:fldCharType="separate"/>
        </w:r>
        <w:r>
          <w:rPr>
            <w:noProof/>
            <w:webHidden/>
          </w:rPr>
          <w:t>133</w:t>
        </w:r>
        <w:r>
          <w:rPr>
            <w:noProof/>
            <w:webHidden/>
          </w:rPr>
          <w:fldChar w:fldCharType="end"/>
        </w:r>
      </w:hyperlink>
    </w:p>
    <w:p w14:paraId="067374D9" w14:textId="4BD2A3D7" w:rsidR="00393FE2" w:rsidRDefault="00393FE2">
      <w:pPr>
        <w:pStyle w:val="TJ3"/>
        <w:rPr>
          <w:rFonts w:asciiTheme="minorHAnsi" w:eastAsiaTheme="minorEastAsia" w:hAnsiTheme="minorHAnsi" w:cstheme="minorBidi"/>
          <w:noProof/>
          <w:sz w:val="22"/>
          <w:szCs w:val="20"/>
          <w:lang w:eastAsia="en-GB" w:bidi="hi-IN"/>
        </w:rPr>
      </w:pPr>
      <w:hyperlink w:anchor="_Toc182319804" w:history="1">
        <w:r w:rsidRPr="007A40A7">
          <w:rPr>
            <w:rStyle w:val="Hiperhivatkozs"/>
            <w:noProof/>
          </w:rPr>
          <w:t>9.2.6. Attaching multiple translations</w:t>
        </w:r>
        <w:r>
          <w:rPr>
            <w:noProof/>
            <w:webHidden/>
          </w:rPr>
          <w:tab/>
        </w:r>
        <w:r>
          <w:rPr>
            <w:noProof/>
            <w:webHidden/>
          </w:rPr>
          <w:fldChar w:fldCharType="begin"/>
        </w:r>
        <w:r>
          <w:rPr>
            <w:noProof/>
            <w:webHidden/>
          </w:rPr>
          <w:instrText xml:space="preserve"> PAGEREF _Toc182319804 \h </w:instrText>
        </w:r>
        <w:r>
          <w:rPr>
            <w:noProof/>
            <w:webHidden/>
          </w:rPr>
        </w:r>
        <w:r>
          <w:rPr>
            <w:noProof/>
            <w:webHidden/>
          </w:rPr>
          <w:fldChar w:fldCharType="separate"/>
        </w:r>
        <w:r>
          <w:rPr>
            <w:noProof/>
            <w:webHidden/>
          </w:rPr>
          <w:t>134</w:t>
        </w:r>
        <w:r>
          <w:rPr>
            <w:noProof/>
            <w:webHidden/>
          </w:rPr>
          <w:fldChar w:fldCharType="end"/>
        </w:r>
      </w:hyperlink>
    </w:p>
    <w:p w14:paraId="1656514C" w14:textId="798FC5E6" w:rsidR="00393FE2" w:rsidRDefault="00393FE2">
      <w:pPr>
        <w:pStyle w:val="TJ3"/>
        <w:rPr>
          <w:rFonts w:asciiTheme="minorHAnsi" w:eastAsiaTheme="minorEastAsia" w:hAnsiTheme="minorHAnsi" w:cstheme="minorBidi"/>
          <w:noProof/>
          <w:sz w:val="22"/>
          <w:szCs w:val="20"/>
          <w:lang w:eastAsia="en-GB" w:bidi="hi-IN"/>
        </w:rPr>
      </w:pPr>
      <w:hyperlink w:anchor="_Toc182319805" w:history="1">
        <w:r w:rsidRPr="007A40A7">
          <w:rPr>
            <w:rStyle w:val="Hiperhivatkozs"/>
            <w:noProof/>
          </w:rPr>
          <w:t>9.2.7. Reproducing a published translation</w:t>
        </w:r>
        <w:r>
          <w:rPr>
            <w:noProof/>
            <w:webHidden/>
          </w:rPr>
          <w:tab/>
        </w:r>
        <w:r>
          <w:rPr>
            <w:noProof/>
            <w:webHidden/>
          </w:rPr>
          <w:fldChar w:fldCharType="begin"/>
        </w:r>
        <w:r>
          <w:rPr>
            <w:noProof/>
            <w:webHidden/>
          </w:rPr>
          <w:instrText xml:space="preserve"> PAGEREF _Toc182319805 \h </w:instrText>
        </w:r>
        <w:r>
          <w:rPr>
            <w:noProof/>
            <w:webHidden/>
          </w:rPr>
        </w:r>
        <w:r>
          <w:rPr>
            <w:noProof/>
            <w:webHidden/>
          </w:rPr>
          <w:fldChar w:fldCharType="separate"/>
        </w:r>
        <w:r>
          <w:rPr>
            <w:noProof/>
            <w:webHidden/>
          </w:rPr>
          <w:t>134</w:t>
        </w:r>
        <w:r>
          <w:rPr>
            <w:noProof/>
            <w:webHidden/>
          </w:rPr>
          <w:fldChar w:fldCharType="end"/>
        </w:r>
      </w:hyperlink>
    </w:p>
    <w:p w14:paraId="08798763" w14:textId="13C4A999" w:rsidR="00393FE2" w:rsidRDefault="00393FE2">
      <w:pPr>
        <w:pStyle w:val="TJ2"/>
        <w:rPr>
          <w:rFonts w:asciiTheme="minorHAnsi" w:eastAsiaTheme="minorEastAsia" w:hAnsiTheme="minorHAnsi" w:cstheme="minorBidi"/>
          <w:noProof/>
          <w:sz w:val="22"/>
          <w:szCs w:val="20"/>
          <w:lang w:eastAsia="en-GB" w:bidi="hi-IN"/>
        </w:rPr>
      </w:pPr>
      <w:hyperlink w:anchor="_Toc182319806" w:history="1">
        <w:r w:rsidRPr="007A40A7">
          <w:rPr>
            <w:rStyle w:val="Hiperhivatkozs"/>
            <w:noProof/>
          </w:rPr>
          <w:t>9.3. The commentary</w:t>
        </w:r>
        <w:r>
          <w:rPr>
            <w:noProof/>
            <w:webHidden/>
          </w:rPr>
          <w:tab/>
        </w:r>
        <w:r>
          <w:rPr>
            <w:noProof/>
            <w:webHidden/>
          </w:rPr>
          <w:fldChar w:fldCharType="begin"/>
        </w:r>
        <w:r>
          <w:rPr>
            <w:noProof/>
            <w:webHidden/>
          </w:rPr>
          <w:instrText xml:space="preserve"> PAGEREF _Toc182319806 \h </w:instrText>
        </w:r>
        <w:r>
          <w:rPr>
            <w:noProof/>
            <w:webHidden/>
          </w:rPr>
        </w:r>
        <w:r>
          <w:rPr>
            <w:noProof/>
            <w:webHidden/>
          </w:rPr>
          <w:fldChar w:fldCharType="separate"/>
        </w:r>
        <w:r>
          <w:rPr>
            <w:noProof/>
            <w:webHidden/>
          </w:rPr>
          <w:t>135</w:t>
        </w:r>
        <w:r>
          <w:rPr>
            <w:noProof/>
            <w:webHidden/>
          </w:rPr>
          <w:fldChar w:fldCharType="end"/>
        </w:r>
      </w:hyperlink>
    </w:p>
    <w:p w14:paraId="394B8BF9" w14:textId="110DD035" w:rsidR="00393FE2" w:rsidRDefault="00393FE2">
      <w:pPr>
        <w:pStyle w:val="TJ3"/>
        <w:rPr>
          <w:rFonts w:asciiTheme="minorHAnsi" w:eastAsiaTheme="minorEastAsia" w:hAnsiTheme="minorHAnsi" w:cstheme="minorBidi"/>
          <w:noProof/>
          <w:sz w:val="22"/>
          <w:szCs w:val="20"/>
          <w:lang w:eastAsia="en-GB" w:bidi="hi-IN"/>
        </w:rPr>
      </w:pPr>
      <w:hyperlink w:anchor="_Toc182319807" w:history="1">
        <w:r w:rsidRPr="007A40A7">
          <w:rPr>
            <w:rStyle w:val="Hiperhivatkozs"/>
            <w:noProof/>
          </w:rPr>
          <w:t>9.3.1. Overview</w:t>
        </w:r>
        <w:r>
          <w:rPr>
            <w:noProof/>
            <w:webHidden/>
          </w:rPr>
          <w:tab/>
        </w:r>
        <w:r>
          <w:rPr>
            <w:noProof/>
            <w:webHidden/>
          </w:rPr>
          <w:fldChar w:fldCharType="begin"/>
        </w:r>
        <w:r>
          <w:rPr>
            <w:noProof/>
            <w:webHidden/>
          </w:rPr>
          <w:instrText xml:space="preserve"> PAGEREF _Toc182319807 \h </w:instrText>
        </w:r>
        <w:r>
          <w:rPr>
            <w:noProof/>
            <w:webHidden/>
          </w:rPr>
        </w:r>
        <w:r>
          <w:rPr>
            <w:noProof/>
            <w:webHidden/>
          </w:rPr>
          <w:fldChar w:fldCharType="separate"/>
        </w:r>
        <w:r>
          <w:rPr>
            <w:noProof/>
            <w:webHidden/>
          </w:rPr>
          <w:t>135</w:t>
        </w:r>
        <w:r>
          <w:rPr>
            <w:noProof/>
            <w:webHidden/>
          </w:rPr>
          <w:fldChar w:fldCharType="end"/>
        </w:r>
      </w:hyperlink>
    </w:p>
    <w:p w14:paraId="2245B357" w14:textId="1A11D411" w:rsidR="00393FE2" w:rsidRDefault="00393FE2">
      <w:pPr>
        <w:pStyle w:val="TJ3"/>
        <w:rPr>
          <w:rFonts w:asciiTheme="minorHAnsi" w:eastAsiaTheme="minorEastAsia" w:hAnsiTheme="minorHAnsi" w:cstheme="minorBidi"/>
          <w:noProof/>
          <w:sz w:val="22"/>
          <w:szCs w:val="20"/>
          <w:lang w:eastAsia="en-GB" w:bidi="hi-IN"/>
        </w:rPr>
      </w:pPr>
      <w:hyperlink w:anchor="_Toc182319808" w:history="1">
        <w:r w:rsidRPr="007A40A7">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_Toc182319808 \h </w:instrText>
        </w:r>
        <w:r>
          <w:rPr>
            <w:noProof/>
            <w:webHidden/>
          </w:rPr>
        </w:r>
        <w:r>
          <w:rPr>
            <w:noProof/>
            <w:webHidden/>
          </w:rPr>
          <w:fldChar w:fldCharType="separate"/>
        </w:r>
        <w:r>
          <w:rPr>
            <w:noProof/>
            <w:webHidden/>
          </w:rPr>
          <w:t>135</w:t>
        </w:r>
        <w:r>
          <w:rPr>
            <w:noProof/>
            <w:webHidden/>
          </w:rPr>
          <w:fldChar w:fldCharType="end"/>
        </w:r>
      </w:hyperlink>
    </w:p>
    <w:p w14:paraId="66FDC8F3" w14:textId="35682007" w:rsidR="00393FE2" w:rsidRDefault="00393FE2">
      <w:pPr>
        <w:pStyle w:val="TJ2"/>
        <w:rPr>
          <w:rFonts w:asciiTheme="minorHAnsi" w:eastAsiaTheme="minorEastAsia" w:hAnsiTheme="minorHAnsi" w:cstheme="minorBidi"/>
          <w:noProof/>
          <w:sz w:val="22"/>
          <w:szCs w:val="20"/>
          <w:lang w:eastAsia="en-GB" w:bidi="hi-IN"/>
        </w:rPr>
      </w:pPr>
      <w:hyperlink w:anchor="_Toc182319809" w:history="1">
        <w:r w:rsidRPr="007A40A7">
          <w:rPr>
            <w:rStyle w:val="Hiperhivatkozs"/>
            <w:noProof/>
          </w:rPr>
          <w:t>9.4. The bibliography</w:t>
        </w:r>
        <w:r>
          <w:rPr>
            <w:noProof/>
            <w:webHidden/>
          </w:rPr>
          <w:tab/>
        </w:r>
        <w:r>
          <w:rPr>
            <w:noProof/>
            <w:webHidden/>
          </w:rPr>
          <w:fldChar w:fldCharType="begin"/>
        </w:r>
        <w:r>
          <w:rPr>
            <w:noProof/>
            <w:webHidden/>
          </w:rPr>
          <w:instrText xml:space="preserve"> PAGEREF _Toc182319809 \h </w:instrText>
        </w:r>
        <w:r>
          <w:rPr>
            <w:noProof/>
            <w:webHidden/>
          </w:rPr>
        </w:r>
        <w:r>
          <w:rPr>
            <w:noProof/>
            <w:webHidden/>
          </w:rPr>
          <w:fldChar w:fldCharType="separate"/>
        </w:r>
        <w:r>
          <w:rPr>
            <w:noProof/>
            <w:webHidden/>
          </w:rPr>
          <w:t>136</w:t>
        </w:r>
        <w:r>
          <w:rPr>
            <w:noProof/>
            <w:webHidden/>
          </w:rPr>
          <w:fldChar w:fldCharType="end"/>
        </w:r>
      </w:hyperlink>
    </w:p>
    <w:p w14:paraId="311302E5" w14:textId="255B0080" w:rsidR="00393FE2" w:rsidRDefault="00393FE2">
      <w:pPr>
        <w:pStyle w:val="TJ3"/>
        <w:rPr>
          <w:rFonts w:asciiTheme="minorHAnsi" w:eastAsiaTheme="minorEastAsia" w:hAnsiTheme="minorHAnsi" w:cstheme="minorBidi"/>
          <w:noProof/>
          <w:sz w:val="22"/>
          <w:szCs w:val="20"/>
          <w:lang w:eastAsia="en-GB" w:bidi="hi-IN"/>
        </w:rPr>
      </w:pPr>
      <w:hyperlink w:anchor="_Toc182319810" w:history="1">
        <w:r w:rsidRPr="007A40A7">
          <w:rPr>
            <w:rStyle w:val="Hiperhivatkozs"/>
            <w:noProof/>
          </w:rPr>
          <w:t>9.4.1. Overview</w:t>
        </w:r>
        <w:r>
          <w:rPr>
            <w:noProof/>
            <w:webHidden/>
          </w:rPr>
          <w:tab/>
        </w:r>
        <w:r>
          <w:rPr>
            <w:noProof/>
            <w:webHidden/>
          </w:rPr>
          <w:fldChar w:fldCharType="begin"/>
        </w:r>
        <w:r>
          <w:rPr>
            <w:noProof/>
            <w:webHidden/>
          </w:rPr>
          <w:instrText xml:space="preserve"> PAGEREF _Toc182319810 \h </w:instrText>
        </w:r>
        <w:r>
          <w:rPr>
            <w:noProof/>
            <w:webHidden/>
          </w:rPr>
        </w:r>
        <w:r>
          <w:rPr>
            <w:noProof/>
            <w:webHidden/>
          </w:rPr>
          <w:fldChar w:fldCharType="separate"/>
        </w:r>
        <w:r>
          <w:rPr>
            <w:noProof/>
            <w:webHidden/>
          </w:rPr>
          <w:t>136</w:t>
        </w:r>
        <w:r>
          <w:rPr>
            <w:noProof/>
            <w:webHidden/>
          </w:rPr>
          <w:fldChar w:fldCharType="end"/>
        </w:r>
      </w:hyperlink>
    </w:p>
    <w:p w14:paraId="4162E541" w14:textId="425C1186" w:rsidR="00393FE2" w:rsidRDefault="00393FE2">
      <w:pPr>
        <w:pStyle w:val="TJ3"/>
        <w:rPr>
          <w:rFonts w:asciiTheme="minorHAnsi" w:eastAsiaTheme="minorEastAsia" w:hAnsiTheme="minorHAnsi" w:cstheme="minorBidi"/>
          <w:noProof/>
          <w:sz w:val="22"/>
          <w:szCs w:val="20"/>
          <w:lang w:eastAsia="en-GB" w:bidi="hi-IN"/>
        </w:rPr>
      </w:pPr>
      <w:hyperlink w:anchor="_Toc182319811" w:history="1">
        <w:r w:rsidRPr="007A40A7">
          <w:rPr>
            <w:rStyle w:val="Hiperhivatkozs"/>
            <w:noProof/>
          </w:rPr>
          <w:t>9.4.2. The structured bibliography</w:t>
        </w:r>
        <w:r>
          <w:rPr>
            <w:noProof/>
            <w:webHidden/>
          </w:rPr>
          <w:tab/>
        </w:r>
        <w:r>
          <w:rPr>
            <w:noProof/>
            <w:webHidden/>
          </w:rPr>
          <w:fldChar w:fldCharType="begin"/>
        </w:r>
        <w:r>
          <w:rPr>
            <w:noProof/>
            <w:webHidden/>
          </w:rPr>
          <w:instrText xml:space="preserve"> PAGEREF _Toc182319811 \h </w:instrText>
        </w:r>
        <w:r>
          <w:rPr>
            <w:noProof/>
            <w:webHidden/>
          </w:rPr>
        </w:r>
        <w:r>
          <w:rPr>
            <w:noProof/>
            <w:webHidden/>
          </w:rPr>
          <w:fldChar w:fldCharType="separate"/>
        </w:r>
        <w:r>
          <w:rPr>
            <w:noProof/>
            <w:webHidden/>
          </w:rPr>
          <w:t>136</w:t>
        </w:r>
        <w:r>
          <w:rPr>
            <w:noProof/>
            <w:webHidden/>
          </w:rPr>
          <w:fldChar w:fldCharType="end"/>
        </w:r>
      </w:hyperlink>
    </w:p>
    <w:p w14:paraId="0A01D532" w14:textId="7D81FC7F" w:rsidR="00393FE2" w:rsidRDefault="00393FE2">
      <w:pPr>
        <w:pStyle w:val="TJ3"/>
        <w:rPr>
          <w:rFonts w:asciiTheme="minorHAnsi" w:eastAsiaTheme="minorEastAsia" w:hAnsiTheme="minorHAnsi" w:cstheme="minorBidi"/>
          <w:noProof/>
          <w:sz w:val="22"/>
          <w:szCs w:val="20"/>
          <w:lang w:eastAsia="en-GB" w:bidi="hi-IN"/>
        </w:rPr>
      </w:pPr>
      <w:hyperlink w:anchor="_Toc182319812" w:history="1">
        <w:r w:rsidRPr="007A40A7">
          <w:rPr>
            <w:rStyle w:val="Hiperhivatkozs"/>
            <w:noProof/>
          </w:rPr>
          <w:t>9.4.3. Bibliographic sigla</w:t>
        </w:r>
        <w:r>
          <w:rPr>
            <w:noProof/>
            <w:webHidden/>
          </w:rPr>
          <w:tab/>
        </w:r>
        <w:r>
          <w:rPr>
            <w:noProof/>
            <w:webHidden/>
          </w:rPr>
          <w:fldChar w:fldCharType="begin"/>
        </w:r>
        <w:r>
          <w:rPr>
            <w:noProof/>
            <w:webHidden/>
          </w:rPr>
          <w:instrText xml:space="preserve"> PAGEREF _Toc182319812 \h </w:instrText>
        </w:r>
        <w:r>
          <w:rPr>
            <w:noProof/>
            <w:webHidden/>
          </w:rPr>
        </w:r>
        <w:r>
          <w:rPr>
            <w:noProof/>
            <w:webHidden/>
          </w:rPr>
          <w:fldChar w:fldCharType="separate"/>
        </w:r>
        <w:r>
          <w:rPr>
            <w:noProof/>
            <w:webHidden/>
          </w:rPr>
          <w:t>137</w:t>
        </w:r>
        <w:r>
          <w:rPr>
            <w:noProof/>
            <w:webHidden/>
          </w:rPr>
          <w:fldChar w:fldCharType="end"/>
        </w:r>
      </w:hyperlink>
    </w:p>
    <w:p w14:paraId="035C85D5" w14:textId="25578688" w:rsidR="00393FE2" w:rsidRDefault="00393FE2">
      <w:pPr>
        <w:pStyle w:val="TJ3"/>
        <w:rPr>
          <w:rFonts w:asciiTheme="minorHAnsi" w:eastAsiaTheme="minorEastAsia" w:hAnsiTheme="minorHAnsi" w:cstheme="minorBidi"/>
          <w:noProof/>
          <w:sz w:val="22"/>
          <w:szCs w:val="20"/>
          <w:lang w:eastAsia="en-GB" w:bidi="hi-IN"/>
        </w:rPr>
      </w:pPr>
      <w:hyperlink w:anchor="_Toc182319813" w:history="1">
        <w:r w:rsidRPr="007A40A7">
          <w:rPr>
            <w:rStyle w:val="Hiperhivatkozs"/>
            <w:noProof/>
          </w:rPr>
          <w:t>9.4.4. The epigraphic lemma</w:t>
        </w:r>
        <w:r>
          <w:rPr>
            <w:noProof/>
            <w:webHidden/>
          </w:rPr>
          <w:tab/>
        </w:r>
        <w:r>
          <w:rPr>
            <w:noProof/>
            <w:webHidden/>
          </w:rPr>
          <w:fldChar w:fldCharType="begin"/>
        </w:r>
        <w:r>
          <w:rPr>
            <w:noProof/>
            <w:webHidden/>
          </w:rPr>
          <w:instrText xml:space="preserve"> PAGEREF _Toc182319813 \h </w:instrText>
        </w:r>
        <w:r>
          <w:rPr>
            <w:noProof/>
            <w:webHidden/>
          </w:rPr>
        </w:r>
        <w:r>
          <w:rPr>
            <w:noProof/>
            <w:webHidden/>
          </w:rPr>
          <w:fldChar w:fldCharType="separate"/>
        </w:r>
        <w:r>
          <w:rPr>
            <w:noProof/>
            <w:webHidden/>
          </w:rPr>
          <w:t>138</w:t>
        </w:r>
        <w:r>
          <w:rPr>
            <w:noProof/>
            <w:webHidden/>
          </w:rPr>
          <w:fldChar w:fldCharType="end"/>
        </w:r>
      </w:hyperlink>
    </w:p>
    <w:p w14:paraId="0F86E55E" w14:textId="06DA54B3" w:rsidR="00393FE2" w:rsidRDefault="00393FE2">
      <w:pPr>
        <w:pStyle w:val="TJ3"/>
        <w:rPr>
          <w:rFonts w:asciiTheme="minorHAnsi" w:eastAsiaTheme="minorEastAsia" w:hAnsiTheme="minorHAnsi" w:cstheme="minorBidi"/>
          <w:noProof/>
          <w:sz w:val="22"/>
          <w:szCs w:val="20"/>
          <w:lang w:eastAsia="en-GB" w:bidi="hi-IN"/>
        </w:rPr>
      </w:pPr>
      <w:hyperlink w:anchor="_Toc182319814" w:history="1">
        <w:r w:rsidRPr="007A40A7">
          <w:rPr>
            <w:rStyle w:val="Hiperhivatkozs"/>
            <w:noProof/>
          </w:rPr>
          <w:t>9.4.5. Full markup example for the bibliography</w:t>
        </w:r>
        <w:r>
          <w:rPr>
            <w:noProof/>
            <w:webHidden/>
          </w:rPr>
          <w:tab/>
        </w:r>
        <w:r>
          <w:rPr>
            <w:noProof/>
            <w:webHidden/>
          </w:rPr>
          <w:fldChar w:fldCharType="begin"/>
        </w:r>
        <w:r>
          <w:rPr>
            <w:noProof/>
            <w:webHidden/>
          </w:rPr>
          <w:instrText xml:space="preserve"> PAGEREF _Toc182319814 \h </w:instrText>
        </w:r>
        <w:r>
          <w:rPr>
            <w:noProof/>
            <w:webHidden/>
          </w:rPr>
        </w:r>
        <w:r>
          <w:rPr>
            <w:noProof/>
            <w:webHidden/>
          </w:rPr>
          <w:fldChar w:fldCharType="separate"/>
        </w:r>
        <w:r>
          <w:rPr>
            <w:noProof/>
            <w:webHidden/>
          </w:rPr>
          <w:t>139</w:t>
        </w:r>
        <w:r>
          <w:rPr>
            <w:noProof/>
            <w:webHidden/>
          </w:rPr>
          <w:fldChar w:fldCharType="end"/>
        </w:r>
      </w:hyperlink>
    </w:p>
    <w:p w14:paraId="451A0856" w14:textId="058F01E1" w:rsidR="00393FE2" w:rsidRDefault="00393FE2">
      <w:pPr>
        <w:pStyle w:val="TJ1"/>
        <w:rPr>
          <w:rFonts w:asciiTheme="minorHAnsi" w:eastAsiaTheme="minorEastAsia" w:hAnsiTheme="minorHAnsi" w:cstheme="minorBidi"/>
          <w:b w:val="0"/>
          <w:noProof/>
          <w:szCs w:val="20"/>
          <w:lang w:eastAsia="en-GB" w:bidi="hi-IN"/>
        </w:rPr>
      </w:pPr>
      <w:hyperlink w:anchor="_Toc182319815" w:history="1">
        <w:r w:rsidRPr="007A40A7">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_Toc182319815 \h </w:instrText>
        </w:r>
        <w:r>
          <w:rPr>
            <w:noProof/>
            <w:webHidden/>
          </w:rPr>
        </w:r>
        <w:r>
          <w:rPr>
            <w:noProof/>
            <w:webHidden/>
          </w:rPr>
          <w:fldChar w:fldCharType="separate"/>
        </w:r>
        <w:r>
          <w:rPr>
            <w:noProof/>
            <w:webHidden/>
          </w:rPr>
          <w:t>140</w:t>
        </w:r>
        <w:r>
          <w:rPr>
            <w:noProof/>
            <w:webHidden/>
          </w:rPr>
          <w:fldChar w:fldCharType="end"/>
        </w:r>
      </w:hyperlink>
    </w:p>
    <w:p w14:paraId="12BEA622" w14:textId="022F46CF" w:rsidR="00393FE2" w:rsidRDefault="00393FE2">
      <w:pPr>
        <w:pStyle w:val="TJ2"/>
        <w:rPr>
          <w:rFonts w:asciiTheme="minorHAnsi" w:eastAsiaTheme="minorEastAsia" w:hAnsiTheme="minorHAnsi" w:cstheme="minorBidi"/>
          <w:noProof/>
          <w:sz w:val="22"/>
          <w:szCs w:val="20"/>
          <w:lang w:eastAsia="en-GB" w:bidi="hi-IN"/>
        </w:rPr>
      </w:pPr>
      <w:hyperlink w:anchor="_Toc182319816" w:history="1">
        <w:r w:rsidRPr="007A40A7">
          <w:rPr>
            <w:rStyle w:val="Hiperhivatkozs"/>
            <w:noProof/>
          </w:rPr>
          <w:t>10.1. Editorial markup outside the edition</w:t>
        </w:r>
        <w:r>
          <w:rPr>
            <w:noProof/>
            <w:webHidden/>
          </w:rPr>
          <w:tab/>
        </w:r>
        <w:r>
          <w:rPr>
            <w:noProof/>
            <w:webHidden/>
          </w:rPr>
          <w:fldChar w:fldCharType="begin"/>
        </w:r>
        <w:r>
          <w:rPr>
            <w:noProof/>
            <w:webHidden/>
          </w:rPr>
          <w:instrText xml:space="preserve"> PAGEREF _Toc182319816 \h </w:instrText>
        </w:r>
        <w:r>
          <w:rPr>
            <w:noProof/>
            <w:webHidden/>
          </w:rPr>
        </w:r>
        <w:r>
          <w:rPr>
            <w:noProof/>
            <w:webHidden/>
          </w:rPr>
          <w:fldChar w:fldCharType="separate"/>
        </w:r>
        <w:r>
          <w:rPr>
            <w:noProof/>
            <w:webHidden/>
          </w:rPr>
          <w:t>140</w:t>
        </w:r>
        <w:r>
          <w:rPr>
            <w:noProof/>
            <w:webHidden/>
          </w:rPr>
          <w:fldChar w:fldCharType="end"/>
        </w:r>
      </w:hyperlink>
    </w:p>
    <w:p w14:paraId="36F8267E" w14:textId="027EB6B1" w:rsidR="00393FE2" w:rsidRDefault="00393FE2">
      <w:pPr>
        <w:pStyle w:val="TJ2"/>
        <w:rPr>
          <w:rFonts w:asciiTheme="minorHAnsi" w:eastAsiaTheme="minorEastAsia" w:hAnsiTheme="minorHAnsi" w:cstheme="minorBidi"/>
          <w:noProof/>
          <w:sz w:val="22"/>
          <w:szCs w:val="20"/>
          <w:lang w:eastAsia="en-GB" w:bidi="hi-IN"/>
        </w:rPr>
      </w:pPr>
      <w:hyperlink w:anchor="_Toc182319817" w:history="1">
        <w:r w:rsidRPr="007A40A7">
          <w:rPr>
            <w:rStyle w:val="Hiperhivatkozs"/>
            <w:noProof/>
          </w:rPr>
          <w:t>10.2. Formatting</w:t>
        </w:r>
        <w:r>
          <w:rPr>
            <w:noProof/>
            <w:webHidden/>
          </w:rPr>
          <w:tab/>
        </w:r>
        <w:r>
          <w:rPr>
            <w:noProof/>
            <w:webHidden/>
          </w:rPr>
          <w:fldChar w:fldCharType="begin"/>
        </w:r>
        <w:r>
          <w:rPr>
            <w:noProof/>
            <w:webHidden/>
          </w:rPr>
          <w:instrText xml:space="preserve"> PAGEREF _Toc182319817 \h </w:instrText>
        </w:r>
        <w:r>
          <w:rPr>
            <w:noProof/>
            <w:webHidden/>
          </w:rPr>
        </w:r>
        <w:r>
          <w:rPr>
            <w:noProof/>
            <w:webHidden/>
          </w:rPr>
          <w:fldChar w:fldCharType="separate"/>
        </w:r>
        <w:r>
          <w:rPr>
            <w:noProof/>
            <w:webHidden/>
          </w:rPr>
          <w:t>140</w:t>
        </w:r>
        <w:r>
          <w:rPr>
            <w:noProof/>
            <w:webHidden/>
          </w:rPr>
          <w:fldChar w:fldCharType="end"/>
        </w:r>
      </w:hyperlink>
    </w:p>
    <w:p w14:paraId="68E975D4" w14:textId="7C39932F" w:rsidR="00393FE2" w:rsidRDefault="00393FE2">
      <w:pPr>
        <w:pStyle w:val="TJ3"/>
        <w:rPr>
          <w:rFonts w:asciiTheme="minorHAnsi" w:eastAsiaTheme="minorEastAsia" w:hAnsiTheme="minorHAnsi" w:cstheme="minorBidi"/>
          <w:noProof/>
          <w:sz w:val="22"/>
          <w:szCs w:val="20"/>
          <w:lang w:eastAsia="en-GB" w:bidi="hi-IN"/>
        </w:rPr>
      </w:pPr>
      <w:hyperlink w:anchor="_Toc182319818" w:history="1">
        <w:r w:rsidRPr="007A40A7">
          <w:rPr>
            <w:rStyle w:val="Hiperhivatkozs"/>
            <w:noProof/>
          </w:rPr>
          <w:t>10.2.1. Character formatting</w:t>
        </w:r>
        <w:r>
          <w:rPr>
            <w:noProof/>
            <w:webHidden/>
          </w:rPr>
          <w:tab/>
        </w:r>
        <w:r>
          <w:rPr>
            <w:noProof/>
            <w:webHidden/>
          </w:rPr>
          <w:fldChar w:fldCharType="begin"/>
        </w:r>
        <w:r>
          <w:rPr>
            <w:noProof/>
            <w:webHidden/>
          </w:rPr>
          <w:instrText xml:space="preserve"> PAGEREF _Toc182319818 \h </w:instrText>
        </w:r>
        <w:r>
          <w:rPr>
            <w:noProof/>
            <w:webHidden/>
          </w:rPr>
        </w:r>
        <w:r>
          <w:rPr>
            <w:noProof/>
            <w:webHidden/>
          </w:rPr>
          <w:fldChar w:fldCharType="separate"/>
        </w:r>
        <w:r>
          <w:rPr>
            <w:noProof/>
            <w:webHidden/>
          </w:rPr>
          <w:t>140</w:t>
        </w:r>
        <w:r>
          <w:rPr>
            <w:noProof/>
            <w:webHidden/>
          </w:rPr>
          <w:fldChar w:fldCharType="end"/>
        </w:r>
      </w:hyperlink>
    </w:p>
    <w:p w14:paraId="5F5A3FD9" w14:textId="2DAC1FB2" w:rsidR="00393FE2" w:rsidRDefault="00393FE2">
      <w:pPr>
        <w:pStyle w:val="TJ3"/>
        <w:rPr>
          <w:rFonts w:asciiTheme="minorHAnsi" w:eastAsiaTheme="minorEastAsia" w:hAnsiTheme="minorHAnsi" w:cstheme="minorBidi"/>
          <w:noProof/>
          <w:sz w:val="22"/>
          <w:szCs w:val="20"/>
          <w:lang w:eastAsia="en-GB" w:bidi="hi-IN"/>
        </w:rPr>
      </w:pPr>
      <w:hyperlink w:anchor="_Toc182319819" w:history="1">
        <w:r w:rsidRPr="007A40A7">
          <w:rPr>
            <w:rStyle w:val="Hiperhivatkozs"/>
            <w:noProof/>
          </w:rPr>
          <w:t>10.2.2. Lists</w:t>
        </w:r>
        <w:r>
          <w:rPr>
            <w:noProof/>
            <w:webHidden/>
          </w:rPr>
          <w:tab/>
        </w:r>
        <w:r>
          <w:rPr>
            <w:noProof/>
            <w:webHidden/>
          </w:rPr>
          <w:fldChar w:fldCharType="begin"/>
        </w:r>
        <w:r>
          <w:rPr>
            <w:noProof/>
            <w:webHidden/>
          </w:rPr>
          <w:instrText xml:space="preserve"> PAGEREF _Toc182319819 \h </w:instrText>
        </w:r>
        <w:r>
          <w:rPr>
            <w:noProof/>
            <w:webHidden/>
          </w:rPr>
        </w:r>
        <w:r>
          <w:rPr>
            <w:noProof/>
            <w:webHidden/>
          </w:rPr>
          <w:fldChar w:fldCharType="separate"/>
        </w:r>
        <w:r>
          <w:rPr>
            <w:noProof/>
            <w:webHidden/>
          </w:rPr>
          <w:t>141</w:t>
        </w:r>
        <w:r>
          <w:rPr>
            <w:noProof/>
            <w:webHidden/>
          </w:rPr>
          <w:fldChar w:fldCharType="end"/>
        </w:r>
      </w:hyperlink>
    </w:p>
    <w:p w14:paraId="24504F03" w14:textId="6BFDD071" w:rsidR="00393FE2" w:rsidRDefault="00393FE2">
      <w:pPr>
        <w:pStyle w:val="TJ2"/>
        <w:rPr>
          <w:rFonts w:asciiTheme="minorHAnsi" w:eastAsiaTheme="minorEastAsia" w:hAnsiTheme="minorHAnsi" w:cstheme="minorBidi"/>
          <w:noProof/>
          <w:sz w:val="22"/>
          <w:szCs w:val="20"/>
          <w:lang w:eastAsia="en-GB" w:bidi="hi-IN"/>
        </w:rPr>
      </w:pPr>
      <w:hyperlink w:anchor="_Toc182319820" w:history="1">
        <w:r w:rsidRPr="007A40A7">
          <w:rPr>
            <w:rStyle w:val="Hiperhivatkozs"/>
            <w:noProof/>
          </w:rPr>
          <w:t>10.3. Encoding language</w:t>
        </w:r>
        <w:r>
          <w:rPr>
            <w:noProof/>
            <w:webHidden/>
          </w:rPr>
          <w:tab/>
        </w:r>
        <w:r>
          <w:rPr>
            <w:noProof/>
            <w:webHidden/>
          </w:rPr>
          <w:fldChar w:fldCharType="begin"/>
        </w:r>
        <w:r>
          <w:rPr>
            <w:noProof/>
            <w:webHidden/>
          </w:rPr>
          <w:instrText xml:space="preserve"> PAGEREF _Toc182319820 \h </w:instrText>
        </w:r>
        <w:r>
          <w:rPr>
            <w:noProof/>
            <w:webHidden/>
          </w:rPr>
        </w:r>
        <w:r>
          <w:rPr>
            <w:noProof/>
            <w:webHidden/>
          </w:rPr>
          <w:fldChar w:fldCharType="separate"/>
        </w:r>
        <w:r>
          <w:rPr>
            <w:noProof/>
            <w:webHidden/>
          </w:rPr>
          <w:t>141</w:t>
        </w:r>
        <w:r>
          <w:rPr>
            <w:noProof/>
            <w:webHidden/>
          </w:rPr>
          <w:fldChar w:fldCharType="end"/>
        </w:r>
      </w:hyperlink>
    </w:p>
    <w:p w14:paraId="37F3DE23" w14:textId="06F0FF13" w:rsidR="00393FE2" w:rsidRDefault="00393FE2">
      <w:pPr>
        <w:pStyle w:val="TJ3"/>
        <w:rPr>
          <w:rFonts w:asciiTheme="minorHAnsi" w:eastAsiaTheme="minorEastAsia" w:hAnsiTheme="minorHAnsi" w:cstheme="minorBidi"/>
          <w:noProof/>
          <w:sz w:val="22"/>
          <w:szCs w:val="20"/>
          <w:lang w:eastAsia="en-GB" w:bidi="hi-IN"/>
        </w:rPr>
      </w:pPr>
      <w:hyperlink w:anchor="_Toc182319821" w:history="1">
        <w:r w:rsidRPr="007A40A7">
          <w:rPr>
            <w:rStyle w:val="Hiperhivatkozs"/>
            <w:noProof/>
          </w:rPr>
          <w:t xml:space="preserve">10.3.1. Tagging language with </w:t>
        </w:r>
        <w:r w:rsidRPr="007A40A7">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_Toc182319821 \h </w:instrText>
        </w:r>
        <w:r>
          <w:rPr>
            <w:noProof/>
            <w:webHidden/>
          </w:rPr>
        </w:r>
        <w:r>
          <w:rPr>
            <w:noProof/>
            <w:webHidden/>
          </w:rPr>
          <w:fldChar w:fldCharType="separate"/>
        </w:r>
        <w:r>
          <w:rPr>
            <w:noProof/>
            <w:webHidden/>
          </w:rPr>
          <w:t>141</w:t>
        </w:r>
        <w:r>
          <w:rPr>
            <w:noProof/>
            <w:webHidden/>
          </w:rPr>
          <w:fldChar w:fldCharType="end"/>
        </w:r>
      </w:hyperlink>
    </w:p>
    <w:p w14:paraId="219DB976" w14:textId="0BE36A16" w:rsidR="00393FE2" w:rsidRDefault="00393FE2">
      <w:pPr>
        <w:pStyle w:val="TJ3"/>
        <w:rPr>
          <w:rFonts w:asciiTheme="minorHAnsi" w:eastAsiaTheme="minorEastAsia" w:hAnsiTheme="minorHAnsi" w:cstheme="minorBidi"/>
          <w:noProof/>
          <w:sz w:val="22"/>
          <w:szCs w:val="20"/>
          <w:lang w:eastAsia="en-GB" w:bidi="hi-IN"/>
        </w:rPr>
      </w:pPr>
      <w:hyperlink w:anchor="_Toc182319822" w:history="1">
        <w:r w:rsidRPr="007A40A7">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_Toc182319822 \h </w:instrText>
        </w:r>
        <w:r>
          <w:rPr>
            <w:noProof/>
            <w:webHidden/>
          </w:rPr>
        </w:r>
        <w:r>
          <w:rPr>
            <w:noProof/>
            <w:webHidden/>
          </w:rPr>
          <w:fldChar w:fldCharType="separate"/>
        </w:r>
        <w:r>
          <w:rPr>
            <w:noProof/>
            <w:webHidden/>
          </w:rPr>
          <w:t>142</w:t>
        </w:r>
        <w:r>
          <w:rPr>
            <w:noProof/>
            <w:webHidden/>
          </w:rPr>
          <w:fldChar w:fldCharType="end"/>
        </w:r>
      </w:hyperlink>
    </w:p>
    <w:p w14:paraId="3AE0A80D" w14:textId="42F4DCBA" w:rsidR="00393FE2" w:rsidRDefault="00393FE2">
      <w:pPr>
        <w:pStyle w:val="TJ3"/>
        <w:rPr>
          <w:rFonts w:asciiTheme="minorHAnsi" w:eastAsiaTheme="minorEastAsia" w:hAnsiTheme="minorHAnsi" w:cstheme="minorBidi"/>
          <w:noProof/>
          <w:sz w:val="22"/>
          <w:szCs w:val="20"/>
          <w:lang w:eastAsia="en-GB" w:bidi="hi-IN"/>
        </w:rPr>
      </w:pPr>
      <w:hyperlink w:anchor="_Toc182319823" w:history="1">
        <w:r w:rsidRPr="007A40A7">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_Toc182319823 \h </w:instrText>
        </w:r>
        <w:r>
          <w:rPr>
            <w:noProof/>
            <w:webHidden/>
          </w:rPr>
        </w:r>
        <w:r>
          <w:rPr>
            <w:noProof/>
            <w:webHidden/>
          </w:rPr>
          <w:fldChar w:fldCharType="separate"/>
        </w:r>
        <w:r>
          <w:rPr>
            <w:noProof/>
            <w:webHidden/>
          </w:rPr>
          <w:t>142</w:t>
        </w:r>
        <w:r>
          <w:rPr>
            <w:noProof/>
            <w:webHidden/>
          </w:rPr>
          <w:fldChar w:fldCharType="end"/>
        </w:r>
      </w:hyperlink>
    </w:p>
    <w:p w14:paraId="579BDFCD" w14:textId="1AAA0968" w:rsidR="00393FE2" w:rsidRDefault="00393FE2">
      <w:pPr>
        <w:pStyle w:val="TJ2"/>
        <w:rPr>
          <w:rFonts w:asciiTheme="minorHAnsi" w:eastAsiaTheme="minorEastAsia" w:hAnsiTheme="minorHAnsi" w:cstheme="minorBidi"/>
          <w:noProof/>
          <w:sz w:val="22"/>
          <w:szCs w:val="20"/>
          <w:lang w:eastAsia="en-GB" w:bidi="hi-IN"/>
        </w:rPr>
      </w:pPr>
      <w:hyperlink w:anchor="_Toc182319824" w:history="1">
        <w:r w:rsidRPr="007A40A7">
          <w:rPr>
            <w:rStyle w:val="Hiperhivatkozs"/>
            <w:noProof/>
          </w:rPr>
          <w:t>10.4. Notes, quotations and references</w:t>
        </w:r>
        <w:r>
          <w:rPr>
            <w:noProof/>
            <w:webHidden/>
          </w:rPr>
          <w:tab/>
        </w:r>
        <w:r>
          <w:rPr>
            <w:noProof/>
            <w:webHidden/>
          </w:rPr>
          <w:fldChar w:fldCharType="begin"/>
        </w:r>
        <w:r>
          <w:rPr>
            <w:noProof/>
            <w:webHidden/>
          </w:rPr>
          <w:instrText xml:space="preserve"> PAGEREF _Toc182319824 \h </w:instrText>
        </w:r>
        <w:r>
          <w:rPr>
            <w:noProof/>
            <w:webHidden/>
          </w:rPr>
        </w:r>
        <w:r>
          <w:rPr>
            <w:noProof/>
            <w:webHidden/>
          </w:rPr>
          <w:fldChar w:fldCharType="separate"/>
        </w:r>
        <w:r>
          <w:rPr>
            <w:noProof/>
            <w:webHidden/>
          </w:rPr>
          <w:t>143</w:t>
        </w:r>
        <w:r>
          <w:rPr>
            <w:noProof/>
            <w:webHidden/>
          </w:rPr>
          <w:fldChar w:fldCharType="end"/>
        </w:r>
      </w:hyperlink>
    </w:p>
    <w:p w14:paraId="11E59697" w14:textId="3B2CB010" w:rsidR="00393FE2" w:rsidRDefault="00393FE2">
      <w:pPr>
        <w:pStyle w:val="TJ3"/>
        <w:rPr>
          <w:rFonts w:asciiTheme="minorHAnsi" w:eastAsiaTheme="minorEastAsia" w:hAnsiTheme="minorHAnsi" w:cstheme="minorBidi"/>
          <w:noProof/>
          <w:sz w:val="22"/>
          <w:szCs w:val="20"/>
          <w:lang w:eastAsia="en-GB" w:bidi="hi-IN"/>
        </w:rPr>
      </w:pPr>
      <w:hyperlink w:anchor="_Toc182319825" w:history="1">
        <w:r w:rsidRPr="007A40A7">
          <w:rPr>
            <w:rStyle w:val="Hiperhivatkozs"/>
            <w:noProof/>
          </w:rPr>
          <w:t>10.4.1. Encoding notes</w:t>
        </w:r>
        <w:r>
          <w:rPr>
            <w:noProof/>
            <w:webHidden/>
          </w:rPr>
          <w:tab/>
        </w:r>
        <w:r>
          <w:rPr>
            <w:noProof/>
            <w:webHidden/>
          </w:rPr>
          <w:fldChar w:fldCharType="begin"/>
        </w:r>
        <w:r>
          <w:rPr>
            <w:noProof/>
            <w:webHidden/>
          </w:rPr>
          <w:instrText xml:space="preserve"> PAGEREF _Toc182319825 \h </w:instrText>
        </w:r>
        <w:r>
          <w:rPr>
            <w:noProof/>
            <w:webHidden/>
          </w:rPr>
        </w:r>
        <w:r>
          <w:rPr>
            <w:noProof/>
            <w:webHidden/>
          </w:rPr>
          <w:fldChar w:fldCharType="separate"/>
        </w:r>
        <w:r>
          <w:rPr>
            <w:noProof/>
            <w:webHidden/>
          </w:rPr>
          <w:t>143</w:t>
        </w:r>
        <w:r>
          <w:rPr>
            <w:noProof/>
            <w:webHidden/>
          </w:rPr>
          <w:fldChar w:fldCharType="end"/>
        </w:r>
      </w:hyperlink>
    </w:p>
    <w:p w14:paraId="2FCECD8A" w14:textId="2A23B4E5" w:rsidR="00393FE2" w:rsidRDefault="00393FE2">
      <w:pPr>
        <w:pStyle w:val="TJ3"/>
        <w:rPr>
          <w:rFonts w:asciiTheme="minorHAnsi" w:eastAsiaTheme="minorEastAsia" w:hAnsiTheme="minorHAnsi" w:cstheme="minorBidi"/>
          <w:noProof/>
          <w:sz w:val="22"/>
          <w:szCs w:val="20"/>
          <w:lang w:eastAsia="en-GB" w:bidi="hi-IN"/>
        </w:rPr>
      </w:pPr>
      <w:hyperlink w:anchor="_Toc182319826" w:history="1">
        <w:r w:rsidRPr="007A40A7">
          <w:rPr>
            <w:rStyle w:val="Hiperhivatkozs"/>
            <w:noProof/>
          </w:rPr>
          <w:t>10.4.2. Encoding titles</w:t>
        </w:r>
        <w:r>
          <w:rPr>
            <w:noProof/>
            <w:webHidden/>
          </w:rPr>
          <w:tab/>
        </w:r>
        <w:r>
          <w:rPr>
            <w:noProof/>
            <w:webHidden/>
          </w:rPr>
          <w:fldChar w:fldCharType="begin"/>
        </w:r>
        <w:r>
          <w:rPr>
            <w:noProof/>
            <w:webHidden/>
          </w:rPr>
          <w:instrText xml:space="preserve"> PAGEREF _Toc182319826 \h </w:instrText>
        </w:r>
        <w:r>
          <w:rPr>
            <w:noProof/>
            <w:webHidden/>
          </w:rPr>
        </w:r>
        <w:r>
          <w:rPr>
            <w:noProof/>
            <w:webHidden/>
          </w:rPr>
          <w:fldChar w:fldCharType="separate"/>
        </w:r>
        <w:r>
          <w:rPr>
            <w:noProof/>
            <w:webHidden/>
          </w:rPr>
          <w:t>144</w:t>
        </w:r>
        <w:r>
          <w:rPr>
            <w:noProof/>
            <w:webHidden/>
          </w:rPr>
          <w:fldChar w:fldCharType="end"/>
        </w:r>
      </w:hyperlink>
    </w:p>
    <w:p w14:paraId="2BAFE0D4" w14:textId="47DB232E" w:rsidR="00393FE2" w:rsidRDefault="00393FE2">
      <w:pPr>
        <w:pStyle w:val="TJ3"/>
        <w:rPr>
          <w:rFonts w:asciiTheme="minorHAnsi" w:eastAsiaTheme="minorEastAsia" w:hAnsiTheme="minorHAnsi" w:cstheme="minorBidi"/>
          <w:noProof/>
          <w:sz w:val="22"/>
          <w:szCs w:val="20"/>
          <w:lang w:eastAsia="en-GB" w:bidi="hi-IN"/>
        </w:rPr>
      </w:pPr>
      <w:hyperlink w:anchor="_Toc182319827" w:history="1">
        <w:r w:rsidRPr="007A40A7">
          <w:rPr>
            <w:rStyle w:val="Hiperhivatkozs"/>
            <w:noProof/>
          </w:rPr>
          <w:t>10.4.3. Quotations without an encoded reference</w:t>
        </w:r>
        <w:r>
          <w:rPr>
            <w:noProof/>
            <w:webHidden/>
          </w:rPr>
          <w:tab/>
        </w:r>
        <w:r>
          <w:rPr>
            <w:noProof/>
            <w:webHidden/>
          </w:rPr>
          <w:fldChar w:fldCharType="begin"/>
        </w:r>
        <w:r>
          <w:rPr>
            <w:noProof/>
            <w:webHidden/>
          </w:rPr>
          <w:instrText xml:space="preserve"> PAGEREF _Toc182319827 \h </w:instrText>
        </w:r>
        <w:r>
          <w:rPr>
            <w:noProof/>
            <w:webHidden/>
          </w:rPr>
        </w:r>
        <w:r>
          <w:rPr>
            <w:noProof/>
            <w:webHidden/>
          </w:rPr>
          <w:fldChar w:fldCharType="separate"/>
        </w:r>
        <w:r>
          <w:rPr>
            <w:noProof/>
            <w:webHidden/>
          </w:rPr>
          <w:t>144</w:t>
        </w:r>
        <w:r>
          <w:rPr>
            <w:noProof/>
            <w:webHidden/>
          </w:rPr>
          <w:fldChar w:fldCharType="end"/>
        </w:r>
      </w:hyperlink>
    </w:p>
    <w:p w14:paraId="1550F99D" w14:textId="2F9F5711" w:rsidR="00393FE2" w:rsidRDefault="00393FE2">
      <w:pPr>
        <w:pStyle w:val="TJ3"/>
        <w:rPr>
          <w:rFonts w:asciiTheme="minorHAnsi" w:eastAsiaTheme="minorEastAsia" w:hAnsiTheme="minorHAnsi" w:cstheme="minorBidi"/>
          <w:noProof/>
          <w:sz w:val="22"/>
          <w:szCs w:val="20"/>
          <w:lang w:eastAsia="en-GB" w:bidi="hi-IN"/>
        </w:rPr>
      </w:pPr>
      <w:hyperlink w:anchor="_Toc182319828" w:history="1">
        <w:r w:rsidRPr="007A40A7">
          <w:rPr>
            <w:rStyle w:val="Hiperhivatkozs"/>
            <w:noProof/>
          </w:rPr>
          <w:t>10.4.4. Quoting published material</w:t>
        </w:r>
        <w:r>
          <w:rPr>
            <w:noProof/>
            <w:webHidden/>
          </w:rPr>
          <w:tab/>
        </w:r>
        <w:r>
          <w:rPr>
            <w:noProof/>
            <w:webHidden/>
          </w:rPr>
          <w:fldChar w:fldCharType="begin"/>
        </w:r>
        <w:r>
          <w:rPr>
            <w:noProof/>
            <w:webHidden/>
          </w:rPr>
          <w:instrText xml:space="preserve"> PAGEREF _Toc182319828 \h </w:instrText>
        </w:r>
        <w:r>
          <w:rPr>
            <w:noProof/>
            <w:webHidden/>
          </w:rPr>
        </w:r>
        <w:r>
          <w:rPr>
            <w:noProof/>
            <w:webHidden/>
          </w:rPr>
          <w:fldChar w:fldCharType="separate"/>
        </w:r>
        <w:r>
          <w:rPr>
            <w:noProof/>
            <w:webHidden/>
          </w:rPr>
          <w:t>145</w:t>
        </w:r>
        <w:r>
          <w:rPr>
            <w:noProof/>
            <w:webHidden/>
          </w:rPr>
          <w:fldChar w:fldCharType="end"/>
        </w:r>
      </w:hyperlink>
    </w:p>
    <w:p w14:paraId="5E84B248" w14:textId="2720C9B3" w:rsidR="00393FE2" w:rsidRDefault="00393FE2">
      <w:pPr>
        <w:pStyle w:val="TJ3"/>
        <w:rPr>
          <w:rFonts w:asciiTheme="minorHAnsi" w:eastAsiaTheme="minorEastAsia" w:hAnsiTheme="minorHAnsi" w:cstheme="minorBidi"/>
          <w:noProof/>
          <w:sz w:val="22"/>
          <w:szCs w:val="20"/>
          <w:lang w:eastAsia="en-GB" w:bidi="hi-IN"/>
        </w:rPr>
      </w:pPr>
      <w:hyperlink w:anchor="_Toc182319829" w:history="1">
        <w:r w:rsidRPr="007A40A7">
          <w:rPr>
            <w:rStyle w:val="Hiperhivatkozs"/>
            <w:noProof/>
          </w:rPr>
          <w:t>10.4.5. Bibliographic citations</w:t>
        </w:r>
        <w:r>
          <w:rPr>
            <w:noProof/>
            <w:webHidden/>
          </w:rPr>
          <w:tab/>
        </w:r>
        <w:r>
          <w:rPr>
            <w:noProof/>
            <w:webHidden/>
          </w:rPr>
          <w:fldChar w:fldCharType="begin"/>
        </w:r>
        <w:r>
          <w:rPr>
            <w:noProof/>
            <w:webHidden/>
          </w:rPr>
          <w:instrText xml:space="preserve"> PAGEREF _Toc182319829 \h </w:instrText>
        </w:r>
        <w:r>
          <w:rPr>
            <w:noProof/>
            <w:webHidden/>
          </w:rPr>
        </w:r>
        <w:r>
          <w:rPr>
            <w:noProof/>
            <w:webHidden/>
          </w:rPr>
          <w:fldChar w:fldCharType="separate"/>
        </w:r>
        <w:r>
          <w:rPr>
            <w:noProof/>
            <w:webHidden/>
          </w:rPr>
          <w:t>145</w:t>
        </w:r>
        <w:r>
          <w:rPr>
            <w:noProof/>
            <w:webHidden/>
          </w:rPr>
          <w:fldChar w:fldCharType="end"/>
        </w:r>
      </w:hyperlink>
    </w:p>
    <w:p w14:paraId="23B8617B" w14:textId="26EC12C7" w:rsidR="00393FE2" w:rsidRDefault="00393FE2">
      <w:pPr>
        <w:pStyle w:val="TJ3"/>
        <w:rPr>
          <w:rFonts w:asciiTheme="minorHAnsi" w:eastAsiaTheme="minorEastAsia" w:hAnsiTheme="minorHAnsi" w:cstheme="minorBidi"/>
          <w:noProof/>
          <w:sz w:val="22"/>
          <w:szCs w:val="20"/>
          <w:lang w:eastAsia="en-GB" w:bidi="hi-IN"/>
        </w:rPr>
      </w:pPr>
      <w:hyperlink w:anchor="_Toc182319830" w:history="1">
        <w:r w:rsidRPr="007A40A7">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_Toc182319830 \h </w:instrText>
        </w:r>
        <w:r>
          <w:rPr>
            <w:noProof/>
            <w:webHidden/>
          </w:rPr>
        </w:r>
        <w:r>
          <w:rPr>
            <w:noProof/>
            <w:webHidden/>
          </w:rPr>
          <w:fldChar w:fldCharType="separate"/>
        </w:r>
        <w:r>
          <w:rPr>
            <w:noProof/>
            <w:webHidden/>
          </w:rPr>
          <w:t>148</w:t>
        </w:r>
        <w:r>
          <w:rPr>
            <w:noProof/>
            <w:webHidden/>
          </w:rPr>
          <w:fldChar w:fldCharType="end"/>
        </w:r>
      </w:hyperlink>
    </w:p>
    <w:p w14:paraId="73805FAE" w14:textId="18B65A96" w:rsidR="00393FE2" w:rsidRDefault="00393FE2">
      <w:pPr>
        <w:pStyle w:val="TJ3"/>
        <w:rPr>
          <w:rFonts w:asciiTheme="minorHAnsi" w:eastAsiaTheme="minorEastAsia" w:hAnsiTheme="minorHAnsi" w:cstheme="minorBidi"/>
          <w:noProof/>
          <w:sz w:val="22"/>
          <w:szCs w:val="20"/>
          <w:lang w:eastAsia="en-GB" w:bidi="hi-IN"/>
        </w:rPr>
      </w:pPr>
      <w:hyperlink w:anchor="_Toc182319831" w:history="1">
        <w:r w:rsidRPr="007A40A7">
          <w:rPr>
            <w:rStyle w:val="Hiperhivatkozs"/>
            <w:noProof/>
          </w:rPr>
          <w:t>10.4.7. Referring to websites</w:t>
        </w:r>
        <w:r>
          <w:rPr>
            <w:noProof/>
            <w:webHidden/>
          </w:rPr>
          <w:tab/>
        </w:r>
        <w:r>
          <w:rPr>
            <w:noProof/>
            <w:webHidden/>
          </w:rPr>
          <w:fldChar w:fldCharType="begin"/>
        </w:r>
        <w:r>
          <w:rPr>
            <w:noProof/>
            <w:webHidden/>
          </w:rPr>
          <w:instrText xml:space="preserve"> PAGEREF _Toc182319831 \h </w:instrText>
        </w:r>
        <w:r>
          <w:rPr>
            <w:noProof/>
            <w:webHidden/>
          </w:rPr>
        </w:r>
        <w:r>
          <w:rPr>
            <w:noProof/>
            <w:webHidden/>
          </w:rPr>
          <w:fldChar w:fldCharType="separate"/>
        </w:r>
        <w:r>
          <w:rPr>
            <w:noProof/>
            <w:webHidden/>
          </w:rPr>
          <w:t>148</w:t>
        </w:r>
        <w:r>
          <w:rPr>
            <w:noProof/>
            <w:webHidden/>
          </w:rPr>
          <w:fldChar w:fldCharType="end"/>
        </w:r>
      </w:hyperlink>
    </w:p>
    <w:p w14:paraId="1EE398AA" w14:textId="21AD55DF" w:rsidR="00393FE2" w:rsidRDefault="00393FE2">
      <w:pPr>
        <w:pStyle w:val="TJ2"/>
        <w:rPr>
          <w:rFonts w:asciiTheme="minorHAnsi" w:eastAsiaTheme="minorEastAsia" w:hAnsiTheme="minorHAnsi" w:cstheme="minorBidi"/>
          <w:noProof/>
          <w:sz w:val="22"/>
          <w:szCs w:val="20"/>
          <w:lang w:eastAsia="en-GB" w:bidi="hi-IN"/>
        </w:rPr>
      </w:pPr>
      <w:hyperlink w:anchor="_Toc182319832" w:history="1">
        <w:r w:rsidRPr="007A40A7">
          <w:rPr>
            <w:rStyle w:val="Hiperhivatkozs"/>
            <w:noProof/>
          </w:rPr>
          <w:t>10.5. Encoding names</w:t>
        </w:r>
        <w:r>
          <w:rPr>
            <w:noProof/>
            <w:webHidden/>
          </w:rPr>
          <w:tab/>
        </w:r>
        <w:r>
          <w:rPr>
            <w:noProof/>
            <w:webHidden/>
          </w:rPr>
          <w:fldChar w:fldCharType="begin"/>
        </w:r>
        <w:r>
          <w:rPr>
            <w:noProof/>
            <w:webHidden/>
          </w:rPr>
          <w:instrText xml:space="preserve"> PAGEREF _Toc182319832 \h </w:instrText>
        </w:r>
        <w:r>
          <w:rPr>
            <w:noProof/>
            <w:webHidden/>
          </w:rPr>
        </w:r>
        <w:r>
          <w:rPr>
            <w:noProof/>
            <w:webHidden/>
          </w:rPr>
          <w:fldChar w:fldCharType="separate"/>
        </w:r>
        <w:r>
          <w:rPr>
            <w:noProof/>
            <w:webHidden/>
          </w:rPr>
          <w:t>148</w:t>
        </w:r>
        <w:r>
          <w:rPr>
            <w:noProof/>
            <w:webHidden/>
          </w:rPr>
          <w:fldChar w:fldCharType="end"/>
        </w:r>
      </w:hyperlink>
    </w:p>
    <w:p w14:paraId="1C646E61" w14:textId="375E1A8F" w:rsidR="00393FE2" w:rsidRDefault="00393FE2">
      <w:pPr>
        <w:pStyle w:val="TJ3"/>
        <w:rPr>
          <w:rFonts w:asciiTheme="minorHAnsi" w:eastAsiaTheme="minorEastAsia" w:hAnsiTheme="minorHAnsi" w:cstheme="minorBidi"/>
          <w:noProof/>
          <w:sz w:val="22"/>
          <w:szCs w:val="20"/>
          <w:lang w:eastAsia="en-GB" w:bidi="hi-IN"/>
        </w:rPr>
      </w:pPr>
      <w:hyperlink w:anchor="_Toc182319833" w:history="1">
        <w:r w:rsidRPr="007A40A7">
          <w:rPr>
            <w:rStyle w:val="Hiperhivatkozs"/>
            <w:noProof/>
          </w:rPr>
          <w:t>10.5.1. Tagging contemporary names</w:t>
        </w:r>
        <w:r>
          <w:rPr>
            <w:noProof/>
            <w:webHidden/>
          </w:rPr>
          <w:tab/>
        </w:r>
        <w:r>
          <w:rPr>
            <w:noProof/>
            <w:webHidden/>
          </w:rPr>
          <w:fldChar w:fldCharType="begin"/>
        </w:r>
        <w:r>
          <w:rPr>
            <w:noProof/>
            <w:webHidden/>
          </w:rPr>
          <w:instrText xml:space="preserve"> PAGEREF _Toc182319833 \h </w:instrText>
        </w:r>
        <w:r>
          <w:rPr>
            <w:noProof/>
            <w:webHidden/>
          </w:rPr>
        </w:r>
        <w:r>
          <w:rPr>
            <w:noProof/>
            <w:webHidden/>
          </w:rPr>
          <w:fldChar w:fldCharType="separate"/>
        </w:r>
        <w:r>
          <w:rPr>
            <w:noProof/>
            <w:webHidden/>
          </w:rPr>
          <w:t>149</w:t>
        </w:r>
        <w:r>
          <w:rPr>
            <w:noProof/>
            <w:webHidden/>
          </w:rPr>
          <w:fldChar w:fldCharType="end"/>
        </w:r>
      </w:hyperlink>
    </w:p>
    <w:p w14:paraId="53EB30B1" w14:textId="231CDC00" w:rsidR="00393FE2" w:rsidRDefault="00393FE2">
      <w:pPr>
        <w:pStyle w:val="TJ2"/>
        <w:rPr>
          <w:rFonts w:asciiTheme="minorHAnsi" w:eastAsiaTheme="minorEastAsia" w:hAnsiTheme="minorHAnsi" w:cstheme="minorBidi"/>
          <w:noProof/>
          <w:sz w:val="22"/>
          <w:szCs w:val="20"/>
          <w:lang w:eastAsia="en-GB" w:bidi="hi-IN"/>
        </w:rPr>
      </w:pPr>
      <w:hyperlink w:anchor="_Toc182319834" w:history="1">
        <w:r w:rsidRPr="007A40A7">
          <w:rPr>
            <w:rStyle w:val="Hiperhivatkozs"/>
            <w:noProof/>
          </w:rPr>
          <w:t>10.6. Attributes as referencing systems</w:t>
        </w:r>
        <w:r>
          <w:rPr>
            <w:noProof/>
            <w:webHidden/>
          </w:rPr>
          <w:tab/>
        </w:r>
        <w:r>
          <w:rPr>
            <w:noProof/>
            <w:webHidden/>
          </w:rPr>
          <w:fldChar w:fldCharType="begin"/>
        </w:r>
        <w:r>
          <w:rPr>
            <w:noProof/>
            <w:webHidden/>
          </w:rPr>
          <w:instrText xml:space="preserve"> PAGEREF _Toc182319834 \h </w:instrText>
        </w:r>
        <w:r>
          <w:rPr>
            <w:noProof/>
            <w:webHidden/>
          </w:rPr>
        </w:r>
        <w:r>
          <w:rPr>
            <w:noProof/>
            <w:webHidden/>
          </w:rPr>
          <w:fldChar w:fldCharType="separate"/>
        </w:r>
        <w:r>
          <w:rPr>
            <w:noProof/>
            <w:webHidden/>
          </w:rPr>
          <w:t>149</w:t>
        </w:r>
        <w:r>
          <w:rPr>
            <w:noProof/>
            <w:webHidden/>
          </w:rPr>
          <w:fldChar w:fldCharType="end"/>
        </w:r>
      </w:hyperlink>
    </w:p>
    <w:p w14:paraId="00B7CBA6" w14:textId="1AB3A4FF" w:rsidR="00393FE2" w:rsidRDefault="00393FE2">
      <w:pPr>
        <w:pStyle w:val="TJ3"/>
        <w:rPr>
          <w:rFonts w:asciiTheme="minorHAnsi" w:eastAsiaTheme="minorEastAsia" w:hAnsiTheme="minorHAnsi" w:cstheme="minorBidi"/>
          <w:noProof/>
          <w:sz w:val="22"/>
          <w:szCs w:val="20"/>
          <w:lang w:eastAsia="en-GB" w:bidi="hi-IN"/>
        </w:rPr>
      </w:pPr>
      <w:hyperlink w:anchor="_Toc182319835" w:history="1">
        <w:r w:rsidRPr="007A40A7">
          <w:rPr>
            <w:rStyle w:val="Hiperhivatkozs"/>
            <w:noProof/>
          </w:rPr>
          <w:t xml:space="preserve">10.6.1. Encoding authorship with </w:t>
        </w:r>
        <w:r w:rsidRPr="007A40A7">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_Toc182319835 \h </w:instrText>
        </w:r>
        <w:r>
          <w:rPr>
            <w:noProof/>
            <w:webHidden/>
          </w:rPr>
        </w:r>
        <w:r>
          <w:rPr>
            <w:noProof/>
            <w:webHidden/>
          </w:rPr>
          <w:fldChar w:fldCharType="separate"/>
        </w:r>
        <w:r>
          <w:rPr>
            <w:noProof/>
            <w:webHidden/>
          </w:rPr>
          <w:t>149</w:t>
        </w:r>
        <w:r>
          <w:rPr>
            <w:noProof/>
            <w:webHidden/>
          </w:rPr>
          <w:fldChar w:fldCharType="end"/>
        </w:r>
      </w:hyperlink>
    </w:p>
    <w:p w14:paraId="260C4E83" w14:textId="0D43CF29" w:rsidR="00393FE2" w:rsidRDefault="00393FE2">
      <w:pPr>
        <w:pStyle w:val="TJ3"/>
        <w:rPr>
          <w:rFonts w:asciiTheme="minorHAnsi" w:eastAsiaTheme="minorEastAsia" w:hAnsiTheme="minorHAnsi" w:cstheme="minorBidi"/>
          <w:noProof/>
          <w:sz w:val="22"/>
          <w:szCs w:val="20"/>
          <w:lang w:eastAsia="en-GB" w:bidi="hi-IN"/>
        </w:rPr>
      </w:pPr>
      <w:hyperlink w:anchor="_Toc182319836" w:history="1">
        <w:r w:rsidRPr="007A40A7">
          <w:rPr>
            <w:rStyle w:val="Hiperhivatkozs"/>
            <w:noProof/>
          </w:rPr>
          <w:t xml:space="preserve">10.6.2. Crediting publications with </w:t>
        </w:r>
        <w:r w:rsidRPr="007A40A7">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_Toc182319836 \h </w:instrText>
        </w:r>
        <w:r>
          <w:rPr>
            <w:noProof/>
            <w:webHidden/>
          </w:rPr>
        </w:r>
        <w:r>
          <w:rPr>
            <w:noProof/>
            <w:webHidden/>
          </w:rPr>
          <w:fldChar w:fldCharType="separate"/>
        </w:r>
        <w:r>
          <w:rPr>
            <w:noProof/>
            <w:webHidden/>
          </w:rPr>
          <w:t>149</w:t>
        </w:r>
        <w:r>
          <w:rPr>
            <w:noProof/>
            <w:webHidden/>
          </w:rPr>
          <w:fldChar w:fldCharType="end"/>
        </w:r>
      </w:hyperlink>
    </w:p>
    <w:p w14:paraId="412CBBB3" w14:textId="6FEB90FB" w:rsidR="00393FE2" w:rsidRDefault="00393FE2">
      <w:pPr>
        <w:pStyle w:val="TJ3"/>
        <w:rPr>
          <w:rFonts w:asciiTheme="minorHAnsi" w:eastAsiaTheme="minorEastAsia" w:hAnsiTheme="minorHAnsi" w:cstheme="minorBidi"/>
          <w:noProof/>
          <w:sz w:val="22"/>
          <w:szCs w:val="20"/>
          <w:lang w:eastAsia="en-GB" w:bidi="hi-IN"/>
        </w:rPr>
      </w:pPr>
      <w:hyperlink w:anchor="_Toc182319837" w:history="1">
        <w:r w:rsidRPr="007A40A7">
          <w:rPr>
            <w:rStyle w:val="Hiperhivatkozs"/>
            <w:noProof/>
          </w:rPr>
          <w:t xml:space="preserve">10.6.3. Identifying persons and places with </w:t>
        </w:r>
        <w:r w:rsidRPr="007A40A7">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_Toc182319837 \h </w:instrText>
        </w:r>
        <w:r>
          <w:rPr>
            <w:noProof/>
            <w:webHidden/>
          </w:rPr>
        </w:r>
        <w:r>
          <w:rPr>
            <w:noProof/>
            <w:webHidden/>
          </w:rPr>
          <w:fldChar w:fldCharType="separate"/>
        </w:r>
        <w:r>
          <w:rPr>
            <w:noProof/>
            <w:webHidden/>
          </w:rPr>
          <w:t>150</w:t>
        </w:r>
        <w:r>
          <w:rPr>
            <w:noProof/>
            <w:webHidden/>
          </w:rPr>
          <w:fldChar w:fldCharType="end"/>
        </w:r>
      </w:hyperlink>
    </w:p>
    <w:p w14:paraId="6C29ABA3" w14:textId="7CC7A124" w:rsidR="00393FE2" w:rsidRDefault="00393FE2">
      <w:pPr>
        <w:pStyle w:val="TJ3"/>
        <w:rPr>
          <w:rFonts w:asciiTheme="minorHAnsi" w:eastAsiaTheme="minorEastAsia" w:hAnsiTheme="minorHAnsi" w:cstheme="minorBidi"/>
          <w:noProof/>
          <w:sz w:val="22"/>
          <w:szCs w:val="20"/>
          <w:lang w:eastAsia="en-GB" w:bidi="hi-IN"/>
        </w:rPr>
      </w:pPr>
      <w:hyperlink w:anchor="_Toc182319838" w:history="1">
        <w:r w:rsidRPr="007A40A7">
          <w:rPr>
            <w:rStyle w:val="Hiperhivatkozs"/>
            <w:noProof/>
          </w:rPr>
          <w:t xml:space="preserve">10.6.4. Identifying elements with </w:t>
        </w:r>
        <w:r w:rsidRPr="007A40A7">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_Toc182319838 \h </w:instrText>
        </w:r>
        <w:r>
          <w:rPr>
            <w:noProof/>
            <w:webHidden/>
          </w:rPr>
        </w:r>
        <w:r>
          <w:rPr>
            <w:noProof/>
            <w:webHidden/>
          </w:rPr>
          <w:fldChar w:fldCharType="separate"/>
        </w:r>
        <w:r>
          <w:rPr>
            <w:noProof/>
            <w:webHidden/>
          </w:rPr>
          <w:t>150</w:t>
        </w:r>
        <w:r>
          <w:rPr>
            <w:noProof/>
            <w:webHidden/>
          </w:rPr>
          <w:fldChar w:fldCharType="end"/>
        </w:r>
      </w:hyperlink>
    </w:p>
    <w:p w14:paraId="15AA7A10" w14:textId="729677D4" w:rsidR="00393FE2" w:rsidRDefault="00393FE2">
      <w:pPr>
        <w:pStyle w:val="TJ2"/>
        <w:rPr>
          <w:rFonts w:asciiTheme="minorHAnsi" w:eastAsiaTheme="minorEastAsia" w:hAnsiTheme="minorHAnsi" w:cstheme="minorBidi"/>
          <w:noProof/>
          <w:sz w:val="22"/>
          <w:szCs w:val="20"/>
          <w:lang w:eastAsia="en-GB" w:bidi="hi-IN"/>
        </w:rPr>
      </w:pPr>
      <w:hyperlink w:anchor="_Toc182319839" w:history="1">
        <w:r w:rsidRPr="007A40A7">
          <w:rPr>
            <w:rStyle w:val="Hiperhivatkozs"/>
            <w:noProof/>
          </w:rPr>
          <w:t>10.7. Punctuation and style in modern languages</w:t>
        </w:r>
        <w:r>
          <w:rPr>
            <w:noProof/>
            <w:webHidden/>
          </w:rPr>
          <w:tab/>
        </w:r>
        <w:r>
          <w:rPr>
            <w:noProof/>
            <w:webHidden/>
          </w:rPr>
          <w:fldChar w:fldCharType="begin"/>
        </w:r>
        <w:r>
          <w:rPr>
            <w:noProof/>
            <w:webHidden/>
          </w:rPr>
          <w:instrText xml:space="preserve"> PAGEREF _Toc182319839 \h </w:instrText>
        </w:r>
        <w:r>
          <w:rPr>
            <w:noProof/>
            <w:webHidden/>
          </w:rPr>
        </w:r>
        <w:r>
          <w:rPr>
            <w:noProof/>
            <w:webHidden/>
          </w:rPr>
          <w:fldChar w:fldCharType="separate"/>
        </w:r>
        <w:r>
          <w:rPr>
            <w:noProof/>
            <w:webHidden/>
          </w:rPr>
          <w:t>150</w:t>
        </w:r>
        <w:r>
          <w:rPr>
            <w:noProof/>
            <w:webHidden/>
          </w:rPr>
          <w:fldChar w:fldCharType="end"/>
        </w:r>
      </w:hyperlink>
    </w:p>
    <w:p w14:paraId="48197661" w14:textId="68FD443A" w:rsidR="00393FE2" w:rsidRDefault="00393FE2">
      <w:pPr>
        <w:pStyle w:val="TJ1"/>
        <w:rPr>
          <w:rFonts w:asciiTheme="minorHAnsi" w:eastAsiaTheme="minorEastAsia" w:hAnsiTheme="minorHAnsi" w:cstheme="minorBidi"/>
          <w:b w:val="0"/>
          <w:noProof/>
          <w:szCs w:val="20"/>
          <w:lang w:eastAsia="en-GB" w:bidi="hi-IN"/>
        </w:rPr>
      </w:pPr>
      <w:hyperlink w:anchor="_Toc182319840" w:history="1">
        <w:r w:rsidRPr="007A40A7">
          <w:rPr>
            <w:rStyle w:val="Hiperhivatkozs"/>
            <w:noProof/>
          </w:rPr>
          <w:t>11. The TEI Header</w:t>
        </w:r>
        <w:r>
          <w:rPr>
            <w:noProof/>
            <w:webHidden/>
          </w:rPr>
          <w:tab/>
        </w:r>
        <w:r>
          <w:rPr>
            <w:noProof/>
            <w:webHidden/>
          </w:rPr>
          <w:fldChar w:fldCharType="begin"/>
        </w:r>
        <w:r>
          <w:rPr>
            <w:noProof/>
            <w:webHidden/>
          </w:rPr>
          <w:instrText xml:space="preserve"> PAGEREF _Toc182319840 \h </w:instrText>
        </w:r>
        <w:r>
          <w:rPr>
            <w:noProof/>
            <w:webHidden/>
          </w:rPr>
        </w:r>
        <w:r>
          <w:rPr>
            <w:noProof/>
            <w:webHidden/>
          </w:rPr>
          <w:fldChar w:fldCharType="separate"/>
        </w:r>
        <w:r>
          <w:rPr>
            <w:noProof/>
            <w:webHidden/>
          </w:rPr>
          <w:t>151</w:t>
        </w:r>
        <w:r>
          <w:rPr>
            <w:noProof/>
            <w:webHidden/>
          </w:rPr>
          <w:fldChar w:fldCharType="end"/>
        </w:r>
      </w:hyperlink>
    </w:p>
    <w:p w14:paraId="13DF346B" w14:textId="0A2DA879" w:rsidR="00393FE2" w:rsidRDefault="00393FE2">
      <w:pPr>
        <w:pStyle w:val="TJ2"/>
        <w:rPr>
          <w:rFonts w:asciiTheme="minorHAnsi" w:eastAsiaTheme="minorEastAsia" w:hAnsiTheme="minorHAnsi" w:cstheme="minorBidi"/>
          <w:noProof/>
          <w:sz w:val="22"/>
          <w:szCs w:val="20"/>
          <w:lang w:eastAsia="en-GB" w:bidi="hi-IN"/>
        </w:rPr>
      </w:pPr>
      <w:hyperlink w:anchor="_Toc182319841" w:history="1">
        <w:r w:rsidRPr="007A40A7">
          <w:rPr>
            <w:rStyle w:val="Hiperhivatkozs"/>
            <w:noProof/>
          </w:rPr>
          <w:t>11.1. Describing the XML document</w:t>
        </w:r>
        <w:r>
          <w:rPr>
            <w:noProof/>
            <w:webHidden/>
          </w:rPr>
          <w:tab/>
        </w:r>
        <w:r>
          <w:rPr>
            <w:noProof/>
            <w:webHidden/>
          </w:rPr>
          <w:fldChar w:fldCharType="begin"/>
        </w:r>
        <w:r>
          <w:rPr>
            <w:noProof/>
            <w:webHidden/>
          </w:rPr>
          <w:instrText xml:space="preserve"> PAGEREF _Toc182319841 \h </w:instrText>
        </w:r>
        <w:r>
          <w:rPr>
            <w:noProof/>
            <w:webHidden/>
          </w:rPr>
        </w:r>
        <w:r>
          <w:rPr>
            <w:noProof/>
            <w:webHidden/>
          </w:rPr>
          <w:fldChar w:fldCharType="separate"/>
        </w:r>
        <w:r>
          <w:rPr>
            <w:noProof/>
            <w:webHidden/>
          </w:rPr>
          <w:t>151</w:t>
        </w:r>
        <w:r>
          <w:rPr>
            <w:noProof/>
            <w:webHidden/>
          </w:rPr>
          <w:fldChar w:fldCharType="end"/>
        </w:r>
      </w:hyperlink>
    </w:p>
    <w:p w14:paraId="74EAA3CA" w14:textId="3E3C1DC8" w:rsidR="00393FE2" w:rsidRDefault="00393FE2">
      <w:pPr>
        <w:pStyle w:val="TJ3"/>
        <w:rPr>
          <w:rFonts w:asciiTheme="minorHAnsi" w:eastAsiaTheme="minorEastAsia" w:hAnsiTheme="minorHAnsi" w:cstheme="minorBidi"/>
          <w:noProof/>
          <w:sz w:val="22"/>
          <w:szCs w:val="20"/>
          <w:lang w:eastAsia="en-GB" w:bidi="hi-IN"/>
        </w:rPr>
      </w:pPr>
      <w:hyperlink w:anchor="_Toc182319842" w:history="1">
        <w:r w:rsidRPr="007A40A7">
          <w:rPr>
            <w:rStyle w:val="Hiperhivatkozs"/>
            <w:noProof/>
          </w:rPr>
          <w:t>11.1.1. The title</w:t>
        </w:r>
        <w:r>
          <w:rPr>
            <w:noProof/>
            <w:webHidden/>
          </w:rPr>
          <w:tab/>
        </w:r>
        <w:r>
          <w:rPr>
            <w:noProof/>
            <w:webHidden/>
          </w:rPr>
          <w:fldChar w:fldCharType="begin"/>
        </w:r>
        <w:r>
          <w:rPr>
            <w:noProof/>
            <w:webHidden/>
          </w:rPr>
          <w:instrText xml:space="preserve"> PAGEREF _Toc182319842 \h </w:instrText>
        </w:r>
        <w:r>
          <w:rPr>
            <w:noProof/>
            <w:webHidden/>
          </w:rPr>
        </w:r>
        <w:r>
          <w:rPr>
            <w:noProof/>
            <w:webHidden/>
          </w:rPr>
          <w:fldChar w:fldCharType="separate"/>
        </w:r>
        <w:r>
          <w:rPr>
            <w:noProof/>
            <w:webHidden/>
          </w:rPr>
          <w:t>151</w:t>
        </w:r>
        <w:r>
          <w:rPr>
            <w:noProof/>
            <w:webHidden/>
          </w:rPr>
          <w:fldChar w:fldCharType="end"/>
        </w:r>
      </w:hyperlink>
    </w:p>
    <w:p w14:paraId="689A820D" w14:textId="4FE9D5A8" w:rsidR="00393FE2" w:rsidRDefault="00393FE2">
      <w:pPr>
        <w:pStyle w:val="TJ3"/>
        <w:rPr>
          <w:rFonts w:asciiTheme="minorHAnsi" w:eastAsiaTheme="minorEastAsia" w:hAnsiTheme="minorHAnsi" w:cstheme="minorBidi"/>
          <w:noProof/>
          <w:sz w:val="22"/>
          <w:szCs w:val="20"/>
          <w:lang w:eastAsia="en-GB" w:bidi="hi-IN"/>
        </w:rPr>
      </w:pPr>
      <w:hyperlink w:anchor="_Toc182319843" w:history="1">
        <w:r w:rsidRPr="007A40A7">
          <w:rPr>
            <w:rStyle w:val="Hiperhivatkozs"/>
            <w:noProof/>
          </w:rPr>
          <w:t>11.1.2. The responsibility statement</w:t>
        </w:r>
        <w:r>
          <w:rPr>
            <w:noProof/>
            <w:webHidden/>
          </w:rPr>
          <w:tab/>
        </w:r>
        <w:r>
          <w:rPr>
            <w:noProof/>
            <w:webHidden/>
          </w:rPr>
          <w:fldChar w:fldCharType="begin"/>
        </w:r>
        <w:r>
          <w:rPr>
            <w:noProof/>
            <w:webHidden/>
          </w:rPr>
          <w:instrText xml:space="preserve"> PAGEREF _Toc182319843 \h </w:instrText>
        </w:r>
        <w:r>
          <w:rPr>
            <w:noProof/>
            <w:webHidden/>
          </w:rPr>
        </w:r>
        <w:r>
          <w:rPr>
            <w:noProof/>
            <w:webHidden/>
          </w:rPr>
          <w:fldChar w:fldCharType="separate"/>
        </w:r>
        <w:r>
          <w:rPr>
            <w:noProof/>
            <w:webHidden/>
          </w:rPr>
          <w:t>151</w:t>
        </w:r>
        <w:r>
          <w:rPr>
            <w:noProof/>
            <w:webHidden/>
          </w:rPr>
          <w:fldChar w:fldCharType="end"/>
        </w:r>
      </w:hyperlink>
    </w:p>
    <w:p w14:paraId="0A7C2EBA" w14:textId="1942625A" w:rsidR="00393FE2" w:rsidRDefault="00393FE2">
      <w:pPr>
        <w:pStyle w:val="TJ3"/>
        <w:rPr>
          <w:rFonts w:asciiTheme="minorHAnsi" w:eastAsiaTheme="minorEastAsia" w:hAnsiTheme="minorHAnsi" w:cstheme="minorBidi"/>
          <w:noProof/>
          <w:sz w:val="22"/>
          <w:szCs w:val="20"/>
          <w:lang w:eastAsia="en-GB" w:bidi="hi-IN"/>
        </w:rPr>
      </w:pPr>
      <w:hyperlink w:anchor="_Toc182319844" w:history="1">
        <w:r w:rsidRPr="007A40A7">
          <w:rPr>
            <w:rStyle w:val="Hiperhivatkozs"/>
            <w:noProof/>
          </w:rPr>
          <w:t>11.1.3. The publication statement</w:t>
        </w:r>
        <w:r>
          <w:rPr>
            <w:noProof/>
            <w:webHidden/>
          </w:rPr>
          <w:tab/>
        </w:r>
        <w:r>
          <w:rPr>
            <w:noProof/>
            <w:webHidden/>
          </w:rPr>
          <w:fldChar w:fldCharType="begin"/>
        </w:r>
        <w:r>
          <w:rPr>
            <w:noProof/>
            <w:webHidden/>
          </w:rPr>
          <w:instrText xml:space="preserve"> PAGEREF _Toc182319844 \h </w:instrText>
        </w:r>
        <w:r>
          <w:rPr>
            <w:noProof/>
            <w:webHidden/>
          </w:rPr>
        </w:r>
        <w:r>
          <w:rPr>
            <w:noProof/>
            <w:webHidden/>
          </w:rPr>
          <w:fldChar w:fldCharType="separate"/>
        </w:r>
        <w:r>
          <w:rPr>
            <w:noProof/>
            <w:webHidden/>
          </w:rPr>
          <w:t>152</w:t>
        </w:r>
        <w:r>
          <w:rPr>
            <w:noProof/>
            <w:webHidden/>
          </w:rPr>
          <w:fldChar w:fldCharType="end"/>
        </w:r>
      </w:hyperlink>
    </w:p>
    <w:p w14:paraId="59194EAA" w14:textId="4474DC06" w:rsidR="00393FE2" w:rsidRDefault="00393FE2">
      <w:pPr>
        <w:pStyle w:val="TJ2"/>
        <w:rPr>
          <w:rFonts w:asciiTheme="minorHAnsi" w:eastAsiaTheme="minorEastAsia" w:hAnsiTheme="minorHAnsi" w:cstheme="minorBidi"/>
          <w:noProof/>
          <w:sz w:val="22"/>
          <w:szCs w:val="20"/>
          <w:lang w:eastAsia="en-GB" w:bidi="hi-IN"/>
        </w:rPr>
      </w:pPr>
      <w:hyperlink w:anchor="_Toc182319845" w:history="1">
        <w:r w:rsidRPr="007A40A7">
          <w:rPr>
            <w:rStyle w:val="Hiperhivatkozs"/>
            <w:noProof/>
          </w:rPr>
          <w:t>11.2. Describing the original document</w:t>
        </w:r>
        <w:r>
          <w:rPr>
            <w:noProof/>
            <w:webHidden/>
          </w:rPr>
          <w:tab/>
        </w:r>
        <w:r>
          <w:rPr>
            <w:noProof/>
            <w:webHidden/>
          </w:rPr>
          <w:fldChar w:fldCharType="begin"/>
        </w:r>
        <w:r>
          <w:rPr>
            <w:noProof/>
            <w:webHidden/>
          </w:rPr>
          <w:instrText xml:space="preserve"> PAGEREF _Toc182319845 \h </w:instrText>
        </w:r>
        <w:r>
          <w:rPr>
            <w:noProof/>
            <w:webHidden/>
          </w:rPr>
        </w:r>
        <w:r>
          <w:rPr>
            <w:noProof/>
            <w:webHidden/>
          </w:rPr>
          <w:fldChar w:fldCharType="separate"/>
        </w:r>
        <w:r>
          <w:rPr>
            <w:noProof/>
            <w:webHidden/>
          </w:rPr>
          <w:t>152</w:t>
        </w:r>
        <w:r>
          <w:rPr>
            <w:noProof/>
            <w:webHidden/>
          </w:rPr>
          <w:fldChar w:fldCharType="end"/>
        </w:r>
      </w:hyperlink>
    </w:p>
    <w:p w14:paraId="3AEBB955" w14:textId="2B13571B" w:rsidR="00393FE2" w:rsidRDefault="00393FE2">
      <w:pPr>
        <w:pStyle w:val="TJ3"/>
        <w:rPr>
          <w:rFonts w:asciiTheme="minorHAnsi" w:eastAsiaTheme="minorEastAsia" w:hAnsiTheme="minorHAnsi" w:cstheme="minorBidi"/>
          <w:noProof/>
          <w:sz w:val="22"/>
          <w:szCs w:val="20"/>
          <w:lang w:eastAsia="en-GB" w:bidi="hi-IN"/>
        </w:rPr>
      </w:pPr>
      <w:hyperlink w:anchor="_Toc182319846" w:history="1">
        <w:r w:rsidRPr="007A40A7">
          <w:rPr>
            <w:rStyle w:val="Hiperhivatkozs"/>
            <w:noProof/>
          </w:rPr>
          <w:t>11.2.1. The hand description</w:t>
        </w:r>
        <w:r>
          <w:rPr>
            <w:noProof/>
            <w:webHidden/>
          </w:rPr>
          <w:tab/>
        </w:r>
        <w:r>
          <w:rPr>
            <w:noProof/>
            <w:webHidden/>
          </w:rPr>
          <w:fldChar w:fldCharType="begin"/>
        </w:r>
        <w:r>
          <w:rPr>
            <w:noProof/>
            <w:webHidden/>
          </w:rPr>
          <w:instrText xml:space="preserve"> PAGEREF _Toc182319846 \h </w:instrText>
        </w:r>
        <w:r>
          <w:rPr>
            <w:noProof/>
            <w:webHidden/>
          </w:rPr>
        </w:r>
        <w:r>
          <w:rPr>
            <w:noProof/>
            <w:webHidden/>
          </w:rPr>
          <w:fldChar w:fldCharType="separate"/>
        </w:r>
        <w:r>
          <w:rPr>
            <w:noProof/>
            <w:webHidden/>
          </w:rPr>
          <w:t>153</w:t>
        </w:r>
        <w:r>
          <w:rPr>
            <w:noProof/>
            <w:webHidden/>
          </w:rPr>
          <w:fldChar w:fldCharType="end"/>
        </w:r>
      </w:hyperlink>
    </w:p>
    <w:p w14:paraId="0031C91A" w14:textId="5CA3C660" w:rsidR="00393FE2" w:rsidRDefault="00393FE2">
      <w:pPr>
        <w:pStyle w:val="TJ2"/>
        <w:rPr>
          <w:rFonts w:asciiTheme="minorHAnsi" w:eastAsiaTheme="minorEastAsia" w:hAnsiTheme="minorHAnsi" w:cstheme="minorBidi"/>
          <w:noProof/>
          <w:sz w:val="22"/>
          <w:szCs w:val="20"/>
          <w:lang w:eastAsia="en-GB" w:bidi="hi-IN"/>
        </w:rPr>
      </w:pPr>
      <w:hyperlink w:anchor="_Toc182319847" w:history="1">
        <w:r w:rsidRPr="007A40A7">
          <w:rPr>
            <w:rStyle w:val="Hiperhivatkozs"/>
            <w:noProof/>
          </w:rPr>
          <w:t>11.3. Keeping track of file history</w:t>
        </w:r>
        <w:r>
          <w:rPr>
            <w:noProof/>
            <w:webHidden/>
          </w:rPr>
          <w:tab/>
        </w:r>
        <w:r>
          <w:rPr>
            <w:noProof/>
            <w:webHidden/>
          </w:rPr>
          <w:fldChar w:fldCharType="begin"/>
        </w:r>
        <w:r>
          <w:rPr>
            <w:noProof/>
            <w:webHidden/>
          </w:rPr>
          <w:instrText xml:space="preserve"> PAGEREF _Toc182319847 \h </w:instrText>
        </w:r>
        <w:r>
          <w:rPr>
            <w:noProof/>
            <w:webHidden/>
          </w:rPr>
        </w:r>
        <w:r>
          <w:rPr>
            <w:noProof/>
            <w:webHidden/>
          </w:rPr>
          <w:fldChar w:fldCharType="separate"/>
        </w:r>
        <w:r>
          <w:rPr>
            <w:noProof/>
            <w:webHidden/>
          </w:rPr>
          <w:t>153</w:t>
        </w:r>
        <w:r>
          <w:rPr>
            <w:noProof/>
            <w:webHidden/>
          </w:rPr>
          <w:fldChar w:fldCharType="end"/>
        </w:r>
      </w:hyperlink>
    </w:p>
    <w:p w14:paraId="10FC880C" w14:textId="1DAC497D" w:rsidR="00393FE2" w:rsidRDefault="00393FE2">
      <w:pPr>
        <w:pStyle w:val="TJ1"/>
        <w:rPr>
          <w:rFonts w:asciiTheme="minorHAnsi" w:eastAsiaTheme="minorEastAsia" w:hAnsiTheme="minorHAnsi" w:cstheme="minorBidi"/>
          <w:b w:val="0"/>
          <w:noProof/>
          <w:szCs w:val="20"/>
          <w:lang w:eastAsia="en-GB" w:bidi="hi-IN"/>
        </w:rPr>
      </w:pPr>
      <w:hyperlink w:anchor="_Toc182319848" w:history="1">
        <w:r w:rsidRPr="007A40A7">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_Toc182319848 \h </w:instrText>
        </w:r>
        <w:r>
          <w:rPr>
            <w:noProof/>
            <w:webHidden/>
          </w:rPr>
        </w:r>
        <w:r>
          <w:rPr>
            <w:noProof/>
            <w:webHidden/>
          </w:rPr>
          <w:fldChar w:fldCharType="separate"/>
        </w:r>
        <w:r>
          <w:rPr>
            <w:noProof/>
            <w:webHidden/>
          </w:rPr>
          <w:t>156</w:t>
        </w:r>
        <w:r>
          <w:rPr>
            <w:noProof/>
            <w:webHidden/>
          </w:rPr>
          <w:fldChar w:fldCharType="end"/>
        </w:r>
      </w:hyperlink>
    </w:p>
    <w:p w14:paraId="42FBDE2C" w14:textId="394E16A8" w:rsidR="00393FE2" w:rsidRDefault="00393FE2">
      <w:pPr>
        <w:pStyle w:val="TJ1"/>
        <w:rPr>
          <w:rFonts w:asciiTheme="minorHAnsi" w:eastAsiaTheme="minorEastAsia" w:hAnsiTheme="minorHAnsi" w:cstheme="minorBidi"/>
          <w:b w:val="0"/>
          <w:noProof/>
          <w:szCs w:val="20"/>
          <w:lang w:eastAsia="en-GB" w:bidi="hi-IN"/>
        </w:rPr>
      </w:pPr>
      <w:hyperlink w:anchor="_Toc182319849" w:history="1">
        <w:r w:rsidRPr="007A40A7">
          <w:rPr>
            <w:rStyle w:val="Hiperhivatkozs"/>
            <w:noProof/>
          </w:rPr>
          <w:t>Appendix B. Metre (prosody)</w:t>
        </w:r>
        <w:r>
          <w:rPr>
            <w:noProof/>
            <w:webHidden/>
          </w:rPr>
          <w:tab/>
        </w:r>
        <w:r>
          <w:rPr>
            <w:noProof/>
            <w:webHidden/>
          </w:rPr>
          <w:fldChar w:fldCharType="begin"/>
        </w:r>
        <w:r>
          <w:rPr>
            <w:noProof/>
            <w:webHidden/>
          </w:rPr>
          <w:instrText xml:space="preserve"> PAGEREF _Toc182319849 \h </w:instrText>
        </w:r>
        <w:r>
          <w:rPr>
            <w:noProof/>
            <w:webHidden/>
          </w:rPr>
        </w:r>
        <w:r>
          <w:rPr>
            <w:noProof/>
            <w:webHidden/>
          </w:rPr>
          <w:fldChar w:fldCharType="separate"/>
        </w:r>
        <w:r>
          <w:rPr>
            <w:noProof/>
            <w:webHidden/>
          </w:rPr>
          <w:t>158</w:t>
        </w:r>
        <w:r>
          <w:rPr>
            <w:noProof/>
            <w:webHidden/>
          </w:rPr>
          <w:fldChar w:fldCharType="end"/>
        </w:r>
      </w:hyperlink>
    </w:p>
    <w:p w14:paraId="53870D77" w14:textId="5B7D8C19" w:rsidR="00393FE2" w:rsidRDefault="00393FE2">
      <w:pPr>
        <w:pStyle w:val="TJ2"/>
        <w:rPr>
          <w:rFonts w:asciiTheme="minorHAnsi" w:eastAsiaTheme="minorEastAsia" w:hAnsiTheme="minorHAnsi" w:cstheme="minorBidi"/>
          <w:noProof/>
          <w:sz w:val="22"/>
          <w:szCs w:val="20"/>
          <w:lang w:eastAsia="en-GB" w:bidi="hi-IN"/>
        </w:rPr>
      </w:pPr>
      <w:hyperlink w:anchor="_Toc182319850" w:history="1">
        <w:r w:rsidRPr="007A40A7">
          <w:rPr>
            <w:rStyle w:val="Hiperhivatkozs"/>
            <w:noProof/>
          </w:rPr>
          <w:t>Appendix B.1. Looking up Sanskrit metres</w:t>
        </w:r>
        <w:r>
          <w:rPr>
            <w:noProof/>
            <w:webHidden/>
          </w:rPr>
          <w:tab/>
        </w:r>
        <w:r>
          <w:rPr>
            <w:noProof/>
            <w:webHidden/>
          </w:rPr>
          <w:fldChar w:fldCharType="begin"/>
        </w:r>
        <w:r>
          <w:rPr>
            <w:noProof/>
            <w:webHidden/>
          </w:rPr>
          <w:instrText xml:space="preserve"> PAGEREF _Toc182319850 \h </w:instrText>
        </w:r>
        <w:r>
          <w:rPr>
            <w:noProof/>
            <w:webHidden/>
          </w:rPr>
        </w:r>
        <w:r>
          <w:rPr>
            <w:noProof/>
            <w:webHidden/>
          </w:rPr>
          <w:fldChar w:fldCharType="separate"/>
        </w:r>
        <w:r>
          <w:rPr>
            <w:noProof/>
            <w:webHidden/>
          </w:rPr>
          <w:t>158</w:t>
        </w:r>
        <w:r>
          <w:rPr>
            <w:noProof/>
            <w:webHidden/>
          </w:rPr>
          <w:fldChar w:fldCharType="end"/>
        </w:r>
      </w:hyperlink>
    </w:p>
    <w:p w14:paraId="7F1C6538" w14:textId="62DCA7E8" w:rsidR="00393FE2" w:rsidRDefault="00393FE2">
      <w:pPr>
        <w:pStyle w:val="TJ2"/>
        <w:rPr>
          <w:rFonts w:asciiTheme="minorHAnsi" w:eastAsiaTheme="minorEastAsia" w:hAnsiTheme="minorHAnsi" w:cstheme="minorBidi"/>
          <w:noProof/>
          <w:sz w:val="22"/>
          <w:szCs w:val="20"/>
          <w:lang w:eastAsia="en-GB" w:bidi="hi-IN"/>
        </w:rPr>
      </w:pPr>
      <w:hyperlink w:anchor="_Toc182319851" w:history="1">
        <w:r w:rsidRPr="007A40A7">
          <w:rPr>
            <w:rStyle w:val="Hiperhivatkozs"/>
            <w:noProof/>
          </w:rPr>
          <w:t>Appendix B.2. Syllable length</w:t>
        </w:r>
        <w:r>
          <w:rPr>
            <w:noProof/>
            <w:webHidden/>
          </w:rPr>
          <w:tab/>
        </w:r>
        <w:r>
          <w:rPr>
            <w:noProof/>
            <w:webHidden/>
          </w:rPr>
          <w:fldChar w:fldCharType="begin"/>
        </w:r>
        <w:r>
          <w:rPr>
            <w:noProof/>
            <w:webHidden/>
          </w:rPr>
          <w:instrText xml:space="preserve"> PAGEREF _Toc182319851 \h </w:instrText>
        </w:r>
        <w:r>
          <w:rPr>
            <w:noProof/>
            <w:webHidden/>
          </w:rPr>
        </w:r>
        <w:r>
          <w:rPr>
            <w:noProof/>
            <w:webHidden/>
          </w:rPr>
          <w:fldChar w:fldCharType="separate"/>
        </w:r>
        <w:r>
          <w:rPr>
            <w:noProof/>
            <w:webHidden/>
          </w:rPr>
          <w:t>158</w:t>
        </w:r>
        <w:r>
          <w:rPr>
            <w:noProof/>
            <w:webHidden/>
          </w:rPr>
          <w:fldChar w:fldCharType="end"/>
        </w:r>
      </w:hyperlink>
    </w:p>
    <w:p w14:paraId="7F64111F" w14:textId="2CFAE3F2" w:rsidR="00393FE2" w:rsidRDefault="00393FE2">
      <w:pPr>
        <w:pStyle w:val="TJ2"/>
        <w:rPr>
          <w:rFonts w:asciiTheme="minorHAnsi" w:eastAsiaTheme="minorEastAsia" w:hAnsiTheme="minorHAnsi" w:cstheme="minorBidi"/>
          <w:noProof/>
          <w:sz w:val="22"/>
          <w:szCs w:val="20"/>
          <w:lang w:eastAsia="en-GB" w:bidi="hi-IN"/>
        </w:rPr>
      </w:pPr>
      <w:hyperlink w:anchor="_Toc182319852" w:history="1">
        <w:r w:rsidRPr="007A40A7">
          <w:rPr>
            <w:rStyle w:val="Hiperhivatkozs"/>
            <w:noProof/>
          </w:rPr>
          <w:t>Appendix B.3. Prosodic code</w:t>
        </w:r>
        <w:r>
          <w:rPr>
            <w:noProof/>
            <w:webHidden/>
          </w:rPr>
          <w:tab/>
        </w:r>
        <w:r>
          <w:rPr>
            <w:noProof/>
            <w:webHidden/>
          </w:rPr>
          <w:fldChar w:fldCharType="begin"/>
        </w:r>
        <w:r>
          <w:rPr>
            <w:noProof/>
            <w:webHidden/>
          </w:rPr>
          <w:instrText xml:space="preserve"> PAGEREF _Toc182319852 \h </w:instrText>
        </w:r>
        <w:r>
          <w:rPr>
            <w:noProof/>
            <w:webHidden/>
          </w:rPr>
        </w:r>
        <w:r>
          <w:rPr>
            <w:noProof/>
            <w:webHidden/>
          </w:rPr>
          <w:fldChar w:fldCharType="separate"/>
        </w:r>
        <w:r>
          <w:rPr>
            <w:noProof/>
            <w:webHidden/>
          </w:rPr>
          <w:t>159</w:t>
        </w:r>
        <w:r>
          <w:rPr>
            <w:noProof/>
            <w:webHidden/>
          </w:rPr>
          <w:fldChar w:fldCharType="end"/>
        </w:r>
      </w:hyperlink>
    </w:p>
    <w:p w14:paraId="3CF1D529" w14:textId="6488BF84" w:rsidR="00393FE2" w:rsidRDefault="00393FE2">
      <w:pPr>
        <w:pStyle w:val="TJ2"/>
        <w:rPr>
          <w:rFonts w:asciiTheme="minorHAnsi" w:eastAsiaTheme="minorEastAsia" w:hAnsiTheme="minorHAnsi" w:cstheme="minorBidi"/>
          <w:noProof/>
          <w:sz w:val="22"/>
          <w:szCs w:val="20"/>
          <w:lang w:eastAsia="en-GB" w:bidi="hi-IN"/>
        </w:rPr>
      </w:pPr>
      <w:hyperlink w:anchor="_Toc182319853" w:history="1">
        <w:r w:rsidRPr="007A40A7">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_Toc182319853 \h </w:instrText>
        </w:r>
        <w:r>
          <w:rPr>
            <w:noProof/>
            <w:webHidden/>
          </w:rPr>
        </w:r>
        <w:r>
          <w:rPr>
            <w:noProof/>
            <w:webHidden/>
          </w:rPr>
          <w:fldChar w:fldCharType="separate"/>
        </w:r>
        <w:r>
          <w:rPr>
            <w:noProof/>
            <w:webHidden/>
          </w:rPr>
          <w:t>160</w:t>
        </w:r>
        <w:r>
          <w:rPr>
            <w:noProof/>
            <w:webHidden/>
          </w:rPr>
          <w:fldChar w:fldCharType="end"/>
        </w:r>
      </w:hyperlink>
    </w:p>
    <w:p w14:paraId="248B6C53" w14:textId="17C0BDFD" w:rsidR="00393FE2" w:rsidRDefault="00393FE2">
      <w:pPr>
        <w:pStyle w:val="TJ3"/>
        <w:rPr>
          <w:rFonts w:asciiTheme="minorHAnsi" w:eastAsiaTheme="minorEastAsia" w:hAnsiTheme="minorHAnsi" w:cstheme="minorBidi"/>
          <w:noProof/>
          <w:sz w:val="22"/>
          <w:szCs w:val="20"/>
          <w:lang w:eastAsia="en-GB" w:bidi="hi-IN"/>
        </w:rPr>
      </w:pPr>
      <w:hyperlink w:anchor="_Toc182319854" w:history="1">
        <w:r w:rsidRPr="007A40A7">
          <w:rPr>
            <w:rStyle w:val="Hiperhivatkozs"/>
            <w:noProof/>
          </w:rPr>
          <w:t>Appendix B.4.1. Syllabic metres (</w:t>
        </w:r>
        <w:r w:rsidRPr="007A40A7">
          <w:rPr>
            <w:rStyle w:val="Hiperhivatkozs"/>
            <w:i/>
            <w:noProof/>
          </w:rPr>
          <w:t>varṇavr̥tta</w:t>
        </w:r>
        <w:r w:rsidRPr="007A40A7">
          <w:rPr>
            <w:rStyle w:val="Hiperhivatkozs"/>
            <w:noProof/>
          </w:rPr>
          <w:t>)</w:t>
        </w:r>
        <w:r>
          <w:rPr>
            <w:noProof/>
            <w:webHidden/>
          </w:rPr>
          <w:tab/>
        </w:r>
        <w:r>
          <w:rPr>
            <w:noProof/>
            <w:webHidden/>
          </w:rPr>
          <w:fldChar w:fldCharType="begin"/>
        </w:r>
        <w:r>
          <w:rPr>
            <w:noProof/>
            <w:webHidden/>
          </w:rPr>
          <w:instrText xml:space="preserve"> PAGEREF _Toc182319854 \h </w:instrText>
        </w:r>
        <w:r>
          <w:rPr>
            <w:noProof/>
            <w:webHidden/>
          </w:rPr>
        </w:r>
        <w:r>
          <w:rPr>
            <w:noProof/>
            <w:webHidden/>
          </w:rPr>
          <w:fldChar w:fldCharType="separate"/>
        </w:r>
        <w:r>
          <w:rPr>
            <w:noProof/>
            <w:webHidden/>
          </w:rPr>
          <w:t>160</w:t>
        </w:r>
        <w:r>
          <w:rPr>
            <w:noProof/>
            <w:webHidden/>
          </w:rPr>
          <w:fldChar w:fldCharType="end"/>
        </w:r>
      </w:hyperlink>
    </w:p>
    <w:p w14:paraId="13C76B3F" w14:textId="122CF83F" w:rsidR="00393FE2" w:rsidRDefault="00393FE2">
      <w:pPr>
        <w:pStyle w:val="TJ3"/>
        <w:rPr>
          <w:rFonts w:asciiTheme="minorHAnsi" w:eastAsiaTheme="minorEastAsia" w:hAnsiTheme="minorHAnsi" w:cstheme="minorBidi"/>
          <w:noProof/>
          <w:sz w:val="22"/>
          <w:szCs w:val="20"/>
          <w:lang w:eastAsia="en-GB" w:bidi="hi-IN"/>
        </w:rPr>
      </w:pPr>
      <w:hyperlink w:anchor="_Toc182319855" w:history="1">
        <w:r w:rsidRPr="007A40A7">
          <w:rPr>
            <w:rStyle w:val="Hiperhivatkozs"/>
            <w:noProof/>
          </w:rPr>
          <w:t>Appendix B.4.2. Moraic metres</w:t>
        </w:r>
        <w:r>
          <w:rPr>
            <w:noProof/>
            <w:webHidden/>
          </w:rPr>
          <w:tab/>
        </w:r>
        <w:r>
          <w:rPr>
            <w:noProof/>
            <w:webHidden/>
          </w:rPr>
          <w:fldChar w:fldCharType="begin"/>
        </w:r>
        <w:r>
          <w:rPr>
            <w:noProof/>
            <w:webHidden/>
          </w:rPr>
          <w:instrText xml:space="preserve"> PAGEREF _Toc182319855 \h </w:instrText>
        </w:r>
        <w:r>
          <w:rPr>
            <w:noProof/>
            <w:webHidden/>
          </w:rPr>
        </w:r>
        <w:r>
          <w:rPr>
            <w:noProof/>
            <w:webHidden/>
          </w:rPr>
          <w:fldChar w:fldCharType="separate"/>
        </w:r>
        <w:r>
          <w:rPr>
            <w:noProof/>
            <w:webHidden/>
          </w:rPr>
          <w:t>163</w:t>
        </w:r>
        <w:r>
          <w:rPr>
            <w:noProof/>
            <w:webHidden/>
          </w:rPr>
          <w:fldChar w:fldCharType="end"/>
        </w:r>
      </w:hyperlink>
    </w:p>
    <w:p w14:paraId="646A011D" w14:textId="27C3FEDF" w:rsidR="00393FE2" w:rsidRDefault="00393FE2">
      <w:pPr>
        <w:pStyle w:val="TJ3"/>
        <w:rPr>
          <w:rFonts w:asciiTheme="minorHAnsi" w:eastAsiaTheme="minorEastAsia" w:hAnsiTheme="minorHAnsi" w:cstheme="minorBidi"/>
          <w:noProof/>
          <w:sz w:val="22"/>
          <w:szCs w:val="20"/>
          <w:lang w:eastAsia="en-GB" w:bidi="hi-IN"/>
        </w:rPr>
      </w:pPr>
      <w:hyperlink w:anchor="_Toc182319856" w:history="1">
        <w:r w:rsidRPr="007A40A7">
          <w:rPr>
            <w:rStyle w:val="Hiperhivatkozs"/>
            <w:noProof/>
          </w:rPr>
          <w:t>Appendix B.4.3.</w:t>
        </w:r>
        <w:r w:rsidRPr="007A40A7">
          <w:rPr>
            <w:rStyle w:val="Hiperhivatkozs"/>
            <w:i/>
            <w:noProof/>
          </w:rPr>
          <w:t xml:space="preserve"> Anuṣṭubh</w:t>
        </w:r>
        <w:r w:rsidRPr="007A40A7">
          <w:rPr>
            <w:rStyle w:val="Hiperhivatkozs"/>
            <w:noProof/>
          </w:rPr>
          <w:t xml:space="preserve"> details</w:t>
        </w:r>
        <w:r>
          <w:rPr>
            <w:noProof/>
            <w:webHidden/>
          </w:rPr>
          <w:tab/>
        </w:r>
        <w:r>
          <w:rPr>
            <w:noProof/>
            <w:webHidden/>
          </w:rPr>
          <w:fldChar w:fldCharType="begin"/>
        </w:r>
        <w:r>
          <w:rPr>
            <w:noProof/>
            <w:webHidden/>
          </w:rPr>
          <w:instrText xml:space="preserve"> PAGEREF _Toc182319856 \h </w:instrText>
        </w:r>
        <w:r>
          <w:rPr>
            <w:noProof/>
            <w:webHidden/>
          </w:rPr>
        </w:r>
        <w:r>
          <w:rPr>
            <w:noProof/>
            <w:webHidden/>
          </w:rPr>
          <w:fldChar w:fldCharType="separate"/>
        </w:r>
        <w:r>
          <w:rPr>
            <w:noProof/>
            <w:webHidden/>
          </w:rPr>
          <w:t>165</w:t>
        </w:r>
        <w:r>
          <w:rPr>
            <w:noProof/>
            <w:webHidden/>
          </w:rPr>
          <w:fldChar w:fldCharType="end"/>
        </w:r>
      </w:hyperlink>
    </w:p>
    <w:p w14:paraId="51B99C56" w14:textId="44E2CCE0" w:rsidR="00393FE2" w:rsidRDefault="00393FE2">
      <w:pPr>
        <w:pStyle w:val="TJ3"/>
        <w:rPr>
          <w:rFonts w:asciiTheme="minorHAnsi" w:eastAsiaTheme="minorEastAsia" w:hAnsiTheme="minorHAnsi" w:cstheme="minorBidi"/>
          <w:noProof/>
          <w:sz w:val="22"/>
          <w:szCs w:val="20"/>
          <w:lang w:eastAsia="en-GB" w:bidi="hi-IN"/>
        </w:rPr>
      </w:pPr>
      <w:hyperlink w:anchor="_Toc182319857" w:history="1">
        <w:r w:rsidRPr="007A40A7">
          <w:rPr>
            <w:rStyle w:val="Hiperhivatkozs"/>
            <w:noProof/>
          </w:rPr>
          <w:t xml:space="preserve">Appendix B.4.4. The </w:t>
        </w:r>
        <w:r w:rsidRPr="007A40A7">
          <w:rPr>
            <w:rStyle w:val="Hiperhivatkozs"/>
            <w:i/>
            <w:noProof/>
          </w:rPr>
          <w:t>upajāti</w:t>
        </w:r>
        <w:r w:rsidRPr="007A40A7">
          <w:rPr>
            <w:rStyle w:val="Hiperhivatkozs"/>
            <w:noProof/>
          </w:rPr>
          <w:t xml:space="preserve"> family</w:t>
        </w:r>
        <w:r>
          <w:rPr>
            <w:noProof/>
            <w:webHidden/>
          </w:rPr>
          <w:tab/>
        </w:r>
        <w:r>
          <w:rPr>
            <w:noProof/>
            <w:webHidden/>
          </w:rPr>
          <w:fldChar w:fldCharType="begin"/>
        </w:r>
        <w:r>
          <w:rPr>
            <w:noProof/>
            <w:webHidden/>
          </w:rPr>
          <w:instrText xml:space="preserve"> PAGEREF _Toc182319857 \h </w:instrText>
        </w:r>
        <w:r>
          <w:rPr>
            <w:noProof/>
            <w:webHidden/>
          </w:rPr>
        </w:r>
        <w:r>
          <w:rPr>
            <w:noProof/>
            <w:webHidden/>
          </w:rPr>
          <w:fldChar w:fldCharType="separate"/>
        </w:r>
        <w:r>
          <w:rPr>
            <w:noProof/>
            <w:webHidden/>
          </w:rPr>
          <w:t>166</w:t>
        </w:r>
        <w:r>
          <w:rPr>
            <w:noProof/>
            <w:webHidden/>
          </w:rPr>
          <w:fldChar w:fldCharType="end"/>
        </w:r>
      </w:hyperlink>
    </w:p>
    <w:p w14:paraId="58AF712C" w14:textId="3EC3C061" w:rsidR="00393FE2" w:rsidRDefault="00393FE2">
      <w:pPr>
        <w:pStyle w:val="TJ3"/>
        <w:rPr>
          <w:rFonts w:asciiTheme="minorHAnsi" w:eastAsiaTheme="minorEastAsia" w:hAnsiTheme="minorHAnsi" w:cstheme="minorBidi"/>
          <w:noProof/>
          <w:sz w:val="22"/>
          <w:szCs w:val="20"/>
          <w:lang w:eastAsia="en-GB" w:bidi="hi-IN"/>
        </w:rPr>
      </w:pPr>
      <w:hyperlink w:anchor="_Toc182319858" w:history="1">
        <w:r w:rsidRPr="007A40A7">
          <w:rPr>
            <w:rStyle w:val="Hiperhivatkozs"/>
            <w:noProof/>
          </w:rPr>
          <w:t xml:space="preserve">Appendix B.4.5. The </w:t>
        </w:r>
        <w:r w:rsidRPr="007A40A7">
          <w:rPr>
            <w:rStyle w:val="Hiperhivatkozs"/>
            <w:i/>
            <w:noProof/>
          </w:rPr>
          <w:t>vaitālīya</w:t>
        </w:r>
        <w:r w:rsidRPr="007A40A7">
          <w:rPr>
            <w:rStyle w:val="Hiperhivatkozs"/>
            <w:noProof/>
          </w:rPr>
          <w:t xml:space="preserve"> family</w:t>
        </w:r>
        <w:r>
          <w:rPr>
            <w:noProof/>
            <w:webHidden/>
          </w:rPr>
          <w:tab/>
        </w:r>
        <w:r>
          <w:rPr>
            <w:noProof/>
            <w:webHidden/>
          </w:rPr>
          <w:fldChar w:fldCharType="begin"/>
        </w:r>
        <w:r>
          <w:rPr>
            <w:noProof/>
            <w:webHidden/>
          </w:rPr>
          <w:instrText xml:space="preserve"> PAGEREF _Toc182319858 \h </w:instrText>
        </w:r>
        <w:r>
          <w:rPr>
            <w:noProof/>
            <w:webHidden/>
          </w:rPr>
        </w:r>
        <w:r>
          <w:rPr>
            <w:noProof/>
            <w:webHidden/>
          </w:rPr>
          <w:fldChar w:fldCharType="separate"/>
        </w:r>
        <w:r>
          <w:rPr>
            <w:noProof/>
            <w:webHidden/>
          </w:rPr>
          <w:t>166</w:t>
        </w:r>
        <w:r>
          <w:rPr>
            <w:noProof/>
            <w:webHidden/>
          </w:rPr>
          <w:fldChar w:fldCharType="end"/>
        </w:r>
      </w:hyperlink>
    </w:p>
    <w:p w14:paraId="5D958E55" w14:textId="4EAB8097" w:rsidR="00393FE2" w:rsidRDefault="00393FE2">
      <w:pPr>
        <w:pStyle w:val="TJ3"/>
        <w:rPr>
          <w:rFonts w:asciiTheme="minorHAnsi" w:eastAsiaTheme="minorEastAsia" w:hAnsiTheme="minorHAnsi" w:cstheme="minorBidi"/>
          <w:noProof/>
          <w:sz w:val="22"/>
          <w:szCs w:val="20"/>
          <w:lang w:eastAsia="en-GB" w:bidi="hi-IN"/>
        </w:rPr>
      </w:pPr>
      <w:hyperlink w:anchor="_Toc182319859" w:history="1">
        <w:r w:rsidRPr="007A40A7">
          <w:rPr>
            <w:rStyle w:val="Hiperhivatkozs"/>
            <w:noProof/>
          </w:rPr>
          <w:t>Appendix B.4.6. Vedic trimeter</w:t>
        </w:r>
        <w:r>
          <w:rPr>
            <w:noProof/>
            <w:webHidden/>
          </w:rPr>
          <w:tab/>
        </w:r>
        <w:r>
          <w:rPr>
            <w:noProof/>
            <w:webHidden/>
          </w:rPr>
          <w:fldChar w:fldCharType="begin"/>
        </w:r>
        <w:r>
          <w:rPr>
            <w:noProof/>
            <w:webHidden/>
          </w:rPr>
          <w:instrText xml:space="preserve"> PAGEREF _Toc182319859 \h </w:instrText>
        </w:r>
        <w:r>
          <w:rPr>
            <w:noProof/>
            <w:webHidden/>
          </w:rPr>
        </w:r>
        <w:r>
          <w:rPr>
            <w:noProof/>
            <w:webHidden/>
          </w:rPr>
          <w:fldChar w:fldCharType="separate"/>
        </w:r>
        <w:r>
          <w:rPr>
            <w:noProof/>
            <w:webHidden/>
          </w:rPr>
          <w:t>166</w:t>
        </w:r>
        <w:r>
          <w:rPr>
            <w:noProof/>
            <w:webHidden/>
          </w:rPr>
          <w:fldChar w:fldCharType="end"/>
        </w:r>
      </w:hyperlink>
    </w:p>
    <w:p w14:paraId="4D823B8E" w14:textId="0C2BEA19" w:rsidR="00393FE2" w:rsidRDefault="00393FE2">
      <w:pPr>
        <w:pStyle w:val="TJ3"/>
        <w:rPr>
          <w:rFonts w:asciiTheme="minorHAnsi" w:eastAsiaTheme="minorEastAsia" w:hAnsiTheme="minorHAnsi" w:cstheme="minorBidi"/>
          <w:noProof/>
          <w:sz w:val="22"/>
          <w:szCs w:val="20"/>
          <w:lang w:eastAsia="en-GB" w:bidi="hi-IN"/>
        </w:rPr>
      </w:pPr>
      <w:hyperlink w:anchor="_Toc182319860" w:history="1">
        <w:r w:rsidRPr="007A40A7">
          <w:rPr>
            <w:rStyle w:val="Hiperhivatkozs"/>
            <w:noProof/>
          </w:rPr>
          <w:t>Appendix B.4.7. Other semi-syllabic metres</w:t>
        </w:r>
        <w:r>
          <w:rPr>
            <w:noProof/>
            <w:webHidden/>
          </w:rPr>
          <w:tab/>
        </w:r>
        <w:r>
          <w:rPr>
            <w:noProof/>
            <w:webHidden/>
          </w:rPr>
          <w:fldChar w:fldCharType="begin"/>
        </w:r>
        <w:r>
          <w:rPr>
            <w:noProof/>
            <w:webHidden/>
          </w:rPr>
          <w:instrText xml:space="preserve"> PAGEREF _Toc182319860 \h </w:instrText>
        </w:r>
        <w:r>
          <w:rPr>
            <w:noProof/>
            <w:webHidden/>
          </w:rPr>
        </w:r>
        <w:r>
          <w:rPr>
            <w:noProof/>
            <w:webHidden/>
          </w:rPr>
          <w:fldChar w:fldCharType="separate"/>
        </w:r>
        <w:r>
          <w:rPr>
            <w:noProof/>
            <w:webHidden/>
          </w:rPr>
          <w:t>167</w:t>
        </w:r>
        <w:r>
          <w:rPr>
            <w:noProof/>
            <w:webHidden/>
          </w:rPr>
          <w:fldChar w:fldCharType="end"/>
        </w:r>
      </w:hyperlink>
    </w:p>
    <w:p w14:paraId="183386E9" w14:textId="753D0D65" w:rsidR="00393FE2" w:rsidRDefault="00393FE2">
      <w:pPr>
        <w:pStyle w:val="TJ2"/>
        <w:rPr>
          <w:rFonts w:asciiTheme="minorHAnsi" w:eastAsiaTheme="minorEastAsia" w:hAnsiTheme="minorHAnsi" w:cstheme="minorBidi"/>
          <w:noProof/>
          <w:sz w:val="22"/>
          <w:szCs w:val="20"/>
          <w:lang w:eastAsia="en-GB" w:bidi="hi-IN"/>
        </w:rPr>
      </w:pPr>
      <w:hyperlink w:anchor="_Toc182319861" w:history="1">
        <w:r w:rsidRPr="007A40A7">
          <w:rPr>
            <w:rStyle w:val="Hiperhivatkozs"/>
            <w:noProof/>
          </w:rPr>
          <w:t>Appendix B.5. Tamil metres</w:t>
        </w:r>
        <w:r>
          <w:rPr>
            <w:noProof/>
            <w:webHidden/>
          </w:rPr>
          <w:tab/>
        </w:r>
        <w:r>
          <w:rPr>
            <w:noProof/>
            <w:webHidden/>
          </w:rPr>
          <w:fldChar w:fldCharType="begin"/>
        </w:r>
        <w:r>
          <w:rPr>
            <w:noProof/>
            <w:webHidden/>
          </w:rPr>
          <w:instrText xml:space="preserve"> PAGEREF _Toc182319861 \h </w:instrText>
        </w:r>
        <w:r>
          <w:rPr>
            <w:noProof/>
            <w:webHidden/>
          </w:rPr>
        </w:r>
        <w:r>
          <w:rPr>
            <w:noProof/>
            <w:webHidden/>
          </w:rPr>
          <w:fldChar w:fldCharType="separate"/>
        </w:r>
        <w:r>
          <w:rPr>
            <w:noProof/>
            <w:webHidden/>
          </w:rPr>
          <w:t>167</w:t>
        </w:r>
        <w:r>
          <w:rPr>
            <w:noProof/>
            <w:webHidden/>
          </w:rPr>
          <w:fldChar w:fldCharType="end"/>
        </w:r>
      </w:hyperlink>
    </w:p>
    <w:p w14:paraId="0BCB67B3" w14:textId="486A3768" w:rsidR="00393FE2" w:rsidRDefault="00393FE2">
      <w:pPr>
        <w:pStyle w:val="TJ1"/>
        <w:rPr>
          <w:rFonts w:asciiTheme="minorHAnsi" w:eastAsiaTheme="minorEastAsia" w:hAnsiTheme="minorHAnsi" w:cstheme="minorBidi"/>
          <w:b w:val="0"/>
          <w:noProof/>
          <w:szCs w:val="20"/>
          <w:lang w:eastAsia="en-GB" w:bidi="hi-IN"/>
        </w:rPr>
      </w:pPr>
      <w:hyperlink w:anchor="_Toc182319862" w:history="1">
        <w:r w:rsidRPr="007A40A7">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_Toc182319862 \h </w:instrText>
        </w:r>
        <w:r>
          <w:rPr>
            <w:noProof/>
            <w:webHidden/>
          </w:rPr>
        </w:r>
        <w:r>
          <w:rPr>
            <w:noProof/>
            <w:webHidden/>
          </w:rPr>
          <w:fldChar w:fldCharType="separate"/>
        </w:r>
        <w:r>
          <w:rPr>
            <w:noProof/>
            <w:webHidden/>
          </w:rPr>
          <w:t>169</w:t>
        </w:r>
        <w:r>
          <w:rPr>
            <w:noProof/>
            <w:webHidden/>
          </w:rPr>
          <w:fldChar w:fldCharType="end"/>
        </w:r>
      </w:hyperlink>
    </w:p>
    <w:p w14:paraId="1555E358" w14:textId="20FD8178" w:rsidR="00393FE2" w:rsidRDefault="00393FE2">
      <w:pPr>
        <w:pStyle w:val="TJ2"/>
        <w:rPr>
          <w:rFonts w:asciiTheme="minorHAnsi" w:eastAsiaTheme="minorEastAsia" w:hAnsiTheme="minorHAnsi" w:cstheme="minorBidi"/>
          <w:noProof/>
          <w:sz w:val="22"/>
          <w:szCs w:val="20"/>
          <w:lang w:eastAsia="en-GB" w:bidi="hi-IN"/>
        </w:rPr>
      </w:pPr>
      <w:hyperlink w:anchor="_Toc182319863" w:history="1">
        <w:r w:rsidRPr="007A40A7">
          <w:rPr>
            <w:rStyle w:val="Hiperhivatkozs"/>
            <w:noProof/>
          </w:rPr>
          <w:t>Case study 1: four-faced stele</w:t>
        </w:r>
        <w:r>
          <w:rPr>
            <w:noProof/>
            <w:webHidden/>
          </w:rPr>
          <w:tab/>
        </w:r>
        <w:r>
          <w:rPr>
            <w:noProof/>
            <w:webHidden/>
          </w:rPr>
          <w:fldChar w:fldCharType="begin"/>
        </w:r>
        <w:r>
          <w:rPr>
            <w:noProof/>
            <w:webHidden/>
          </w:rPr>
          <w:instrText xml:space="preserve"> PAGEREF _Toc182319863 \h </w:instrText>
        </w:r>
        <w:r>
          <w:rPr>
            <w:noProof/>
            <w:webHidden/>
          </w:rPr>
        </w:r>
        <w:r>
          <w:rPr>
            <w:noProof/>
            <w:webHidden/>
          </w:rPr>
          <w:fldChar w:fldCharType="separate"/>
        </w:r>
        <w:r>
          <w:rPr>
            <w:noProof/>
            <w:webHidden/>
          </w:rPr>
          <w:t>169</w:t>
        </w:r>
        <w:r>
          <w:rPr>
            <w:noProof/>
            <w:webHidden/>
          </w:rPr>
          <w:fldChar w:fldCharType="end"/>
        </w:r>
      </w:hyperlink>
    </w:p>
    <w:p w14:paraId="1AFF6BFB" w14:textId="0A1C30AE" w:rsidR="00393FE2" w:rsidRDefault="00393FE2">
      <w:pPr>
        <w:pStyle w:val="TJ2"/>
        <w:rPr>
          <w:rFonts w:asciiTheme="minorHAnsi" w:eastAsiaTheme="minorEastAsia" w:hAnsiTheme="minorHAnsi" w:cstheme="minorBidi"/>
          <w:noProof/>
          <w:sz w:val="22"/>
          <w:szCs w:val="20"/>
          <w:lang w:eastAsia="en-GB" w:bidi="hi-IN"/>
        </w:rPr>
      </w:pPr>
      <w:hyperlink w:anchor="_Toc182319864" w:history="1">
        <w:r w:rsidRPr="007A40A7">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_Toc182319864 \h </w:instrText>
        </w:r>
        <w:r>
          <w:rPr>
            <w:noProof/>
            <w:webHidden/>
          </w:rPr>
        </w:r>
        <w:r>
          <w:rPr>
            <w:noProof/>
            <w:webHidden/>
          </w:rPr>
          <w:fldChar w:fldCharType="separate"/>
        </w:r>
        <w:r>
          <w:rPr>
            <w:noProof/>
            <w:webHidden/>
          </w:rPr>
          <w:t>170</w:t>
        </w:r>
        <w:r>
          <w:rPr>
            <w:noProof/>
            <w:webHidden/>
          </w:rPr>
          <w:fldChar w:fldCharType="end"/>
        </w:r>
      </w:hyperlink>
    </w:p>
    <w:p w14:paraId="53DE3AD3" w14:textId="28D5D5E2" w:rsidR="00393FE2" w:rsidRDefault="00393FE2">
      <w:pPr>
        <w:pStyle w:val="TJ2"/>
        <w:rPr>
          <w:rFonts w:asciiTheme="minorHAnsi" w:eastAsiaTheme="minorEastAsia" w:hAnsiTheme="minorHAnsi" w:cstheme="minorBidi"/>
          <w:noProof/>
          <w:sz w:val="22"/>
          <w:szCs w:val="20"/>
          <w:lang w:eastAsia="en-GB" w:bidi="hi-IN"/>
        </w:rPr>
      </w:pPr>
      <w:hyperlink w:anchor="_Toc182319865" w:history="1">
        <w:r w:rsidRPr="007A40A7">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_Toc182319865 \h </w:instrText>
        </w:r>
        <w:r>
          <w:rPr>
            <w:noProof/>
            <w:webHidden/>
          </w:rPr>
        </w:r>
        <w:r>
          <w:rPr>
            <w:noProof/>
            <w:webHidden/>
          </w:rPr>
          <w:fldChar w:fldCharType="separate"/>
        </w:r>
        <w:r>
          <w:rPr>
            <w:noProof/>
            <w:webHidden/>
          </w:rPr>
          <w:t>172</w:t>
        </w:r>
        <w:r>
          <w:rPr>
            <w:noProof/>
            <w:webHidden/>
          </w:rPr>
          <w:fldChar w:fldCharType="end"/>
        </w:r>
      </w:hyperlink>
    </w:p>
    <w:p w14:paraId="0F8384CD" w14:textId="1B920270" w:rsidR="00393FE2" w:rsidRDefault="00393FE2">
      <w:pPr>
        <w:pStyle w:val="TJ2"/>
        <w:rPr>
          <w:rFonts w:asciiTheme="minorHAnsi" w:eastAsiaTheme="minorEastAsia" w:hAnsiTheme="minorHAnsi" w:cstheme="minorBidi"/>
          <w:noProof/>
          <w:sz w:val="22"/>
          <w:szCs w:val="20"/>
          <w:lang w:eastAsia="en-GB" w:bidi="hi-IN"/>
        </w:rPr>
      </w:pPr>
      <w:hyperlink w:anchor="_Toc182319866" w:history="1">
        <w:r w:rsidRPr="007A40A7">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_Toc182319866 \h </w:instrText>
        </w:r>
        <w:r>
          <w:rPr>
            <w:noProof/>
            <w:webHidden/>
          </w:rPr>
        </w:r>
        <w:r>
          <w:rPr>
            <w:noProof/>
            <w:webHidden/>
          </w:rPr>
          <w:fldChar w:fldCharType="separate"/>
        </w:r>
        <w:r>
          <w:rPr>
            <w:noProof/>
            <w:webHidden/>
          </w:rPr>
          <w:t>173</w:t>
        </w:r>
        <w:r>
          <w:rPr>
            <w:noProof/>
            <w:webHidden/>
          </w:rPr>
          <w:fldChar w:fldCharType="end"/>
        </w:r>
      </w:hyperlink>
    </w:p>
    <w:p w14:paraId="438A5F46" w14:textId="5AB6B3AA" w:rsidR="00393FE2" w:rsidRDefault="00393FE2">
      <w:pPr>
        <w:pStyle w:val="TJ2"/>
        <w:rPr>
          <w:rFonts w:asciiTheme="minorHAnsi" w:eastAsiaTheme="minorEastAsia" w:hAnsiTheme="minorHAnsi" w:cstheme="minorBidi"/>
          <w:noProof/>
          <w:sz w:val="22"/>
          <w:szCs w:val="20"/>
          <w:lang w:eastAsia="en-GB" w:bidi="hi-IN"/>
        </w:rPr>
      </w:pPr>
      <w:hyperlink w:anchor="_Toc182319867" w:history="1">
        <w:r w:rsidRPr="007A40A7">
          <w:rPr>
            <w:rStyle w:val="Hiperhivatkozs"/>
            <w:noProof/>
          </w:rPr>
          <w:t>Case study 3: stele with two inscribed faces, an incipit and quasi-columns</w:t>
        </w:r>
        <w:r>
          <w:rPr>
            <w:noProof/>
            <w:webHidden/>
          </w:rPr>
          <w:tab/>
        </w:r>
        <w:r>
          <w:rPr>
            <w:noProof/>
            <w:webHidden/>
          </w:rPr>
          <w:fldChar w:fldCharType="begin"/>
        </w:r>
        <w:r>
          <w:rPr>
            <w:noProof/>
            <w:webHidden/>
          </w:rPr>
          <w:instrText xml:space="preserve"> PAGEREF _Toc182319867 \h </w:instrText>
        </w:r>
        <w:r>
          <w:rPr>
            <w:noProof/>
            <w:webHidden/>
          </w:rPr>
        </w:r>
        <w:r>
          <w:rPr>
            <w:noProof/>
            <w:webHidden/>
          </w:rPr>
          <w:fldChar w:fldCharType="separate"/>
        </w:r>
        <w:r>
          <w:rPr>
            <w:noProof/>
            <w:webHidden/>
          </w:rPr>
          <w:t>174</w:t>
        </w:r>
        <w:r>
          <w:rPr>
            <w:noProof/>
            <w:webHidden/>
          </w:rPr>
          <w:fldChar w:fldCharType="end"/>
        </w:r>
      </w:hyperlink>
    </w:p>
    <w:p w14:paraId="2E75E01D" w14:textId="3E6E9C45" w:rsidR="00393FE2" w:rsidRDefault="00393FE2">
      <w:pPr>
        <w:pStyle w:val="TJ1"/>
        <w:rPr>
          <w:rFonts w:asciiTheme="minorHAnsi" w:eastAsiaTheme="minorEastAsia" w:hAnsiTheme="minorHAnsi" w:cstheme="minorBidi"/>
          <w:b w:val="0"/>
          <w:noProof/>
          <w:szCs w:val="20"/>
          <w:lang w:eastAsia="en-GB" w:bidi="hi-IN"/>
        </w:rPr>
      </w:pPr>
      <w:hyperlink w:anchor="_Toc182319868" w:history="1">
        <w:r w:rsidRPr="007A40A7">
          <w:rPr>
            <w:rStyle w:val="Hiperhivatkozs"/>
            <w:noProof/>
          </w:rPr>
          <w:t>Appendix D. Language tags</w:t>
        </w:r>
        <w:r>
          <w:rPr>
            <w:noProof/>
            <w:webHidden/>
          </w:rPr>
          <w:tab/>
        </w:r>
        <w:r>
          <w:rPr>
            <w:noProof/>
            <w:webHidden/>
          </w:rPr>
          <w:fldChar w:fldCharType="begin"/>
        </w:r>
        <w:r>
          <w:rPr>
            <w:noProof/>
            <w:webHidden/>
          </w:rPr>
          <w:instrText xml:space="preserve"> PAGEREF _Toc182319868 \h </w:instrText>
        </w:r>
        <w:r>
          <w:rPr>
            <w:noProof/>
            <w:webHidden/>
          </w:rPr>
        </w:r>
        <w:r>
          <w:rPr>
            <w:noProof/>
            <w:webHidden/>
          </w:rPr>
          <w:fldChar w:fldCharType="separate"/>
        </w:r>
        <w:r>
          <w:rPr>
            <w:noProof/>
            <w:webHidden/>
          </w:rPr>
          <w:t>177</w:t>
        </w:r>
        <w:r>
          <w:rPr>
            <w:noProof/>
            <w:webHidden/>
          </w:rPr>
          <w:fldChar w:fldCharType="end"/>
        </w:r>
      </w:hyperlink>
    </w:p>
    <w:p w14:paraId="7B2390A6" w14:textId="11D73BF2" w:rsidR="00393FE2" w:rsidRDefault="00393FE2">
      <w:pPr>
        <w:pStyle w:val="TJ1"/>
        <w:rPr>
          <w:rFonts w:asciiTheme="minorHAnsi" w:eastAsiaTheme="minorEastAsia" w:hAnsiTheme="minorHAnsi" w:cstheme="minorBidi"/>
          <w:b w:val="0"/>
          <w:noProof/>
          <w:szCs w:val="20"/>
          <w:lang w:eastAsia="en-GB" w:bidi="hi-IN"/>
        </w:rPr>
      </w:pPr>
      <w:hyperlink w:anchor="_Toc182319869" w:history="1">
        <w:r w:rsidRPr="007A40A7">
          <w:rPr>
            <w:rStyle w:val="Hiperhivatkozs"/>
            <w:noProof/>
          </w:rPr>
          <w:t>Appendix E. Titling conventions</w:t>
        </w:r>
        <w:r>
          <w:rPr>
            <w:noProof/>
            <w:webHidden/>
          </w:rPr>
          <w:tab/>
        </w:r>
        <w:r>
          <w:rPr>
            <w:noProof/>
            <w:webHidden/>
          </w:rPr>
          <w:fldChar w:fldCharType="begin"/>
        </w:r>
        <w:r>
          <w:rPr>
            <w:noProof/>
            <w:webHidden/>
          </w:rPr>
          <w:instrText xml:space="preserve"> PAGEREF _Toc182319869 \h </w:instrText>
        </w:r>
        <w:r>
          <w:rPr>
            <w:noProof/>
            <w:webHidden/>
          </w:rPr>
        </w:r>
        <w:r>
          <w:rPr>
            <w:noProof/>
            <w:webHidden/>
          </w:rPr>
          <w:fldChar w:fldCharType="separate"/>
        </w:r>
        <w:r>
          <w:rPr>
            <w:noProof/>
            <w:webHidden/>
          </w:rPr>
          <w:t>179</w:t>
        </w:r>
        <w:r>
          <w:rPr>
            <w:noProof/>
            <w:webHidden/>
          </w:rPr>
          <w:fldChar w:fldCharType="end"/>
        </w:r>
      </w:hyperlink>
    </w:p>
    <w:p w14:paraId="1E712186" w14:textId="7873FD33" w:rsidR="00393FE2" w:rsidRDefault="00393FE2">
      <w:pPr>
        <w:pStyle w:val="TJ1"/>
        <w:rPr>
          <w:rFonts w:asciiTheme="minorHAnsi" w:eastAsiaTheme="minorEastAsia" w:hAnsiTheme="minorHAnsi" w:cstheme="minorBidi"/>
          <w:b w:val="0"/>
          <w:noProof/>
          <w:szCs w:val="20"/>
          <w:lang w:eastAsia="en-GB" w:bidi="hi-IN"/>
        </w:rPr>
      </w:pPr>
      <w:hyperlink w:anchor="_Toc182319870" w:history="1">
        <w:r w:rsidRPr="007A40A7">
          <w:rPr>
            <w:rStyle w:val="Hiperhivatkozs"/>
            <w:noProof/>
          </w:rPr>
          <w:t>Appendix F. Normalisation suggestions</w:t>
        </w:r>
        <w:r>
          <w:rPr>
            <w:noProof/>
            <w:webHidden/>
          </w:rPr>
          <w:tab/>
        </w:r>
        <w:r>
          <w:rPr>
            <w:noProof/>
            <w:webHidden/>
          </w:rPr>
          <w:fldChar w:fldCharType="begin"/>
        </w:r>
        <w:r>
          <w:rPr>
            <w:noProof/>
            <w:webHidden/>
          </w:rPr>
          <w:instrText xml:space="preserve"> PAGEREF _Toc182319870 \h </w:instrText>
        </w:r>
        <w:r>
          <w:rPr>
            <w:noProof/>
            <w:webHidden/>
          </w:rPr>
        </w:r>
        <w:r>
          <w:rPr>
            <w:noProof/>
            <w:webHidden/>
          </w:rPr>
          <w:fldChar w:fldCharType="separate"/>
        </w:r>
        <w:r>
          <w:rPr>
            <w:noProof/>
            <w:webHidden/>
          </w:rPr>
          <w:t>181</w:t>
        </w:r>
        <w:r>
          <w:rPr>
            <w:noProof/>
            <w:webHidden/>
          </w:rPr>
          <w:fldChar w:fldCharType="end"/>
        </w:r>
      </w:hyperlink>
    </w:p>
    <w:p w14:paraId="751FD6D6" w14:textId="797A0F30" w:rsidR="00393FE2" w:rsidRDefault="00393FE2">
      <w:pPr>
        <w:pStyle w:val="TJ1"/>
        <w:rPr>
          <w:rFonts w:asciiTheme="minorHAnsi" w:eastAsiaTheme="minorEastAsia" w:hAnsiTheme="minorHAnsi" w:cstheme="minorBidi"/>
          <w:b w:val="0"/>
          <w:noProof/>
          <w:szCs w:val="20"/>
          <w:lang w:eastAsia="en-GB" w:bidi="hi-IN"/>
        </w:rPr>
      </w:pPr>
      <w:hyperlink w:anchor="_Toc182319871" w:history="1">
        <w:r w:rsidRPr="007A40A7">
          <w:rPr>
            <w:rStyle w:val="Hiperhivatkozs"/>
            <w:noProof/>
          </w:rPr>
          <w:t>References</w:t>
        </w:r>
        <w:r>
          <w:rPr>
            <w:noProof/>
            <w:webHidden/>
          </w:rPr>
          <w:tab/>
        </w:r>
        <w:r>
          <w:rPr>
            <w:noProof/>
            <w:webHidden/>
          </w:rPr>
          <w:fldChar w:fldCharType="begin"/>
        </w:r>
        <w:r>
          <w:rPr>
            <w:noProof/>
            <w:webHidden/>
          </w:rPr>
          <w:instrText xml:space="preserve"> PAGEREF _Toc182319871 \h </w:instrText>
        </w:r>
        <w:r>
          <w:rPr>
            <w:noProof/>
            <w:webHidden/>
          </w:rPr>
        </w:r>
        <w:r>
          <w:rPr>
            <w:noProof/>
            <w:webHidden/>
          </w:rPr>
          <w:fldChar w:fldCharType="separate"/>
        </w:r>
        <w:r>
          <w:rPr>
            <w:noProof/>
            <w:webHidden/>
          </w:rPr>
          <w:t>182</w:t>
        </w:r>
        <w:r>
          <w:rPr>
            <w:noProof/>
            <w:webHidden/>
          </w:rPr>
          <w:fldChar w:fldCharType="end"/>
        </w:r>
      </w:hyperlink>
    </w:p>
    <w:p w14:paraId="3DE590C3" w14:textId="58037459"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2319580"/>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2319581"/>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2319582"/>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2319583"/>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2017346A"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393FE2">
        <w:t>2.3</w:t>
      </w:r>
      <w:r w:rsidR="00AC54D6">
        <w:fldChar w:fldCharType="end"/>
      </w:r>
      <w:r w:rsidR="00AC54D6">
        <w:t>) has been rearranged and made clearer, with no substantive changes aside from the following</w:t>
      </w:r>
    </w:p>
    <w:p w14:paraId="3A2C3949" w14:textId="52CFE466"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393FE2">
        <w:t>2.3.5</w:t>
      </w:r>
      <w:r w:rsidR="00AC54D6">
        <w:fldChar w:fldCharType="end"/>
      </w:r>
      <w:r>
        <w:t>) have been elaborated and clarified</w:t>
      </w:r>
    </w:p>
    <w:p w14:paraId="075B5E13" w14:textId="1CBDB618"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393FE2">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393FE2">
        <w:t>2.3.6.4</w:t>
      </w:r>
      <w:r w:rsidR="00AC54D6">
        <w:fldChar w:fldCharType="end"/>
      </w:r>
      <w:r>
        <w:t>)</w:t>
      </w:r>
    </w:p>
    <w:p w14:paraId="7BC50722" w14:textId="742FA4E0" w:rsidR="00D0147D" w:rsidRDefault="00D0147D" w:rsidP="003B3C1C">
      <w:pPr>
        <w:pStyle w:val="Lista"/>
      </w:pPr>
      <w:r>
        <w:t>a new section has been created to introduce structural milestones in general (§</w:t>
      </w:r>
      <w:r>
        <w:fldChar w:fldCharType="begin"/>
      </w:r>
      <w:r>
        <w:instrText xml:space="preserve"> REF _Ref182309819 \r \h </w:instrText>
      </w:r>
      <w:r>
        <w:fldChar w:fldCharType="separate"/>
      </w:r>
      <w:r>
        <w:t>3.2</w:t>
      </w:r>
      <w:r>
        <w:fldChar w:fldCharType="end"/>
      </w:r>
      <w:r>
        <w:t>), replacing instructions that were redundantly given for various kinds of milestone separately</w:t>
      </w:r>
    </w:p>
    <w:p w14:paraId="6E9F2635" w14:textId="346E0510" w:rsidR="003B3C1C" w:rsidRDefault="003B3C1C" w:rsidP="003B3C1C">
      <w:pPr>
        <w:pStyle w:val="Lista"/>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393FE2">
        <w:t>3.5</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393FE2">
        <w:t>3.6</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393FE2">
        <w:t>3.7</w:t>
      </w:r>
      <w:r w:rsidR="006C1611">
        <w:fldChar w:fldCharType="end"/>
      </w:r>
      <w:r>
        <w:t>)</w:t>
      </w:r>
    </w:p>
    <w:p w14:paraId="702F1CD4" w14:textId="0FAACB70" w:rsidR="006C1611" w:rsidRDefault="006C1611" w:rsidP="006C1611">
      <w:pPr>
        <w:pStyle w:val="Lista2"/>
      </w:pPr>
      <w:r>
        <w:t>no more than one kind of pagelike partition is now permitted within each textpart (or within the edition division, if textparts are not present)</w:t>
      </w:r>
    </w:p>
    <w:p w14:paraId="079554F5" w14:textId="66642A70" w:rsidR="006C1611" w:rsidRDefault="006C1611" w:rsidP="006C1611">
      <w:pPr>
        <w:pStyle w:val="Lista2"/>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088E2E4D" w:rsidR="004F69EF" w:rsidRDefault="004F69EF" w:rsidP="004F69EF">
      <w:pPr>
        <w:pStyle w:val="Lista"/>
      </w:pPr>
      <w:r>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393FE2">
        <w:t>3.5.3.2</w:t>
      </w:r>
      <w:r w:rsidR="004B2434">
        <w:fldChar w:fldCharType="end"/>
      </w:r>
      <w:r>
        <w:t xml:space="preserve">), pagelike partition </w:t>
      </w:r>
      <w:r w:rsidRPr="009023B1">
        <w:rPr>
          <w:rStyle w:val="Codeattribute"/>
        </w:rPr>
        <w:t>@</w:t>
      </w:r>
      <w:r>
        <w:rPr>
          <w:rStyle w:val="Codeattribute"/>
        </w:rPr>
        <w:t>unit</w:t>
      </w:r>
      <w:r>
        <w:t xml:space="preserve"> (§</w:t>
      </w:r>
      <w:r w:rsidR="00393FE2">
        <w:fldChar w:fldCharType="begin"/>
      </w:r>
      <w:r w:rsidR="00393FE2">
        <w:instrText xml:space="preserve"> REF _Ref182319568 \r \h </w:instrText>
      </w:r>
      <w:r w:rsidR="00393FE2">
        <w:fldChar w:fldCharType="separate"/>
      </w:r>
      <w:r w:rsidR="00393FE2">
        <w:t>3.6.4.2</w:t>
      </w:r>
      <w:r w:rsidR="00393FE2">
        <w:fldChar w:fldCharType="end"/>
      </w:r>
      <w:r>
        <w:t xml:space="preserve">) and gridlike partition </w:t>
      </w:r>
      <w:r w:rsidRPr="009023B1">
        <w:rPr>
          <w:rStyle w:val="Codeattribute"/>
        </w:rPr>
        <w:t>@</w:t>
      </w:r>
      <w:r>
        <w:rPr>
          <w:rStyle w:val="Codeattribute"/>
        </w:rPr>
        <w:t>unit</w:t>
      </w:r>
      <w:r>
        <w:t xml:space="preserve"> (</w:t>
      </w:r>
      <w:r w:rsidR="006C1611">
        <w:t>§</w:t>
      </w:r>
      <w:r w:rsidR="006C1611">
        <w:fldChar w:fldCharType="begin"/>
      </w:r>
      <w:r w:rsidR="006C1611">
        <w:instrText xml:space="preserve"> REF _Ref182302763 \r \h </w:instrText>
      </w:r>
      <w:r w:rsidR="006C1611">
        <w:fldChar w:fldCharType="separate"/>
      </w:r>
      <w:r w:rsidR="00393FE2">
        <w:t>3.7.3.1</w:t>
      </w:r>
      <w:r w:rsidR="006C1611">
        <w:fldChar w:fldCharType="end"/>
      </w:r>
      <w:r>
        <w:t>)</w:t>
      </w:r>
    </w:p>
    <w:p w14:paraId="0AAA53C5" w14:textId="30290983" w:rsidR="004F69EF" w:rsidRDefault="004F69EF" w:rsidP="004F69EF">
      <w:pPr>
        <w:pStyle w:val="Lista2"/>
      </w:pPr>
      <w:r w:rsidRPr="0025691E">
        <w:rPr>
          <w:rStyle w:val="Codevalue"/>
        </w:rPr>
        <w:lastRenderedPageBreak/>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0B151142"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393FE2">
        <w:t>4.3.4</w:t>
      </w:r>
      <w:r>
        <w:fldChar w:fldCharType="end"/>
      </w:r>
      <w:r>
        <w:t>)</w:t>
      </w:r>
    </w:p>
    <w:p w14:paraId="17E17610" w14:textId="3F66AA32"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393FE2">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61DA704C"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393FE2">
        <w:t>4.3.2</w:t>
      </w:r>
      <w:r>
        <w:fldChar w:fldCharType="end"/>
      </w:r>
    </w:p>
    <w:p w14:paraId="021389FE" w14:textId="38AFDDF9"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393FE2">
        <w:t>4.3.6</w:t>
      </w:r>
      <w:r>
        <w:fldChar w:fldCharType="end"/>
      </w:r>
      <w:r>
        <w:t>)</w:t>
      </w:r>
    </w:p>
    <w:p w14:paraId="7E0D469E" w14:textId="2624C650"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393FE2">
        <w:t>7.5.1</w:t>
      </w:r>
      <w:r>
        <w:fldChar w:fldCharType="end"/>
      </w:r>
      <w:r>
        <w:t>, resulting in a renumbering of the sections from §4.4 onward and the subsections from §7.5.1 onward</w:t>
      </w:r>
    </w:p>
    <w:p w14:paraId="78FD00A3" w14:textId="75740A2F"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393FE2">
        <w:t>4.4.2</w:t>
      </w:r>
      <w:r>
        <w:fldChar w:fldCharType="end"/>
      </w:r>
      <w:r>
        <w:t>)</w:t>
      </w:r>
    </w:p>
    <w:p w14:paraId="68819589" w14:textId="417171B7"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393FE2">
        <w:t>5.5</w:t>
      </w:r>
      <w:r>
        <w:fldChar w:fldCharType="end"/>
      </w:r>
    </w:p>
    <w:p w14:paraId="578AA863" w14:textId="66DC2898"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393FE2">
        <w:t>6.1.4</w:t>
      </w:r>
      <w:r>
        <w:fldChar w:fldCharType="end"/>
      </w:r>
      <w:r>
        <w:t>) have been revised for clarity and slightly expanded</w:t>
      </w:r>
    </w:p>
    <w:p w14:paraId="6AAC34E0" w14:textId="682F94C1" w:rsidR="00F67963" w:rsidRDefault="00F67963" w:rsidP="00F67963">
      <w:pPr>
        <w:pStyle w:val="Lista"/>
      </w:pPr>
      <w:r>
        <w:t>a new section §</w:t>
      </w:r>
      <w:r>
        <w:fldChar w:fldCharType="begin"/>
      </w:r>
      <w:r>
        <w:instrText xml:space="preserve"> REF _Ref63674857 \r \h </w:instrText>
      </w:r>
      <w:r>
        <w:fldChar w:fldCharType="separate"/>
      </w:r>
      <w:r w:rsidR="00393FE2">
        <w:t>6.4</w:t>
      </w:r>
      <w:r>
        <w:fldChar w:fldCharType="end"/>
      </w:r>
      <w:r>
        <w:t xml:space="preserve"> has been added to cater for </w:t>
      </w:r>
      <w:r>
        <w:rPr>
          <w:b/>
          <w:bCs/>
        </w:rPr>
        <w:t>scribal omissions that cannot be restored</w:t>
      </w:r>
    </w:p>
    <w:p w14:paraId="5367B431" w14:textId="07CD9536"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393FE2">
        <w:t>7.1.4</w:t>
      </w:r>
      <w:r>
        <w:fldChar w:fldCharType="end"/>
      </w:r>
      <w:r>
        <w:t>)</w:t>
      </w:r>
    </w:p>
    <w:p w14:paraId="56B063DB" w14:textId="19E069C1"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393FE2">
        <w:t>7.3.1</w:t>
      </w:r>
      <w:r>
        <w:fldChar w:fldCharType="end"/>
      </w:r>
      <w:r>
        <w:t>)</w:t>
      </w:r>
    </w:p>
    <w:p w14:paraId="5BFF32F8" w14:textId="011172CD"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393FE2">
        <w:t>7.5.5</w:t>
      </w:r>
      <w:r>
        <w:fldChar w:fldCharType="end"/>
      </w:r>
      <w:r>
        <w:t>)</w:t>
      </w:r>
    </w:p>
    <w:p w14:paraId="2840CB7D" w14:textId="31D25BA9"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393FE2">
        <w:t>7.6</w:t>
      </w:r>
      <w:r>
        <w:fldChar w:fldCharType="end"/>
      </w:r>
      <w:r>
        <w:t>)</w:t>
      </w:r>
    </w:p>
    <w:p w14:paraId="400C1FE8" w14:textId="6E759F85"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393FE2">
        <w:t>9.1.6</w:t>
      </w:r>
      <w:r>
        <w:fldChar w:fldCharType="end"/>
      </w:r>
      <w:r>
        <w:t>)</w:t>
      </w:r>
    </w:p>
    <w:p w14:paraId="0629D98C" w14:textId="09959F2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393FE2">
        <w:t>9.2.1</w:t>
      </w:r>
      <w:r>
        <w:fldChar w:fldCharType="end"/>
      </w:r>
      <w:r>
        <w:t>)</w:t>
      </w:r>
    </w:p>
    <w:p w14:paraId="70867FC1" w14:textId="6D5328B3"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393FE2">
        <w:t>9.2.2</w:t>
      </w:r>
      <w:r>
        <w:fldChar w:fldCharType="end"/>
      </w:r>
      <w:r>
        <w:t>)</w:t>
      </w:r>
    </w:p>
    <w:p w14:paraId="6F3E254C" w14:textId="71C93999"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393FE2">
        <w:t>9.2.3</w:t>
      </w:r>
      <w:r>
        <w:fldChar w:fldCharType="end"/>
      </w:r>
      <w:r>
        <w:t>)</w:t>
      </w:r>
    </w:p>
    <w:p w14:paraId="2370AF8E" w14:textId="7029E1A3"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393FE2">
        <w:t>9.2.3</w:t>
      </w:r>
      <w:r>
        <w:fldChar w:fldCharType="end"/>
      </w:r>
      <w:r>
        <w:t>)</w:t>
      </w:r>
    </w:p>
    <w:p w14:paraId="3294E853" w14:textId="5E5599E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393FE2">
        <w:t>9.4.3</w:t>
      </w:r>
      <w:r>
        <w:fldChar w:fldCharType="end"/>
      </w:r>
      <w:r>
        <w:t>)</w:t>
      </w:r>
    </w:p>
    <w:p w14:paraId="414A2BF1" w14:textId="6DA189A9"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393FE2">
        <w:t>10.4.1</w:t>
      </w:r>
      <w:r>
        <w:fldChar w:fldCharType="end"/>
      </w:r>
      <w:r>
        <w:t>), in particular for notes concerning bibliographic items</w:t>
      </w:r>
    </w:p>
    <w:p w14:paraId="0D4CFD88" w14:textId="32507A4D"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393FE2">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038E57A5"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393FE2">
        <w:t>10.4.7</w:t>
      </w:r>
      <w:r>
        <w:fldChar w:fldCharType="end"/>
      </w:r>
      <w:r>
        <w:t>)</w:t>
      </w:r>
    </w:p>
    <w:p w14:paraId="20A9B571" w14:textId="4D0F4301"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393FE2">
        <w:t>Appendix B.4.2</w:t>
      </w:r>
      <w:r>
        <w:fldChar w:fldCharType="end"/>
      </w:r>
      <w:r>
        <w:t>)</w:t>
      </w:r>
    </w:p>
    <w:p w14:paraId="3FAE52D3" w14:textId="50AA7D98"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393FE2">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2319584"/>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2319585"/>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2319586"/>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2319587"/>
      <w:bookmarkEnd w:id="22"/>
      <w:r w:rsidRPr="00DD7CCF">
        <w:lastRenderedPageBreak/>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3595BE0B"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3">
        <w:r w:rsidRPr="00DD7CCF">
          <w:rPr>
            <w:color w:val="0563C1"/>
            <w:u w:val="single"/>
          </w:rPr>
          <w:t>http://www.stoa.org/epidoc/gl/latest/intro-eps.html</w:t>
        </w:r>
      </w:hyperlink>
    </w:p>
    <w:p w14:paraId="45F93F81" w14:textId="4CA88F6D"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4">
        <w:r w:rsidRPr="00DD7CCF">
          <w:rPr>
            <w:color w:val="1155CC"/>
            <w:u w:val="single"/>
          </w:rPr>
          <w:t>http://dh.obdurodon.org/what-is-xml.xhtml</w:t>
        </w:r>
      </w:hyperlink>
    </w:p>
    <w:p w14:paraId="060614DA" w14:textId="799323DB" w:rsidR="004F4C63" w:rsidRPr="00DD7CCF" w:rsidRDefault="004D2E67" w:rsidP="00E2714A">
      <w:pPr>
        <w:pStyle w:val="Lista2"/>
      </w:pPr>
      <w:r w:rsidRPr="00DD7CCF">
        <w:t xml:space="preserve">for a more in-depth introduction, read the current version of the ur-text “A Gentle Introduction to XML” at </w:t>
      </w:r>
      <w:hyperlink r:id="rId15">
        <w:r w:rsidRPr="00DD7CCF">
          <w:rPr>
            <w:color w:val="1155CC"/>
            <w:u w:val="single"/>
          </w:rPr>
          <w:t>https://www.tei-c.org/release/doc/tei-p5-doc/en/html/SG.html</w:t>
        </w:r>
      </w:hyperlink>
    </w:p>
    <w:p w14:paraId="325AB2A2" w14:textId="1CD391E8"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6">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7B9122CE" w:rsidR="00C02B8C" w:rsidRPr="00DD7CCF" w:rsidRDefault="004D2E67" w:rsidP="00E2714A">
      <w:pPr>
        <w:pStyle w:val="Lista2"/>
      </w:pPr>
      <w:r w:rsidRPr="00DD7CCF">
        <w:t xml:space="preserve">the EpiDoc guidelines at </w:t>
      </w:r>
      <w:hyperlink r:id="rId17">
        <w:r w:rsidRPr="00DD7CCF">
          <w:rPr>
            <w:color w:val="0563C1"/>
            <w:u w:val="single"/>
          </w:rPr>
          <w:t>http://www.stoa.org/epidoc/gl/latest/index.html</w:t>
        </w:r>
      </w:hyperlink>
    </w:p>
    <w:p w14:paraId="034B8427" w14:textId="09F13B84" w:rsidR="004F4C63" w:rsidRPr="00DD7CCF" w:rsidRDefault="004D2E67" w:rsidP="00E2714A">
      <w:pPr>
        <w:pStyle w:val="Lista2"/>
      </w:pPr>
      <w:r w:rsidRPr="00DD7CCF">
        <w:t xml:space="preserve">the TEI guidelines at </w:t>
      </w:r>
      <w:hyperlink r:id="rId18">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4" w:name="_tm2h1v9vrjxa" w:colFirst="0" w:colLast="0"/>
      <w:bookmarkStart w:id="25" w:name="_Toc182319588"/>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0684E20A" w:rsidR="00DB65A6" w:rsidRDefault="00DB65A6" w:rsidP="000D443E">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692FB02D" w14:textId="32E05E1E" w:rsidR="00DB65A6" w:rsidRDefault="00DB65A6" w:rsidP="000D443E">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33F1C95C" w14:textId="64877F7C" w:rsidR="000D443E" w:rsidRDefault="000D443E" w:rsidP="000D443E">
      <w:pPr>
        <w:pStyle w:val="Lista"/>
      </w:pPr>
      <w:r>
        <w:t xml:space="preserve">for using Visual Studio Code: </w:t>
      </w:r>
      <w:hyperlink r:id="rId21"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2319589"/>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2319590"/>
      <w:bookmarkEnd w:id="28"/>
      <w:r w:rsidRPr="00DD7CCF">
        <w:lastRenderedPageBreak/>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2319591"/>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2319592"/>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lastRenderedPageBreak/>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Ref182309584"/>
      <w:bookmarkStart w:id="38" w:name="_Toc182319593"/>
      <w:bookmarkEnd w:id="35"/>
      <w:commentRangeStart w:id="39"/>
      <w:r w:rsidRPr="00DD7CCF">
        <w:t>XML terms and concepts</w:t>
      </w:r>
      <w:bookmarkEnd w:id="36"/>
      <w:commentRangeEnd w:id="39"/>
      <w:r w:rsidR="00AD56A0">
        <w:rPr>
          <w:rStyle w:val="Jegyzethivatkozs"/>
          <w:rFonts w:ascii="Gentium Plus" w:hAnsi="Gentium Plus" w:cs="Mangal"/>
          <w:kern w:val="0"/>
        </w:rPr>
        <w:commentReference w:id="39"/>
      </w:r>
      <w:bookmarkEnd w:id="37"/>
      <w:bookmarkEnd w:id="38"/>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lastRenderedPageBreak/>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39B10D"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393FE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A04BA2B" w:rsidR="00AE23C3" w:rsidRPr="00DD7CCF" w:rsidRDefault="00AE23C3" w:rsidP="00AE23C3">
            <w:pPr>
              <w:pStyle w:val="Kpalrs"/>
            </w:pPr>
            <w:bookmarkStart w:id="40" w:name="_Ref43993481"/>
            <w:r w:rsidRPr="00DD7CCF">
              <w:t xml:space="preserve">Example </w:t>
            </w:r>
            <w:r w:rsidR="006A77BF">
              <w:fldChar w:fldCharType="begin"/>
            </w:r>
            <w:r w:rsidR="006A77BF">
              <w:instrText xml:space="preserve"> STYLEREF 3 \s </w:instrText>
            </w:r>
            <w:r w:rsidR="006A77BF">
              <w:fldChar w:fldCharType="separate"/>
            </w:r>
            <w:r w:rsidR="00393FE2">
              <w:rPr>
                <w:noProof/>
              </w:rPr>
              <w:t>1.3.3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40"/>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3960AE85"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393FE2" w:rsidRPr="00DD7CCF">
        <w:t xml:space="preserve">Example </w:t>
      </w:r>
      <w:r w:rsidR="00393FE2">
        <w:rPr>
          <w:noProof/>
        </w:rPr>
        <w:t>1.3.3</w:t>
      </w:r>
      <w:r w:rsidR="00393FE2" w:rsidRPr="00DD7CCF">
        <w:rPr>
          <w:noProof/>
        </w:rPr>
        <w:t>.</w:t>
      </w:r>
      <w:r w:rsidR="00393FE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13889084"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393FE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1" w:name="_a0njpk1xs3b7" w:colFirst="0" w:colLast="0"/>
      <w:bookmarkStart w:id="42" w:name="_Ref43990537"/>
      <w:bookmarkStart w:id="43" w:name="_Toc182319594"/>
      <w:bookmarkEnd w:id="41"/>
      <w:commentRangeStart w:id="44"/>
      <w:r w:rsidRPr="00DD7CCF">
        <w:t>Conceptual markup</w:t>
      </w:r>
      <w:bookmarkEnd w:id="42"/>
      <w:commentRangeEnd w:id="44"/>
      <w:r w:rsidR="00D82BB6">
        <w:rPr>
          <w:rStyle w:val="Jegyzethivatkozs"/>
          <w:rFonts w:ascii="Gentium Plus" w:hAnsi="Gentium Plus" w:cs="Mangal"/>
          <w:kern w:val="0"/>
        </w:rPr>
        <w:commentReference w:id="44"/>
      </w:r>
      <w:bookmarkEnd w:id="43"/>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5" w:name="_z3xeqgcx3br1" w:colFirst="0" w:colLast="0"/>
      <w:bookmarkStart w:id="46" w:name="_Ref43990558"/>
      <w:bookmarkStart w:id="47" w:name="_Toc182319595"/>
      <w:bookmarkEnd w:id="45"/>
      <w:r w:rsidRPr="00DD7CCF">
        <w:t xml:space="preserve">The </w:t>
      </w:r>
      <w:r w:rsidR="006733B4" w:rsidRPr="00DD7CCF">
        <w:t xml:space="preserve">structure </w:t>
      </w:r>
      <w:r w:rsidRPr="00DD7CCF">
        <w:t xml:space="preserve">of an EpiDoc </w:t>
      </w:r>
      <w:r w:rsidR="006733B4" w:rsidRPr="00DD7CCF">
        <w:t>edition</w:t>
      </w:r>
      <w:bookmarkEnd w:id="46"/>
      <w:bookmarkEnd w:id="47"/>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8" w:name="_Toc182319596"/>
      <w:r>
        <w:t>Technical framework</w:t>
      </w:r>
      <w:bookmarkEnd w:id="48"/>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3AB4174E" w:rsidR="000623B2" w:rsidRPr="00DD7CCF" w:rsidRDefault="000623B2" w:rsidP="00D45A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1.4.1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9" w:name="_Toc182319597"/>
      <w:r>
        <w:t>The TEI header</w:t>
      </w:r>
      <w:bookmarkEnd w:id="49"/>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4B485320"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393FE2">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3075B5C1" w:rsidR="008D7B37" w:rsidRPr="00DD7CCF" w:rsidRDefault="008D7B37" w:rsidP="00D45A5E">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1.4.2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0" w:name="_Toc182319598"/>
      <w:r>
        <w:t>The body of the document</w:t>
      </w:r>
      <w:bookmarkEnd w:id="50"/>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583111CB"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393FE2">
        <w:t>2</w:t>
      </w:r>
      <w:r>
        <w:fldChar w:fldCharType="end"/>
      </w:r>
      <w:r>
        <w:t xml:space="preserve"> to §</w:t>
      </w:r>
      <w:r>
        <w:fldChar w:fldCharType="begin"/>
      </w:r>
      <w:r>
        <w:instrText xml:space="preserve"> REF _Ref181352167 \r \h </w:instrText>
      </w:r>
      <w:r>
        <w:fldChar w:fldCharType="separate"/>
      </w:r>
      <w:r w:rsidR="00393FE2">
        <w:t>7</w:t>
      </w:r>
      <w:r>
        <w:fldChar w:fldCharType="end"/>
      </w:r>
    </w:p>
    <w:p w14:paraId="39560004" w14:textId="1127919E" w:rsidR="00EC46F5" w:rsidRDefault="00EC46F5" w:rsidP="00EC46F5">
      <w:pPr>
        <w:pStyle w:val="Lista"/>
      </w:pPr>
      <w:r>
        <w:t>the additional divisions are as follows:</w:t>
      </w:r>
    </w:p>
    <w:p w14:paraId="3D669DA8" w14:textId="0F09E0B3" w:rsidR="00EC46F5" w:rsidRDefault="00EC46F5" w:rsidP="00EC46F5">
      <w:pPr>
        <w:pStyle w:val="Lista2"/>
      </w:pPr>
      <w:r>
        <w:t>critical apparatus, discussed in §</w:t>
      </w:r>
      <w:r>
        <w:fldChar w:fldCharType="begin"/>
      </w:r>
      <w:r>
        <w:instrText xml:space="preserve"> REF _Ref43978773 \r \h </w:instrText>
      </w:r>
      <w:r>
        <w:fldChar w:fldCharType="separate"/>
      </w:r>
      <w:r w:rsidR="00393FE2">
        <w:t>9.1</w:t>
      </w:r>
      <w:r>
        <w:fldChar w:fldCharType="end"/>
      </w:r>
    </w:p>
    <w:p w14:paraId="67687422" w14:textId="1066AA31" w:rsidR="00EC46F5" w:rsidRDefault="00EC46F5" w:rsidP="00EC46F5">
      <w:pPr>
        <w:pStyle w:val="Lista2"/>
      </w:pPr>
      <w:r>
        <w:t>one or more translations, discussed in §</w:t>
      </w:r>
      <w:r>
        <w:fldChar w:fldCharType="begin"/>
      </w:r>
      <w:r>
        <w:instrText xml:space="preserve"> REF _Ref43978780 \r \h </w:instrText>
      </w:r>
      <w:r>
        <w:fldChar w:fldCharType="separate"/>
      </w:r>
      <w:r w:rsidR="00393FE2">
        <w:t>9.2</w:t>
      </w:r>
      <w:r>
        <w:fldChar w:fldCharType="end"/>
      </w:r>
    </w:p>
    <w:p w14:paraId="7129B15A" w14:textId="6F639457" w:rsidR="00EC46F5" w:rsidRDefault="00EC46F5" w:rsidP="00EC46F5">
      <w:pPr>
        <w:pStyle w:val="Lista2"/>
      </w:pPr>
      <w:r>
        <w:t>scholarly commentary, discussed in §</w:t>
      </w:r>
      <w:r>
        <w:fldChar w:fldCharType="begin"/>
      </w:r>
      <w:r>
        <w:instrText xml:space="preserve"> REF _Ref181352286 \r \h </w:instrText>
      </w:r>
      <w:r>
        <w:fldChar w:fldCharType="separate"/>
      </w:r>
      <w:r w:rsidR="00393FE2">
        <w:t>9.3</w:t>
      </w:r>
      <w:r>
        <w:fldChar w:fldCharType="end"/>
      </w:r>
    </w:p>
    <w:p w14:paraId="5FCBF8AB" w14:textId="3253FF06" w:rsidR="00EC46F5" w:rsidRDefault="00EC46F5" w:rsidP="00EC46F5">
      <w:pPr>
        <w:pStyle w:val="Lista2"/>
      </w:pPr>
      <w:r>
        <w:t>bibliography, discussed in §</w:t>
      </w:r>
      <w:r>
        <w:fldChar w:fldCharType="begin"/>
      </w:r>
      <w:r>
        <w:instrText xml:space="preserve"> REF _Ref43978796 \r \h </w:instrText>
      </w:r>
      <w:r>
        <w:fldChar w:fldCharType="separate"/>
      </w:r>
      <w:r w:rsidR="00393FE2">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71E4D087" w:rsidR="00AF4934" w:rsidRPr="00DD7CCF" w:rsidRDefault="00AF4934" w:rsidP="00D45A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1" w:name="_a88bdnf7s1v4" w:colFirst="0" w:colLast="0"/>
      <w:bookmarkStart w:id="52" w:name="_Ref43978632"/>
      <w:bookmarkStart w:id="53" w:name="_Toc182319599"/>
      <w:bookmarkEnd w:id="51"/>
      <w:r w:rsidRPr="00DD7CCF">
        <w:lastRenderedPageBreak/>
        <w:t xml:space="preserve">Marking up </w:t>
      </w:r>
      <w:r w:rsidR="006733B4" w:rsidRPr="00DD7CCF">
        <w:t>intrinsic structure in the edition</w:t>
      </w:r>
      <w:bookmarkEnd w:id="52"/>
      <w:bookmarkEnd w:id="53"/>
    </w:p>
    <w:p w14:paraId="1261C75C" w14:textId="418CA9B9" w:rsidR="00C02B8C" w:rsidRDefault="006733B4" w:rsidP="00EB2024">
      <w:pPr>
        <w:pStyle w:val="Cmsor2"/>
      </w:pPr>
      <w:bookmarkStart w:id="54" w:name="_npo9c26uh9kc" w:colFirst="0" w:colLast="0"/>
      <w:bookmarkStart w:id="55" w:name="_Toc182319600"/>
      <w:bookmarkEnd w:id="54"/>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5"/>
    </w:p>
    <w:p w14:paraId="4C29D72F" w14:textId="6655BED3" w:rsidR="00C02B8C" w:rsidRPr="00DD7CCF" w:rsidRDefault="004D2E67" w:rsidP="00EB2024">
      <w:pPr>
        <w:pStyle w:val="Cmsor3"/>
      </w:pPr>
      <w:bookmarkStart w:id="56" w:name="_jc4wva15vg6u" w:colFirst="0" w:colLast="0"/>
      <w:bookmarkStart w:id="57" w:name="_Toc182319601"/>
      <w:bookmarkEnd w:id="56"/>
      <w:r w:rsidRPr="00DD7CCF">
        <w:t>Overview</w:t>
      </w:r>
      <w:bookmarkEnd w:id="57"/>
    </w:p>
    <w:p w14:paraId="2B7FDDEB" w14:textId="3DDBD537" w:rsidR="00C02B8C" w:rsidRDefault="00D82BB6" w:rsidP="006733B4">
      <w:r>
        <w:t>Intrinsic structure is defined (§</w:t>
      </w:r>
      <w:r>
        <w:fldChar w:fldCharType="begin"/>
      </w:r>
      <w:r>
        <w:instrText xml:space="preserve"> REF _Ref149918317 \r \h </w:instrText>
      </w:r>
      <w:r>
        <w:fldChar w:fldCharType="separate"/>
      </w:r>
      <w:r w:rsidR="00393FE2">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393FE2">
        <w:t>3.5</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393FE2">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393FE2">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393FE2">
        <w:t>8.2</w:t>
      </w:r>
      <w:r w:rsidR="006733B4">
        <w:fldChar w:fldCharType="end"/>
      </w:r>
      <w:r w:rsidR="006733B4">
        <w:t xml:space="preserve"> for general guidelines on hierarchy, including cases where empty elements may appear in an edition outside one of these structural containers.</w:t>
      </w:r>
    </w:p>
    <w:p w14:paraId="06F80B01" w14:textId="3F215516"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393FE2">
        <w:t>2.4</w:t>
      </w:r>
      <w:r w:rsidR="00972854">
        <w:fldChar w:fldCharType="end"/>
      </w:r>
      <w:r w:rsidR="00972854">
        <w:t xml:space="preserve"> and</w:t>
      </w:r>
      <w:r>
        <w:t xml:space="preserve"> §</w:t>
      </w:r>
      <w:r>
        <w:fldChar w:fldCharType="begin"/>
      </w:r>
      <w:r>
        <w:instrText xml:space="preserve"> REF _Ref56419954 \r \h </w:instrText>
      </w:r>
      <w:r>
        <w:fldChar w:fldCharType="separate"/>
      </w:r>
      <w:r w:rsidR="00393FE2">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8" w:name="_5nopgd94ub2w" w:colFirst="0" w:colLast="0"/>
      <w:bookmarkStart w:id="59" w:name="_Ref61250776"/>
      <w:bookmarkStart w:id="60" w:name="_Toc182319602"/>
      <w:bookmarkEnd w:id="58"/>
      <w:r w:rsidRPr="009F2799">
        <w:t xml:space="preserve">Text segmentation </w:t>
      </w:r>
      <w:r w:rsidR="005343B3">
        <w:t xml:space="preserve">interacting </w:t>
      </w:r>
      <w:r w:rsidRPr="009F2799">
        <w:t>with container boundaries</w:t>
      </w:r>
      <w:bookmarkEnd w:id="59"/>
      <w:bookmarkEnd w:id="60"/>
    </w:p>
    <w:p w14:paraId="3FFD66D2" w14:textId="6B0806FC"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393FE2">
        <w:t>4.2.4</w:t>
      </w:r>
      <w:r w:rsidR="005343B3">
        <w:fldChar w:fldCharType="end"/>
      </w:r>
      <w:r w:rsidR="005343B3">
        <w:t xml:space="preserve">) </w:t>
      </w:r>
      <w:r w:rsidRPr="00DD7CCF">
        <w:t xml:space="preserve">is to be </w:t>
      </w:r>
      <w:r w:rsidR="005343B3">
        <w:t xml:space="preserve">placed </w:t>
      </w:r>
      <w:r w:rsidR="00512B53">
        <w:t>depending on your judgement of the function of the mark</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7A5F1ECA"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393FE2" w:rsidRPr="00DD7CCF">
        <w:t xml:space="preserve">Example </w:t>
      </w:r>
      <w:r w:rsidR="00393FE2">
        <w:rPr>
          <w:noProof/>
        </w:rPr>
        <w:t>2.1.2</w:t>
      </w:r>
      <w:r w:rsidR="00393FE2" w:rsidRPr="00DD7CCF">
        <w:t>.</w:t>
      </w:r>
      <w:r w:rsidR="00393FE2">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14DEC174" w:rsidR="00AF3CB1" w:rsidRPr="00DD7CCF" w:rsidRDefault="00AF3CB1" w:rsidP="00D45A5E">
            <w:pPr>
              <w:pStyle w:val="Kpalrs"/>
            </w:pPr>
            <w:bookmarkStart w:id="61" w:name="_Ref181626270"/>
            <w:r w:rsidRPr="00DD7CCF">
              <w:t xml:space="preserve">Example </w:t>
            </w:r>
            <w:r w:rsidR="006A77BF">
              <w:fldChar w:fldCharType="begin"/>
            </w:r>
            <w:r w:rsidR="006A77BF">
              <w:instrText xml:space="preserve"> STYLEREF 3 \s </w:instrText>
            </w:r>
            <w:r w:rsidR="006A77BF">
              <w:fldChar w:fldCharType="separate"/>
            </w:r>
            <w:r w:rsidR="00393FE2">
              <w:rPr>
                <w:noProof/>
              </w:rPr>
              <w:t>2.1.2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61"/>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087EF1D2"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393FE2">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393FE2">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50B00AA0"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393FE2" w:rsidRPr="00DD7CCF">
        <w:t xml:space="preserve">Example </w:t>
      </w:r>
      <w:r w:rsidR="00393FE2">
        <w:rPr>
          <w:noProof/>
        </w:rPr>
        <w:t>2.1.2</w:t>
      </w:r>
      <w:r w:rsidR="00393FE2" w:rsidRPr="00DD7CCF">
        <w:t>.</w:t>
      </w:r>
      <w:r w:rsidR="00393FE2">
        <w:rPr>
          <w:noProof/>
        </w:rPr>
        <w:t>B</w:t>
      </w:r>
      <w:r>
        <w:fldChar w:fldCharType="end"/>
      </w:r>
      <w:r>
        <w:t xml:space="preserve"> is acceptable, depending on your judgement</w:t>
      </w:r>
    </w:p>
    <w:p w14:paraId="01C317B7" w14:textId="5CFA3077"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393FE2">
        <w:t>2.1.2.1</w:t>
      </w:r>
      <w:r>
        <w:fldChar w:fldCharType="end"/>
      </w:r>
      <w:r>
        <w:t xml:space="preserve"> and §</w:t>
      </w:r>
      <w:r>
        <w:fldChar w:fldCharType="begin"/>
      </w:r>
      <w:r>
        <w:instrText xml:space="preserve"> REF _Ref181373789 \r \h </w:instrText>
      </w:r>
      <w:r>
        <w:fldChar w:fldCharType="separate"/>
      </w:r>
      <w:r w:rsidR="00393FE2">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6F683836" w:rsidR="00735B32" w:rsidRPr="00DD7CCF" w:rsidRDefault="00735B32" w:rsidP="00D45A5E">
            <w:pPr>
              <w:pStyle w:val="Kpalrs"/>
            </w:pPr>
            <w:bookmarkStart w:id="62" w:name="_Ref181371522"/>
            <w:r w:rsidRPr="00DD7CCF">
              <w:t xml:space="preserve">Example </w:t>
            </w:r>
            <w:r w:rsidR="006A77BF">
              <w:fldChar w:fldCharType="begin"/>
            </w:r>
            <w:r w:rsidR="006A77BF">
              <w:instrText xml:space="preserve"> STYLEREF 3 \s </w:instrText>
            </w:r>
            <w:r w:rsidR="006A77BF">
              <w:fldChar w:fldCharType="separate"/>
            </w:r>
            <w:r w:rsidR="00393FE2">
              <w:rPr>
                <w:noProof/>
              </w:rPr>
              <w:t>2.1.2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62"/>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D45A5E">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D45A5E">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35B32">
            <w:pPr>
              <w:pStyle w:val="TableNote"/>
              <w:keepNext/>
            </w:pPr>
            <w:r>
              <w:lastRenderedPageBreak/>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D45A5E">
            <w:pPr>
              <w:pStyle w:val="CodeParagraph"/>
              <w:rPr>
                <w:rStyle w:val="Code"/>
              </w:rPr>
            </w:pPr>
            <w:bookmarkStart w:id="63"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D45A5E">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D45A5E">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4" w:name="_Ref181373787"/>
      <w:bookmarkStart w:id="65" w:name="_Toc182319603"/>
      <w:r>
        <w:t xml:space="preserve">Container boundaries </w:t>
      </w:r>
      <w:bookmarkEnd w:id="63"/>
      <w:r w:rsidR="00512B53">
        <w:t>within a compound</w:t>
      </w:r>
      <w:bookmarkEnd w:id="64"/>
      <w:bookmarkEnd w:id="65"/>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0AFD30F8"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6" w:name="_Ref181373789"/>
      <w:bookmarkStart w:id="67" w:name="_Toc182319604"/>
      <w:r>
        <w:t>Container boundaries obscured by vowel fusion</w:t>
      </w:r>
      <w:bookmarkEnd w:id="66"/>
      <w:bookmarkEnd w:id="67"/>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4339C9D4"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393FE2">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1B4E495"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35F9F92D"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393FE2" w:rsidRPr="00DD7CCF">
        <w:t xml:space="preserve">Example </w:t>
      </w:r>
      <w:r w:rsidR="00393FE2">
        <w:rPr>
          <w:noProof/>
        </w:rPr>
        <w:t>2.1.2</w:t>
      </w:r>
      <w:r w:rsidR="00393FE2" w:rsidRPr="00DD7CCF">
        <w:rPr>
          <w:noProof/>
        </w:rPr>
        <w:t>.</w:t>
      </w:r>
      <w:r w:rsidR="00393FE2">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27F66384"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393FE2" w:rsidRPr="00DD7CCF">
        <w:t xml:space="preserve">Example </w:t>
      </w:r>
      <w:r w:rsidR="00393FE2">
        <w:rPr>
          <w:noProof/>
        </w:rPr>
        <w:t>2.1.2</w:t>
      </w:r>
      <w:r w:rsidR="00393FE2" w:rsidRPr="00DD7CCF">
        <w:rPr>
          <w:noProof/>
        </w:rPr>
        <w:t>.</w:t>
      </w:r>
      <w:r w:rsidR="00393FE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43AC57C6" w:rsidR="00542B51" w:rsidRPr="00DD7CCF" w:rsidRDefault="001C7A33" w:rsidP="001C7A33">
            <w:pPr>
              <w:pStyle w:val="Kpalrs"/>
            </w:pPr>
            <w:bookmarkStart w:id="68"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393FE2">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393FE2">
              <w:rPr>
                <w:noProof/>
              </w:rPr>
              <w:t>A</w:t>
            </w:r>
            <w:r w:rsidR="001721C1">
              <w:rPr>
                <w:noProof/>
              </w:rPr>
              <w:fldChar w:fldCharType="end"/>
            </w:r>
            <w:bookmarkEnd w:id="6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37A4BC0E" w:rsidR="00D73AD0" w:rsidRPr="00DD7CCF" w:rsidRDefault="00D73AD0" w:rsidP="00D73AD0">
            <w:pPr>
              <w:pStyle w:val="Kpalrs"/>
            </w:pPr>
            <w:bookmarkStart w:id="69"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393FE2">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393FE2">
              <w:rPr>
                <w:noProof/>
              </w:rPr>
              <w:t>B</w:t>
            </w:r>
            <w:r w:rsidR="001721C1">
              <w:rPr>
                <w:noProof/>
              </w:rPr>
              <w:fldChar w:fldCharType="end"/>
            </w:r>
            <w:bookmarkEnd w:id="6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70" w:name="_9vbmy5wityl0" w:colFirst="0" w:colLast="0"/>
      <w:bookmarkStart w:id="71" w:name="_Ref54602074"/>
      <w:bookmarkStart w:id="72" w:name="_Ref43978813"/>
      <w:bookmarkStart w:id="73" w:name="_Toc182319605"/>
      <w:bookmarkEnd w:id="70"/>
      <w:r>
        <w:t>Incomplete text containers</w:t>
      </w:r>
      <w:bookmarkEnd w:id="71"/>
      <w:bookmarkEnd w:id="73"/>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6ED03F72"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393FE2">
        <w:t>5.4.7</w:t>
      </w:r>
      <w:r w:rsidR="009023B1">
        <w:fldChar w:fldCharType="end"/>
      </w:r>
      <w:r>
        <w:t xml:space="preserve"> for further details)</w:t>
      </w:r>
    </w:p>
    <w:p w14:paraId="644E3539" w14:textId="2CA1FDAB"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393FE2">
        <w:t>5.4.3</w:t>
      </w:r>
      <w:r w:rsidR="009023B1">
        <w:fldChar w:fldCharType="end"/>
      </w:r>
    </w:p>
    <w:p w14:paraId="275CBAFA" w14:textId="11098C59"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393FE2">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4" w:name="_Ref149918441"/>
      <w:bookmarkStart w:id="75" w:name="_Toc182319606"/>
      <w:r w:rsidRPr="00DD7CCF">
        <w:t xml:space="preserve">Prose </w:t>
      </w:r>
      <w:r w:rsidR="006733B4" w:rsidRPr="00DD7CCF">
        <w:t>containers</w:t>
      </w:r>
      <w:bookmarkEnd w:id="72"/>
      <w:bookmarkEnd w:id="74"/>
      <w:bookmarkEnd w:id="75"/>
    </w:p>
    <w:p w14:paraId="36B444D6" w14:textId="5A414935" w:rsidR="00C02B8C" w:rsidRPr="00DD7CCF" w:rsidRDefault="004D2E67" w:rsidP="00EB2024">
      <w:pPr>
        <w:pStyle w:val="Cmsor3"/>
      </w:pPr>
      <w:bookmarkStart w:id="76" w:name="_xcjk45g56cuw" w:colFirst="0" w:colLast="0"/>
      <w:bookmarkStart w:id="77" w:name="_Ref43991413"/>
      <w:bookmarkStart w:id="78" w:name="_Toc182319607"/>
      <w:bookmarkEnd w:id="76"/>
      <w:r w:rsidRPr="00DD7CCF">
        <w:t>Paragraphs</w:t>
      </w:r>
      <w:bookmarkEnd w:id="77"/>
      <w:bookmarkEnd w:id="78"/>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9" w:name="_28fdtwg1bdas" w:colFirst="0" w:colLast="0"/>
      <w:bookmarkStart w:id="80" w:name="_Ref43981028"/>
      <w:bookmarkStart w:id="81" w:name="_Toc182319608"/>
      <w:bookmarkEnd w:id="79"/>
      <w:commentRangeStart w:id="82"/>
      <w:r w:rsidRPr="00DD7CCF">
        <w:t>Anonymous blocks</w:t>
      </w:r>
      <w:bookmarkEnd w:id="80"/>
      <w:commentRangeEnd w:id="82"/>
      <w:r w:rsidR="00044CFB">
        <w:rPr>
          <w:rStyle w:val="Jegyzethivatkozs"/>
          <w:rFonts w:ascii="Gentium Plus" w:hAnsi="Gentium Plus" w:cs="Mangal"/>
          <w:kern w:val="0"/>
        </w:rPr>
        <w:commentReference w:id="82"/>
      </w:r>
      <w:bookmarkEnd w:id="81"/>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33A0D30D"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lastRenderedPageBreak/>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3" w:name="_twhqkur5z3w2" w:colFirst="0" w:colLast="0"/>
      <w:bookmarkStart w:id="84" w:name="_Ref43978871"/>
      <w:bookmarkStart w:id="85" w:name="_Toc182319609"/>
      <w:bookmarkEnd w:id="83"/>
      <w:r w:rsidRPr="00DD7CCF">
        <w:t xml:space="preserve">Verse </w:t>
      </w:r>
      <w:r w:rsidR="006733B4" w:rsidRPr="00DD7CCF">
        <w:t>containers</w:t>
      </w:r>
      <w:bookmarkEnd w:id="84"/>
      <w:bookmarkEnd w:id="85"/>
    </w:p>
    <w:p w14:paraId="752C0446" w14:textId="7BD9CDAC" w:rsidR="00C02B8C" w:rsidRPr="00DD7CCF" w:rsidRDefault="00B53AB0" w:rsidP="00EB2024">
      <w:pPr>
        <w:pStyle w:val="Cmsor3"/>
      </w:pPr>
      <w:bookmarkStart w:id="86" w:name="_ddoyoa12vnxb" w:colFirst="0" w:colLast="0"/>
      <w:bookmarkStart w:id="87" w:name="_Ref43984700"/>
      <w:bookmarkStart w:id="88" w:name="_Toc182319610"/>
      <w:bookmarkEnd w:id="86"/>
      <w:r>
        <w:t>Verse-related t</w:t>
      </w:r>
      <w:r w:rsidR="004D2E67" w:rsidRPr="00DD7CCF">
        <w:t>erminology and definitions</w:t>
      </w:r>
      <w:bookmarkEnd w:id="87"/>
      <w:bookmarkEnd w:id="8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A4EB693"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FB7DD3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6C1611">
        <w:fldChar w:fldCharType="begin"/>
      </w:r>
      <w:r w:rsidR="006C1611">
        <w:instrText xml:space="preserve"> REF _Ref43979955 \r \h </w:instrText>
      </w:r>
      <w:r w:rsidR="006C1611">
        <w:fldChar w:fldCharType="separate"/>
      </w:r>
      <w:r w:rsidR="00393FE2">
        <w:t>3.2</w:t>
      </w:r>
      <w:r w:rsidR="006C1611">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89" w:name="_kb9xljnic52a" w:colFirst="0" w:colLast="0"/>
      <w:bookmarkStart w:id="90" w:name="_Ref43981361"/>
      <w:bookmarkStart w:id="91" w:name="_Toc182319611"/>
      <w:bookmarkEnd w:id="89"/>
      <w:r w:rsidRPr="00DD7CCF">
        <w:lastRenderedPageBreak/>
        <w:t>Overview</w:t>
      </w:r>
      <w:bookmarkEnd w:id="90"/>
      <w:bookmarkEnd w:id="91"/>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1441F8C6"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393FE2">
        <w:t>2.3.3.1</w:t>
      </w:r>
      <w:r>
        <w:fldChar w:fldCharType="end"/>
      </w:r>
      <w:r w:rsidRPr="00DD7CCF">
        <w:t>)</w:t>
      </w:r>
    </w:p>
    <w:p w14:paraId="368F665D" w14:textId="192A8956"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393FE2">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393FE2">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1FE677A8"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393FE2">
        <w:t>2.3.3.2</w:t>
      </w:r>
      <w:r w:rsidR="00AC54D6">
        <w:fldChar w:fldCharType="end"/>
      </w:r>
    </w:p>
    <w:p w14:paraId="0E11BAE4" w14:textId="1463BFB5"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t xml:space="preserve"> </w:t>
      </w:r>
    </w:p>
    <w:p w14:paraId="63734503" w14:textId="2605CE4F"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393FE2">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w:t>
      </w:r>
    </w:p>
    <w:p w14:paraId="1F2A5B5A" w14:textId="5CEE2EFC" w:rsidR="00DE0134" w:rsidRPr="000C69C4" w:rsidRDefault="00DE0134" w:rsidP="00E4480A">
      <w:pPr>
        <w:pStyle w:val="Lista"/>
      </w:pPr>
      <w:r>
        <w:t xml:space="preserve">see </w:t>
      </w:r>
      <w:r>
        <w:fldChar w:fldCharType="begin"/>
      </w:r>
      <w:r>
        <w:instrText xml:space="preserve"> REF _Ref181625172 \h </w:instrText>
      </w:r>
      <w:r>
        <w:fldChar w:fldCharType="separate"/>
      </w:r>
      <w:r w:rsidR="00393FE2" w:rsidRPr="00DD7CCF">
        <w:t xml:space="preserve">Example </w:t>
      </w:r>
      <w:r w:rsidR="00393FE2">
        <w:rPr>
          <w:noProof/>
        </w:rPr>
        <w:t>2.3.2</w:t>
      </w:r>
      <w:r w:rsidR="00393FE2" w:rsidRPr="00DD7CCF">
        <w:t>.</w:t>
      </w:r>
      <w:r w:rsidR="00393FE2">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24F7DE45"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Pr="00DD7CCF">
        <w:fldChar w:fldCharType="begin"/>
      </w:r>
      <w:r w:rsidRPr="00DD7CCF">
        <w:instrText xml:space="preserve"> REF _Ref43980384 \r \h </w:instrText>
      </w:r>
      <w:r>
        <w:instrText xml:space="preserve"> \* MERGEFORMAT </w:instrText>
      </w:r>
      <w:r w:rsidRPr="00DD7CCF">
        <w:fldChar w:fldCharType="separate"/>
      </w:r>
      <w:r w:rsidR="00393FE2">
        <w:t>4.2.4</w:t>
      </w:r>
      <w:r w:rsidRPr="00DD7CCF">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1CA1856A" w:rsidR="00DE0134" w:rsidRPr="00DD7CCF" w:rsidRDefault="00DE0134" w:rsidP="00D45A5E">
            <w:pPr>
              <w:pStyle w:val="Kpalrs"/>
            </w:pPr>
            <w:bookmarkStart w:id="92" w:name="_ean8zao6bcdz" w:colFirst="0" w:colLast="0"/>
            <w:bookmarkStart w:id="93" w:name="_Ref181625172"/>
            <w:bookmarkStart w:id="94" w:name="_Ref43980199"/>
            <w:bookmarkEnd w:id="92"/>
            <w:r w:rsidRPr="00DD7CCF">
              <w:t xml:space="preserve">Example </w:t>
            </w:r>
            <w:r w:rsidR="006A77BF">
              <w:fldChar w:fldCharType="begin"/>
            </w:r>
            <w:r w:rsidR="006A77BF">
              <w:instrText xml:space="preserve"> STYLEREF 3 \s </w:instrText>
            </w:r>
            <w:r w:rsidR="006A77BF">
              <w:fldChar w:fldCharType="separate"/>
            </w:r>
            <w:r w:rsidR="00393FE2">
              <w:rPr>
                <w:noProof/>
              </w:rPr>
              <w:t>2.3.2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93"/>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5" w:name="_Toc182319612"/>
      <w:bookmarkEnd w:id="94"/>
      <w:r>
        <w:t>Numbering the elements of verse structure</w:t>
      </w:r>
      <w:bookmarkEnd w:id="95"/>
    </w:p>
    <w:p w14:paraId="09C8127F" w14:textId="0970F603" w:rsidR="0051534D" w:rsidRPr="0051534D" w:rsidRDefault="0051534D" w:rsidP="0051534D">
      <w:pPr>
        <w:pStyle w:val="Cmsor4"/>
      </w:pPr>
      <w:bookmarkStart w:id="96" w:name="_Ref181609101"/>
      <w:bookmarkStart w:id="97" w:name="_Toc182319613"/>
      <w:r>
        <w:t>Stanza numbering</w:t>
      </w:r>
      <w:bookmarkEnd w:id="96"/>
      <w:bookmarkEnd w:id="97"/>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0A2B605F"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then stanza numbering must be mandatorily restarted in each textpart division</w:t>
      </w:r>
    </w:p>
    <w:p w14:paraId="5F29122B" w14:textId="171E9AAB" w:rsidR="00C02B8C" w:rsidRPr="00DD7CCF" w:rsidRDefault="004D2E67" w:rsidP="00E2714A">
      <w:pPr>
        <w:pStyle w:val="Lista2"/>
      </w:pPr>
      <w:commentRangeStart w:id="98"/>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8"/>
      <w:r w:rsidR="00BF356E">
        <w:rPr>
          <w:rStyle w:val="Jegyzethivatkozs"/>
          <w:rFonts w:cs="Mangal"/>
        </w:rPr>
        <w:commentReference w:id="98"/>
      </w:r>
    </w:p>
    <w:p w14:paraId="4596FACB" w14:textId="77777777" w:rsidR="008046D1" w:rsidRDefault="008046D1" w:rsidP="008046D1">
      <w:pPr>
        <w:pStyle w:val="Lista"/>
      </w:pPr>
      <w:bookmarkStart w:id="99" w:name="_6q9v7bx41h3i" w:colFirst="0" w:colLast="0"/>
      <w:bookmarkStart w:id="100" w:name="_Ref43980265"/>
      <w:bookmarkEnd w:id="99"/>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42408DD2"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393FE2">
        <w:t>7.1</w:t>
      </w:r>
      <w:r w:rsidRPr="00DD7CCF">
        <w:fldChar w:fldCharType="end"/>
      </w:r>
      <w:r w:rsidRPr="00DD7CCF">
        <w:t xml:space="preserve"> about encoding the value of numerals, and §</w:t>
      </w:r>
      <w:r>
        <w:fldChar w:fldCharType="begin"/>
      </w:r>
      <w:r>
        <w:instrText xml:space="preserve"> REF _Ref44577917 \r \h </w:instrText>
      </w:r>
      <w:r>
        <w:fldChar w:fldCharType="separate"/>
      </w:r>
      <w:r w:rsidR="00393FE2">
        <w:t>4.2.2</w:t>
      </w:r>
      <w:r>
        <w:fldChar w:fldCharType="end"/>
      </w:r>
      <w:r w:rsidRPr="00DD7CCF">
        <w:t xml:space="preserve"> about numeral symbols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1" w:name="_Ref181706499"/>
      <w:bookmarkStart w:id="102" w:name="_Toc182319614"/>
      <w:bookmarkEnd w:id="100"/>
      <w:r>
        <w:lastRenderedPageBreak/>
        <w:t>Verse line numbering</w:t>
      </w:r>
      <w:bookmarkEnd w:id="101"/>
      <w:bookmarkEnd w:id="102"/>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631C7E95"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393FE2" w:rsidRPr="00DD7CCF">
        <w:t xml:space="preserve">Example </w:t>
      </w:r>
      <w:r w:rsidR="00393FE2">
        <w:rPr>
          <w:noProof/>
        </w:rPr>
        <w:t>2.3.3</w:t>
      </w:r>
      <w:r w:rsidR="00393FE2" w:rsidRPr="00DD7CCF">
        <w:t>.</w:t>
      </w:r>
      <w:r w:rsidR="00393FE2">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1E6F6137"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393FE2" w:rsidRPr="00DD7CCF">
        <w:t xml:space="preserve">Example </w:t>
      </w:r>
      <w:r w:rsidR="00393FE2">
        <w:rPr>
          <w:noProof/>
        </w:rPr>
        <w:t>2.3.3</w:t>
      </w:r>
      <w:r w:rsidR="00393FE2" w:rsidRPr="00DD7CCF">
        <w:t>.</w:t>
      </w:r>
      <w:r w:rsidR="00393FE2">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3" w:name="_7tlyzfn6s88r" w:colFirst="0" w:colLast="0"/>
      <w:bookmarkEnd w:id="103"/>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2"/>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628EAEAA" w:rsidR="00E4480A" w:rsidRPr="00DD7CCF" w:rsidRDefault="00E4480A" w:rsidP="00D45A5E">
            <w:pPr>
              <w:pStyle w:val="Kpalrs"/>
            </w:pPr>
            <w:bookmarkStart w:id="104" w:name="_Ref181625483"/>
            <w:r w:rsidRPr="00DD7CCF">
              <w:t xml:space="preserve">Example </w:t>
            </w:r>
            <w:r w:rsidR="006A77BF">
              <w:fldChar w:fldCharType="begin"/>
            </w:r>
            <w:r w:rsidR="006A77BF">
              <w:instrText xml:space="preserve"> STYLEREF 3 \s </w:instrText>
            </w:r>
            <w:r w:rsidR="006A77BF">
              <w:fldChar w:fldCharType="separate"/>
            </w:r>
            <w:r w:rsidR="00393FE2">
              <w:rPr>
                <w:noProof/>
              </w:rPr>
              <w:t>2.3.3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104"/>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2"/>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3FC745D4" w:rsidR="00C54CEA" w:rsidRPr="00DD7CCF" w:rsidRDefault="00C54CEA" w:rsidP="00C54CEA">
            <w:pPr>
              <w:pStyle w:val="Kpalrs"/>
            </w:pPr>
            <w:bookmarkStart w:id="105" w:name="_Ref181698022"/>
            <w:r w:rsidRPr="00DD7CCF">
              <w:t xml:space="preserve">Example </w:t>
            </w:r>
            <w:r w:rsidR="006A77BF">
              <w:fldChar w:fldCharType="begin"/>
            </w:r>
            <w:r w:rsidR="006A77BF">
              <w:instrText xml:space="preserve"> STYLEREF 3 \s </w:instrText>
            </w:r>
            <w:r w:rsidR="006A77BF">
              <w:fldChar w:fldCharType="separate"/>
            </w:r>
            <w:r w:rsidR="00393FE2">
              <w:rPr>
                <w:noProof/>
              </w:rPr>
              <w:t>2.3.3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105"/>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6" w:name="_Toc182319615"/>
      <w:r>
        <w:t>Encoding metrical features</w:t>
      </w:r>
      <w:bookmarkEnd w:id="106"/>
    </w:p>
    <w:p w14:paraId="2924932E" w14:textId="3136A313" w:rsidR="00C54CEA" w:rsidRDefault="00C54CEA" w:rsidP="00C54CEA">
      <w:pPr>
        <w:pStyle w:val="Cmsor4"/>
      </w:pPr>
      <w:bookmarkStart w:id="107" w:name="_Ref181699020"/>
      <w:bookmarkStart w:id="108" w:name="_Toc182319616"/>
      <w:r>
        <w:t xml:space="preserve">Encoding an abstract prosodic template with </w:t>
      </w:r>
      <w:r w:rsidRPr="008525C6">
        <w:rPr>
          <w:rStyle w:val="Codeattribute"/>
        </w:rPr>
        <w:t>@met</w:t>
      </w:r>
      <w:bookmarkEnd w:id="107"/>
      <w:bookmarkEnd w:id="108"/>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9"/>
      <w:r w:rsidRPr="00DD7CCF">
        <w:t>with metre identification</w:t>
      </w:r>
      <w:commentRangeEnd w:id="109"/>
      <w:r>
        <w:rPr>
          <w:rStyle w:val="Jegyzethivatkozs"/>
          <w:rFonts w:cs="Mangal"/>
        </w:rPr>
        <w:commentReference w:id="109"/>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0EBAD738"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393FE2">
        <w:t>2.3.4.3</w:t>
      </w:r>
      <w:r w:rsidR="00AC54D6">
        <w:fldChar w:fldCharType="end"/>
      </w:r>
      <w:r>
        <w:t xml:space="preserve"> below</w:t>
      </w:r>
    </w:p>
    <w:p w14:paraId="43B4A5FF" w14:textId="77777777" w:rsidR="00666EFF" w:rsidRDefault="00666EFF" w:rsidP="00666EFF">
      <w:pPr>
        <w:pStyle w:val="Cmsor4"/>
      </w:pPr>
      <w:bookmarkStart w:id="110" w:name="_Ref181701741"/>
      <w:bookmarkStart w:id="111" w:name="_Ref181630354"/>
      <w:bookmarkStart w:id="112" w:name="_Ref181609517"/>
      <w:bookmarkStart w:id="113" w:name="_Toc182319617"/>
      <w:r>
        <w:t xml:space="preserve">Encoding an actual prosodic realisation with </w:t>
      </w:r>
      <w:r w:rsidRPr="00666EFF">
        <w:rPr>
          <w:rStyle w:val="Codeattribute"/>
        </w:rPr>
        <w:t>@real</w:t>
      </w:r>
      <w:bookmarkEnd w:id="110"/>
      <w:bookmarkEnd w:id="113"/>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09B7D2C3"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393FE2">
        <w:t xml:space="preserve">Table </w:t>
      </w:r>
      <w:r w:rsidR="00393FE2">
        <w:rPr>
          <w:noProof/>
        </w:rPr>
        <w:t>2</w:t>
      </w:r>
      <w:r>
        <w:fldChar w:fldCharType="end"/>
      </w:r>
      <w:r>
        <w:t xml:space="preserve"> of </w:t>
      </w:r>
      <w:r>
        <w:fldChar w:fldCharType="begin"/>
      </w:r>
      <w:r>
        <w:instrText xml:space="preserve"> REF _Ref43991811 \r \h </w:instrText>
      </w:r>
      <w:r>
        <w:fldChar w:fldCharType="separate"/>
      </w:r>
      <w:r w:rsidR="00393FE2">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39DBBA87"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393FE2">
        <w:t>2.3.4.4</w:t>
      </w:r>
      <w:r>
        <w:fldChar w:fldCharType="end"/>
      </w:r>
      <w:r>
        <w:t xml:space="preserve"> below</w:t>
      </w:r>
    </w:p>
    <w:p w14:paraId="451ACD27" w14:textId="77777777" w:rsidR="00E4480A" w:rsidRPr="00DD7CCF" w:rsidRDefault="00E4480A" w:rsidP="00E4480A">
      <w:pPr>
        <w:pStyle w:val="Cmsor4"/>
      </w:pPr>
      <w:bookmarkStart w:id="114" w:name="_Ref181706290"/>
      <w:bookmarkStart w:id="115" w:name="_Ref181706337"/>
      <w:bookmarkStart w:id="116" w:name="_Ref181706615"/>
      <w:bookmarkStart w:id="117" w:name="_Toc182319618"/>
      <w:r w:rsidRPr="00DD7CCF">
        <w:t>Encoding metre for stanzas</w:t>
      </w:r>
      <w:bookmarkEnd w:id="111"/>
      <w:bookmarkEnd w:id="114"/>
      <w:bookmarkEnd w:id="115"/>
      <w:bookmarkEnd w:id="116"/>
      <w:bookmarkEnd w:id="117"/>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489519B5"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393FE2">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412CD1F2"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8"/>
      <w:r w:rsidR="00C54CEA">
        <w:fldChar w:fldCharType="begin"/>
      </w:r>
      <w:r w:rsidR="00C54CEA">
        <w:instrText xml:space="preserve"> REF _Ref44134408 \h </w:instrText>
      </w:r>
      <w:r w:rsidR="00C54CEA">
        <w:fldChar w:fldCharType="separate"/>
      </w:r>
      <w:r w:rsidR="00393FE2">
        <w:t xml:space="preserve">Table </w:t>
      </w:r>
      <w:r w:rsidR="00393FE2">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393FE2">
        <w:t>Appendix B.3</w:t>
      </w:r>
      <w:r w:rsidR="00C54CEA">
        <w:fldChar w:fldCharType="end"/>
      </w:r>
      <w:commentRangeEnd w:id="118"/>
      <w:r w:rsidR="00C54CEA">
        <w:rPr>
          <w:rStyle w:val="Jegyzethivatkozs"/>
          <w:rFonts w:cs="Mangal"/>
        </w:rPr>
        <w:commentReference w:id="118"/>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393FE2" w:rsidRPr="00DD7CCF">
        <w:t xml:space="preserve">Example </w:t>
      </w:r>
      <w:r w:rsidR="00393FE2">
        <w:rPr>
          <w:noProof/>
        </w:rPr>
        <w:t>2.3.4</w:t>
      </w:r>
      <w:r w:rsidR="00393FE2" w:rsidRPr="00DD7CCF">
        <w:t>.</w:t>
      </w:r>
      <w:r w:rsidR="00393FE2">
        <w:rPr>
          <w:noProof/>
        </w:rPr>
        <w:t>A</w:t>
      </w:r>
      <w:r w:rsidR="005C456B">
        <w:fldChar w:fldCharType="end"/>
      </w:r>
    </w:p>
    <w:tbl>
      <w:tblPr>
        <w:tblStyle w:val="CodeSampleTable"/>
        <w:tblW w:w="5000" w:type="pct"/>
        <w:tblLook w:val="04A0" w:firstRow="1" w:lastRow="0" w:firstColumn="1" w:lastColumn="0" w:noHBand="0" w:noVBand="1"/>
      </w:tblPr>
      <w:tblGrid>
        <w:gridCol w:w="9622"/>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4145AAD1" w:rsidR="005C456B" w:rsidRPr="00DD7CCF" w:rsidRDefault="005C456B" w:rsidP="005C456B">
            <w:pPr>
              <w:pStyle w:val="Kpalrs"/>
            </w:pPr>
            <w:bookmarkStart w:id="119" w:name="_Ref181699675"/>
            <w:bookmarkStart w:id="120" w:name="_Ref181699674"/>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119"/>
            <w:r w:rsidRPr="00DD7CCF">
              <w:t xml:space="preserve">: </w:t>
            </w:r>
            <w:r>
              <w:t>prosodic template encoded with XML notation</w:t>
            </w:r>
            <w:bookmarkEnd w:id="120"/>
          </w:p>
        </w:tc>
      </w:tr>
      <w:tr w:rsidR="005C456B" w:rsidRPr="00DD7CCF" w14:paraId="660DD775" w14:textId="77777777" w:rsidTr="005C456B">
        <w:tc>
          <w:tcPr>
            <w:tcW w:w="5000" w:type="pct"/>
          </w:tcPr>
          <w:p w14:paraId="7D6F1562" w14:textId="516A4874"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5C456B">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4EE1FFE5"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393FE2" w:rsidRPr="00DD7CCF">
        <w:t xml:space="preserve">Example </w:t>
      </w:r>
      <w:r w:rsidR="00393FE2">
        <w:rPr>
          <w:noProof/>
        </w:rPr>
        <w:t>2.3.4</w:t>
      </w:r>
      <w:r w:rsidR="00393FE2" w:rsidRPr="00DD7CCF">
        <w:t>.</w:t>
      </w:r>
      <w:r w:rsidR="00393FE2">
        <w:rPr>
          <w:noProof/>
        </w:rPr>
        <w:t>C</w:t>
      </w:r>
      <w:r w:rsidR="00C54CEA">
        <w:fldChar w:fldCharType="end"/>
      </w:r>
      <w:r w:rsidR="005C456B">
        <w:t xml:space="preserve"> below</w:t>
      </w:r>
    </w:p>
    <w:p w14:paraId="550E7CF2" w14:textId="1B1E594D"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393FE2">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7A97E817"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393FE2" w:rsidRPr="00DD7CCF">
        <w:t xml:space="preserve">Example </w:t>
      </w:r>
      <w:r w:rsidR="00393FE2">
        <w:rPr>
          <w:noProof/>
        </w:rPr>
        <w:t>2.3.4</w:t>
      </w:r>
      <w:r w:rsidR="00393FE2" w:rsidRPr="00DD7CCF">
        <w:t>.</w:t>
      </w:r>
      <w:r w:rsidR="00393FE2">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619D45CC"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393FE2">
        <w:t>2.3.4.4</w:t>
      </w:r>
      <w:r>
        <w:fldChar w:fldCharType="end"/>
      </w:r>
    </w:p>
    <w:tbl>
      <w:tblPr>
        <w:tblStyle w:val="CodeSampleTable"/>
        <w:tblW w:w="5000" w:type="pct"/>
        <w:tblLook w:val="04A0" w:firstRow="1" w:lastRow="0" w:firstColumn="1" w:lastColumn="0" w:noHBand="0" w:noVBand="1"/>
      </w:tblPr>
      <w:tblGrid>
        <w:gridCol w:w="9622"/>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1B94D02C" w:rsidR="005C456B" w:rsidRPr="00DD7CCF" w:rsidRDefault="005C456B" w:rsidP="005C456B">
            <w:pPr>
              <w:pStyle w:val="Kpalrs"/>
            </w:pPr>
            <w:bookmarkStart w:id="121" w:name="_Ref181707151"/>
            <w:bookmarkStart w:id="122" w:name="_Ref181707147"/>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121"/>
            <w:r w:rsidRPr="00DD7CCF">
              <w:t xml:space="preserve">: </w:t>
            </w:r>
            <w:r>
              <w:t>tentative metre identification</w:t>
            </w:r>
            <w:bookmarkEnd w:id="122"/>
          </w:p>
        </w:tc>
      </w:tr>
      <w:tr w:rsidR="005C456B" w:rsidRPr="00DD7CCF" w14:paraId="6A4EA8AE" w14:textId="77777777" w:rsidTr="005C456B">
        <w:tc>
          <w:tcPr>
            <w:tcW w:w="5000" w:type="pct"/>
          </w:tcPr>
          <w:p w14:paraId="3085F83F" w14:textId="6A17B140"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lastRenderedPageBreak/>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28EBD4F1"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393FE2">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3" w:name="_Ref181700216"/>
      <w:bookmarkStart w:id="124" w:name="_Ref181701554"/>
      <w:bookmarkStart w:id="125" w:name="_Ref43980303"/>
      <w:bookmarkStart w:id="126" w:name="_Toc182319619"/>
      <w:bookmarkEnd w:id="112"/>
      <w:r w:rsidRPr="00DD7CCF">
        <w:t xml:space="preserve">Encoding </w:t>
      </w:r>
      <w:r w:rsidR="00D35E03">
        <w:t xml:space="preserve">metre </w:t>
      </w:r>
      <w:r w:rsidRPr="00DD7CCF">
        <w:t xml:space="preserve">for </w:t>
      </w:r>
      <w:r w:rsidR="00671BCB">
        <w:t xml:space="preserve">verse </w:t>
      </w:r>
      <w:r w:rsidRPr="00DD7CCF">
        <w:t>lines</w:t>
      </w:r>
      <w:bookmarkEnd w:id="123"/>
      <w:bookmarkEnd w:id="124"/>
      <w:bookmarkEnd w:id="126"/>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199EA647"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393FE2">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393FE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393FE2">
        <w:t>6.1.4</w:t>
      </w:r>
      <w:r w:rsidRPr="00DD7CCF">
        <w:fldChar w:fldCharType="end"/>
      </w:r>
      <w:r w:rsidRPr="00DD7CCF">
        <w:t>)</w:t>
      </w:r>
    </w:p>
    <w:p w14:paraId="2584F8CB" w14:textId="00C8432F"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393FE2">
        <w:t>2.1.2.2</w:t>
      </w:r>
      <w:r w:rsidR="00AC54D6">
        <w:fldChar w:fldCharType="end"/>
      </w:r>
      <w:r>
        <w:t>)</w:t>
      </w:r>
    </w:p>
    <w:p w14:paraId="7949568A" w14:textId="523E5F04"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393FE2">
        <w:t>2.3.4.5</w:t>
      </w:r>
      <w:r w:rsidR="00AC54D6">
        <w:fldChar w:fldCharType="end"/>
      </w:r>
      <w:r w:rsidRPr="00DD7CCF">
        <w:t>)</w:t>
      </w:r>
    </w:p>
    <w:p w14:paraId="7970B5ED" w14:textId="777246BA"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393FE2">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393FE2">
        <w:t>2.3.4.2</w:t>
      </w:r>
      <w:r w:rsidR="00932FC8">
        <w:fldChar w:fldCharType="end"/>
      </w:r>
      <w:r w:rsidR="00932FC8">
        <w:t>) as follows</w:t>
      </w:r>
    </w:p>
    <w:p w14:paraId="5E00FA22" w14:textId="7ED074C4"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393FE2" w:rsidRPr="00DD7CCF">
        <w:t xml:space="preserve">Example </w:t>
      </w:r>
      <w:r w:rsidR="00393FE2">
        <w:rPr>
          <w:noProof/>
        </w:rPr>
        <w:t>2.3.4</w:t>
      </w:r>
      <w:r w:rsidR="00393FE2" w:rsidRPr="00DD7CCF">
        <w:t>.</w:t>
      </w:r>
      <w:r w:rsidR="00393FE2">
        <w:rPr>
          <w:noProof/>
        </w:rPr>
        <w:t>C</w:t>
      </w:r>
      <w:r>
        <w:fldChar w:fldCharType="end"/>
      </w:r>
      <w:r>
        <w:t>, mandatorily encode as follows</w:t>
      </w:r>
    </w:p>
    <w:p w14:paraId="6688CCCE" w14:textId="489C0B13" w:rsidR="00932FC8" w:rsidRDefault="00932FC8" w:rsidP="00932FC8">
      <w:pPr>
        <w:pStyle w:val="Lista2"/>
      </w:pPr>
      <w:r>
        <w:t>as per §</w:t>
      </w:r>
      <w:r>
        <w:fldChar w:fldCharType="begin"/>
      </w:r>
      <w:r>
        <w:instrText xml:space="preserve"> REF _Ref181630354 \w \h </w:instrText>
      </w:r>
      <w:r>
        <w:fldChar w:fldCharType="separate"/>
      </w:r>
      <w:r w:rsidR="00393FE2">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2"/>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472450D5" w:rsidR="00932FC8" w:rsidRPr="00DD7CCF" w:rsidRDefault="00932FC8" w:rsidP="00760FB1">
            <w:pPr>
              <w:pStyle w:val="Kpalrs"/>
            </w:pPr>
            <w:bookmarkStart w:id="127" w:name="_Ref44077218"/>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bookmarkEnd w:id="127"/>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760FB1">
            <w:pPr>
              <w:pStyle w:val="CodeParagraph"/>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760FB1">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760FB1">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2EE6B68F"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393FE2" w:rsidRPr="00DD7CCF">
        <w:t xml:space="preserve">Example </w:t>
      </w:r>
      <w:r w:rsidR="00393FE2">
        <w:rPr>
          <w:noProof/>
        </w:rPr>
        <w:t>2.3.4</w:t>
      </w:r>
      <w:r w:rsidR="00393FE2" w:rsidRPr="00DD7CCF">
        <w:t>.</w:t>
      </w:r>
      <w:r w:rsidR="00393FE2">
        <w:rPr>
          <w:noProof/>
        </w:rPr>
        <w:t>D</w:t>
      </w:r>
      <w:r>
        <w:fldChar w:fldCharType="end"/>
      </w:r>
    </w:p>
    <w:p w14:paraId="602748D7" w14:textId="1D17D2ED"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393FE2" w:rsidRPr="00DD7CCF">
        <w:t xml:space="preserve">Example </w:t>
      </w:r>
      <w:r w:rsidR="00393FE2">
        <w:rPr>
          <w:noProof/>
        </w:rPr>
        <w:t>2.3.4</w:t>
      </w:r>
      <w:r w:rsidR="00393FE2" w:rsidRPr="00DD7CCF">
        <w:t>.</w:t>
      </w:r>
      <w:r w:rsidR="00393FE2">
        <w:rPr>
          <w:noProof/>
        </w:rPr>
        <w:t>E</w:t>
      </w:r>
      <w:r>
        <w:fldChar w:fldCharType="end"/>
      </w:r>
    </w:p>
    <w:p w14:paraId="0315030F" w14:textId="4EC082E4" w:rsidR="00C564CA" w:rsidRDefault="009B6873" w:rsidP="009B6873">
      <w:pPr>
        <w:pStyle w:val="Lista2"/>
      </w:pPr>
      <w:r>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393FE2">
        <w:t xml:space="preserve">Table </w:t>
      </w:r>
      <w:r w:rsidR="00393FE2">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393FE2">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2"/>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373F6C82" w:rsidR="00932FC8" w:rsidRPr="00DD7CCF" w:rsidRDefault="00932FC8" w:rsidP="00760FB1">
            <w:pPr>
              <w:pStyle w:val="Kpalrs"/>
            </w:pPr>
            <w:bookmarkStart w:id="128" w:name="_Ref44077220"/>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bookmarkEnd w:id="128"/>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lastRenderedPageBreak/>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55B48C02" w:rsidR="00932FC8" w:rsidRPr="00DD7CCF" w:rsidRDefault="00932FC8" w:rsidP="00760FB1">
            <w:pPr>
              <w:pStyle w:val="Kpalrs"/>
            </w:pPr>
            <w:bookmarkStart w:id="129" w:name="_Ref44077213"/>
            <w:bookmarkStart w:id="130" w:name="_Ref44077183"/>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E</w:t>
            </w:r>
            <w:r w:rsidR="006A77BF">
              <w:rPr>
                <w:noProof/>
              </w:rPr>
              <w:fldChar w:fldCharType="end"/>
            </w:r>
            <w:bookmarkEnd w:id="129"/>
            <w:r w:rsidRPr="00DD7CCF">
              <w:t xml:space="preserve">: </w:t>
            </w:r>
            <w:r w:rsidRPr="00DD7CCF">
              <w:rPr>
                <w:rStyle w:val="Foreign"/>
              </w:rPr>
              <w:t>muta cum liquida</w:t>
            </w:r>
            <w:r w:rsidRPr="00DD7CCF">
              <w:t xml:space="preserve"> licence</w:t>
            </w:r>
            <w:bookmarkEnd w:id="130"/>
          </w:p>
        </w:tc>
      </w:tr>
      <w:tr w:rsidR="00932FC8" w:rsidRPr="00DD7CCF" w14:paraId="5E280B99" w14:textId="77777777" w:rsidTr="00760FB1">
        <w:tc>
          <w:tcPr>
            <w:tcW w:w="5000" w:type="pct"/>
          </w:tcPr>
          <w:p w14:paraId="513AF724"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5B7DA684"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393FE2" w:rsidRPr="00DD7CCF">
        <w:t xml:space="preserve">Example </w:t>
      </w:r>
      <w:r w:rsidR="00393FE2">
        <w:rPr>
          <w:noProof/>
        </w:rPr>
        <w:t>2.3.4</w:t>
      </w:r>
      <w:r w:rsidR="00393FE2" w:rsidRPr="00DD7CCF">
        <w:t>.</w:t>
      </w:r>
      <w:r w:rsidR="00393FE2">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1" w:name="_Ref181610917"/>
    </w:p>
    <w:tbl>
      <w:tblPr>
        <w:tblStyle w:val="CodeSampleTable"/>
        <w:tblW w:w="5000" w:type="pct"/>
        <w:tblLook w:val="04A0" w:firstRow="1" w:lastRow="0" w:firstColumn="1" w:lastColumn="0" w:noHBand="0" w:noVBand="1"/>
      </w:tblPr>
      <w:tblGrid>
        <w:gridCol w:w="9622"/>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56095D0C" w:rsidR="009368D1" w:rsidRPr="00DD7CCF" w:rsidRDefault="009368D1" w:rsidP="00D45A5E">
            <w:pPr>
              <w:pStyle w:val="Kpalrs"/>
            </w:pPr>
            <w:bookmarkStart w:id="132" w:name="_Ref181707200"/>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F</w:t>
            </w:r>
            <w:r w:rsidR="006A77BF">
              <w:rPr>
                <w:noProof/>
              </w:rPr>
              <w:fldChar w:fldCharType="end"/>
            </w:r>
            <w:bookmarkEnd w:id="132"/>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3" w:name="_Ref181706035"/>
      <w:bookmarkStart w:id="134" w:name="_Ref181706760"/>
      <w:bookmarkStart w:id="135" w:name="_Ref181706779"/>
      <w:bookmarkStart w:id="136" w:name="_Ref181706946"/>
      <w:bookmarkStart w:id="137" w:name="_Toc182319620"/>
      <w:r>
        <w:t>C</w:t>
      </w:r>
      <w:r w:rsidR="00484A5D">
        <w:t>aesura</w:t>
      </w:r>
      <w:bookmarkEnd w:id="131"/>
      <w:bookmarkEnd w:id="133"/>
      <w:bookmarkEnd w:id="134"/>
      <w:bookmarkEnd w:id="135"/>
      <w:bookmarkEnd w:id="136"/>
      <w:bookmarkEnd w:id="137"/>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07DA7C3A" w:rsidR="004E60B0" w:rsidRPr="00DD7CCF" w:rsidRDefault="004E60B0" w:rsidP="00484A5D">
      <w:pPr>
        <w:pStyle w:val="Lista"/>
      </w:pPr>
      <w:r>
        <w:t xml:space="preserve">see also </w:t>
      </w:r>
      <w:r>
        <w:fldChar w:fldCharType="begin"/>
      </w:r>
      <w:r>
        <w:instrText xml:space="preserve"> REF _Ref44077259 \h </w:instrText>
      </w:r>
      <w:r>
        <w:fldChar w:fldCharType="separate"/>
      </w:r>
      <w:r w:rsidR="00393FE2" w:rsidRPr="00DD7CCF">
        <w:t xml:space="preserve">Example </w:t>
      </w:r>
      <w:r w:rsidR="00393FE2">
        <w:rPr>
          <w:noProof/>
        </w:rPr>
        <w:t>2.3.4</w:t>
      </w:r>
      <w:r w:rsidR="00393FE2" w:rsidRPr="00DD7CCF">
        <w:t>.</w:t>
      </w:r>
      <w:r w:rsidR="00393FE2">
        <w:rPr>
          <w:noProof/>
        </w:rPr>
        <w:t>G</w:t>
      </w:r>
      <w:r>
        <w:fldChar w:fldCharType="end"/>
      </w:r>
      <w:r>
        <w:t xml:space="preserve"> and </w:t>
      </w:r>
      <w:r>
        <w:fldChar w:fldCharType="begin"/>
      </w:r>
      <w:r>
        <w:instrText xml:space="preserve"> REF _Ref44077336 \h </w:instrText>
      </w:r>
      <w:r>
        <w:fldChar w:fldCharType="separate"/>
      </w:r>
      <w:r w:rsidR="00393FE2" w:rsidRPr="00DD7CCF">
        <w:t xml:space="preserve">Example </w:t>
      </w:r>
      <w:r w:rsidR="00393FE2">
        <w:rPr>
          <w:noProof/>
        </w:rPr>
        <w:t>2.3.4</w:t>
      </w:r>
      <w:r w:rsidR="00393FE2" w:rsidRPr="00DD7CCF">
        <w:t>.</w:t>
      </w:r>
      <w:r w:rsidR="00393FE2">
        <w:rPr>
          <w:noProof/>
        </w:rPr>
        <w:t>H</w:t>
      </w:r>
      <w:r>
        <w:fldChar w:fldCharType="end"/>
      </w:r>
    </w:p>
    <w:p w14:paraId="662C7B1A" w14:textId="77777777" w:rsidR="00E4480A" w:rsidRDefault="00E4480A" w:rsidP="00E4480A">
      <w:bookmarkStart w:id="138" w:name="_l3elgprsa6k8" w:colFirst="0" w:colLast="0"/>
      <w:bookmarkEnd w:id="125"/>
      <w:bookmarkEnd w:id="138"/>
    </w:p>
    <w:tbl>
      <w:tblPr>
        <w:tblStyle w:val="CodeSampleTable"/>
        <w:tblW w:w="5000" w:type="pct"/>
        <w:tblLook w:val="04A0" w:firstRow="1" w:lastRow="0" w:firstColumn="1" w:lastColumn="0" w:noHBand="0" w:noVBand="1"/>
      </w:tblPr>
      <w:tblGrid>
        <w:gridCol w:w="9622"/>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4CE2A047" w:rsidR="00E4480A" w:rsidRPr="00DD7CCF" w:rsidRDefault="00E4480A" w:rsidP="00E4480A">
            <w:pPr>
              <w:pStyle w:val="Kpalrs"/>
            </w:pPr>
            <w:bookmarkStart w:id="139" w:name="_Ref44077259"/>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G</w:t>
            </w:r>
            <w:r w:rsidR="006A77BF">
              <w:rPr>
                <w:noProof/>
              </w:rPr>
              <w:fldChar w:fldCharType="end"/>
            </w:r>
            <w:bookmarkEnd w:id="139"/>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249F9228"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393FE2">
              <w:t>2.3.4.5</w:t>
            </w:r>
            <w:r w:rsidR="00AC54D6">
              <w:fldChar w:fldCharType="end"/>
            </w:r>
          </w:p>
          <w:p w14:paraId="7E61C384" w14:textId="36266116"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r w:rsidR="00E4480A" w:rsidRPr="00DD7CCF" w14:paraId="74BB136B" w14:textId="77777777" w:rsidTr="00E4480A">
        <w:tc>
          <w:tcPr>
            <w:tcW w:w="5000" w:type="pct"/>
          </w:tcPr>
          <w:p w14:paraId="50B617C7" w14:textId="0417D2DD" w:rsidR="00E4480A" w:rsidRPr="00DD7CCF" w:rsidRDefault="00E4480A" w:rsidP="00E4480A">
            <w:pPr>
              <w:pStyle w:val="Kpalrs"/>
            </w:pPr>
            <w:bookmarkStart w:id="140" w:name="_Ref44077336"/>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H</w:t>
            </w:r>
            <w:r w:rsidR="006A77BF">
              <w:rPr>
                <w:noProof/>
              </w:rPr>
              <w:fldChar w:fldCharType="end"/>
            </w:r>
            <w:bookmarkEnd w:id="140"/>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0FBD063E"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393FE2">
              <w:t>2.3.4.5</w:t>
            </w:r>
            <w:r w:rsidR="00AC54D6">
              <w:fldChar w:fldCharType="end"/>
            </w:r>
          </w:p>
          <w:p w14:paraId="6DBA9BC0" w14:textId="18B84C1F"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1" w:name="_Ref181705758"/>
      <w:bookmarkStart w:id="142" w:name="_Ref181705866"/>
      <w:bookmarkStart w:id="143" w:name="_Ref134018245"/>
      <w:bookmarkStart w:id="144" w:name="_Toc182319621"/>
      <w:r>
        <w:t>Words across line boundaries: enjambement</w:t>
      </w:r>
      <w:bookmarkEnd w:id="141"/>
      <w:bookmarkEnd w:id="142"/>
      <w:bookmarkEnd w:id="144"/>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7E40FF28"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393FE2" w:rsidRPr="00DD7CCF">
        <w:t xml:space="preserve">Example </w:t>
      </w:r>
      <w:r w:rsidR="00393FE2">
        <w:rPr>
          <w:noProof/>
        </w:rPr>
        <w:t>2.1.2</w:t>
      </w:r>
      <w:r w:rsidR="00393FE2" w:rsidRPr="00DD7CCF">
        <w:t>.</w:t>
      </w:r>
      <w:r w:rsidR="00393FE2">
        <w:rPr>
          <w:noProof/>
        </w:rPr>
        <w:t>A</w:t>
      </w:r>
      <w:r>
        <w:fldChar w:fldCharType="end"/>
      </w:r>
      <w:r>
        <w:t>), then the latter must be disregarded as per §</w:t>
      </w:r>
      <w:r>
        <w:fldChar w:fldCharType="begin"/>
      </w:r>
      <w:r>
        <w:instrText xml:space="preserve"> REF _Ref61250776 \r \h </w:instrText>
      </w:r>
      <w:r>
        <w:fldChar w:fldCharType="separate"/>
      </w:r>
      <w:r w:rsidR="00393FE2">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7B5172B3"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393FE2" w:rsidRPr="00DD7CCF">
        <w:t xml:space="preserve">Example </w:t>
      </w:r>
      <w:r w:rsidR="00393FE2">
        <w:rPr>
          <w:noProof/>
        </w:rPr>
        <w:t>2.3.4</w:t>
      </w:r>
      <w:r w:rsidR="00393FE2" w:rsidRPr="00DD7CCF">
        <w:rPr>
          <w:noProof/>
        </w:rPr>
        <w:t>.</w:t>
      </w:r>
      <w:r w:rsidR="00393FE2">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393FE2" w:rsidRPr="00DD7CCF">
        <w:t xml:space="preserve">Example </w:t>
      </w:r>
      <w:r w:rsidR="00393FE2">
        <w:rPr>
          <w:noProof/>
        </w:rPr>
        <w:t>2.3.4</w:t>
      </w:r>
      <w:r w:rsidR="00393FE2" w:rsidRPr="00DD7CCF">
        <w:rPr>
          <w:noProof/>
        </w:rPr>
        <w:t>.</w:t>
      </w:r>
      <w:r w:rsidR="00393FE2">
        <w:rPr>
          <w:noProof/>
        </w:rPr>
        <w:t>H</w:t>
      </w:r>
      <w:r w:rsidRPr="00DD7CCF">
        <w:fldChar w:fldCharType="end"/>
      </w:r>
      <w:r w:rsidRPr="00DD7CCF">
        <w:t xml:space="preserve"> </w:t>
      </w:r>
      <w:r>
        <w:t>for full illustrations</w:t>
      </w:r>
    </w:p>
    <w:p w14:paraId="1BD30BFF" w14:textId="2589D123"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393FE2" w:rsidRPr="00DD7CCF">
        <w:t xml:space="preserve">Example </w:t>
      </w:r>
      <w:r w:rsidR="00393FE2">
        <w:rPr>
          <w:noProof/>
        </w:rPr>
        <w:t>2.3.5</w:t>
      </w:r>
      <w:r w:rsidR="00393FE2" w:rsidRPr="00DD7CCF">
        <w:t>.</w:t>
      </w:r>
      <w:r w:rsidR="00393FE2">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2"/>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610E1509" w:rsidR="00932FC8" w:rsidRPr="002E2D39" w:rsidRDefault="00932FC8" w:rsidP="00932FC8">
            <w:pPr>
              <w:pStyle w:val="Kpalrs"/>
            </w:pPr>
            <w:bookmarkStart w:id="145" w:name="_Ref181627544"/>
            <w:r w:rsidRPr="00DD7CCF">
              <w:t xml:space="preserve">Example </w:t>
            </w:r>
            <w:r w:rsidR="006A77BF">
              <w:fldChar w:fldCharType="begin"/>
            </w:r>
            <w:r w:rsidR="006A77BF">
              <w:instrText xml:space="preserve"> STYLEREF 3 \s </w:instrText>
            </w:r>
            <w:r w:rsidR="006A77BF">
              <w:fldChar w:fldCharType="separate"/>
            </w:r>
            <w:r w:rsidR="00393FE2">
              <w:rPr>
                <w:noProof/>
              </w:rPr>
              <w:t>2.3.5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145"/>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32FC8">
            <w:pPr>
              <w:pStyle w:val="CodeParagraph"/>
              <w:rPr>
                <w:rStyle w:val="Code"/>
              </w:rPr>
            </w:pPr>
            <w:r>
              <w:rPr>
                <w:rStyle w:val="Code"/>
              </w:rPr>
              <w:t xml:space="preserve">  ...</w:t>
            </w:r>
          </w:p>
          <w:p w14:paraId="1C618907" w14:textId="77777777" w:rsidR="00932FC8" w:rsidRPr="00DD7CCF" w:rsidRDefault="00932FC8" w:rsidP="00932FC8">
            <w:pPr>
              <w:pStyle w:val="CodeParagraph"/>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42ED2220"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393FE2">
        <w:t>2.1.2.2</w:t>
      </w:r>
      <w:r w:rsidR="00AC54D6">
        <w:fldChar w:fldCharType="end"/>
      </w:r>
      <w:r>
        <w:t>) must not be applied in this case, since restoring the sandhi would break the metre</w:t>
      </w:r>
    </w:p>
    <w:p w14:paraId="23987683" w14:textId="77777777" w:rsidR="00932FC8" w:rsidRDefault="00932FC8" w:rsidP="00932FC8">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7D77746E" w:rsidR="00932FC8" w:rsidRDefault="00932FC8" w:rsidP="00932FC8">
      <w:pPr>
        <w:pStyle w:val="Lista2"/>
      </w:pPr>
      <w:r>
        <w:t xml:space="preserve">see </w:t>
      </w:r>
      <w:r>
        <w:fldChar w:fldCharType="begin"/>
      </w:r>
      <w:r>
        <w:instrText xml:space="preserve"> REF _Ref181628185 \h </w:instrText>
      </w:r>
      <w:r>
        <w:fldChar w:fldCharType="separate"/>
      </w:r>
      <w:r w:rsidR="00393FE2" w:rsidRPr="00DD7CCF">
        <w:t xml:space="preserve">Example </w:t>
      </w:r>
      <w:r w:rsidR="00393FE2">
        <w:rPr>
          <w:noProof/>
        </w:rPr>
        <w:t>2.3.5</w:t>
      </w:r>
      <w:r w:rsidR="00393FE2" w:rsidRPr="00DD7CCF">
        <w:t>.</w:t>
      </w:r>
      <w:r w:rsidR="00393FE2">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16376AA5"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393FE2">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0F966505" w:rsidR="00932FC8" w:rsidRPr="002E2D39" w:rsidRDefault="00932FC8" w:rsidP="00932FC8">
            <w:pPr>
              <w:pStyle w:val="Kpalrs"/>
            </w:pPr>
            <w:bookmarkStart w:id="146" w:name="_Ref181628185"/>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2.3.5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146"/>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32FC8">
            <w:pPr>
              <w:pStyle w:val="CodeParagraph"/>
              <w:rPr>
                <w:rStyle w:val="Code"/>
              </w:rPr>
            </w:pPr>
            <w:r>
              <w:rPr>
                <w:rStyle w:val="Code"/>
              </w:rPr>
              <w:t xml:space="preserve">  ...</w:t>
            </w:r>
          </w:p>
          <w:p w14:paraId="24F08A51" w14:textId="77777777" w:rsidR="00932FC8" w:rsidRPr="00DD7CCF" w:rsidRDefault="00932FC8" w:rsidP="00932FC8">
            <w:pPr>
              <w:pStyle w:val="CodeParagraph"/>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32FC8">
            <w:pPr>
              <w:pStyle w:val="TableNote"/>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32FC8">
            <w:pPr>
              <w:pStyle w:val="TableNote"/>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32FC8">
            <w:pPr>
              <w:pStyle w:val="TableNote"/>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32FC8">
            <w:pPr>
              <w:pStyle w:val="CodeParagraph"/>
              <w:rPr>
                <w:rStyle w:val="Code"/>
              </w:rPr>
            </w:pPr>
            <w:r>
              <w:rPr>
                <w:rStyle w:val="Code"/>
              </w:rPr>
              <w:t xml:space="preserve">  ...</w:t>
            </w:r>
          </w:p>
          <w:p w14:paraId="204F9B17" w14:textId="77777777" w:rsidR="00932FC8" w:rsidRPr="00DD7CCF" w:rsidRDefault="00932FC8" w:rsidP="00932FC8">
            <w:pPr>
              <w:pStyle w:val="CodeParagraph"/>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32FC8">
            <w:pPr>
              <w:pStyle w:val="TableNote"/>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32FC8">
            <w:pPr>
              <w:pStyle w:val="TableNote"/>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32FC8">
            <w:pPr>
              <w:pStyle w:val="TableNote"/>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32FC8">
            <w:pPr>
              <w:pStyle w:val="CodeParagraph"/>
              <w:rPr>
                <w:rStyle w:val="Code"/>
              </w:rPr>
            </w:pPr>
            <w:r>
              <w:rPr>
                <w:rStyle w:val="Code"/>
              </w:rPr>
              <w:t xml:space="preserve">  ...</w:t>
            </w:r>
          </w:p>
          <w:p w14:paraId="2A128BEA"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32FC8">
            <w:pPr>
              <w:pStyle w:val="CodeParagraph"/>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7" w:name="_Toc182319622"/>
      <w:r w:rsidRPr="00DD7CCF">
        <w:t xml:space="preserve">Verse markup </w:t>
      </w:r>
      <w:r w:rsidR="00EF38BD">
        <w:t>interacting with</w:t>
      </w:r>
      <w:r w:rsidRPr="00DD7CCF">
        <w:t xml:space="preserve"> other markup</w:t>
      </w:r>
      <w:bookmarkEnd w:id="143"/>
      <w:bookmarkEnd w:id="147"/>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8" w:name="_Toc182319623"/>
      <w:r>
        <w:t>Verse markup interacting with empty elements for extrinsic structure</w:t>
      </w:r>
      <w:bookmarkEnd w:id="148"/>
    </w:p>
    <w:p w14:paraId="0DD6CB70" w14:textId="05B2CEFC" w:rsidR="00D45A5E" w:rsidRDefault="00D45A5E" w:rsidP="00D45A5E">
      <w:pPr>
        <w:pStyle w:val="Lista"/>
      </w:pPr>
      <w:r>
        <w:t>verse beginnings may coincide with markup elements representing extrinsic structure, such as</w:t>
      </w:r>
    </w:p>
    <w:p w14:paraId="6FF6B79C" w14:textId="762C131A" w:rsidR="00D45A5E" w:rsidRDefault="00D45A5E" w:rsidP="00D45A5E">
      <w:pPr>
        <w:pStyle w:val="Lista2"/>
      </w:pPr>
      <w:r w:rsidRPr="00DD7CCF">
        <w:t>physical line</w:t>
      </w:r>
      <w:r>
        <w:t xml:space="preserve"> beginnings (§</w:t>
      </w:r>
      <w:r w:rsidR="006C1611">
        <w:fldChar w:fldCharType="begin"/>
      </w:r>
      <w:r w:rsidR="006C1611">
        <w:instrText xml:space="preserve"> REF _Ref43979955 \r \h </w:instrText>
      </w:r>
      <w:r w:rsidR="006C1611">
        <w:fldChar w:fldCharType="separate"/>
      </w:r>
      <w:r w:rsidR="00393FE2">
        <w:t>3.2</w:t>
      </w:r>
      <w:r w:rsidR="006C1611">
        <w:fldChar w:fldCharType="end"/>
      </w:r>
      <w:r>
        <w:t>)</w:t>
      </w:r>
    </w:p>
    <w:p w14:paraId="28D58821" w14:textId="6FA7081E"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393FE2">
        <w:t>3.6</w:t>
      </w:r>
      <w:r w:rsidR="00E91AE5">
        <w:fldChar w:fldCharType="end"/>
      </w:r>
      <w:r>
        <w:t>)</w:t>
      </w:r>
    </w:p>
    <w:p w14:paraId="37BB3EC9" w14:textId="7BFFC604"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393FE2">
        <w:t>3.7</w:t>
      </w:r>
      <w:r w:rsidR="00E91AE5">
        <w:fldChar w:fldCharType="end"/>
      </w:r>
      <w:r>
        <w:t>)</w:t>
      </w:r>
    </w:p>
    <w:p w14:paraId="5BE5215C" w14:textId="5BBF2CF4" w:rsidR="00C02B8C" w:rsidRDefault="00D45A5E" w:rsidP="00D45A5E">
      <w:pPr>
        <w:pStyle w:val="Lista"/>
      </w:pPr>
      <w:r>
        <w:t>as per §</w:t>
      </w:r>
      <w:r>
        <w:fldChar w:fldCharType="begin"/>
      </w:r>
      <w:r>
        <w:instrText xml:space="preserve"> REF _Ref43979552 \r \h </w:instrText>
      </w:r>
      <w:r>
        <w:fldChar w:fldCharType="separate"/>
      </w:r>
      <w:r w:rsidR="00393FE2">
        <w:t>8.2.3</w:t>
      </w:r>
      <w:r>
        <w:fldChar w:fldCharType="end"/>
      </w:r>
      <w:r>
        <w:t>, the above elements must normally appear within block-level elements</w:t>
      </w:r>
    </w:p>
    <w:p w14:paraId="003DACC7" w14:textId="2C18F420"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393FE2" w:rsidRPr="00DD7CCF">
        <w:t xml:space="preserve">Example </w:t>
      </w:r>
      <w:r w:rsidR="00393FE2">
        <w:rPr>
          <w:noProof/>
        </w:rPr>
        <w:t>2.3.6</w:t>
      </w:r>
      <w:r w:rsidR="00393FE2" w:rsidRPr="00DD7CCF">
        <w:t>.</w:t>
      </w:r>
      <w:r w:rsidR="00393FE2">
        <w:rPr>
          <w:noProof/>
        </w:rPr>
        <w:t>A</w:t>
      </w:r>
      <w:r w:rsidR="00D45A5E">
        <w:fldChar w:fldCharType="end"/>
      </w:r>
    </w:p>
    <w:tbl>
      <w:tblPr>
        <w:tblStyle w:val="CodeSampleTable"/>
        <w:tblW w:w="5000" w:type="pct"/>
        <w:tblLook w:val="04A0" w:firstRow="1" w:lastRow="0" w:firstColumn="1" w:lastColumn="0" w:noHBand="0" w:noVBand="1"/>
      </w:tblPr>
      <w:tblGrid>
        <w:gridCol w:w="9622"/>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5BD12B42" w:rsidR="00D45A5E" w:rsidRPr="002E2D39" w:rsidRDefault="00D45A5E" w:rsidP="00D45A5E">
            <w:pPr>
              <w:pStyle w:val="Kpalrs"/>
            </w:pPr>
            <w:bookmarkStart w:id="149" w:name="_Ref181694220"/>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149"/>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D45A5E">
            <w:pPr>
              <w:pStyle w:val="CodeParagraph"/>
              <w:rPr>
                <w:rStyle w:val="Code"/>
              </w:rPr>
            </w:pPr>
            <w:r>
              <w:rPr>
                <w:rStyle w:val="Code"/>
              </w:rPr>
              <w:t xml:space="preserve">  ...</w:t>
            </w:r>
          </w:p>
          <w:p w14:paraId="40A4772C" w14:textId="77777777" w:rsidR="00D45A5E" w:rsidRPr="00DD7CCF" w:rsidRDefault="00D45A5E" w:rsidP="00D45A5E">
            <w:pPr>
              <w:pStyle w:val="CodeParagraph"/>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50" w:name="_Toc182319624"/>
      <w:r>
        <w:t>Verse markup interacting with phrase-level markup</w:t>
      </w:r>
      <w:bookmarkEnd w:id="150"/>
    </w:p>
    <w:p w14:paraId="591A066A" w14:textId="237411ED"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393FE2">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5CC6874F" w:rsidR="00D45A5E" w:rsidRDefault="004D2E67" w:rsidP="00D45A5E">
      <w:pPr>
        <w:pStyle w:val="Lista2"/>
      </w:pPr>
      <w:r w:rsidRPr="00DD7CCF">
        <w:lastRenderedPageBreak/>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393FE2">
        <w:t>5.3</w:t>
      </w:r>
      <w:r w:rsidR="009A6168" w:rsidRPr="00DD7CCF">
        <w:fldChar w:fldCharType="end"/>
      </w:r>
      <w:r w:rsidR="00D45A5E">
        <w:t>)</w:t>
      </w:r>
    </w:p>
    <w:p w14:paraId="037C8D9A" w14:textId="4E5C0F43"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393FE2">
        <w:t>5.5</w:t>
      </w:r>
      <w:r w:rsidR="009A6168" w:rsidRPr="00DD7CCF">
        <w:fldChar w:fldCharType="end"/>
      </w:r>
      <w:r w:rsidR="00D45A5E">
        <w:t>)</w:t>
      </w:r>
    </w:p>
    <w:p w14:paraId="1E1530F3" w14:textId="07636834"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393FE2">
        <w:t>6</w:t>
      </w:r>
      <w:r>
        <w:fldChar w:fldCharType="end"/>
      </w:r>
      <w:r>
        <w:t>)</w:t>
      </w:r>
    </w:p>
    <w:p w14:paraId="2C7E9CE5" w14:textId="47291DE5"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393FE2">
        <w:t>7</w:t>
      </w:r>
      <w:r>
        <w:fldChar w:fldCharType="end"/>
      </w:r>
      <w:r w:rsidR="004D2E67" w:rsidRPr="00DD7CCF">
        <w:t>)</w:t>
      </w:r>
    </w:p>
    <w:p w14:paraId="48EF23E0" w14:textId="1DF269E6"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393FE2" w:rsidRPr="00DD7CCF">
        <w:t xml:space="preserve">Example </w:t>
      </w:r>
      <w:r w:rsidR="00393FE2">
        <w:rPr>
          <w:noProof/>
        </w:rPr>
        <w:t>2.3.6</w:t>
      </w:r>
      <w:r w:rsidR="00393FE2" w:rsidRPr="00DD7CCF">
        <w:t>.</w:t>
      </w:r>
      <w:r w:rsidR="00393FE2">
        <w:rPr>
          <w:noProof/>
        </w:rPr>
        <w:t>B</w:t>
      </w:r>
      <w:r>
        <w:fldChar w:fldCharType="end"/>
      </w:r>
    </w:p>
    <w:p w14:paraId="5674EC38" w14:textId="4EF5E2DC"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393FE2">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2"/>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0E35EBE5" w:rsidR="00D45A5E" w:rsidRPr="002E2D39" w:rsidRDefault="00D45A5E" w:rsidP="00D45A5E">
            <w:pPr>
              <w:pStyle w:val="Kpalrs"/>
            </w:pPr>
            <w:bookmarkStart w:id="151" w:name="_Ref181693607"/>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151"/>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D45A5E">
            <w:pPr>
              <w:pStyle w:val="CodeParagraph"/>
              <w:rPr>
                <w:rStyle w:val="Code"/>
              </w:rPr>
            </w:pPr>
            <w:r>
              <w:rPr>
                <w:rStyle w:val="Code"/>
              </w:rPr>
              <w:t xml:space="preserve">  ...</w:t>
            </w:r>
          </w:p>
          <w:p w14:paraId="1479B3D1" w14:textId="77777777" w:rsidR="00D45A5E" w:rsidRPr="00DD7CCF" w:rsidRDefault="00D45A5E" w:rsidP="00D45A5E">
            <w:pPr>
              <w:pStyle w:val="CodeParagraph"/>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2" w:name="_Toc182319625"/>
      <w:r w:rsidRPr="00DD7CCF">
        <w:t>Marking up structure in lacunose verse</w:t>
      </w:r>
      <w:bookmarkEnd w:id="152"/>
    </w:p>
    <w:p w14:paraId="339372EA" w14:textId="30326D53"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393FE2">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393FE2">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393FE2">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10628DAE"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393FE2" w:rsidRPr="00DD7CCF">
        <w:t xml:space="preserve">Example </w:t>
      </w:r>
      <w:r w:rsidR="00393FE2">
        <w:rPr>
          <w:noProof/>
        </w:rPr>
        <w:t>2.3.6</w:t>
      </w:r>
      <w:r w:rsidR="00393FE2" w:rsidRPr="00DD7CCF">
        <w:t>.</w:t>
      </w:r>
      <w:r w:rsidR="00393FE2">
        <w:rPr>
          <w:noProof/>
        </w:rPr>
        <w:t>C</w:t>
      </w:r>
      <w:r>
        <w:fldChar w:fldCharType="end"/>
      </w:r>
    </w:p>
    <w:tbl>
      <w:tblPr>
        <w:tblStyle w:val="CodeSampleTable"/>
        <w:tblW w:w="5000" w:type="pct"/>
        <w:tblLook w:val="04A0" w:firstRow="1" w:lastRow="0" w:firstColumn="1" w:lastColumn="0" w:noHBand="0" w:noVBand="1"/>
      </w:tblPr>
      <w:tblGrid>
        <w:gridCol w:w="9622"/>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5B3A8DE6" w:rsidR="00C47EDC" w:rsidRPr="00DD7CCF" w:rsidRDefault="00C47EDC" w:rsidP="00E4480A">
            <w:pPr>
              <w:pStyle w:val="Kpalrs"/>
            </w:pPr>
            <w:bookmarkStart w:id="153" w:name="_Ref181695652"/>
            <w:bookmarkStart w:id="154" w:name="_Ref181695649"/>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bookmarkEnd w:id="153"/>
            <w:r w:rsidRPr="00DD7CCF">
              <w:t xml:space="preserve">: </w:t>
            </w:r>
            <w:r>
              <w:t>structural markup in lacunose verse</w:t>
            </w:r>
            <w:bookmarkEnd w:id="154"/>
          </w:p>
        </w:tc>
      </w:tr>
      <w:tr w:rsidR="00C47EDC" w:rsidRPr="00DD7CCF" w14:paraId="6CE0E1A0" w14:textId="77777777" w:rsidTr="00E4480A">
        <w:tc>
          <w:tcPr>
            <w:tcW w:w="5000" w:type="pct"/>
          </w:tcPr>
          <w:p w14:paraId="4B4553E2" w14:textId="77777777" w:rsidR="00C47EDC" w:rsidRPr="00C47EDC" w:rsidRDefault="00C47EDC" w:rsidP="00E4480A">
            <w:pPr>
              <w:pStyle w:val="CodeParagraph"/>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E4480A">
            <w:pPr>
              <w:pStyle w:val="CodeParagraph"/>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lang w:eastAsia="zh-TW" w:bidi="hi-IN"/>
              </w:rPr>
            </w:pPr>
            <w:r>
              <w:rPr>
                <w:lang w:eastAsia="zh-TW" w:bidi="hi-IN"/>
              </w:rPr>
              <w:t>only the last line on this plate is legible, beginning with the end of a known stanza</w:t>
            </w:r>
          </w:p>
          <w:p w14:paraId="53A0024D" w14:textId="77777777" w:rsidR="00C47EDC" w:rsidRPr="00B015E6" w:rsidRDefault="00C47EDC" w:rsidP="00E4480A">
            <w:pPr>
              <w:pStyle w:val="TableNote"/>
              <w:rPr>
                <w:lang w:eastAsia="zh-TW" w:bidi="hi-IN"/>
              </w:rPr>
            </w:pPr>
            <w:r>
              <w:rPr>
                <w:lang w:eastAsia="zh-TW" w:bidi="hi-IN"/>
              </w:rP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lang w:eastAsia="zh-TW" w:bidi="hi-IN"/>
              </w:rPr>
            </w:pPr>
            <w:r>
              <w:t>verse markup is created for all four lines of the stanza, each containing a lacuna of eight characters</w:t>
            </w:r>
          </w:p>
        </w:tc>
      </w:tr>
    </w:tbl>
    <w:p w14:paraId="1252566E" w14:textId="47E4E2E2" w:rsidR="00D45A5E" w:rsidRDefault="00D45A5E" w:rsidP="00D45A5E">
      <w:pPr>
        <w:pStyle w:val="Cmsor4"/>
      </w:pPr>
      <w:bookmarkStart w:id="155" w:name="_Ref181705826"/>
      <w:bookmarkStart w:id="156" w:name="_Ref181706438"/>
      <w:bookmarkStart w:id="157" w:name="_Ref181706908"/>
      <w:bookmarkStart w:id="158" w:name="_Toc182319626"/>
      <w:r>
        <w:t>Verse markup interacting with other block-level markup</w:t>
      </w:r>
      <w:bookmarkEnd w:id="155"/>
      <w:bookmarkEnd w:id="156"/>
      <w:bookmarkEnd w:id="157"/>
      <w:bookmarkEnd w:id="158"/>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60AEFB6F"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393FE2" w:rsidRPr="00DD7CCF">
        <w:t xml:space="preserve">Example </w:t>
      </w:r>
      <w:r w:rsidR="00393FE2">
        <w:rPr>
          <w:noProof/>
        </w:rPr>
        <w:t>2.3.6</w:t>
      </w:r>
      <w:r w:rsidR="00393FE2" w:rsidRPr="00DD7CCF">
        <w:t>.</w:t>
      </w:r>
      <w:r w:rsidR="00393FE2">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34366CAC" w:rsidR="00040B2F" w:rsidRDefault="00040B2F" w:rsidP="00040B2F">
      <w:pPr>
        <w:pStyle w:val="Lista4"/>
      </w:pPr>
      <w:r>
        <w:t>mark it up as an insertion (§</w:t>
      </w:r>
      <w:r>
        <w:fldChar w:fldCharType="begin"/>
      </w:r>
      <w:r>
        <w:instrText xml:space="preserve"> REF _Ref43978471 \r \h </w:instrText>
      </w:r>
      <w:r>
        <w:fldChar w:fldCharType="separate"/>
      </w:r>
      <w:r w:rsidR="00393FE2">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108C19ED" w:rsidR="00040B2F" w:rsidRDefault="007B25A7" w:rsidP="00040B2F">
      <w:pPr>
        <w:pStyle w:val="Lista5"/>
      </w:pPr>
      <w:r>
        <w:lastRenderedPageBreak/>
        <w:t xml:space="preserve">if </w:t>
      </w:r>
      <w:r w:rsidR="00040B2F">
        <w:t xml:space="preserve">such an insertion takes up one or more entire </w:t>
      </w:r>
      <w:r>
        <w:t xml:space="preserve">physical </w:t>
      </w:r>
      <w:r w:rsidR="00040B2F">
        <w:t>lines, encode line beginnings (§</w:t>
      </w:r>
      <w:r w:rsidR="006C1611">
        <w:fldChar w:fldCharType="begin"/>
      </w:r>
      <w:r w:rsidR="006C1611">
        <w:instrText xml:space="preserve"> REF _Ref43979955 \r \h </w:instrText>
      </w:r>
      <w:r w:rsidR="006C1611">
        <w:fldChar w:fldCharType="separate"/>
      </w:r>
      <w:r w:rsidR="00393FE2">
        <w:t>3.2</w:t>
      </w:r>
      <w:r w:rsidR="006C1611">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393FE2">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2"/>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5CF4ADBB" w:rsidR="00AC54D6" w:rsidRPr="00DD7CCF" w:rsidRDefault="00AC54D6" w:rsidP="00E837E2">
            <w:pPr>
              <w:pStyle w:val="Kpalrs"/>
            </w:pPr>
            <w:bookmarkStart w:id="159" w:name="_Ref54603376"/>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bookmarkEnd w:id="159"/>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E837E2">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E837E2">
            <w:pPr>
              <w:pStyle w:val="CodeParagraph"/>
              <w:rPr>
                <w:rStyle w:val="Code"/>
              </w:rPr>
            </w:pPr>
            <w:r w:rsidRPr="00D05501">
              <w:rPr>
                <w:rStyle w:val="Code"/>
              </w:rPr>
              <w:t>&lt;/lg&gt;</w:t>
            </w:r>
          </w:p>
          <w:p w14:paraId="3794C35D" w14:textId="77777777" w:rsidR="00AC54D6" w:rsidRPr="00D05501" w:rsidRDefault="00AC54D6" w:rsidP="00E837E2">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E837E2">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E837E2">
            <w:pPr>
              <w:pStyle w:val="CodeParagraph"/>
              <w:rPr>
                <w:rStyle w:val="Code"/>
              </w:rPr>
            </w:pPr>
            <w:r w:rsidRPr="002E7083">
              <w:rPr>
                <w:rStyle w:val="Codetext"/>
              </w:rPr>
              <w:t>...</w:t>
            </w:r>
          </w:p>
          <w:p w14:paraId="318A8E00" w14:textId="77777777" w:rsidR="00AC54D6" w:rsidRPr="00DD7CCF" w:rsidRDefault="00AC54D6" w:rsidP="00E837E2">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60" w:name="_wdva3plgupk6" w:colFirst="0" w:colLast="0"/>
      <w:bookmarkEnd w:id="160"/>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38004CAB"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393FE2">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3B6FCB48"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393FE2" w:rsidRPr="00DD7CCF">
        <w:t xml:space="preserve">Example </w:t>
      </w:r>
      <w:r w:rsidR="00393FE2">
        <w:rPr>
          <w:noProof/>
        </w:rPr>
        <w:t>2.3.6</w:t>
      </w:r>
      <w:r w:rsidR="00393FE2" w:rsidRPr="00DD7CCF">
        <w:t>.</w:t>
      </w:r>
      <w:r w:rsidR="00393FE2">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1A61E7B0"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393FE2">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2B060AAC" w:rsidR="00251E0D" w:rsidRPr="00DD7CCF" w:rsidRDefault="00251E0D" w:rsidP="00251E0D">
            <w:pPr>
              <w:pStyle w:val="Kpalrs"/>
            </w:pPr>
            <w:bookmarkStart w:id="161" w:name="_Ref181707534"/>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E</w:t>
            </w:r>
            <w:r w:rsidR="006A77BF">
              <w:rPr>
                <w:noProof/>
              </w:rPr>
              <w:fldChar w:fldCharType="end"/>
            </w:r>
            <w:bookmarkEnd w:id="161"/>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091A3DE8" w14:textId="192516E7" w:rsidR="00143A4A" w:rsidRDefault="00972854" w:rsidP="00972854">
      <w:pPr>
        <w:pStyle w:val="Cmsor2"/>
      </w:pPr>
      <w:bookmarkStart w:id="162" w:name="_Ref168563127"/>
      <w:bookmarkStart w:id="163" w:name="_Toc182319627"/>
      <w:r>
        <w:lastRenderedPageBreak/>
        <w:t>Lists in the edition</w:t>
      </w:r>
      <w:bookmarkEnd w:id="162"/>
      <w:bookmarkEnd w:id="163"/>
    </w:p>
    <w:p w14:paraId="00060BA9" w14:textId="1CBAD7FC"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393FE2">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6369571E"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393FE2">
        <w:t>2.1.2</w:t>
      </w:r>
      <w:r>
        <w:fldChar w:fldCharType="end"/>
      </w:r>
      <w:r>
        <w:t>) also apply to lists</w:t>
      </w:r>
    </w:p>
    <w:p w14:paraId="2660D3F2" w14:textId="3FE0C68C"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393FE2">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4" w:name="_u75tldno8fkf" w:colFirst="0" w:colLast="0"/>
      <w:bookmarkStart w:id="165" w:name="_Toc182319628"/>
      <w:bookmarkEnd w:id="164"/>
      <w:r w:rsidRPr="00DD7CCF">
        <w:lastRenderedPageBreak/>
        <w:t xml:space="preserve">Marking up </w:t>
      </w:r>
      <w:r w:rsidR="006733B4" w:rsidRPr="00DD7CCF">
        <w:t>extrinsic structure in the edition</w:t>
      </w:r>
      <w:bookmarkEnd w:id="165"/>
    </w:p>
    <w:p w14:paraId="10B1CD43" w14:textId="20E4F7C3" w:rsidR="00C02B8C" w:rsidRDefault="004D2E67" w:rsidP="00A849C7">
      <w:pPr>
        <w:pStyle w:val="Cmsor2"/>
      </w:pPr>
      <w:bookmarkStart w:id="166" w:name="_2po8nsoeevw0" w:colFirst="0" w:colLast="0"/>
      <w:bookmarkStart w:id="167" w:name="_Ref182207684"/>
      <w:bookmarkStart w:id="168" w:name="_Toc182319629"/>
      <w:bookmarkEnd w:id="166"/>
      <w:r w:rsidRPr="00F87A56">
        <w:t>Overview</w:t>
      </w:r>
      <w:bookmarkEnd w:id="167"/>
      <w:bookmarkEnd w:id="168"/>
    </w:p>
    <w:p w14:paraId="0B01C870" w14:textId="449D8240"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fldChar w:fldCharType="begin"/>
      </w:r>
      <w:r>
        <w:instrText xml:space="preserve"> REF _Ref43979955 \r \h </w:instrText>
      </w:r>
      <w:r>
        <w:fldChar w:fldCharType="separate"/>
      </w:r>
      <w:r w:rsidR="00393FE2">
        <w:t>3.2</w:t>
      </w:r>
      <w:r>
        <w:fldChar w:fldCharType="end"/>
      </w:r>
      <w:r>
        <w:t xml:space="preserve">). </w:t>
      </w:r>
      <w:r w:rsidR="0045140D">
        <w:t>T</w:t>
      </w:r>
      <w:r>
        <w:t>he concrete topology of the inscription is</w:t>
      </w:r>
      <w:r w:rsidR="0045140D">
        <w:t>, however,</w:t>
      </w:r>
      <w:r>
        <w:t xml:space="preserve"> irrelevant, so the tidy inscription in </w:t>
      </w:r>
      <w:r>
        <w:fldChar w:fldCharType="begin"/>
      </w:r>
      <w:r>
        <w:instrText xml:space="preserve"> REF _Ref181712610 \h </w:instrText>
      </w:r>
      <w:r>
        <w:fldChar w:fldCharType="separate"/>
      </w:r>
      <w:r w:rsidR="00393FE2">
        <w:t xml:space="preserve">Figure </w:t>
      </w:r>
      <w:r w:rsidR="00393FE2">
        <w:rPr>
          <w:noProof/>
        </w:rPr>
        <w:t>1</w:t>
      </w:r>
      <w:r>
        <w:fldChar w:fldCharType="end"/>
      </w:r>
      <w:r>
        <w:t xml:space="preserve"> and the untidy inscription in </w:t>
      </w:r>
      <w:r>
        <w:fldChar w:fldCharType="begin"/>
      </w:r>
      <w:r>
        <w:instrText xml:space="preserve"> REF _Ref181712620 \h </w:instrText>
      </w:r>
      <w:r>
        <w:fldChar w:fldCharType="separate"/>
      </w:r>
      <w:r w:rsidR="00393FE2">
        <w:t xml:space="preserve">Figure </w:t>
      </w:r>
      <w:r w:rsidR="00393FE2">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p w14:paraId="304F8EBB" w14:textId="77777777" w:rsidR="00675578" w:rsidRDefault="00675578" w:rsidP="00675578">
      <w:pPr>
        <w:pStyle w:val="Image"/>
      </w:pPr>
      <w:r w:rsidRPr="00DD7CCF">
        <w:drawing>
          <wp:inline distT="0" distB="0" distL="0" distR="0" wp14:anchorId="6461D374" wp14:editId="17F9E262">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p w14:paraId="77236E0D" w14:textId="0F2A7D38" w:rsidR="00675578" w:rsidRDefault="00675578" w:rsidP="00675578">
      <w:pPr>
        <w:pStyle w:val="Kpalrs"/>
      </w:pPr>
      <w:bookmarkStart w:id="169" w:name="_Ref181712610"/>
      <w:r>
        <w:t xml:space="preserve">Figure </w:t>
      </w:r>
      <w:r w:rsidR="006A77BF">
        <w:fldChar w:fldCharType="begin"/>
      </w:r>
      <w:r w:rsidR="006A77BF">
        <w:instrText xml:space="preserve"> SEQ Figure \* ARABIC </w:instrText>
      </w:r>
      <w:r w:rsidR="006A77BF">
        <w:fldChar w:fldCharType="separate"/>
      </w:r>
      <w:r w:rsidR="00393FE2">
        <w:rPr>
          <w:noProof/>
        </w:rPr>
        <w:t>1</w:t>
      </w:r>
      <w:r w:rsidR="006A77BF">
        <w:rPr>
          <w:noProof/>
        </w:rPr>
        <w:fldChar w:fldCharType="end"/>
      </w:r>
      <w:bookmarkEnd w:id="169"/>
      <w:r>
        <w:t>. A tidy inscription</w:t>
      </w:r>
    </w:p>
    <w:p w14:paraId="2541EBED" w14:textId="77777777" w:rsidR="00675578" w:rsidRDefault="00675578" w:rsidP="00675578">
      <w:pPr>
        <w:pStyle w:val="Image"/>
      </w:pPr>
      <w:r>
        <w:drawing>
          <wp:inline distT="0" distB="0" distL="0" distR="0" wp14:anchorId="686E89E3" wp14:editId="73ACC3D2">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p w14:paraId="6D0498AB" w14:textId="1D77A787" w:rsidR="00675578" w:rsidRDefault="00675578" w:rsidP="00675578">
      <w:pPr>
        <w:pStyle w:val="Kpalrs"/>
      </w:pPr>
      <w:bookmarkStart w:id="170" w:name="_Ref181712620"/>
      <w:r>
        <w:t xml:space="preserve">Figure </w:t>
      </w:r>
      <w:r w:rsidR="006A77BF">
        <w:fldChar w:fldCharType="begin"/>
      </w:r>
      <w:r w:rsidR="006A77BF">
        <w:instrText xml:space="preserve"> SEQ Figure \* ARABIC </w:instrText>
      </w:r>
      <w:r w:rsidR="006A77BF">
        <w:fldChar w:fldCharType="separate"/>
      </w:r>
      <w:r w:rsidR="00393FE2">
        <w:rPr>
          <w:noProof/>
        </w:rPr>
        <w:t>2</w:t>
      </w:r>
      <w:r w:rsidR="006A77BF">
        <w:rPr>
          <w:noProof/>
        </w:rPr>
        <w:fldChar w:fldCharType="end"/>
      </w:r>
      <w:bookmarkEnd w:id="170"/>
      <w:r>
        <w:t>. An untidy inscription</w:t>
      </w:r>
    </w:p>
    <w:p w14:paraId="2A5F97CE" w14:textId="77F786C9"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393FE2">
        <w:t>3.4.1</w:t>
      </w:r>
      <w:r w:rsidRPr="00DD7CCF">
        <w:fldChar w:fldCharType="end"/>
      </w:r>
      <w:r>
        <w:t xml:space="preserve">. Not uncommonly, shorter bits of text float outside (or even partly or wholly inside) a well-delineated 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393FE2">
        <w:t>3.4.2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393FE2">
        <w:t>3.4.4</w:t>
      </w:r>
      <w:r w:rsidRPr="00DD7CCF">
        <w:fldChar w:fldCharType="end"/>
      </w:r>
      <w:r w:rsidRPr="00DD7CCF">
        <w:t>)</w:t>
      </w:r>
      <w:r>
        <w:t xml:space="preserve">. </w:t>
      </w:r>
      <w:r w:rsidR="007F3F01">
        <w:t>Some pieces of text floating between lines or outside the margins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393FE2">
        <w:t>4.4</w:t>
      </w:r>
      <w:r w:rsidR="007F3F01">
        <w:fldChar w:fldCharType="end"/>
      </w:r>
      <w:r w:rsidR="007F3F01">
        <w:t>) rather than as partitions.</w:t>
      </w:r>
    </w:p>
    <w:p w14:paraId="03DC9D42" w14:textId="02C2A614" w:rsidR="009C67A8" w:rsidRDefault="00D67C25" w:rsidP="00D67C25">
      <w:r>
        <w:t>In even more complex cases, the inscribed field may consist of physically separa</w:t>
      </w:r>
      <w:r w:rsidR="0045140D">
        <w:t>ble</w:t>
      </w:r>
      <w:r>
        <w:t xml:space="preserve"> zones, called partitions in this Guide. An inscription may for instance be written on a set of copper plates, on a series of masonry blocks in a wall, on different limbs of a statue, on faces of a polygonal column or a stela, or it may come to us in fragments. Just as with the field as a whole and as with epigraphic lines, the shape, size and relative location of these zones (e.g. one below the other, 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393FE2">
        <w:t>2</w:t>
      </w:r>
      <w:r>
        <w:fldChar w:fldCharType="end"/>
      </w:r>
      <w:r>
        <w:t xml:space="preserve">) and </w:t>
      </w:r>
      <w:r w:rsidR="0087192F">
        <w:t>with</w:t>
      </w:r>
      <w:r>
        <w:t xml:space="preserve"> the epigraphic lines (§</w:t>
      </w:r>
      <w:r>
        <w:fldChar w:fldCharType="begin"/>
      </w:r>
      <w:r>
        <w:instrText xml:space="preserve"> REF _Ref43979955 \r \h </w:instrText>
      </w:r>
      <w:r>
        <w:fldChar w:fldCharType="separate"/>
      </w:r>
      <w:r w:rsidR="00393FE2">
        <w:t>3.2</w:t>
      </w:r>
      <w:r>
        <w:fldChar w:fldCharType="end"/>
      </w:r>
      <w:r>
        <w:t>).</w:t>
      </w:r>
    </w:p>
    <w:p w14:paraId="1A0D0932" w14:textId="06EF171A"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393FE2">
        <w:t xml:space="preserve">Figure </w:t>
      </w:r>
      <w:r w:rsidR="00393FE2">
        <w:rPr>
          <w:noProof/>
        </w:rPr>
        <w:t>3</w:t>
      </w:r>
      <w:r>
        <w:fldChar w:fldCharType="end"/>
      </w:r>
      <w:r>
        <w:t>. Keep in mind that although the patterns show identical-shaped zones side by side, the same markup 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393FE2">
        <w:t>3.5</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393FE2">
        <w:t>3.7</w:t>
      </w:r>
      <w:r w:rsidR="009C67A8">
        <w:fldChar w:fldCharType="end"/>
      </w:r>
      <w:r w:rsidR="009C67A8">
        <w:t>.</w:t>
      </w:r>
    </w:p>
    <w:tbl>
      <w:tblPr>
        <w:tblW w:w="5000" w:type="pct"/>
        <w:tblLook w:val="04A0" w:firstRow="1" w:lastRow="0" w:firstColumn="1" w:lastColumn="0" w:noHBand="0" w:noVBand="1"/>
      </w:tblPr>
      <w:tblGrid>
        <w:gridCol w:w="3214"/>
        <w:gridCol w:w="3213"/>
        <w:gridCol w:w="3211"/>
      </w:tblGrid>
      <w:tr w:rsidR="00D67C25" w:rsidRPr="00DD7CCF" w14:paraId="060C2058" w14:textId="77777777" w:rsidTr="00BD08CD">
        <w:tc>
          <w:tcPr>
            <w:tcW w:w="1667" w:type="pct"/>
            <w:vAlign w:val="center"/>
          </w:tcPr>
          <w:p w14:paraId="559B5951" w14:textId="77777777" w:rsidR="00D67C25" w:rsidRPr="00DD7CCF" w:rsidRDefault="00D67C25" w:rsidP="00D67C25">
            <w:pPr>
              <w:pStyle w:val="Image"/>
            </w:pPr>
            <w:r w:rsidRPr="00DD7CCF">
              <w:lastRenderedPageBreak/>
              <w:drawing>
                <wp:inline distT="0" distB="0" distL="0" distR="0" wp14:anchorId="4C137DFF" wp14:editId="7EB91FF5">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vAlign w:val="center"/>
          </w:tcPr>
          <w:p w14:paraId="43BE6825" w14:textId="77777777" w:rsidR="00D67C25" w:rsidRPr="00DD7CCF" w:rsidRDefault="00D67C25" w:rsidP="00D67C25">
            <w:pPr>
              <w:pStyle w:val="Image"/>
            </w:pPr>
            <w:r w:rsidRPr="00DD7CCF">
              <w:drawing>
                <wp:inline distT="0" distB="0" distL="0" distR="0" wp14:anchorId="71B099DA" wp14:editId="587AEBE9">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7" w:type="pct"/>
            <w:vAlign w:val="center"/>
          </w:tcPr>
          <w:p w14:paraId="7AAE269C" w14:textId="77777777" w:rsidR="00D67C25" w:rsidRPr="00DD7CCF" w:rsidRDefault="00D67C25" w:rsidP="00D67C25">
            <w:pPr>
              <w:pStyle w:val="Image"/>
            </w:pPr>
            <w:r w:rsidRPr="00DD7CCF">
              <w:drawing>
                <wp:inline distT="0" distB="0" distL="0" distR="0" wp14:anchorId="0DC39A07" wp14:editId="0BEB2F1C">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BD08CD">
        <w:tc>
          <w:tcPr>
            <w:tcW w:w="1667" w:type="pct"/>
            <w:vAlign w:val="center"/>
          </w:tcPr>
          <w:p w14:paraId="1A417237" w14:textId="77777777" w:rsidR="00D67C25" w:rsidRPr="00DD7CCF" w:rsidRDefault="00D67C25" w:rsidP="00BD08CD">
            <w:pPr>
              <w:pStyle w:val="Tabletext"/>
              <w:jc w:val="center"/>
            </w:pPr>
            <w:r>
              <w:t xml:space="preserve">pattern </w:t>
            </w:r>
            <w:r w:rsidRPr="00DD7CCF">
              <w:t>A: text stops</w:t>
            </w:r>
          </w:p>
        </w:tc>
        <w:tc>
          <w:tcPr>
            <w:tcW w:w="1667" w:type="pct"/>
            <w:vAlign w:val="center"/>
          </w:tcPr>
          <w:p w14:paraId="5BC75BD4" w14:textId="77777777" w:rsidR="00D67C25" w:rsidRPr="00DD7CCF" w:rsidRDefault="00D67C25" w:rsidP="00BD08CD">
            <w:pPr>
              <w:pStyle w:val="Tabletext"/>
              <w:jc w:val="center"/>
            </w:pPr>
            <w:r>
              <w:t xml:space="preserve">pattern </w:t>
            </w:r>
            <w:r w:rsidRPr="00DD7CCF">
              <w:t>B: texts flows on</w:t>
            </w:r>
          </w:p>
        </w:tc>
        <w:tc>
          <w:tcPr>
            <w:tcW w:w="1667" w:type="pct"/>
            <w:vAlign w:val="center"/>
          </w:tcPr>
          <w:p w14:paraId="0A1AC888" w14:textId="77777777" w:rsidR="00D67C25" w:rsidRPr="00DD7CCF" w:rsidRDefault="00D67C25" w:rsidP="00BD08CD">
            <w:pPr>
              <w:pStyle w:val="Tabletext"/>
              <w:jc w:val="center"/>
            </w:pPr>
            <w:r>
              <w:t xml:space="preserve">pattern </w:t>
            </w:r>
            <w:r w:rsidRPr="00DD7CCF">
              <w:t>C: text runs across</w:t>
            </w:r>
          </w:p>
        </w:tc>
      </w:tr>
      <w:tr w:rsidR="00D67C25" w:rsidRPr="00DD7CCF" w14:paraId="43CAC772" w14:textId="77777777" w:rsidTr="00BD08CD">
        <w:tc>
          <w:tcPr>
            <w:tcW w:w="1667" w:type="pct"/>
            <w:vAlign w:val="center"/>
          </w:tcPr>
          <w:p w14:paraId="4E71FDE6" w14:textId="0392CC65" w:rsidR="00D67C25" w:rsidRPr="00DD7CCF" w:rsidRDefault="00D67C25" w:rsidP="00BD08CD">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p>
        </w:tc>
        <w:tc>
          <w:tcPr>
            <w:tcW w:w="1667" w:type="pct"/>
            <w:vAlign w:val="center"/>
          </w:tcPr>
          <w:p w14:paraId="06264111" w14:textId="7A421CBC" w:rsidR="00D67C25" w:rsidRPr="00DD7CCF" w:rsidRDefault="00D67C25" w:rsidP="00BD08CD">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p>
        </w:tc>
        <w:tc>
          <w:tcPr>
            <w:tcW w:w="1667" w:type="pct"/>
            <w:vAlign w:val="center"/>
          </w:tcPr>
          <w:p w14:paraId="049ADADB" w14:textId="478FA878" w:rsidR="00D67C25" w:rsidRPr="00DD7CCF" w:rsidRDefault="00D67C25" w:rsidP="00BD08CD">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393FE2">
              <w:t>3.7</w:t>
            </w:r>
            <w:r w:rsidRPr="00DD7CCF">
              <w:fldChar w:fldCharType="end"/>
            </w:r>
          </w:p>
        </w:tc>
      </w:tr>
    </w:tbl>
    <w:p w14:paraId="5552299E" w14:textId="251A58BB" w:rsidR="00D67C25" w:rsidRDefault="00D67C25" w:rsidP="00D67C25">
      <w:pPr>
        <w:pStyle w:val="Kpalrs"/>
      </w:pPr>
      <w:bookmarkStart w:id="171" w:name="_Ref181714224"/>
      <w:r>
        <w:t xml:space="preserve">Figure </w:t>
      </w:r>
      <w:r w:rsidR="006A77BF">
        <w:fldChar w:fldCharType="begin"/>
      </w:r>
      <w:r w:rsidR="006A77BF">
        <w:instrText xml:space="preserve"> SEQ Figure \* ARABIC </w:instrText>
      </w:r>
      <w:r w:rsidR="006A77BF">
        <w:fldChar w:fldCharType="separate"/>
      </w:r>
      <w:r w:rsidR="00393FE2">
        <w:rPr>
          <w:noProof/>
        </w:rPr>
        <w:t>3</w:t>
      </w:r>
      <w:r w:rsidR="006A77BF">
        <w:rPr>
          <w:noProof/>
        </w:rPr>
        <w:fldChar w:fldCharType="end"/>
      </w:r>
      <w:bookmarkEnd w:id="171"/>
      <w:r>
        <w:t>. Functional patterns of partitions interacting with intrinsic structure and lines</w:t>
      </w:r>
    </w:p>
    <w:p w14:paraId="6825A938" w14:textId="77777777"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341968E2"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have to be read in sequence</w:t>
      </w:r>
      <w:r w:rsidR="0087192F">
        <w:t>.</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393FE2">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393FE2">
        <w:t>3.5.1</w:t>
      </w:r>
      <w:r w:rsidR="002A0737">
        <w:fldChar w:fldCharType="end"/>
      </w:r>
      <w:r w:rsidR="002A0737">
        <w:t>.</w:t>
      </w:r>
    </w:p>
    <w:p w14:paraId="274EA19B" w14:textId="11B4647D"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913831">
        <w:fldChar w:fldCharType="begin"/>
      </w:r>
      <w:r w:rsidR="00913831">
        <w:instrText xml:space="preserve"> REF _Ref182309496 \r \h </w:instrText>
      </w:r>
      <w:r w:rsidR="00913831">
        <w:fldChar w:fldCharType="separate"/>
      </w:r>
      <w:r w:rsidR="00393FE2">
        <w:t>3.2</w:t>
      </w:r>
      <w:r w:rsidR="00913831">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r>
        <w:t>.</w:t>
      </w:r>
      <w:r w:rsidR="0087192F">
        <w:t xml:space="preserve"> A pagelike partition is, unsurprisingly, like that of pages in a book (and also like columns on a page), with physically distinct surfaces whose separateness is, however, irrelevant to the text.</w:t>
      </w:r>
      <w:r w:rsidR="002A0737">
        <w:t xml:space="preserve"> The end of a partition of this kind may be inside a block-level element of intrinsic structure, but may also coincide with a break in intrinsic structure.</w:t>
      </w:r>
    </w:p>
    <w:p w14:paraId="575324CF" w14:textId="53C2A957" w:rsidR="00D67C25" w:rsidRDefault="00D67C25" w:rsidP="00D67C25">
      <w:r>
        <w:t xml:space="preserve">Finally, if each line of the text </w:t>
      </w:r>
      <w:r w:rsidRPr="00DD7CCF">
        <w:t xml:space="preserve">runs across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393FE2">
        <w:t>3.7</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68B6F26A"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393FE2">
        <w:t xml:space="preserve">Figure </w:t>
      </w:r>
      <w:r w:rsidR="00393FE2">
        <w:rPr>
          <w:noProof/>
        </w:rPr>
        <w:t>4</w:t>
      </w:r>
      <w:r w:rsidR="009C67A8">
        <w:fldChar w:fldCharType="end"/>
      </w:r>
      <w:r w:rsidR="000142FB">
        <w:t xml:space="preserve">, where saturated colours (green, blue and yellow) represent mandatory components of an edition, and pale colours (light green, light blue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0FB4CB04" w:rsidR="0049296B" w:rsidRDefault="0049296B" w:rsidP="00144BB4">
      <w:r>
        <w:t>Within the edition</w:t>
      </w:r>
      <w:r w:rsidR="002A0737">
        <w:t>—</w:t>
      </w:r>
      <w:r>
        <w:t xml:space="preserve">or, as the case may be, within </w:t>
      </w:r>
      <w:r w:rsidR="000142FB">
        <w:t>any</w:t>
      </w:r>
      <w:r>
        <w:t xml:space="preserve"> </w:t>
      </w:r>
      <w:r w:rsidR="00FD437D">
        <w:t>textpart division</w:t>
      </w:r>
      <w:r w:rsidR="002A0737">
        <w:t>—</w:t>
      </w:r>
      <w:r>
        <w:t>the two hierarchies go their separate ways, with the intrinsic structure encoded as block-level elements according to (§</w:t>
      </w:r>
      <w:r>
        <w:fldChar w:fldCharType="begin"/>
      </w:r>
      <w:r>
        <w:instrText xml:space="preserve"> REF _Ref43978632 \r \h </w:instrText>
      </w:r>
      <w:r>
        <w:fldChar w:fldCharType="separate"/>
      </w:r>
      <w:r w:rsidR="00393FE2">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(light blue)</w:t>
      </w:r>
      <w:r w:rsidR="00082F41">
        <w:t>, and some or all lines may “contain” two or more gridlike partitions</w:t>
      </w:r>
      <w:r w:rsidR="0047143C">
        <w:t xml:space="preserve"> (aqua)</w:t>
      </w:r>
      <w:r w:rsidR="00082F41">
        <w:t>.</w:t>
      </w:r>
    </w:p>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022690" w14:paraId="2E0ED4C7" w14:textId="77777777" w:rsidTr="00D47CFE">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5302D0BD" w14:textId="5408687B" w:rsidR="00022690" w:rsidRDefault="00022690" w:rsidP="00C57928">
            <w:pPr>
              <w:pStyle w:val="Tabletext"/>
              <w:keepNext/>
              <w:keepLines/>
              <w:ind w:firstLine="0"/>
            </w:pPr>
            <w:r w:rsidRPr="0004544D">
              <w:lastRenderedPageBreak/>
              <w:t>&lt;edition&gt;</w:t>
            </w:r>
            <w:r>
              <w:t xml:space="preserve"> contains</w:t>
            </w:r>
          </w:p>
        </w:tc>
      </w:tr>
      <w:tr w:rsidR="008E30C0" w14:paraId="5B83E689" w14:textId="77777777" w:rsidTr="00D47CFE">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0A05A246" w14:textId="77777777" w:rsidR="008E30C0" w:rsidRDefault="008E30C0" w:rsidP="00C57928">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46EB2949" w14:textId="4A1A4AA4" w:rsidR="008E30C0" w:rsidRDefault="008E30C0" w:rsidP="00C57928">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469BA132" w14:textId="77777777" w:rsidR="008E30C0" w:rsidRDefault="008E30C0" w:rsidP="00C57928">
            <w:pPr>
              <w:pStyle w:val="Tabletext"/>
              <w:keepNext/>
              <w:keepLines/>
              <w:ind w:firstLine="0"/>
            </w:pPr>
          </w:p>
        </w:tc>
      </w:tr>
      <w:tr w:rsidR="00D47CFE" w14:paraId="40A0396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E2FFAC5" w14:textId="77777777" w:rsidR="00D47CFE" w:rsidRDefault="00D47CFE" w:rsidP="00C57928">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1B45213" w14:textId="77777777" w:rsidR="00D47CFE" w:rsidRDefault="00D47CFE"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7155E1A6" w14:textId="29D0AC7E" w:rsidR="00D47CFE" w:rsidRDefault="00D47CFE"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6BE959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87CA3AE" w14:textId="77777777" w:rsidR="00D47CFE" w:rsidRDefault="00D47CFE" w:rsidP="00C57928">
            <w:pPr>
              <w:pStyle w:val="Tabletext"/>
              <w:keepNext/>
              <w:keepLines/>
              <w:ind w:firstLine="0"/>
            </w:pPr>
          </w:p>
        </w:tc>
      </w:tr>
      <w:tr w:rsidR="00C57928" w14:paraId="21273A8F"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DC7138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394556EC" w14:textId="77777777" w:rsidR="00D47CFE" w:rsidRDefault="00D47CFE"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342461A5"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2C2BC79" w14:textId="64602875" w:rsidR="00D47CFE" w:rsidRDefault="00D47CFE"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C55D60" w14:textId="0D413D6C"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59C099C" w14:textId="76D06373"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a</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29886E" w14:textId="53012776"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A63A6DF" w14:textId="70264A3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b</w:t>
            </w:r>
            <w:r>
              <w:rPr>
                <w:i/>
                <w:iCs/>
              </w:rPr>
              <w:t>…</w:t>
            </w:r>
          </w:p>
        </w:tc>
        <w:tc>
          <w:tcPr>
            <w:tcW w:w="284" w:type="dxa"/>
            <w:vMerge/>
            <w:tcBorders>
              <w:left w:val="single" w:sz="4" w:space="0" w:color="auto"/>
              <w:right w:val="double" w:sz="4" w:space="0" w:color="auto"/>
            </w:tcBorders>
            <w:shd w:val="clear" w:color="auto" w:fill="CCFFCC"/>
          </w:tcPr>
          <w:p w14:paraId="3C059AB8"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E0D594A" w14:textId="77777777" w:rsidR="00D47CFE" w:rsidRDefault="00D47CFE" w:rsidP="00C57928">
            <w:pPr>
              <w:pStyle w:val="Tabletext"/>
              <w:keepNext/>
              <w:keepLines/>
              <w:ind w:firstLine="0"/>
            </w:pPr>
          </w:p>
        </w:tc>
      </w:tr>
      <w:tr w:rsidR="00C57928" w14:paraId="4032519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8FE4F25"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F2F3E6B"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627A720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E744FC2" w14:textId="419AB397" w:rsidR="00D47CFE" w:rsidRDefault="00D47CFE"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246C38" w14:textId="1FF79C4D"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358504C" w14:textId="4A547FC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c</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D5709" w14:textId="59DA1811"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0D0F5E5" w14:textId="12B5AFCC"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d</w:t>
            </w:r>
            <w:r>
              <w:rPr>
                <w:i/>
                <w:iCs/>
              </w:rPr>
              <w:t>…</w:t>
            </w:r>
          </w:p>
        </w:tc>
        <w:tc>
          <w:tcPr>
            <w:tcW w:w="284" w:type="dxa"/>
            <w:vMerge/>
            <w:tcBorders>
              <w:left w:val="single" w:sz="4" w:space="0" w:color="auto"/>
              <w:right w:val="double" w:sz="4" w:space="0" w:color="auto"/>
            </w:tcBorders>
            <w:shd w:val="clear" w:color="auto" w:fill="CCFFCC"/>
          </w:tcPr>
          <w:p w14:paraId="4B76355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0E8708B" w14:textId="77777777" w:rsidR="00D47CFE" w:rsidRDefault="00D47CFE" w:rsidP="00C57928">
            <w:pPr>
              <w:pStyle w:val="Tabletext"/>
              <w:keepNext/>
              <w:keepLines/>
              <w:ind w:firstLine="0"/>
            </w:pPr>
          </w:p>
        </w:tc>
      </w:tr>
      <w:tr w:rsidR="00C57928" w14:paraId="0E86F7D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657130E6"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26DCAFC"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091100D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C58E82D" w14:textId="7FA4E844" w:rsidR="00D47CFE" w:rsidRDefault="00D47CFE"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9D00487" w14:textId="31314BF4"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C4A8463" w14:textId="3EE44D6D"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e</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1C59F88" w14:textId="491B79CA"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5860EE1" w14:textId="04554E16"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f</w:t>
            </w:r>
            <w:r>
              <w:rPr>
                <w:i/>
                <w:iCs/>
              </w:rPr>
              <w:t>…</w:t>
            </w:r>
          </w:p>
        </w:tc>
        <w:tc>
          <w:tcPr>
            <w:tcW w:w="284" w:type="dxa"/>
            <w:vMerge/>
            <w:tcBorders>
              <w:left w:val="single" w:sz="4" w:space="0" w:color="auto"/>
              <w:right w:val="double" w:sz="4" w:space="0" w:color="auto"/>
            </w:tcBorders>
            <w:shd w:val="clear" w:color="auto" w:fill="CCFFCC"/>
          </w:tcPr>
          <w:p w14:paraId="12F5ABD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CE8310" w14:textId="77777777" w:rsidR="00D47CFE" w:rsidRDefault="00D47CFE" w:rsidP="00C57928">
            <w:pPr>
              <w:pStyle w:val="Tabletext"/>
              <w:keepNext/>
              <w:keepLines/>
              <w:ind w:firstLine="0"/>
            </w:pPr>
          </w:p>
        </w:tc>
      </w:tr>
      <w:tr w:rsidR="00D47CFE" w14:paraId="2A27A39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ADEFD32"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07A45E4E" w14:textId="77777777" w:rsidR="00D47CFE" w:rsidRDefault="00D47CFE"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B1338C" w14:textId="7BE9968A" w:rsidR="00D47CFE" w:rsidRPr="008E30C0" w:rsidRDefault="00D47CFE" w:rsidP="00C57928">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6F136EB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78BD2ED" w14:textId="77777777" w:rsidR="00D47CFE" w:rsidRDefault="00D47CFE" w:rsidP="00C57928">
            <w:pPr>
              <w:pStyle w:val="Tabletext"/>
              <w:keepNext/>
              <w:keepLines/>
              <w:ind w:firstLine="0"/>
            </w:pPr>
          </w:p>
        </w:tc>
      </w:tr>
      <w:tr w:rsidR="00D47CFE" w14:paraId="519797A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57A7E57"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774DBA60" w14:textId="77777777" w:rsidR="00D47CFE" w:rsidRDefault="00D47CFE"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7BF3EEEE"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8221C9E" w14:textId="58708EA0" w:rsidR="00D47CFE" w:rsidRDefault="00D47CFE"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FB0B27D" w14:textId="560722F7"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BC3E21" w14:textId="27FC82B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g</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8A82DDC" w14:textId="118AE4A9"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6F441C4" w14:textId="63362FD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h</w:t>
            </w:r>
            <w:r>
              <w:rPr>
                <w:i/>
                <w:iCs/>
              </w:rPr>
              <w:t>…</w:t>
            </w:r>
          </w:p>
        </w:tc>
        <w:tc>
          <w:tcPr>
            <w:tcW w:w="284" w:type="dxa"/>
            <w:vMerge/>
            <w:tcBorders>
              <w:left w:val="single" w:sz="4" w:space="0" w:color="auto"/>
              <w:right w:val="double" w:sz="4" w:space="0" w:color="auto"/>
            </w:tcBorders>
            <w:shd w:val="clear" w:color="auto" w:fill="CCFFCC"/>
          </w:tcPr>
          <w:p w14:paraId="238BC4D0"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40A136A" w14:textId="77777777" w:rsidR="00D47CFE" w:rsidRDefault="00D47CFE" w:rsidP="00C57928">
            <w:pPr>
              <w:pStyle w:val="Tabletext"/>
              <w:keepNext/>
              <w:keepLines/>
              <w:ind w:firstLine="0"/>
            </w:pPr>
          </w:p>
        </w:tc>
      </w:tr>
      <w:tr w:rsidR="00D47CFE" w14:paraId="5ABB0D83"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42CECB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A8235DF"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00597C7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4097E09" w14:textId="6B506C6F" w:rsidR="00D47CFE" w:rsidRDefault="00D47CFE"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B34E2B4" w14:textId="0BF54FA6"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6EA0DE3" w14:textId="1EF6331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w:t>
            </w:r>
            <w:r w:rsidR="000142FB">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C237FC7" w14:textId="7CC1EA9E"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E9C59F" w14:textId="016DE48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j</w:t>
            </w:r>
            <w:r>
              <w:rPr>
                <w:i/>
                <w:iCs/>
              </w:rPr>
              <w:t>…</w:t>
            </w:r>
          </w:p>
        </w:tc>
        <w:tc>
          <w:tcPr>
            <w:tcW w:w="284" w:type="dxa"/>
            <w:vMerge/>
            <w:tcBorders>
              <w:left w:val="single" w:sz="4" w:space="0" w:color="auto"/>
              <w:right w:val="double" w:sz="4" w:space="0" w:color="auto"/>
            </w:tcBorders>
            <w:shd w:val="clear" w:color="auto" w:fill="CCFFCC"/>
          </w:tcPr>
          <w:p w14:paraId="0B4F0D74"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2C3C074" w14:textId="77777777" w:rsidR="00D47CFE" w:rsidRDefault="00D47CFE" w:rsidP="00C57928">
            <w:pPr>
              <w:pStyle w:val="Tabletext"/>
              <w:keepNext/>
              <w:keepLines/>
              <w:ind w:firstLine="0"/>
            </w:pPr>
          </w:p>
        </w:tc>
      </w:tr>
      <w:tr w:rsidR="00D47CFE" w14:paraId="135C83A7"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DB55CE1" w14:textId="77777777" w:rsidR="00D47CFE" w:rsidRDefault="00D47CFE" w:rsidP="00C57928">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01B8D6D8"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2B16CB4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482109C" w14:textId="0D50DB25" w:rsidR="00D47CFE" w:rsidRDefault="00D47CFE"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CC3EDAA" w14:textId="1ADD1314"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7381670D" w14:textId="32BC00E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k</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65B44D3" w14:textId="405F7A22"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66C2A18" w14:textId="2341123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l</w:t>
            </w:r>
            <w:r>
              <w:rPr>
                <w:i/>
                <w:iCs/>
              </w:rPr>
              <w:t>…</w:t>
            </w:r>
          </w:p>
        </w:tc>
        <w:tc>
          <w:tcPr>
            <w:tcW w:w="284" w:type="dxa"/>
            <w:vMerge/>
            <w:tcBorders>
              <w:left w:val="single" w:sz="4" w:space="0" w:color="auto"/>
              <w:right w:val="double" w:sz="4" w:space="0" w:color="auto"/>
            </w:tcBorders>
            <w:shd w:val="clear" w:color="auto" w:fill="CCFFCC"/>
          </w:tcPr>
          <w:p w14:paraId="6E97B395"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CD1454D" w14:textId="77777777" w:rsidR="00D47CFE" w:rsidRDefault="00D47CFE" w:rsidP="00C57928">
            <w:pPr>
              <w:pStyle w:val="Tabletext"/>
              <w:keepNext/>
              <w:keepLines/>
              <w:ind w:firstLine="0"/>
            </w:pPr>
          </w:p>
        </w:tc>
      </w:tr>
      <w:tr w:rsidR="00407C03" w14:paraId="2EA24BB4"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4D348A3B" w14:textId="77777777" w:rsidR="00407C03" w:rsidRDefault="00407C03"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15B658EF" w14:textId="77777777" w:rsidR="00407C03" w:rsidRDefault="00407C03" w:rsidP="00C57928">
            <w:pPr>
              <w:pStyle w:val="Tabletext"/>
              <w:keepNext/>
              <w:keepLines/>
              <w:ind w:firstLine="0"/>
            </w:pPr>
          </w:p>
          <w:p w14:paraId="0F7E921B" w14:textId="77777777" w:rsidR="00407C03" w:rsidRDefault="00407C03" w:rsidP="00C57928">
            <w:pPr>
              <w:pStyle w:val="Tabletext"/>
              <w:keepNext/>
              <w:keepLines/>
              <w:ind w:firstLine="0"/>
            </w:pPr>
            <w:r>
              <w:t>a</w:t>
            </w:r>
          </w:p>
          <w:p w14:paraId="05B7E204" w14:textId="77777777" w:rsidR="00407C03" w:rsidRDefault="00407C03" w:rsidP="00C57928">
            <w:pPr>
              <w:pStyle w:val="Tabletext"/>
              <w:keepNext/>
              <w:keepLines/>
              <w:ind w:firstLine="0"/>
            </w:pPr>
            <w:r>
              <w:t>a</w:t>
            </w:r>
          </w:p>
          <w:p w14:paraId="7A665C83" w14:textId="77777777" w:rsidR="00407C03" w:rsidRDefault="00407C03" w:rsidP="00C57928">
            <w:pPr>
              <w:pStyle w:val="Tabletext"/>
              <w:keepNext/>
              <w:keepLines/>
              <w:ind w:firstLine="0"/>
            </w:pPr>
            <w:r>
              <w:t>a</w:t>
            </w:r>
          </w:p>
          <w:p w14:paraId="43F7FC1C" w14:textId="77777777" w:rsidR="00407C03" w:rsidRDefault="00407C03" w:rsidP="00C57928">
            <w:pPr>
              <w:pStyle w:val="Tabletext"/>
              <w:keepNext/>
              <w:keepLines/>
              <w:ind w:firstLine="0"/>
            </w:pPr>
            <w:r>
              <w:t>a</w:t>
            </w:r>
          </w:p>
          <w:p w14:paraId="15A47333" w14:textId="1B8F9504" w:rsidR="00407C03" w:rsidRDefault="00407C03" w:rsidP="00C57928">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60E43A6D" w14:textId="77777777" w:rsidR="00407C03" w:rsidRDefault="00407C03" w:rsidP="00C57928">
            <w:pPr>
              <w:pStyle w:val="Tabletext"/>
              <w:keepNext/>
              <w:keepLines/>
              <w:ind w:firstLine="0"/>
            </w:pPr>
          </w:p>
        </w:tc>
      </w:tr>
      <w:tr w:rsidR="008E30C0" w14:paraId="57380497"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0737CCAE" w14:textId="77777777" w:rsidR="008E30C0" w:rsidRDefault="008E30C0" w:rsidP="00C57928">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155909AA" w14:textId="4AB265A1" w:rsidR="008E30C0" w:rsidRDefault="008E30C0" w:rsidP="00C57928">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13D46BCB" w14:textId="77777777" w:rsidR="008E30C0" w:rsidRDefault="008E30C0" w:rsidP="00C57928">
            <w:pPr>
              <w:pStyle w:val="Tabletext"/>
              <w:keepNext/>
              <w:keepLines/>
              <w:ind w:firstLine="0"/>
            </w:pPr>
          </w:p>
        </w:tc>
      </w:tr>
      <w:tr w:rsidR="008E30C0" w14:paraId="653E7F0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1C07C8F" w14:textId="77777777" w:rsidR="008E30C0" w:rsidRDefault="008E30C0" w:rsidP="00C57928">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207741F5" w14:textId="77777777" w:rsidR="008E30C0" w:rsidRDefault="008E30C0"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5E35B236" w14:textId="4B411D33" w:rsidR="008E30C0" w:rsidRDefault="008E30C0"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4D029F5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A82273" w14:textId="77777777" w:rsidR="008E30C0" w:rsidRDefault="008E30C0" w:rsidP="00C57928">
            <w:pPr>
              <w:pStyle w:val="Tabletext"/>
              <w:keepNext/>
              <w:keepLines/>
              <w:ind w:firstLine="0"/>
            </w:pPr>
          </w:p>
        </w:tc>
      </w:tr>
      <w:tr w:rsidR="008E30C0" w14:paraId="19121EEB"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AE17DDF"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7A6CD3F" w14:textId="77777777" w:rsidR="008E30C0" w:rsidRDefault="008E30C0"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151CBFD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AF80EF8" w14:textId="1ABF297C" w:rsidR="008E30C0" w:rsidRDefault="008E30C0"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9630999" w14:textId="2AAD2508"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77413B1" w14:textId="33DD1E5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m</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B24305C" w14:textId="74800EE1"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6602911" w14:textId="448AC94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n</w:t>
            </w:r>
            <w:r>
              <w:rPr>
                <w:i/>
                <w:iCs/>
              </w:rPr>
              <w:t>…</w:t>
            </w:r>
          </w:p>
        </w:tc>
        <w:tc>
          <w:tcPr>
            <w:tcW w:w="284" w:type="dxa"/>
            <w:vMerge/>
            <w:tcBorders>
              <w:left w:val="single" w:sz="4" w:space="0" w:color="auto"/>
              <w:right w:val="double" w:sz="4" w:space="0" w:color="auto"/>
            </w:tcBorders>
            <w:shd w:val="clear" w:color="auto" w:fill="CCFFCC"/>
          </w:tcPr>
          <w:p w14:paraId="02143D62"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D8381A9" w14:textId="77777777" w:rsidR="008E30C0" w:rsidRDefault="008E30C0" w:rsidP="00C57928">
            <w:pPr>
              <w:pStyle w:val="Tabletext"/>
              <w:keepNext/>
              <w:keepLines/>
              <w:ind w:firstLine="0"/>
            </w:pPr>
          </w:p>
        </w:tc>
      </w:tr>
      <w:tr w:rsidR="008E30C0" w14:paraId="587A0475"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418F8DD6"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B4128C7"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DC6328F"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78E70BD" w14:textId="51C7D63E" w:rsidR="008E30C0" w:rsidRDefault="008E30C0"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87E5DE" w14:textId="5B1577AF"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E8A3C01" w14:textId="24F9EC1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o</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82CE1B6" w14:textId="6D376EC3"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DBB399" w14:textId="0E66F9CB"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p</w:t>
            </w:r>
            <w:r>
              <w:rPr>
                <w:i/>
                <w:iCs/>
              </w:rPr>
              <w:t>…</w:t>
            </w:r>
          </w:p>
        </w:tc>
        <w:tc>
          <w:tcPr>
            <w:tcW w:w="284" w:type="dxa"/>
            <w:vMerge/>
            <w:tcBorders>
              <w:left w:val="single" w:sz="4" w:space="0" w:color="auto"/>
              <w:right w:val="double" w:sz="4" w:space="0" w:color="auto"/>
            </w:tcBorders>
            <w:shd w:val="clear" w:color="auto" w:fill="CCFFCC"/>
          </w:tcPr>
          <w:p w14:paraId="6385BC10"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C8C9698" w14:textId="77777777" w:rsidR="008E30C0" w:rsidRDefault="008E30C0" w:rsidP="00C57928">
            <w:pPr>
              <w:pStyle w:val="Tabletext"/>
              <w:keepNext/>
              <w:keepLines/>
              <w:ind w:firstLine="0"/>
            </w:pPr>
          </w:p>
        </w:tc>
      </w:tr>
      <w:tr w:rsidR="008E30C0" w14:paraId="71390671"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267B90E1"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6D71DD3B"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44103F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D40F06C" w14:textId="10D1178B" w:rsidR="008E30C0" w:rsidRDefault="008E30C0"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F5417BC" w14:textId="7812FEBB"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1F3920" w14:textId="74ED3AD3"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q</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0DF5272" w14:textId="5A954E45"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26AC6BE" w14:textId="74A5D2F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r</w:t>
            </w:r>
            <w:r>
              <w:rPr>
                <w:i/>
                <w:iCs/>
              </w:rPr>
              <w:t>…</w:t>
            </w:r>
          </w:p>
        </w:tc>
        <w:tc>
          <w:tcPr>
            <w:tcW w:w="284" w:type="dxa"/>
            <w:vMerge/>
            <w:tcBorders>
              <w:left w:val="single" w:sz="4" w:space="0" w:color="auto"/>
              <w:right w:val="double" w:sz="4" w:space="0" w:color="auto"/>
            </w:tcBorders>
            <w:shd w:val="clear" w:color="auto" w:fill="CCFFCC"/>
          </w:tcPr>
          <w:p w14:paraId="75572D01"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2C66723B" w14:textId="77777777" w:rsidR="008E30C0" w:rsidRDefault="008E30C0" w:rsidP="00C57928">
            <w:pPr>
              <w:pStyle w:val="Tabletext"/>
              <w:keepNext/>
              <w:keepLines/>
              <w:ind w:firstLine="0"/>
            </w:pPr>
          </w:p>
        </w:tc>
      </w:tr>
      <w:tr w:rsidR="008E30C0" w14:paraId="0A8D6642"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0B668AD"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0DA7151" w14:textId="77777777" w:rsidR="008E30C0" w:rsidRDefault="008E30C0"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C3BAE2" w14:textId="1B95ECB3" w:rsidR="008E30C0" w:rsidRPr="008E30C0" w:rsidRDefault="008E30C0" w:rsidP="00C57928">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35E567FD"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CD3205D" w14:textId="77777777" w:rsidR="008E30C0" w:rsidRDefault="008E30C0" w:rsidP="00C57928">
            <w:pPr>
              <w:pStyle w:val="Tabletext"/>
              <w:keepNext/>
              <w:keepLines/>
              <w:ind w:firstLine="0"/>
            </w:pPr>
          </w:p>
        </w:tc>
      </w:tr>
      <w:tr w:rsidR="008E30C0" w14:paraId="6956155E"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394B994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24451E81" w14:textId="77777777" w:rsidR="008E30C0" w:rsidRDefault="008E30C0"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0AAFF43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B378731" w14:textId="2F60B6DE" w:rsidR="008E30C0" w:rsidRDefault="008E30C0"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C4A2DA8" w14:textId="725DC37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4C64B1E" w14:textId="4FCF2B9E"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s</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63C8382" w14:textId="2D27C107"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A8DE241" w14:textId="11B1B02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t</w:t>
            </w:r>
            <w:r>
              <w:rPr>
                <w:i/>
                <w:iCs/>
              </w:rPr>
              <w:t>…</w:t>
            </w:r>
          </w:p>
        </w:tc>
        <w:tc>
          <w:tcPr>
            <w:tcW w:w="284" w:type="dxa"/>
            <w:vMerge/>
            <w:tcBorders>
              <w:left w:val="single" w:sz="4" w:space="0" w:color="auto"/>
              <w:right w:val="double" w:sz="4" w:space="0" w:color="auto"/>
            </w:tcBorders>
            <w:shd w:val="clear" w:color="auto" w:fill="CCFFCC"/>
          </w:tcPr>
          <w:p w14:paraId="502D8AC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E32438B" w14:textId="77777777" w:rsidR="008E30C0" w:rsidRDefault="008E30C0" w:rsidP="00C57928">
            <w:pPr>
              <w:pStyle w:val="Tabletext"/>
              <w:keepNext/>
              <w:keepLines/>
              <w:ind w:firstLine="0"/>
            </w:pPr>
          </w:p>
        </w:tc>
      </w:tr>
      <w:tr w:rsidR="008E30C0" w14:paraId="7684ECD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D306DA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5EC9C27"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212F6C6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35E2B92" w14:textId="3285486B" w:rsidR="008E30C0" w:rsidRDefault="008E30C0"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BA4174" w14:textId="49A6D34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A6DC893" w14:textId="16E64BA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u</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0B4632E" w14:textId="7F03622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4DA2E5" w14:textId="1766FE8D"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v</w:t>
            </w:r>
            <w:r>
              <w:rPr>
                <w:i/>
                <w:iCs/>
              </w:rPr>
              <w:t>…</w:t>
            </w:r>
          </w:p>
        </w:tc>
        <w:tc>
          <w:tcPr>
            <w:tcW w:w="284" w:type="dxa"/>
            <w:vMerge/>
            <w:tcBorders>
              <w:left w:val="single" w:sz="4" w:space="0" w:color="auto"/>
              <w:right w:val="double" w:sz="4" w:space="0" w:color="auto"/>
            </w:tcBorders>
            <w:shd w:val="clear" w:color="auto" w:fill="CCFFCC"/>
          </w:tcPr>
          <w:p w14:paraId="246EF419"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9732CE" w14:textId="77777777" w:rsidR="008E30C0" w:rsidRDefault="008E30C0" w:rsidP="00C57928">
            <w:pPr>
              <w:pStyle w:val="Tabletext"/>
              <w:keepNext/>
              <w:keepLines/>
              <w:ind w:firstLine="0"/>
            </w:pPr>
          </w:p>
        </w:tc>
      </w:tr>
      <w:tr w:rsidR="008E30C0" w14:paraId="5D50071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70E6974" w14:textId="77777777" w:rsidR="008E30C0" w:rsidRDefault="008E30C0" w:rsidP="00C57928">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5EF0689F"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47EA81AA"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A7D31CD" w14:textId="030067D5" w:rsidR="008E30C0" w:rsidRDefault="008E30C0"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EC2D2E" w14:textId="763B6F6F"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28E4841" w14:textId="060038B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w</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776B9E8" w14:textId="5DC5597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0C6E062" w14:textId="6B3289D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x</w:t>
            </w:r>
            <w:r>
              <w:rPr>
                <w:i/>
                <w:iCs/>
              </w:rPr>
              <w:t>…</w:t>
            </w:r>
          </w:p>
        </w:tc>
        <w:tc>
          <w:tcPr>
            <w:tcW w:w="284" w:type="dxa"/>
            <w:vMerge/>
            <w:tcBorders>
              <w:left w:val="single" w:sz="4" w:space="0" w:color="auto"/>
              <w:bottom w:val="nil"/>
              <w:right w:val="double" w:sz="4" w:space="0" w:color="auto"/>
            </w:tcBorders>
            <w:shd w:val="clear" w:color="auto" w:fill="CCFFCC"/>
          </w:tcPr>
          <w:p w14:paraId="589AE70B"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99E69DC" w14:textId="77777777" w:rsidR="008E30C0" w:rsidRDefault="008E30C0" w:rsidP="00C57928">
            <w:pPr>
              <w:pStyle w:val="Tabletext"/>
              <w:keepNext/>
              <w:keepLines/>
              <w:ind w:firstLine="0"/>
            </w:pPr>
          </w:p>
        </w:tc>
      </w:tr>
      <w:tr w:rsidR="008E30C0" w14:paraId="249E4FDC" w14:textId="77777777" w:rsidTr="00D47CFE">
        <w:trPr>
          <w:trHeight w:hRule="exact" w:val="284"/>
          <w:jc w:val="center"/>
        </w:trPr>
        <w:tc>
          <w:tcPr>
            <w:tcW w:w="284" w:type="dxa"/>
            <w:vMerge/>
            <w:tcBorders>
              <w:left w:val="double" w:sz="12" w:space="0" w:color="auto"/>
              <w:bottom w:val="nil"/>
              <w:right w:val="double" w:sz="4" w:space="0" w:color="auto"/>
            </w:tcBorders>
            <w:shd w:val="clear" w:color="auto" w:fill="92D050"/>
          </w:tcPr>
          <w:p w14:paraId="57659FD9" w14:textId="77777777" w:rsidR="008E30C0" w:rsidRDefault="008E30C0"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F6EA976"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6367EA8F" w14:textId="77777777" w:rsidR="008E30C0" w:rsidRDefault="008E30C0" w:rsidP="00C57928">
            <w:pPr>
              <w:pStyle w:val="Tabletext"/>
              <w:keepNext/>
              <w:keepLines/>
              <w:ind w:firstLine="0"/>
            </w:pPr>
          </w:p>
        </w:tc>
      </w:tr>
      <w:tr w:rsidR="00022690" w14:paraId="35A18146" w14:textId="77777777" w:rsidTr="00D47CFE">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9484C3D" w14:textId="77777777" w:rsidR="00022690" w:rsidRDefault="00022690" w:rsidP="00C57928">
            <w:pPr>
              <w:pStyle w:val="Tabletext"/>
              <w:keepNext/>
              <w:keepLines/>
              <w:ind w:firstLine="0"/>
            </w:pPr>
          </w:p>
        </w:tc>
      </w:tr>
    </w:tbl>
    <w:p w14:paraId="4900E852" w14:textId="27E27D17" w:rsidR="00B63AD1" w:rsidRDefault="00022690" w:rsidP="00022690">
      <w:pPr>
        <w:pStyle w:val="Kpalrs"/>
      </w:pPr>
      <w:bookmarkStart w:id="172" w:name="_Ref181781045"/>
      <w:r>
        <w:t xml:space="preserve">Figure </w:t>
      </w:r>
      <w:r w:rsidR="006A77BF">
        <w:fldChar w:fldCharType="begin"/>
      </w:r>
      <w:r w:rsidR="006A77BF">
        <w:instrText xml:space="preserve"> SEQ Figure \* ARABIC </w:instrText>
      </w:r>
      <w:r w:rsidR="006A77BF">
        <w:fldChar w:fldCharType="separate"/>
      </w:r>
      <w:r w:rsidR="00393FE2">
        <w:rPr>
          <w:noProof/>
        </w:rPr>
        <w:t>4</w:t>
      </w:r>
      <w:r w:rsidR="006A77BF">
        <w:rPr>
          <w:noProof/>
        </w:rPr>
        <w:fldChar w:fldCharType="end"/>
      </w:r>
      <w:bookmarkEnd w:id="172"/>
      <w:r>
        <w:t>. The encoding hierarchy of extrinsic structure</w:t>
      </w:r>
    </w:p>
    <w:p w14:paraId="1C532D83" w14:textId="51378872" w:rsidR="0047143C"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If an inscription were to involve the full range of partitions as represented in the figure, it would be possible to refer to any </w:t>
      </w:r>
      <w:r w:rsidR="002A0737">
        <w:t>compartment</w:t>
      </w:r>
      <w:r w:rsidR="003B6D61">
        <w:t xml:space="preserve"> of the text by its position in the hierarchy: for example, “text o” </w:t>
      </w:r>
      <w:r w:rsidR="002A0737">
        <w:t xml:space="preserve">in the figure </w:t>
      </w:r>
      <w:r w:rsidR="003B6D61">
        <w:t xml:space="preserve">is </w:t>
      </w:r>
      <w:r w:rsidR="002A0737">
        <w:t xml:space="preserve">located </w:t>
      </w:r>
      <w:r w:rsidR="003B6D61">
        <w:t xml:space="preserve">in textpart B, page 1, line 2, cell A. </w:t>
      </w:r>
      <w:r w:rsidR="00F44DC1">
        <w:t>W</w:t>
      </w:r>
      <w:r w:rsidR="003B6D61">
        <w:t xml:space="preserve">hen more than one kind of partition occurs, the partition of a lower hierarchical </w:t>
      </w:r>
      <w:r w:rsidR="002A0737">
        <w:t xml:space="preserve">tier </w:t>
      </w:r>
      <w:r w:rsidR="003B6D61">
        <w:t>may well be present in only one of the higher-tier partitions. Thus, copperplate sets typically consist of a seal and a main text, which are boxlike partitions</w:t>
      </w:r>
      <w:r w:rsidR="00C322B7">
        <w:t>.</w:t>
      </w:r>
      <w:r w:rsidR="003B6D61">
        <w:t xml:space="preserve"> </w:t>
      </w:r>
      <w:r w:rsidR="00C322B7">
        <w:t>T</w:t>
      </w:r>
      <w:r w:rsidR="003B6D61">
        <w:t xml:space="preserve">he main text further consists of pages (pagelike partitions), but there are </w:t>
      </w:r>
      <w:r w:rsidR="00C322B7">
        <w:t xml:space="preserve">further partitions </w:t>
      </w:r>
      <w:r w:rsidR="003B6D61">
        <w:t xml:space="preserve">in the seal. </w:t>
      </w:r>
      <w:r w:rsidR="00C322B7">
        <w:t xml:space="preserve">Additional </w:t>
      </w:r>
      <w:r w:rsidR="003B6D61">
        <w:t xml:space="preserve">real-life examples are given in </w:t>
      </w:r>
      <w:r>
        <w:t>the overviews of §</w:t>
      </w:r>
      <w:r>
        <w:fldChar w:fldCharType="begin"/>
      </w:r>
      <w:r>
        <w:instrText xml:space="preserve"> REF _Ref43978987 \r \h </w:instrText>
      </w:r>
      <w:r>
        <w:fldChar w:fldCharType="separate"/>
      </w:r>
      <w:r w:rsidR="00393FE2">
        <w:t>3.5</w:t>
      </w:r>
      <w:r>
        <w:fldChar w:fldCharType="end"/>
      </w:r>
      <w:r>
        <w:t xml:space="preserve"> to §</w:t>
      </w:r>
      <w:r>
        <w:fldChar w:fldCharType="begin"/>
      </w:r>
      <w:r>
        <w:instrText xml:space="preserve"> REF _Ref43984651 \r \h </w:instrText>
      </w:r>
      <w:r>
        <w:fldChar w:fldCharType="separate"/>
      </w:r>
      <w:r w:rsidR="00393FE2">
        <w:t>3.7</w:t>
      </w:r>
      <w:r>
        <w:fldChar w:fldCharType="end"/>
      </w:r>
      <w:r w:rsidR="003B6D61">
        <w:t>.</w:t>
      </w:r>
    </w:p>
    <w:p w14:paraId="79E7D480" w14:textId="57C0A4AE" w:rsidR="006C1611" w:rsidRDefault="00A843B0" w:rsidP="00EB2024">
      <w:pPr>
        <w:pStyle w:val="Cmsor2"/>
      </w:pPr>
      <w:bookmarkStart w:id="173" w:name="_t89odjdqfg0j" w:colFirst="0" w:colLast="0"/>
      <w:bookmarkStart w:id="174" w:name="_Ref43979955"/>
      <w:bookmarkStart w:id="175" w:name="_Ref182309496"/>
      <w:bookmarkStart w:id="176" w:name="_Ref182309819"/>
      <w:bookmarkStart w:id="177" w:name="_Toc182319630"/>
      <w:bookmarkEnd w:id="173"/>
      <w:r>
        <w:t>Milestone elements</w:t>
      </w:r>
      <w:bookmarkEnd w:id="175"/>
      <w:r w:rsidR="00913831">
        <w:t xml:space="preserve"> for extrinsic structure</w:t>
      </w:r>
      <w:bookmarkEnd w:id="176"/>
      <w:bookmarkEnd w:id="177"/>
    </w:p>
    <w:p w14:paraId="147A894C" w14:textId="48EE98A9" w:rsidR="00913831" w:rsidRPr="00913831" w:rsidRDefault="00913831" w:rsidP="00913831">
      <w:r>
        <w:t>As indicated in §</w:t>
      </w:r>
      <w:r>
        <w:fldChar w:fldCharType="begin"/>
      </w:r>
      <w:r>
        <w:instrText xml:space="preserve"> REF _Ref182309584 \r \h </w:instrText>
      </w:r>
      <w:r>
        <w:fldChar w:fldCharType="separate"/>
      </w:r>
      <w:r w:rsidR="00393FE2">
        <w:t>1.3.3</w:t>
      </w:r>
      <w:r>
        <w:fldChar w:fldCharType="end"/>
      </w:r>
      <w:r>
        <w:t xml:space="preserve"> and introduced in §</w:t>
      </w:r>
      <w:r>
        <w:fldChar w:fldCharType="begin"/>
      </w:r>
      <w:r>
        <w:instrText xml:space="preserve"> REF _Ref182207684 \r \h </w:instrText>
      </w:r>
      <w:r>
        <w:fldChar w:fldCharType="separate"/>
      </w:r>
      <w:r w:rsidR="00393FE2">
        <w:t>3.1</w:t>
      </w:r>
      <w:r>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to encode what kind of transition it represents. TEI also provides several specialised milestone elements, where the unit is implicit in the element’s name and does not need to be encoded explicitly. Of these, our encoding makes use of </w:t>
      </w:r>
      <w:r>
        <w:rPr>
          <w:rStyle w:val="Code"/>
        </w:rPr>
        <w:t>&lt;lb/&gt;</w:t>
      </w:r>
      <w:r w:rsidRPr="00913831">
        <w:t xml:space="preserve"> </w:t>
      </w:r>
      <w:r>
        <w:t>“Line Beginning” (§</w:t>
      </w:r>
      <w:r>
        <w:fldChar w:fldCharType="begin"/>
      </w:r>
      <w:r>
        <w:instrText xml:space="preserve"> REF _Ref43980100 \r \h </w:instrText>
      </w:r>
      <w:r>
        <w:fldChar w:fldCharType="separate"/>
      </w:r>
      <w:r w:rsidR="00393FE2">
        <w:t>3.3.1</w:t>
      </w:r>
      <w:r>
        <w:fldChar w:fldCharType="end"/>
      </w:r>
      <w:r>
        <w:t xml:space="preserve">) </w:t>
      </w:r>
      <w:r w:rsidRPr="00913831">
        <w:t>and</w:t>
      </w:r>
      <w:r>
        <w:t xml:space="preserve"> </w:t>
      </w:r>
      <w:r>
        <w:rPr>
          <w:rStyle w:val="Code"/>
        </w:rPr>
        <w:t>&lt;pb/&gt;</w:t>
      </w:r>
      <w:r>
        <w:t xml:space="preserve"> “Page Beginning” (§</w:t>
      </w:r>
      <w:r w:rsidR="00393FE2">
        <w:fldChar w:fldCharType="begin"/>
      </w:r>
      <w:r w:rsidR="00393FE2">
        <w:instrText xml:space="preserve"> REF _Ref43978346 \r \h </w:instrText>
      </w:r>
      <w:r w:rsidR="00393FE2">
        <w:fldChar w:fldCharType="separate"/>
      </w:r>
      <w:r w:rsidR="00393FE2">
        <w:t>3.6.2</w:t>
      </w:r>
      <w:r w:rsidR="00393FE2">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393FE2">
        <w:t>3.6.3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393FE2">
        <w:t>3.7.2</w:t>
      </w:r>
      <w:r>
        <w:fldChar w:fldCharType="end"/>
      </w:r>
      <w:r>
        <w:t>).</w:t>
      </w:r>
      <w:r>
        <w:rPr>
          <w:rStyle w:val="Lbjegyzet-hivatkozs"/>
        </w:rPr>
        <w:footnoteReference w:id="15"/>
      </w:r>
      <w:r>
        <w:t xml:space="preserve"> Instructions for the use of </w:t>
      </w:r>
      <w:r>
        <w:rPr>
          <w:rStyle w:val="Codeattribute"/>
        </w:rPr>
        <w:t>@n</w:t>
      </w:r>
      <w:r>
        <w:t xml:space="preserve"> and, where applicable, of </w:t>
      </w:r>
      <w:r>
        <w:rPr>
          <w:rStyle w:val="Codeattribute"/>
        </w:rPr>
        <w:t>@unit</w:t>
      </w:r>
      <w:r>
        <w:t xml:space="preserve"> with the various kinds of milestones are given in the relevant sections. The present section gathers instructions that apply to all the structural milestones we use.</w:t>
      </w:r>
    </w:p>
    <w:p w14:paraId="2662913F" w14:textId="40BAEE8A" w:rsidR="006C1611" w:rsidRDefault="006C1611" w:rsidP="006C1611">
      <w:pPr>
        <w:pStyle w:val="Cmsor3"/>
      </w:pPr>
      <w:bookmarkStart w:id="178" w:name="_Ref182316248"/>
      <w:bookmarkStart w:id="179" w:name="_Toc182319631"/>
      <w:r>
        <w:lastRenderedPageBreak/>
        <w:t>Milestone</w:t>
      </w:r>
      <w:r w:rsidR="00530FCA">
        <w:t xml:space="preserve"> placement in an XML document</w:t>
      </w:r>
      <w:bookmarkEnd w:id="178"/>
      <w:bookmarkEnd w:id="179"/>
    </w:p>
    <w:p w14:paraId="4E7CB806" w14:textId="1F87D3F7"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393FE2" w:rsidRPr="00DD7CCF">
        <w:t xml:space="preserve">Example </w:t>
      </w:r>
      <w:r w:rsidR="00393FE2">
        <w:rPr>
          <w:noProof/>
        </w:rPr>
        <w:t>3.2.1</w:t>
      </w:r>
      <w:r w:rsidR="00393FE2" w:rsidRPr="00DD7CCF">
        <w:t>.</w:t>
      </w:r>
      <w:r w:rsidR="00393FE2">
        <w:rPr>
          <w:noProof/>
        </w:rPr>
        <w:t>A</w:t>
      </w:r>
      <w:r>
        <w:fldChar w:fldCharType="end"/>
      </w:r>
      <w:r>
        <w:t>) as well as for the beginnings of subsequent units (</w:t>
      </w:r>
      <w:r>
        <w:fldChar w:fldCharType="begin"/>
      </w:r>
      <w:r>
        <w:instrText xml:space="preserve"> REF _Ref182313139 \h </w:instrText>
      </w:r>
      <w:r>
        <w:fldChar w:fldCharType="separate"/>
      </w:r>
      <w:r w:rsidR="00393FE2" w:rsidRPr="00DD7CCF">
        <w:t xml:space="preserve">Example </w:t>
      </w:r>
      <w:r w:rsidR="00393FE2">
        <w:rPr>
          <w:noProof/>
        </w:rPr>
        <w:t>3.2.1</w:t>
      </w:r>
      <w:r w:rsidR="00393FE2" w:rsidRPr="00DD7CCF">
        <w:t>.</w:t>
      </w:r>
      <w:r w:rsidR="00393FE2">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579C50AB"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393FE2">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20AE3F5C"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393FE2" w:rsidRPr="00DD7CCF">
        <w:t xml:space="preserve">Example </w:t>
      </w:r>
      <w:r w:rsidR="00393FE2">
        <w:rPr>
          <w:noProof/>
        </w:rPr>
        <w:t>3.2.1</w:t>
      </w:r>
      <w:r w:rsidR="00393FE2" w:rsidRPr="00DD7CCF">
        <w:t>.</w:t>
      </w:r>
      <w:r w:rsidR="00393FE2">
        <w:rPr>
          <w:noProof/>
        </w:rPr>
        <w:t>A</w:t>
      </w:r>
      <w:r>
        <w:fldChar w:fldCharType="end"/>
      </w:r>
    </w:p>
    <w:p w14:paraId="70ECCC52" w14:textId="07BE925C"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393FE2" w:rsidRPr="00DD7CCF">
        <w:t xml:space="preserve">Example </w:t>
      </w:r>
      <w:r w:rsidR="00393FE2">
        <w:rPr>
          <w:noProof/>
        </w:rPr>
        <w:t>3.2.1</w:t>
      </w:r>
      <w:r w:rsidR="00393FE2" w:rsidRPr="00DD7CCF">
        <w:t>.</w:t>
      </w:r>
      <w:r w:rsidR="00393FE2">
        <w:rPr>
          <w:noProof/>
        </w:rPr>
        <w:t>B</w:t>
      </w:r>
      <w:r>
        <w:fldChar w:fldCharType="end"/>
      </w:r>
    </w:p>
    <w:p w14:paraId="4183DAD5" w14:textId="16CEF529"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393FE2">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46D652A3"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393FE2" w:rsidRPr="00DD7CCF">
        <w:t xml:space="preserve">Example </w:t>
      </w:r>
      <w:r w:rsidR="00393FE2">
        <w:rPr>
          <w:noProof/>
        </w:rPr>
        <w:t>3.2.1</w:t>
      </w:r>
      <w:r w:rsidR="00393FE2" w:rsidRPr="00DD7CCF">
        <w:t>.</w:t>
      </w:r>
      <w:r w:rsidR="00393FE2">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393FE2" w:rsidRPr="00DD7CCF">
        <w:t xml:space="preserve">Example </w:t>
      </w:r>
      <w:r w:rsidR="00393FE2">
        <w:rPr>
          <w:noProof/>
        </w:rPr>
        <w:t>3.2.1</w:t>
      </w:r>
      <w:r w:rsidR="00393FE2" w:rsidRPr="00DD7CCF">
        <w:t>.</w:t>
      </w:r>
      <w:r w:rsidR="00393FE2">
        <w:rPr>
          <w:noProof/>
        </w:rPr>
        <w:t>B</w:t>
      </w:r>
      <w:r w:rsidR="00530FCA">
        <w:fldChar w:fldCharType="end"/>
      </w:r>
    </w:p>
    <w:p w14:paraId="6E9A4E9D" w14:textId="05E5E3EB"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393FE2">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4FE60DD0"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393FE2">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t>in such a case is, a space before the tag is not required, but recommended because it makes the XML file easier to scan for human beings</w:t>
      </w:r>
    </w:p>
    <w:p w14:paraId="1DAE847F" w14:textId="4A9275C3"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393FE2">
        <w:t>3.3.3</w:t>
      </w:r>
      <w:r w:rsidRPr="00DD7CCF">
        <w:fldChar w:fldCharType="end"/>
      </w:r>
    </w:p>
    <w:p w14:paraId="1337ACA4" w14:textId="0A702754"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393FE2">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393FE2" w:rsidRPr="00DD7CCF">
        <w:t xml:space="preserve">Example </w:t>
      </w:r>
      <w:r w:rsidR="00393FE2">
        <w:rPr>
          <w:noProof/>
        </w:rPr>
        <w:t>3.2.1</w:t>
      </w:r>
      <w:r w:rsidR="00393FE2" w:rsidRPr="00DD7CCF">
        <w:t>.</w:t>
      </w:r>
      <w:r w:rsidR="00393FE2">
        <w:rPr>
          <w:noProof/>
        </w:rPr>
        <w:t>C</w:t>
      </w:r>
      <w:r>
        <w:fldChar w:fldCharType="end"/>
      </w:r>
    </w:p>
    <w:tbl>
      <w:tblPr>
        <w:tblStyle w:val="CodeSampleTable"/>
        <w:tblW w:w="5000" w:type="pct"/>
        <w:tblLook w:val="04A0" w:firstRow="1" w:lastRow="0" w:firstColumn="1" w:lastColumn="0" w:noHBand="0" w:noVBand="1"/>
      </w:tblPr>
      <w:tblGrid>
        <w:gridCol w:w="9622"/>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5F1EDB86" w:rsidR="00530FCA" w:rsidRPr="00DD7CCF" w:rsidRDefault="00530FCA" w:rsidP="00D441A4">
            <w:pPr>
              <w:pStyle w:val="Kpalrs"/>
            </w:pPr>
            <w:bookmarkStart w:id="180" w:name="_Ref182312225"/>
            <w:bookmarkStart w:id="181" w:name="_Ref182313052"/>
            <w:r w:rsidRPr="00DD7CCF">
              <w:t xml:space="preserve">Example </w:t>
            </w:r>
            <w:r>
              <w:fldChar w:fldCharType="begin"/>
            </w:r>
            <w:r>
              <w:instrText xml:space="preserve"> STYLEREF 3 \s </w:instrText>
            </w:r>
            <w:r>
              <w:fldChar w:fldCharType="separate"/>
            </w:r>
            <w:r w:rsidR="00393FE2">
              <w:rPr>
                <w:noProof/>
              </w:rPr>
              <w:t>3.2.1</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181"/>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06CEB625" w:rsidR="00530FCA" w:rsidRPr="00DD7CCF" w:rsidRDefault="00530FCA" w:rsidP="00D441A4">
            <w:pPr>
              <w:pStyle w:val="Kpalrs"/>
            </w:pPr>
            <w:bookmarkStart w:id="182" w:name="_Ref182313139"/>
            <w:r w:rsidRPr="00DD7CCF">
              <w:t xml:space="preserve">Example </w:t>
            </w:r>
            <w:r>
              <w:fldChar w:fldCharType="begin"/>
            </w:r>
            <w:r>
              <w:instrText xml:space="preserve"> STYLEREF 3 \s </w:instrText>
            </w:r>
            <w:r>
              <w:fldChar w:fldCharType="separate"/>
            </w:r>
            <w:r w:rsidR="00393FE2">
              <w:rPr>
                <w:noProof/>
              </w:rPr>
              <w:t>3.2.1</w:t>
            </w:r>
            <w:r>
              <w:rPr>
                <w:noProof/>
              </w:rPr>
              <w:fldChar w:fldCharType="end"/>
            </w:r>
            <w:r w:rsidRPr="00DD7CCF">
              <w:t>.</w:t>
            </w:r>
            <w:r>
              <w:fldChar w:fldCharType="begin"/>
            </w:r>
            <w:r>
              <w:instrText xml:space="preserve"> SEQ Example \* ALPHABETIC \s 3 </w:instrText>
            </w:r>
            <w:r>
              <w:fldChar w:fldCharType="separate"/>
            </w:r>
            <w:r w:rsidR="00393FE2">
              <w:rPr>
                <w:noProof/>
              </w:rPr>
              <w:t>B</w:t>
            </w:r>
            <w:r>
              <w:rPr>
                <w:noProof/>
              </w:rPr>
              <w:fldChar w:fldCharType="end"/>
            </w:r>
            <w:bookmarkEnd w:id="182"/>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7F0B027C" w:rsidR="00530FCA" w:rsidRPr="00DD7CCF" w:rsidRDefault="00530FCA" w:rsidP="00D441A4">
            <w:pPr>
              <w:pStyle w:val="Kpalrs"/>
            </w:pPr>
            <w:bookmarkStart w:id="183" w:name="_Ref182314695"/>
            <w:bookmarkStart w:id="184" w:name="_Ref182316275"/>
            <w:r w:rsidRPr="00DD7CCF">
              <w:t xml:space="preserve">Example </w:t>
            </w:r>
            <w:r>
              <w:fldChar w:fldCharType="begin"/>
            </w:r>
            <w:r>
              <w:instrText xml:space="preserve"> STYLEREF 3 \s </w:instrText>
            </w:r>
            <w:r>
              <w:fldChar w:fldCharType="separate"/>
            </w:r>
            <w:r w:rsidR="00393FE2">
              <w:rPr>
                <w:noProof/>
              </w:rPr>
              <w:t>3.2.1</w:t>
            </w:r>
            <w:r>
              <w:rPr>
                <w:noProof/>
              </w:rPr>
              <w:fldChar w:fldCharType="end"/>
            </w:r>
            <w:r w:rsidRPr="00DD7CCF">
              <w:t>.</w:t>
            </w:r>
            <w:r>
              <w:fldChar w:fldCharType="begin"/>
            </w:r>
            <w:r>
              <w:instrText xml:space="preserve"> SEQ Example \* ALPHABETIC \s 3 </w:instrText>
            </w:r>
            <w:r>
              <w:fldChar w:fldCharType="separate"/>
            </w:r>
            <w:r w:rsidR="00393FE2">
              <w:rPr>
                <w:noProof/>
              </w:rPr>
              <w:t>C</w:t>
            </w:r>
            <w:r>
              <w:rPr>
                <w:noProof/>
              </w:rPr>
              <w:fldChar w:fldCharType="end"/>
            </w:r>
            <w:bookmarkEnd w:id="183"/>
            <w:r w:rsidRPr="00DD7CCF">
              <w:t xml:space="preserve">: </w:t>
            </w:r>
            <w:r w:rsidR="00D441A4">
              <w:t>line breaks inserted within milestone tags</w:t>
            </w:r>
            <w:bookmarkEnd w:id="184"/>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1C848074" w14:textId="77777777" w:rsidR="00530FCA" w:rsidRDefault="00530FCA" w:rsidP="00530FCA"/>
    <w:p w14:paraId="46DF3FB6" w14:textId="422617D7" w:rsidR="006C1611" w:rsidRDefault="006C1611" w:rsidP="006C1611">
      <w:pPr>
        <w:pStyle w:val="Cmsor3"/>
      </w:pPr>
      <w:bookmarkStart w:id="185" w:name="_Ref182318134"/>
      <w:bookmarkStart w:id="186" w:name="_Toc182319632"/>
      <w:r>
        <w:t>Milestones inside words</w:t>
      </w:r>
      <w:bookmarkEnd w:id="180"/>
      <w:bookmarkEnd w:id="185"/>
      <w:bookmarkEnd w:id="186"/>
    </w:p>
    <w:p w14:paraId="132F0C5B" w14:textId="4E0BD57E" w:rsidR="00D441A4" w:rsidRDefault="00D441A4" w:rsidP="00D441A4">
      <w:pPr>
        <w:pStyle w:val="Lista"/>
      </w:pPr>
      <w:r w:rsidRPr="00DD7CCF">
        <w:t xml:space="preserve">a </w:t>
      </w:r>
      <w:r>
        <w:t xml:space="preserve">structural transition </w:t>
      </w:r>
      <w:r w:rsidRPr="00DD7CCF">
        <w:t xml:space="preserve">is deemed to fall inside 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4EE9453A" w:rsidR="00D441A4" w:rsidRPr="00DD7CCF" w:rsidRDefault="00D441A4" w:rsidP="00D441A4">
      <w:pPr>
        <w:pStyle w:val="Lista3"/>
      </w:pPr>
      <w:r w:rsidRPr="00DD7CCF">
        <w:t xml:space="preserve">space filler signs </w:t>
      </w:r>
      <w:r w:rsidRPr="00E24F87">
        <w:rPr>
          <w:noProof/>
        </w:rPr>
        <w:t>(</w:t>
      </w:r>
      <w:r w:rsidRPr="00DD7CCF">
        <w:t>§</w:t>
      </w:r>
      <w:r w:rsidRPr="00DD7CCF">
        <w:fldChar w:fldCharType="begin"/>
      </w:r>
      <w:r w:rsidRPr="00DD7CCF">
        <w:instrText xml:space="preserve"> REF _Ref43985052 \w \h </w:instrText>
      </w:r>
      <w:r>
        <w:instrText xml:space="preserve"> \* MERGEFORMAT </w:instrText>
      </w:r>
      <w:r w:rsidRPr="00DD7CCF">
        <w:fldChar w:fldCharType="separate"/>
      </w:r>
      <w:r w:rsidR="00393FE2">
        <w:t>4.2.5</w:t>
      </w:r>
      <w:r w:rsidRPr="00DD7CCF">
        <w:fldChar w:fldCharType="end"/>
      </w:r>
      <w:r w:rsidRPr="00DD7CCF">
        <w:t xml:space="preserve">) at the end of </w:t>
      </w:r>
      <w:r>
        <w:t xml:space="preserve">a </w:t>
      </w:r>
      <w:r w:rsidRPr="00DD7CCF">
        <w:t>line</w:t>
      </w:r>
      <w:r>
        <w:t>, or</w:t>
      </w:r>
    </w:p>
    <w:p w14:paraId="6482715B" w14:textId="4B8037DC"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393FE2">
        <w:t>4.3.5</w:t>
      </w:r>
      <w:r w:rsidRPr="00DD7CCF">
        <w:fldChar w:fldCharType="end"/>
      </w:r>
      <w:r w:rsidRPr="00DD7CCF">
        <w:t xml:space="preserve">) either before or after the </w:t>
      </w:r>
      <w:r w:rsidR="003906CC">
        <w:t>transition</w:t>
      </w:r>
      <w:r>
        <w:t>, or</w:t>
      </w:r>
    </w:p>
    <w:p w14:paraId="7B43A6D1" w14:textId="4373EB7C"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393FE2">
        <w:t>4.4.1</w:t>
      </w:r>
      <w:r w:rsidRPr="00DD7CCF">
        <w:fldChar w:fldCharType="end"/>
      </w:r>
      <w:r w:rsidRPr="00DD7CCF">
        <w:t xml:space="preserve">) either before or after the </w:t>
      </w:r>
      <w:r w:rsidR="003906CC">
        <w:t>transition</w:t>
      </w:r>
      <w:r>
        <w:t>, or</w:t>
      </w:r>
    </w:p>
    <w:p w14:paraId="6D639C4E" w14:textId="7D0E58FA"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393FE2">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5746A1">
        <w:fldChar w:fldCharType="begin"/>
      </w:r>
      <w:r w:rsidR="005746A1">
        <w:instrText xml:space="preserve"> REF _Ref182318132 \r \h </w:instrText>
      </w:r>
      <w:r w:rsidR="005746A1">
        <w:fldChar w:fldCharType="separate"/>
      </w:r>
      <w:r w:rsidR="00393FE2">
        <w:t>3.2.2.1</w:t>
      </w:r>
      <w:r w:rsidR="005746A1">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70D800AF"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393FE2" w:rsidRPr="00DD7CCF">
        <w:t xml:space="preserve">Example </w:t>
      </w:r>
      <w:r w:rsidR="00393FE2">
        <w:rPr>
          <w:noProof/>
        </w:rPr>
        <w:t>3.2.2</w:t>
      </w:r>
      <w:r w:rsidR="00393FE2" w:rsidRPr="00DD7CCF">
        <w:t>.</w:t>
      </w:r>
      <w:r w:rsidR="00393FE2">
        <w:rPr>
          <w:noProof/>
        </w:rPr>
        <w:t>A</w:t>
      </w:r>
      <w:r w:rsidR="003906CC">
        <w:fldChar w:fldCharType="end"/>
      </w:r>
    </w:p>
    <w:p w14:paraId="253A2C5B" w14:textId="2A47D3C4"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581A2B6C" w:rsidR="00D441A4" w:rsidRDefault="00D441A4" w:rsidP="00D441A4">
      <w:pPr>
        <w:pStyle w:val="Lista2"/>
      </w:pPr>
      <w:r w:rsidRPr="00DD7CCF">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393FE2">
        <w:t>8.1</w:t>
      </w:r>
      <w:r w:rsidRPr="00DD7CCF">
        <w:fldChar w:fldCharType="end"/>
      </w:r>
      <w:r w:rsidRPr="00DD7CCF">
        <w:t>)</w:t>
      </w:r>
    </w:p>
    <w:p w14:paraId="7E258B75" w14:textId="545210A1"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393FE2">
        <w:t>3.2.1</w:t>
      </w:r>
      <w:r>
        <w:fldChar w:fldCharType="end"/>
      </w:r>
      <w:r>
        <w:t xml:space="preserve"> and illustrated in </w:t>
      </w:r>
      <w:r>
        <w:fldChar w:fldCharType="begin"/>
      </w:r>
      <w:r>
        <w:instrText xml:space="preserve"> REF _Ref182314695 \h </w:instrText>
      </w:r>
      <w:r>
        <w:fldChar w:fldCharType="separate"/>
      </w:r>
      <w:r w:rsidR="00393FE2" w:rsidRPr="00DD7CCF">
        <w:t xml:space="preserve">Example </w:t>
      </w:r>
      <w:r w:rsidR="00393FE2">
        <w:rPr>
          <w:noProof/>
        </w:rPr>
        <w:t>3.2.1</w:t>
      </w:r>
      <w:r w:rsidR="00393FE2" w:rsidRPr="00DD7CCF">
        <w:t>.</w:t>
      </w:r>
      <w:r w:rsidR="00393FE2">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5235BD61" w:rsidR="00D441A4" w:rsidRPr="00DD7CCF" w:rsidRDefault="00D441A4" w:rsidP="00D441A4">
      <w:pPr>
        <w:pStyle w:val="Lista4"/>
      </w:pPr>
      <w:r w:rsidRPr="00DD7CCF">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393FE2" w:rsidRPr="00DD7CCF">
        <w:t xml:space="preserve">Example </w:t>
      </w:r>
      <w:r w:rsidR="00393FE2">
        <w:rPr>
          <w:noProof/>
        </w:rPr>
        <w:t>3.2.1</w:t>
      </w:r>
      <w:r w:rsidR="00393FE2" w:rsidRPr="00DD7CCF">
        <w:t>.</w:t>
      </w:r>
      <w:r w:rsidR="00393FE2">
        <w:rPr>
          <w:noProof/>
        </w:rPr>
        <w:t>C</w:t>
      </w:r>
      <w:r>
        <w:fldChar w:fldCharType="end"/>
      </w:r>
    </w:p>
    <w:tbl>
      <w:tblPr>
        <w:tblStyle w:val="CodeSampleTable"/>
        <w:tblW w:w="5000" w:type="pct"/>
        <w:tblLook w:val="04A0" w:firstRow="1" w:lastRow="0" w:firstColumn="1" w:lastColumn="0" w:noHBand="0" w:noVBand="1"/>
      </w:tblPr>
      <w:tblGrid>
        <w:gridCol w:w="9622"/>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6676721E" w:rsidR="003906CC" w:rsidRPr="00DD7CCF" w:rsidRDefault="003906CC" w:rsidP="005746A1">
            <w:pPr>
              <w:pStyle w:val="Kpalrs"/>
            </w:pPr>
            <w:bookmarkStart w:id="187" w:name="_Ref182316564"/>
            <w:r w:rsidRPr="00DD7CCF">
              <w:t xml:space="preserve">Example </w:t>
            </w:r>
            <w:r>
              <w:fldChar w:fldCharType="begin"/>
            </w:r>
            <w:r>
              <w:instrText xml:space="preserve"> STYLEREF 3 \s </w:instrText>
            </w:r>
            <w:r>
              <w:fldChar w:fldCharType="separate"/>
            </w:r>
            <w:r w:rsidR="00393FE2">
              <w:rPr>
                <w:noProof/>
              </w:rPr>
              <w:t>3.2.2</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187"/>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54FBCE0C" w14:textId="08333191" w:rsidR="00D441A4" w:rsidRPr="00511ED0" w:rsidRDefault="005746A1" w:rsidP="00D441A4">
      <w:pPr>
        <w:pStyle w:val="Cmsor4"/>
      </w:pPr>
      <w:bookmarkStart w:id="188" w:name="_Ref182318132"/>
      <w:bookmarkStart w:id="189" w:name="_Ref182318133"/>
      <w:bookmarkStart w:id="190" w:name="_Toc182319633"/>
      <w:r>
        <w:t>Milestones in lacunose text</w:t>
      </w:r>
      <w:bookmarkEnd w:id="188"/>
      <w:bookmarkEnd w:id="189"/>
      <w:bookmarkEnd w:id="190"/>
    </w:p>
    <w:p w14:paraId="5B1C7A2D" w14:textId="14C10D74"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lastRenderedPageBreak/>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3FD3F3EC"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393FE2">
        <w:t>5.4</w:t>
      </w:r>
      <w:r w:rsidRPr="00DD7CCF">
        <w:fldChar w:fldCharType="end"/>
      </w:r>
      <w:r w:rsidRPr="00DD7CCF">
        <w:t xml:space="preserve">) of unknown or uncertain length </w:t>
      </w:r>
      <w:r w:rsidR="003906CC">
        <w:t>on both sides of the milestone tag</w:t>
      </w:r>
    </w:p>
    <w:p w14:paraId="70A87A1C" w14:textId="076B2D0C"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393FE2">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6"/>
      </w:r>
    </w:p>
    <w:p w14:paraId="3FF56658" w14:textId="43B7B6AD" w:rsidR="00C02B8C" w:rsidRPr="00DD7CCF" w:rsidRDefault="004D2E67" w:rsidP="00EB2024">
      <w:pPr>
        <w:pStyle w:val="Cmsor2"/>
      </w:pPr>
      <w:bookmarkStart w:id="191" w:name="_Toc182319634"/>
      <w:r w:rsidRPr="00DD7CCF">
        <w:t xml:space="preserve">Physical </w:t>
      </w:r>
      <w:r w:rsidR="006733B4" w:rsidRPr="00DD7CCF">
        <w:t>lines</w:t>
      </w:r>
      <w:bookmarkEnd w:id="174"/>
      <w:bookmarkEnd w:id="191"/>
    </w:p>
    <w:p w14:paraId="3C50F44B" w14:textId="245DB42C"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393FE2">
        <w:t>2.3.1</w:t>
      </w:r>
      <w:r w:rsidR="00194541" w:rsidRPr="00DD7CCF">
        <w:fldChar w:fldCharType="end"/>
      </w:r>
      <w:r w:rsidR="004D2E67" w:rsidRPr="00DD7CCF">
        <w:t xml:space="preserve">) explicit,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242F292F"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393FE2">
        <w:t>3.4.2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 xml:space="preserve"> for specific cases)</w:t>
      </w:r>
    </w:p>
    <w:p w14:paraId="33D6B6AE" w14:textId="33DEE697"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393FE2">
        <w:t>7.5.4</w:t>
      </w:r>
      <w:r w:rsidR="00194541" w:rsidRPr="00DD7CCF">
        <w:fldChar w:fldCharType="end"/>
      </w:r>
      <w:r w:rsidRPr="00DD7CCF">
        <w:t>)</w:t>
      </w:r>
    </w:p>
    <w:p w14:paraId="4F2B008F" w14:textId="1D061CB6"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393FE2">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92" w:name="_xui16zrp0wzt" w:colFirst="0" w:colLast="0"/>
      <w:bookmarkStart w:id="193" w:name="_Ref43980100"/>
      <w:bookmarkStart w:id="194" w:name="_Toc182319635"/>
      <w:bookmarkEnd w:id="192"/>
      <w:r w:rsidRPr="00D67DA5">
        <w:t>Marking up line beginnings</w:t>
      </w:r>
      <w:bookmarkEnd w:id="193"/>
      <w:bookmarkEnd w:id="194"/>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1B614400"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393FE2">
        <w:t>3.3.2</w:t>
      </w:r>
      <w:r w:rsidR="00F73F0D">
        <w:fldChar w:fldCharType="end"/>
      </w:r>
      <w:r w:rsidR="006A77BF">
        <w:t xml:space="preserve"> </w:t>
      </w:r>
    </w:p>
    <w:p w14:paraId="1414C7A8" w14:textId="5ED482FA"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393FE2">
        <w:t>3.2.2</w:t>
      </w:r>
      <w:r w:rsidR="00393FE2">
        <w:fldChar w:fldCharType="end"/>
      </w:r>
    </w:p>
    <w:p w14:paraId="0116F4FE" w14:textId="1EF2658D" w:rsidR="00913831" w:rsidRDefault="00913831" w:rsidP="00913831">
      <w:pPr>
        <w:pStyle w:val="Lista2"/>
      </w:pPr>
      <w:r>
        <w:t xml:space="preserve">since </w:t>
      </w:r>
      <w:r w:rsidR="00530FCA">
        <w:t xml:space="preserve">line beginnings are </w:t>
      </w:r>
      <w:r>
        <w:t>virtual container</w:t>
      </w:r>
      <w:r w:rsidR="00530FCA">
        <w:t>s as explained in §</w:t>
      </w:r>
      <w:r w:rsidR="00530FCA">
        <w:fldChar w:fldCharType="begin"/>
      </w:r>
      <w:r w:rsidR="00530FCA">
        <w:instrText xml:space="preserve"> REF _Ref182207684 \r \h </w:instrText>
      </w:r>
      <w:r w:rsidR="00530FCA">
        <w:fldChar w:fldCharType="separate"/>
      </w:r>
      <w:r w:rsidR="00393FE2">
        <w:t>3.1</w:t>
      </w:r>
      <w:r w:rsidR="00530FCA">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393FE2">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3A56EED6" w:rsidR="00393FE2" w:rsidRPr="00DD7CCF" w:rsidRDefault="00393FE2" w:rsidP="00393FE2">
      <w:pPr>
        <w:pStyle w:val="Lista"/>
      </w:pPr>
      <w:r>
        <w:t xml:space="preserve">all </w:t>
      </w:r>
      <w:r w:rsidR="00D0147D">
        <w:t xml:space="preserve">additional </w:t>
      </w:r>
      <w:r>
        <w:t>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247913DA" w14:textId="77777777" w:rsidR="00C02B8C" w:rsidRPr="00DD7CCF" w:rsidRDefault="004D2E67" w:rsidP="00A849C7">
      <w:pPr>
        <w:pStyle w:val="Cmsor3"/>
      </w:pPr>
      <w:bookmarkStart w:id="195" w:name="_wrkvn4vo3aia" w:colFirst="0" w:colLast="0"/>
      <w:bookmarkStart w:id="196" w:name="_Ref43977936"/>
      <w:bookmarkStart w:id="197" w:name="_Ref148523116"/>
      <w:bookmarkStart w:id="198" w:name="_Ref182228305"/>
      <w:bookmarkStart w:id="199" w:name="_Ref182228392"/>
      <w:bookmarkStart w:id="200" w:name="_Ref182228403"/>
      <w:bookmarkStart w:id="201" w:name="_Ref182228417"/>
      <w:bookmarkStart w:id="202" w:name="_Ref182228432"/>
      <w:bookmarkStart w:id="203" w:name="_Ref182228440"/>
      <w:bookmarkStart w:id="204" w:name="_Ref182229490"/>
      <w:bookmarkStart w:id="205" w:name="_Toc182319636"/>
      <w:bookmarkEnd w:id="195"/>
      <w:r w:rsidRPr="00DD7CCF">
        <w:t>Numbering lines</w:t>
      </w:r>
      <w:bookmarkEnd w:id="196"/>
      <w:bookmarkEnd w:id="197"/>
      <w:bookmarkEnd w:id="198"/>
      <w:bookmarkEnd w:id="199"/>
      <w:bookmarkEnd w:id="200"/>
      <w:bookmarkEnd w:id="201"/>
      <w:bookmarkEnd w:id="202"/>
      <w:bookmarkEnd w:id="203"/>
      <w:bookmarkEnd w:id="204"/>
      <w:bookmarkEnd w:id="205"/>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9F00933"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lastRenderedPageBreak/>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2BB24CFA"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then the requirement of uniqueness only applies within such a division</w:t>
      </w:r>
    </w:p>
    <w:p w14:paraId="729546CA" w14:textId="17B4D499"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393FE2">
        <w:rPr>
          <w:noProof/>
        </w:rPr>
        <w:t>3.3.2.1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0B9B7428"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393FE2">
        <w:t>3.4.2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272F02CB"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Case Study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t xml:space="preserve"> for an illustration)</w:t>
      </w:r>
    </w:p>
    <w:p w14:paraId="25E1FBE9" w14:textId="5E402F2C" w:rsidR="00F73F0D" w:rsidRPr="00DD7CCF" w:rsidRDefault="00F73F0D" w:rsidP="00F73F0D">
      <w:pPr>
        <w:pStyle w:val="Cmsor4"/>
      </w:pPr>
      <w:bookmarkStart w:id="206" w:name="_Ref182228380"/>
      <w:bookmarkStart w:id="207" w:name="_Toc182319637"/>
      <w:r>
        <w:t>Repetitive line numbering with complex numbers</w:t>
      </w:r>
      <w:bookmarkEnd w:id="206"/>
      <w:bookmarkEnd w:id="207"/>
    </w:p>
    <w:p w14:paraId="33F6623A" w14:textId="5ADE01C9"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5B464C55" w:rsidR="00186975" w:rsidRDefault="00186975" w:rsidP="00186975">
      <w:pPr>
        <w:pStyle w:val="Lista2"/>
      </w:pPr>
      <w:r w:rsidRPr="00DD7CCF">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393FE2">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032B1859" w:rsidR="00C02B8C" w:rsidRPr="00DD7CCF" w:rsidRDefault="00E535C2" w:rsidP="0021261A">
      <w:pPr>
        <w:pStyle w:val="Lista2"/>
      </w:pPr>
      <w:r>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393FE2">
        <w:t>3.3.2</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076529CA"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Case Study 1 and Case Study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393FE2">
        <w:t>Appendix C</w:t>
      </w:r>
      <w:r w:rsidR="0021261A" w:rsidRPr="00DD7CCF">
        <w:fldChar w:fldCharType="end"/>
      </w:r>
      <w:r w:rsidR="0021261A">
        <w:t xml:space="preserve"> for illustrations)</w:t>
      </w:r>
    </w:p>
    <w:p w14:paraId="749A19D8" w14:textId="707FA4C1"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Case Study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393FE2">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7"/>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208" w:name="_r2qg54jy8w2e" w:colFirst="0" w:colLast="0"/>
      <w:bookmarkStart w:id="209" w:name="_7n9w5r6yzssj" w:colFirst="0" w:colLast="0"/>
      <w:bookmarkStart w:id="210" w:name="_Ref43984995"/>
      <w:bookmarkStart w:id="211" w:name="_Toc182319638"/>
      <w:bookmarkEnd w:id="208"/>
      <w:bookmarkEnd w:id="209"/>
      <w:r w:rsidRPr="00DD7CCF">
        <w:lastRenderedPageBreak/>
        <w:t>Line beginnings interrupting words</w:t>
      </w:r>
      <w:bookmarkEnd w:id="210"/>
      <w:bookmarkEnd w:id="211"/>
    </w:p>
    <w:p w14:paraId="02293CE9" w14:textId="66205DB7" w:rsidR="00C02B8C" w:rsidRPr="00DD7CCF" w:rsidRDefault="004D2E67" w:rsidP="00EB2024">
      <w:pPr>
        <w:pStyle w:val="Cmsor2"/>
      </w:pPr>
      <w:bookmarkStart w:id="212" w:name="_a0jia5gsgfab" w:colFirst="0" w:colLast="0"/>
      <w:bookmarkStart w:id="213" w:name="_Ref43984718"/>
      <w:bookmarkStart w:id="214" w:name="_Ref182210491"/>
      <w:bookmarkStart w:id="215" w:name="_Toc182319639"/>
      <w:bookmarkEnd w:id="212"/>
      <w:r w:rsidRPr="00DD7CCF">
        <w:t xml:space="preserve">Not-quite </w:t>
      </w:r>
      <w:r w:rsidR="006733B4" w:rsidRPr="00DD7CCF">
        <w:t>partitions</w:t>
      </w:r>
      <w:bookmarkEnd w:id="213"/>
      <w:bookmarkEnd w:id="214"/>
      <w:bookmarkEnd w:id="215"/>
    </w:p>
    <w:p w14:paraId="125E994D" w14:textId="6DD87ABA" w:rsidR="00C02B8C" w:rsidRPr="00DD7CCF" w:rsidRDefault="008854E1" w:rsidP="00EB2024">
      <w:pPr>
        <w:pStyle w:val="Cmsor3"/>
      </w:pPr>
      <w:bookmarkStart w:id="216" w:name="_2aaf1avj18kw" w:colFirst="0" w:colLast="0"/>
      <w:bookmarkStart w:id="217" w:name="_rr8pkbi3b1cc" w:colFirst="0" w:colLast="0"/>
      <w:bookmarkStart w:id="218" w:name="_Ref43984388"/>
      <w:bookmarkStart w:id="219" w:name="_Toc182319640"/>
      <w:bookmarkEnd w:id="216"/>
      <w:bookmarkEnd w:id="217"/>
      <w:r>
        <w:t>Vertical s</w:t>
      </w:r>
      <w:r w:rsidR="004D2E67" w:rsidRPr="00DD7CCF">
        <w:t>ectioning with space</w:t>
      </w:r>
      <w:bookmarkEnd w:id="218"/>
      <w:bookmarkEnd w:id="219"/>
    </w:p>
    <w:p w14:paraId="522BE209" w14:textId="0E5FC08A" w:rsidR="00C02B8C" w:rsidRDefault="008854E1" w:rsidP="008854E1">
      <w:r>
        <w:t>S</w:t>
      </w:r>
      <w:r w:rsidR="004D2E67" w:rsidRPr="00DD7CCF">
        <w:t xml:space="preserve">ections of a reasonably coherent text are </w:t>
      </w:r>
      <w:r>
        <w:t xml:space="preserve">sometimes </w:t>
      </w:r>
      <w:r w:rsidR="004D2E67" w:rsidRPr="00DD7CCF">
        <w:t xml:space="preserve">separated by vertical </w:t>
      </w:r>
      <w:r w:rsidR="004D2E67" w:rsidRPr="00E24F87">
        <w:rPr>
          <w:noProof/>
        </w:rPr>
        <w:t>(</w:t>
      </w:r>
      <w:r w:rsidR="004D2E67"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393FE2">
        <w:t>3.4.2</w:t>
      </w:r>
      <w:r w:rsidRPr="00DD7CCF">
        <w:fldChar w:fldCharType="end"/>
      </w:r>
      <w:r w:rsidRPr="00DD7CCF">
        <w:t xml:space="preserve"> and §</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 xml:space="preserve">) for </w:t>
      </w:r>
      <w:r>
        <w:t xml:space="preserve">the relevant </w:t>
      </w:r>
      <w:r w:rsidRPr="00DD7CCF">
        <w:t>encoding</w:t>
      </w:r>
      <w:r>
        <w:t xml:space="preserve">. Otherwise, choose one of the following options depending on your judgement of </w:t>
      </w:r>
      <w:r w:rsidR="000B2AFA">
        <w:t>the degree to which the sections are semantically and physically distinct:</w:t>
      </w:r>
    </w:p>
    <w:p w14:paraId="5679709F" w14:textId="2E35526F" w:rsidR="008854E1" w:rsidRDefault="008854E1" w:rsidP="008854E1">
      <w:pPr>
        <w:pStyle w:val="Lista"/>
      </w:pPr>
      <w:r w:rsidRPr="000B2AFA">
        <w:t xml:space="preserve">if there is </w:t>
      </w:r>
      <w:r w:rsidRPr="000B2AFA">
        <w:rPr>
          <w:b/>
          <w:bCs/>
        </w:rPr>
        <w:t>little to no</w:t>
      </w:r>
      <w:r w:rsidRPr="000B2AFA">
        <w:t xml:space="preserve"> semantic </w:t>
      </w:r>
      <w:r w:rsidR="000B2AFA" w:rsidRPr="000B2AFA">
        <w:t>discontinuity between the sections, and the physical separation is not very emphatic,</w:t>
      </w:r>
      <w:r>
        <w:t xml:space="preserve"> </w:t>
      </w:r>
      <w:r w:rsidR="000B2AFA">
        <w:t xml:space="preserve">then </w:t>
      </w:r>
      <w:r w:rsidRPr="00DD7CCF">
        <w:t>encode the text as a single unit, ignoring the interlinear space in your edition and only describing it in the layout description</w:t>
      </w:r>
    </w:p>
    <w:p w14:paraId="08DFEE9B" w14:textId="2652DB6E" w:rsidR="000B2AFA" w:rsidRDefault="000B2AFA" w:rsidP="001112AA">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004D2E67" w:rsidRPr="00DD7CCF">
        <w:t xml:space="preserve">encode pagelike partitions </w:t>
      </w:r>
      <w:r>
        <w:t xml:space="preserve">as per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p>
    <w:p w14:paraId="7EDA8E95" w14:textId="73D7E217" w:rsidR="00C02B8C" w:rsidRPr="00DD7CCF" w:rsidRDefault="000B2AFA" w:rsidP="00E2714A">
      <w:pPr>
        <w:pStyle w:val="Lista"/>
      </w:pPr>
      <w:r>
        <w:t>if the sections are completely independent, then boxlike partitions (§</w:t>
      </w:r>
      <w:r>
        <w:fldChar w:fldCharType="begin"/>
      </w:r>
      <w:r>
        <w:instrText xml:space="preserve"> REF _Ref43978987 \r \h </w:instrText>
      </w:r>
      <w:r>
        <w:fldChar w:fldCharType="separate"/>
      </w:r>
      <w:r w:rsidR="00393FE2">
        <w:t>3.5</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393FE2">
        <w:t>3.5.1</w:t>
      </w:r>
      <w:r>
        <w:fldChar w:fldCharType="end"/>
      </w:r>
    </w:p>
    <w:p w14:paraId="219CE071" w14:textId="77777777" w:rsidR="00C02B8C" w:rsidRPr="00DD7CCF" w:rsidRDefault="004D2E67" w:rsidP="00EB2024">
      <w:pPr>
        <w:pStyle w:val="Cmsor3"/>
      </w:pPr>
      <w:bookmarkStart w:id="220" w:name="_tmbjz6tt6rwk" w:colFirst="0" w:colLast="0"/>
      <w:bookmarkStart w:id="221" w:name="_Ref43978135"/>
      <w:bookmarkStart w:id="222" w:name="_Toc182319641"/>
      <w:bookmarkEnd w:id="220"/>
      <w:r w:rsidRPr="00DD7CCF">
        <w:t xml:space="preserve">Spatially offset opening sections </w:t>
      </w:r>
      <w:r w:rsidRPr="00E24F87">
        <w:rPr>
          <w:noProof/>
        </w:rPr>
        <w:t>(</w:t>
      </w:r>
      <w:r w:rsidRPr="00DD7CCF">
        <w:t>incipits)</w:t>
      </w:r>
      <w:bookmarkEnd w:id="221"/>
      <w:bookmarkEnd w:id="222"/>
    </w:p>
    <w:p w14:paraId="4C876F7D" w14:textId="3505F086" w:rsidR="000A55B2" w:rsidRDefault="000B2AFA" w:rsidP="000161E6">
      <w:r>
        <w:t>O</w:t>
      </w:r>
      <w:r w:rsidR="004D2E67" w:rsidRPr="00DD7CCF">
        <w:t xml:space="preserve">pening symbols, words, phrases or stanzas </w:t>
      </w:r>
      <w:r>
        <w:t xml:space="preserve">in an inscription are </w:t>
      </w:r>
      <w:r w:rsidR="004D2E67" w:rsidRPr="00DD7CCF">
        <w:t xml:space="preserve">called </w:t>
      </w:r>
      <w:r w:rsidR="004D2E67" w:rsidRPr="00DD7CCF">
        <w:rPr>
          <w:rStyle w:val="Foreign"/>
        </w:rPr>
        <w:t>incipit</w:t>
      </w:r>
      <w:r w:rsidR="004D2E67" w:rsidRPr="00DD7CCF">
        <w:t xml:space="preserve"> in the Western tradition</w:t>
      </w:r>
      <w:r>
        <w:t xml:space="preserve">. </w:t>
      </w:r>
      <w:r w:rsidR="000161E6">
        <w:t xml:space="preserve">Text interpreted as an incipit does not require any special markup in our conventions and shall be wrapped, like any text, in </w:t>
      </w:r>
      <w:r w:rsidR="004D2E67" w:rsidRPr="00DD7CCF">
        <w:t xml:space="preserve">one or more </w:t>
      </w:r>
      <w:r w:rsidR="004D2E67" w:rsidRPr="00DD7CCF">
        <w:rPr>
          <w:rStyle w:val="Code"/>
        </w:rPr>
        <w:t>&lt;ab&gt;</w:t>
      </w:r>
      <w:r w:rsidR="004D2E67" w:rsidRPr="00DD7CCF">
        <w:t xml:space="preserve">, </w:t>
      </w:r>
      <w:r w:rsidR="004D2E67" w:rsidRPr="00DD7CCF">
        <w:rPr>
          <w:rStyle w:val="Code"/>
        </w:rPr>
        <w:t>&lt;p&gt;</w:t>
      </w:r>
      <w:r w:rsidR="004D2E67" w:rsidRPr="00DD7CCF">
        <w:t xml:space="preserve"> or </w:t>
      </w:r>
      <w:r w:rsidR="004D2E67" w:rsidRPr="00DD7CCF">
        <w:rPr>
          <w:rStyle w:val="Code"/>
        </w:rPr>
        <w:t>&lt;lg&gt;</w:t>
      </w:r>
      <w:r w:rsidR="004D2E67" w:rsidRPr="00DD7CCF">
        <w:t xml:space="preserve"> elements as applicable </w:t>
      </w:r>
      <w:r w:rsidR="004D2E67"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004D2E67" w:rsidRPr="00DD7CCF">
        <w:t>)</w:t>
      </w:r>
      <w:r w:rsidR="000161E6">
        <w:t>. I</w:t>
      </w:r>
      <w:r w:rsidR="004D2E67" w:rsidRPr="00DD7CCF">
        <w:t xml:space="preserve">f the text of an </w:t>
      </w:r>
      <w:r w:rsidR="004D2E67" w:rsidRPr="000161E6">
        <w:t>incipit is within the regular field and line structure of</w:t>
      </w:r>
      <w:r w:rsidR="004D2E67" w:rsidRPr="00DD7CCF">
        <w:t xml:space="preserve"> an inscription, then no further markup is </w:t>
      </w:r>
      <w:r w:rsidR="000161E6">
        <w:t xml:space="preserve">desirable. </w:t>
      </w:r>
      <w:r w:rsidR="000A55B2">
        <w:t>On the other hand, i</w:t>
      </w:r>
      <w:r w:rsidR="000161E6">
        <w:t>ncipits are often set visually apart from the body text. Since epigraphic lines may appear in any visual arrangement (§</w:t>
      </w:r>
      <w:r w:rsidR="000161E6">
        <w:fldChar w:fldCharType="begin"/>
      </w:r>
      <w:r w:rsidR="000161E6">
        <w:instrText xml:space="preserve"> REF _Ref182207684 \r \h </w:instrText>
      </w:r>
      <w:r w:rsidR="000161E6">
        <w:fldChar w:fldCharType="separate"/>
      </w:r>
      <w:r w:rsidR="00393FE2">
        <w:t>3.1</w:t>
      </w:r>
      <w:r w:rsidR="000161E6">
        <w:fldChar w:fldCharType="end"/>
      </w:r>
      <w:r w:rsidR="000161E6">
        <w:t>), in this case too, no special markup is necessary</w:t>
      </w:r>
      <w:r w:rsidR="000F7528">
        <w:t>, even if the incipit floats outside, inside, or partly inside the principal field, as in the Examples below.</w:t>
      </w:r>
      <w:r w:rsidR="000161E6">
        <w:t xml:space="preserve"> </w:t>
      </w:r>
      <w:r w:rsidR="000A55B2">
        <w:t>T</w:t>
      </w:r>
      <w:r w:rsidR="000161E6">
        <w:t xml:space="preserve">he line(s) of the incipit may </w:t>
      </w:r>
      <w:r w:rsidR="000A55B2">
        <w:t xml:space="preserve">thus </w:t>
      </w:r>
      <w:r w:rsidR="000161E6">
        <w:t xml:space="preserve">simply be numbered from 1, so that the first line of the body text receives the next higher number. However, </w:t>
      </w:r>
      <w:r w:rsidR="000F7528">
        <w:t xml:space="preserve">when an incipit is set apart from the body, </w:t>
      </w:r>
      <w:r w:rsidR="000161E6">
        <w:t xml:space="preserve">it is </w:t>
      </w:r>
      <w:r w:rsidR="000F7528">
        <w:t xml:space="preserve">generally </w:t>
      </w:r>
      <w:r w:rsidR="000161E6">
        <w:t xml:space="preserve">desirable to assign the line number 1 to the first line of the body proper. </w:t>
      </w:r>
      <w:r w:rsidR="002369B7">
        <w:t>Therefore</w:t>
      </w:r>
      <w:r w:rsidR="000F7528">
        <w:t>,</w:t>
      </w:r>
      <w:r w:rsidR="002369B7">
        <w:t xml:space="preserve"> </w:t>
      </w:r>
      <w:r w:rsidR="0052104C">
        <w:t>visually offset incipits may optionally bear line numbers different from the default series beginning with 1.</w:t>
      </w:r>
    </w:p>
    <w:p w14:paraId="765A2DB5" w14:textId="0D3B5BC3" w:rsidR="002369B7" w:rsidRDefault="000A55B2" w:rsidP="000A55B2">
      <w:pPr>
        <w:pStyle w:val="Lista"/>
      </w:pPr>
      <w:r>
        <w:t>t</w:t>
      </w:r>
      <w:r w:rsidR="0052104C">
        <w:t>he only hard rule that applies</w:t>
      </w:r>
      <w:r w:rsidR="00F73F0D">
        <w:t xml:space="preserve"> </w:t>
      </w:r>
      <w:r>
        <w:t xml:space="preserve">to line numeration </w:t>
      </w:r>
      <w:r w:rsidR="00F73F0D">
        <w:t>in this case</w:t>
      </w:r>
      <w:r w:rsidR="0052104C">
        <w:t xml:space="preserve"> is that line numbers must remain unique through an edition (or textpart division), </w:t>
      </w:r>
      <w:r w:rsidR="00F73F0D">
        <w:t xml:space="preserve">while </w:t>
      </w:r>
      <w:r w:rsidR="0052104C">
        <w:t>the recommended numeration is as follows</w:t>
      </w:r>
    </w:p>
    <w:p w14:paraId="4746B0B5" w14:textId="0387E6EB" w:rsidR="00186975" w:rsidRDefault="000A55B2" w:rsidP="000A55B2">
      <w:pPr>
        <w:pStyle w:val="Lista2"/>
      </w:pPr>
      <w:r>
        <w:t xml:space="preserve">for </w:t>
      </w:r>
      <w:r w:rsidR="00186975">
        <w:t>simple line numbers</w:t>
      </w:r>
      <w:r>
        <w:t>,</w:t>
      </w:r>
      <w:r w:rsidR="00186975">
        <w:t xml:space="preserve"> </w:t>
      </w:r>
      <w:r>
        <w:t xml:space="preserve">add </w:t>
      </w:r>
      <w:r w:rsidR="00186975">
        <w:t>a leading 0 (zero) for the line(s) containing the incipit (e.g. 01, 02, etc.)</w:t>
      </w:r>
    </w:p>
    <w:p w14:paraId="0098D947" w14:textId="612068C0" w:rsidR="002F1C97" w:rsidRPr="00DD7CCF" w:rsidRDefault="002F1C97" w:rsidP="000A55B2">
      <w:pPr>
        <w:pStyle w:val="Lista2"/>
      </w:pPr>
      <w:r>
        <w:t xml:space="preserve">if </w:t>
      </w:r>
      <w:r w:rsidR="00186975">
        <w:t xml:space="preserve">the </w:t>
      </w:r>
      <w:r>
        <w:t xml:space="preserve">lines </w:t>
      </w:r>
      <w:r w:rsidR="00186975">
        <w:t xml:space="preserve">of your edition </w:t>
      </w:r>
      <w:r>
        <w:t xml:space="preserve">are numbered using </w:t>
      </w:r>
      <w:r w:rsidR="00186975">
        <w:t>the</w:t>
      </w:r>
      <w:r>
        <w:t xml:space="preserve"> repetitive scheme (§</w:t>
      </w:r>
      <w:r w:rsidR="00F73F0D">
        <w:fldChar w:fldCharType="begin"/>
      </w:r>
      <w:r w:rsidR="00F73F0D">
        <w:instrText xml:space="preserve"> REF _Ref182228380 \r \h </w:instrText>
      </w:r>
      <w:r w:rsidR="00F73F0D">
        <w:fldChar w:fldCharType="separate"/>
      </w:r>
      <w:r w:rsidR="00393FE2">
        <w:t>3.3.2.1</w:t>
      </w:r>
      <w:r w:rsidR="00F73F0D">
        <w:fldChar w:fldCharType="end"/>
      </w:r>
      <w:r>
        <w:t xml:space="preserve">), then a special line number involving a </w:t>
      </w:r>
      <w:r w:rsidR="00186975">
        <w:t xml:space="preserve">leading </w:t>
      </w:r>
      <w:r>
        <w:t xml:space="preserve">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t xml:space="preserve"> for a Cambodian stele as an illustration</w:t>
      </w:r>
    </w:p>
    <w:p w14:paraId="169F37B0" w14:textId="1BF03DA0" w:rsidR="00C02B8C" w:rsidRPr="000A55B2" w:rsidRDefault="004D2E67" w:rsidP="00186975">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393F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 xml:space="preserve">) of </w:t>
      </w:r>
      <w:r w:rsidRPr="000A55B2">
        <w:t xml:space="preserve">the </w:t>
      </w:r>
      <w:r w:rsidR="000A55B2" w:rsidRPr="000A55B2">
        <w:t xml:space="preserve">incipit lines using attributes on the </w:t>
      </w:r>
      <w:r w:rsidR="000A55B2" w:rsidRPr="000A55B2">
        <w:rPr>
          <w:rStyle w:val="Code"/>
        </w:rPr>
        <w:t>&lt;lb/&gt;</w:t>
      </w:r>
      <w:r w:rsidR="000A55B2" w:rsidRPr="000A55B2">
        <w:t xml:space="preserve"> element</w:t>
      </w:r>
    </w:p>
    <w:p w14:paraId="1C4DAF3A" w14:textId="1AB1DFF4" w:rsidR="00934AD5" w:rsidRDefault="004D2E67" w:rsidP="00E8420D">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78426E90" w14:textId="77777777" w:rsidR="00E8420D" w:rsidRPr="00DD7CCF" w:rsidRDefault="00E8420D" w:rsidP="00E8420D"/>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5358E761" w:rsidR="00934AD5" w:rsidRPr="00DD7CCF" w:rsidRDefault="00934AD5" w:rsidP="00934AD5">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3.4.2</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7A4E63">
            <w:pPr>
              <w:pStyle w:val="Image"/>
            </w:pPr>
            <w:r w:rsidRPr="00DD7CCF">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0F7528"/>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1F38625" w:rsidR="00934AD5" w:rsidRPr="00DD7CCF" w:rsidRDefault="00934AD5" w:rsidP="00934AD5">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3.4.2</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7A4E63">
            <w:pPr>
              <w:pStyle w:val="Image"/>
            </w:pPr>
            <w:r w:rsidRPr="00DD7CCF">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7605D60B" w14:textId="77777777" w:rsidR="000F7528" w:rsidRPr="00DD7CCF" w:rsidRDefault="000F7528" w:rsidP="000F7528">
      <w:bookmarkStart w:id="223" w:name="_tg7yz01k2pc5" w:colFirst="0" w:colLast="0"/>
      <w:bookmarkStart w:id="224" w:name="_Ref43984537"/>
      <w:bookmarkEnd w:id="223"/>
    </w:p>
    <w:tbl>
      <w:tblPr>
        <w:tblStyle w:val="CodeSampleTable"/>
        <w:tblW w:w="5000" w:type="pct"/>
        <w:tblLook w:val="04A0" w:firstRow="1" w:lastRow="0" w:firstColumn="1" w:lastColumn="0" w:noHBand="0" w:noVBand="1"/>
      </w:tblPr>
      <w:tblGrid>
        <w:gridCol w:w="9622"/>
      </w:tblGrid>
      <w:tr w:rsidR="000F7528" w:rsidRPr="00DD7CCF" w14:paraId="4024E44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58F167B8" w14:textId="36C7E1B7" w:rsidR="000F7528" w:rsidRPr="00DD7CCF" w:rsidRDefault="000F7528" w:rsidP="001112AA">
            <w:pPr>
              <w:pStyle w:val="Kpalrs"/>
            </w:pPr>
            <w:r w:rsidRPr="00DD7CCF">
              <w:t xml:space="preserve">Example </w:t>
            </w:r>
            <w:r>
              <w:fldChar w:fldCharType="begin"/>
            </w:r>
            <w:r>
              <w:instrText xml:space="preserve"> STYLEREF 3 \s </w:instrText>
            </w:r>
            <w:r>
              <w:fldChar w:fldCharType="separate"/>
            </w:r>
            <w:r w:rsidR="00393FE2">
              <w:rPr>
                <w:noProof/>
              </w:rPr>
              <w:t>3.4.2</w:t>
            </w:r>
            <w:r>
              <w:rPr>
                <w:noProof/>
              </w:rPr>
              <w:fldChar w:fldCharType="end"/>
            </w:r>
            <w:r w:rsidRPr="00DD7CCF">
              <w:t>.</w:t>
            </w:r>
            <w:r>
              <w:fldChar w:fldCharType="begin"/>
            </w:r>
            <w:r>
              <w:instrText xml:space="preserve"> SEQ Example \* ALPHABETIC \s 3 </w:instrText>
            </w:r>
            <w:r>
              <w:fldChar w:fldCharType="separate"/>
            </w:r>
            <w:r w:rsidR="00393FE2">
              <w:rPr>
                <w:noProof/>
              </w:rPr>
              <w:t>C</w:t>
            </w:r>
            <w:r>
              <w:rPr>
                <w:noProof/>
              </w:rPr>
              <w:fldChar w:fldCharType="end"/>
            </w:r>
            <w:r w:rsidRPr="00DD7CCF">
              <w:t xml:space="preserve">: incipit </w:t>
            </w:r>
            <w:r>
              <w:t>floating within the principal inscribed field</w:t>
            </w:r>
          </w:p>
        </w:tc>
      </w:tr>
      <w:tr w:rsidR="000F7528" w:rsidRPr="00DD7CCF" w14:paraId="7AF0E7A5" w14:textId="77777777" w:rsidTr="001112AA">
        <w:tc>
          <w:tcPr>
            <w:tcW w:w="5000" w:type="pct"/>
          </w:tcPr>
          <w:p w14:paraId="70229D13" w14:textId="0CA6B3DF" w:rsidR="000F7528" w:rsidRPr="00DD7CCF" w:rsidRDefault="000F7528" w:rsidP="001112AA">
            <w:pPr>
              <w:pStyle w:val="Image"/>
            </w:pPr>
            <w:r>
              <w:drawing>
                <wp:inline distT="0" distB="0" distL="0" distR="0" wp14:anchorId="23746B46" wp14:editId="679E585C">
                  <wp:extent cx="6120765" cy="1167130"/>
                  <wp:effectExtent l="0" t="0" r="0" b="0"/>
                  <wp:docPr id="45591623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0F7528" w:rsidRPr="00DD7CCF" w14:paraId="702036E4" w14:textId="77777777" w:rsidTr="001112AA">
        <w:tc>
          <w:tcPr>
            <w:tcW w:w="5000" w:type="pct"/>
          </w:tcPr>
          <w:p w14:paraId="06F3ADFD" w14:textId="2DFF8FFE" w:rsidR="000F7528" w:rsidRPr="00DD7CCF" w:rsidRDefault="000F7528" w:rsidP="001112AA">
            <w:pPr>
              <w:pStyle w:val="TableNote"/>
            </w:pPr>
            <w:r>
              <w:t>the text in the frame is a blessing that is not connected to the surrounding text</w:t>
            </w:r>
          </w:p>
          <w:p w14:paraId="4D667EED" w14:textId="4118987A" w:rsidR="000F7528" w:rsidRPr="00DD7CCF" w:rsidRDefault="000F7528" w:rsidP="001112AA">
            <w:pPr>
              <w:pStyle w:val="TableNote"/>
            </w:pPr>
            <w:r>
              <w:t xml:space="preserve">the contents of the frame </w:t>
            </w:r>
            <w:commentRangeStart w:id="225"/>
            <w:r>
              <w:t xml:space="preserve">have been encoded </w:t>
            </w:r>
            <w:commentRangeEnd w:id="225"/>
            <w:r w:rsidR="00E8420D">
              <w:rPr>
                <w:rStyle w:val="Jegyzethivatkozs"/>
                <w:rFonts w:ascii="Gentium Plus" w:hAnsi="Gentium Plus" w:cs="Mangal"/>
              </w:rPr>
              <w:commentReference w:id="225"/>
            </w:r>
            <w:r>
              <w:t>as an incipit, placed in logical sequence before the lines of the body</w:t>
            </w:r>
          </w:p>
        </w:tc>
      </w:tr>
    </w:tbl>
    <w:p w14:paraId="4F3622B3" w14:textId="77777777" w:rsidR="00C02B8C" w:rsidRDefault="004D2E67" w:rsidP="00EB2024">
      <w:pPr>
        <w:pStyle w:val="Cmsor3"/>
      </w:pPr>
      <w:bookmarkStart w:id="226" w:name="_Ref182233273"/>
      <w:bookmarkStart w:id="227" w:name="_Toc182319642"/>
      <w:r w:rsidRPr="00DD7CCF">
        <w:t xml:space="preserve">Spatially offset closing lines </w:t>
      </w:r>
      <w:r w:rsidRPr="00E24F87">
        <w:rPr>
          <w:noProof/>
        </w:rPr>
        <w:t>(</w:t>
      </w:r>
      <w:r w:rsidRPr="00DD7CCF">
        <w:t>colophons)</w:t>
      </w:r>
      <w:bookmarkEnd w:id="224"/>
      <w:bookmarkEnd w:id="226"/>
      <w:bookmarkEnd w:id="227"/>
    </w:p>
    <w:p w14:paraId="17B7A6C5" w14:textId="7762B85C" w:rsidR="00C02B8C" w:rsidRPr="00DD7CCF" w:rsidRDefault="00E8420D" w:rsidP="004F78E9">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004D2E67" w:rsidRPr="00DD7CCF">
        <w:t>may be written outside the principal field,</w:t>
      </w:r>
      <w:r>
        <w:t xml:space="preserve"> </w:t>
      </w:r>
      <w:r w:rsidR="004D2E67" w:rsidRPr="00DD7CCF">
        <w:t>either because the designer of the inscription wanted to separate a colophon visually from the rest of the text</w:t>
      </w:r>
      <w:r>
        <w:t xml:space="preserve">; </w:t>
      </w:r>
      <w:r w:rsidR="004D2E67" w:rsidRPr="00DD7CCF">
        <w:t xml:space="preserve">or, occasionally, because the engraver had simply run out of space in the principal field and engraved the </w:t>
      </w:r>
      <w:r>
        <w:t xml:space="preserve">last </w:t>
      </w:r>
      <w:r w:rsidR="004D2E67" w:rsidRPr="00DD7CCF">
        <w:t>line</w:t>
      </w:r>
      <w:r w:rsidR="004D2E67" w:rsidRPr="00E24F87">
        <w:rPr>
          <w:noProof/>
        </w:rPr>
        <w:t>(</w:t>
      </w:r>
      <w:r w:rsidR="004D2E67" w:rsidRPr="00DD7CCF">
        <w:t>s) in a margin or interpolated between the regular lines</w:t>
      </w:r>
      <w:r w:rsidR="004F78E9">
        <w:t xml:space="preserve">, as in </w:t>
      </w:r>
      <w:r w:rsidR="004F78E9">
        <w:fldChar w:fldCharType="begin"/>
      </w:r>
      <w:r w:rsidR="004F78E9">
        <w:instrText xml:space="preserve"> REF _Ref182232568 \h </w:instrText>
      </w:r>
      <w:r w:rsidR="004F78E9">
        <w:fldChar w:fldCharType="separate"/>
      </w:r>
      <w:r w:rsidR="00393FE2" w:rsidRPr="00DD7CCF">
        <w:t xml:space="preserve">Example </w:t>
      </w:r>
      <w:r w:rsidR="00393FE2">
        <w:rPr>
          <w:noProof/>
        </w:rPr>
        <w:t>3.4.3</w:t>
      </w:r>
      <w:r w:rsidR="00393FE2" w:rsidRPr="00DD7CCF">
        <w:t>.</w:t>
      </w:r>
      <w:r w:rsidR="00393FE2">
        <w:rPr>
          <w:noProof/>
        </w:rPr>
        <w:t>A</w:t>
      </w:r>
      <w:r w:rsidR="004F78E9">
        <w:fldChar w:fldCharType="end"/>
      </w:r>
      <w:r>
        <w:t>. Since epigraphic lines may appear in any visual arrangement (§</w:t>
      </w:r>
      <w:r>
        <w:fldChar w:fldCharType="begin"/>
      </w:r>
      <w:r>
        <w:instrText xml:space="preserve"> REF _Ref182207684 \r \h </w:instrText>
      </w:r>
      <w:r>
        <w:fldChar w:fldCharType="separate"/>
      </w:r>
      <w:r w:rsidR="00393FE2">
        <w:t>3.1</w:t>
      </w:r>
      <w:r>
        <w:fldChar w:fldCharType="end"/>
      </w:r>
      <w:r>
        <w:t xml:space="preserve">), no special markup is necessary for such lines, nor does numbering such lines </w:t>
      </w:r>
      <w:r w:rsidR="004F78E9">
        <w:t>in sequence</w:t>
      </w:r>
      <w:r>
        <w:t xml:space="preserve"> after the rest of the lines give rise to any difficulty. Therefore, passages interpreted as colophons but physically integrated with the partition and line structure of the main field shall not be marked up in any </w:t>
      </w:r>
      <w:r w:rsidR="004F78E9">
        <w:t xml:space="preserve">special manner. Final lines </w:t>
      </w:r>
      <w:r w:rsidR="004D2E67" w:rsidRPr="00DD7CCF">
        <w:t>visually set apart from the body text</w:t>
      </w:r>
      <w:r w:rsidR="004F78E9">
        <w:rPr>
          <w:noProof/>
        </w:rPr>
        <w:t xml:space="preserve">, </w:t>
      </w:r>
      <w:r w:rsidR="004D2E67" w:rsidRPr="00DD7CCF">
        <w:t xml:space="preserve">whether they are colophons or not, </w:t>
      </w:r>
      <w:r w:rsidR="004F78E9">
        <w:t>shall be treated as follows.</w:t>
      </w:r>
    </w:p>
    <w:p w14:paraId="7B8591C1" w14:textId="41B71349" w:rsidR="00C02B8C" w:rsidRPr="00DD7CCF" w:rsidRDefault="004D2E67" w:rsidP="004F78E9">
      <w:pPr>
        <w:pStyle w:val="Lista"/>
      </w:pPr>
      <w:r w:rsidRPr="00DD7CCF">
        <w:t>number</w:t>
      </w:r>
      <w:r w:rsidR="004F78E9">
        <w:t xml:space="preserve"> </w:t>
      </w:r>
      <w:r w:rsidRPr="00DD7CCF">
        <w:t>the</w:t>
      </w:r>
      <w:r w:rsidR="004F78E9">
        <w:t>se</w:t>
      </w:r>
      <w:r w:rsidRPr="00DD7CCF">
        <w:t xml:space="preserve"> lines consecutively after the last regular line</w:t>
      </w:r>
    </w:p>
    <w:p w14:paraId="4E35902C" w14:textId="77777777" w:rsidR="00C02B8C" w:rsidRPr="00DD7CCF" w:rsidRDefault="004D2E67" w:rsidP="004F78E9">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509810E8" w:rsidR="00C02B8C" w:rsidRPr="00DD7CCF" w:rsidRDefault="004D2E67" w:rsidP="004F78E9">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Pr="00DD7CCF">
        <w:t>)</w:t>
      </w:r>
    </w:p>
    <w:p w14:paraId="3AFE23AF" w14:textId="6BF3E2A5" w:rsidR="00C02B8C" w:rsidRPr="00DD7CCF" w:rsidRDefault="004D2E67" w:rsidP="004F78E9">
      <w:pPr>
        <w:pStyle w:val="Lista"/>
      </w:pPr>
      <w:r w:rsidRPr="00DD7CCF">
        <w:lastRenderedPageBreak/>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393F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 of the opening section</w:t>
      </w:r>
    </w:p>
    <w:p w14:paraId="42ABB356" w14:textId="77777777" w:rsidR="00C02B8C" w:rsidRPr="00DD7CCF" w:rsidRDefault="004D2E67" w:rsidP="004F78E9">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4F21EB75" w:rsidR="00934AD5" w:rsidRPr="00DD7CCF" w:rsidRDefault="00934AD5" w:rsidP="00934AD5">
            <w:pPr>
              <w:pStyle w:val="Kpalrs"/>
            </w:pPr>
            <w:bookmarkStart w:id="228" w:name="_Ref182232568"/>
            <w:r w:rsidRPr="00DD7CCF">
              <w:t xml:space="preserve">Example </w:t>
            </w:r>
            <w:r w:rsidR="006A77BF">
              <w:fldChar w:fldCharType="begin"/>
            </w:r>
            <w:r w:rsidR="006A77BF">
              <w:instrText xml:space="preserve"> STYLEREF 3 \s </w:instrText>
            </w:r>
            <w:r w:rsidR="006A77BF">
              <w:fldChar w:fldCharType="separate"/>
            </w:r>
            <w:r w:rsidR="00393FE2">
              <w:rPr>
                <w:noProof/>
              </w:rPr>
              <w:t>3.4.3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228"/>
            <w:r w:rsidR="00EE7E86" w:rsidRPr="00DD7CCF">
              <w:t>: last line inscribed vertically in the right margin</w:t>
            </w:r>
          </w:p>
        </w:tc>
      </w:tr>
      <w:tr w:rsidR="00934AD5" w:rsidRPr="00DD7CCF" w14:paraId="220FB1F5" w14:textId="77777777" w:rsidTr="000B047B">
        <w:tc>
          <w:tcPr>
            <w:tcW w:w="3127" w:type="pct"/>
          </w:tcPr>
          <w:p w14:paraId="2F388138" w14:textId="4252A93F"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7A4E63">
            <w:pPr>
              <w:pStyle w:val="Image"/>
            </w:pPr>
            <w:r w:rsidRPr="00DD7CCF">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229" w:name="_l370o66akj7v" w:colFirst="0" w:colLast="0"/>
      <w:bookmarkStart w:id="230" w:name="_Ref43984607"/>
      <w:bookmarkStart w:id="231" w:name="_Toc182319643"/>
      <w:bookmarkEnd w:id="229"/>
      <w:r w:rsidRPr="00DD7CCF">
        <w:t>Pagination or foliation: “forme work”</w:t>
      </w:r>
      <w:bookmarkEnd w:id="230"/>
      <w:bookmarkEnd w:id="231"/>
    </w:p>
    <w:p w14:paraId="33F4075C" w14:textId="558E202F" w:rsidR="00C02B8C" w:rsidRPr="00DD7CCF" w:rsidRDefault="004F78E9" w:rsidP="004F78E9">
      <w:r>
        <w:t>Copperplate sets sometimes bear numbers to indicate the reading order of folios. In principle, other inscriptions involving pagelike partitions</w:t>
      </w:r>
      <w:r w:rsidR="006F43BD">
        <w:t xml:space="preserve"> (§</w:t>
      </w:r>
      <w:r w:rsidR="006F43BD">
        <w:fldChar w:fldCharType="begin"/>
      </w:r>
      <w:r w:rsidR="006F43BD">
        <w:instrText xml:space="preserve"> REF _Ref43979481 \r \h </w:instrText>
      </w:r>
      <w:r w:rsidR="006F43BD">
        <w:fldChar w:fldCharType="separate"/>
      </w:r>
      <w:r w:rsidR="00393FE2">
        <w:t>3.6</w:t>
      </w:r>
      <w:r w:rsidR="006F43BD">
        <w:fldChar w:fldCharType="end"/>
      </w:r>
      <w:r w:rsidR="006F43BD">
        <w:t>)</w:t>
      </w:r>
      <w:r>
        <w:t xml:space="preserve"> may also include labels or numeration outside the principal field of one or more pages. The generic term for such </w:t>
      </w:r>
      <w:r w:rsidR="001D4EBC">
        <w:t>item</w:t>
      </w:r>
      <w:r>
        <w:t xml:space="preserve">s is </w:t>
      </w:r>
      <w:r w:rsidR="004D2E67" w:rsidRPr="004F78E9">
        <w:rPr>
          <w:i/>
          <w:iCs/>
        </w:rPr>
        <w:t>forme work</w:t>
      </w:r>
      <w:r>
        <w:t xml:space="preserve">, </w:t>
      </w:r>
      <w:r w:rsidR="004D2E67" w:rsidRPr="00DD7CCF">
        <w:t xml:space="preserve">borrowed from printing, where </w:t>
      </w:r>
      <w:r w:rsidR="004D2E67" w:rsidRPr="00DD7CCF">
        <w:rPr>
          <w:rStyle w:val="Foreign"/>
        </w:rPr>
        <w:t>forme</w:t>
      </w:r>
      <w:r w:rsidR="004D2E67" w:rsidRPr="00DD7CCF">
        <w:t xml:space="preserve"> means the frame constructed to hold the blocks of movable type that constitute a page</w:t>
      </w:r>
      <w:r>
        <w:t xml:space="preserve">. </w:t>
      </w:r>
      <w:r w:rsidR="006F43BD">
        <w:t xml:space="preserve">In our encoding practice, the use of forme work shall be restricted to cases where very short, identical or similar pieces of text appear in conjunction with specific pages of a document involving pagelike partitions. In other cases, consider whether the text </w:t>
      </w:r>
      <w:r w:rsidR="001D4EBC">
        <w:t>item</w:t>
      </w:r>
      <w:r w:rsidR="006F43BD">
        <w:t xml:space="preserve"> you are dealing with is rather an incipit (§</w:t>
      </w:r>
      <w:r w:rsidR="006F43BD">
        <w:fldChar w:fldCharType="begin"/>
      </w:r>
      <w:r w:rsidR="006F43BD">
        <w:instrText xml:space="preserve"> REF _Ref43978135 \r \h </w:instrText>
      </w:r>
      <w:r w:rsidR="006F43BD">
        <w:fldChar w:fldCharType="separate"/>
      </w:r>
      <w:r w:rsidR="00393FE2">
        <w:t>3.4.2</w:t>
      </w:r>
      <w:r w:rsidR="006F43BD">
        <w:fldChar w:fldCharType="end"/>
      </w:r>
      <w:r w:rsidR="006F43BD">
        <w:t>) or a colophon (§</w:t>
      </w:r>
      <w:r w:rsidR="006F43BD">
        <w:fldChar w:fldCharType="begin"/>
      </w:r>
      <w:r w:rsidR="006F43BD">
        <w:instrText xml:space="preserve"> REF _Ref182233273 \r \h </w:instrText>
      </w:r>
      <w:r w:rsidR="006F43BD">
        <w:fldChar w:fldCharType="separate"/>
      </w:r>
      <w:r w:rsidR="00393FE2">
        <w:t>3.4.3</w:t>
      </w:r>
      <w:r w:rsidR="006F43BD">
        <w:fldChar w:fldCharType="end"/>
      </w:r>
      <w:r w:rsidR="006F43BD">
        <w:t xml:space="preserve">), and if neither is applicable, consult the authors of this Guide. </w:t>
      </w:r>
      <w:r w:rsidR="00727658">
        <w:t xml:space="preserve">The encoding of forme work is illustrated in </w:t>
      </w:r>
      <w:r w:rsidR="00727658">
        <w:fldChar w:fldCharType="begin"/>
      </w:r>
      <w:r w:rsidR="00727658">
        <w:instrText xml:space="preserve"> REF _Ref182234393 \h </w:instrText>
      </w:r>
      <w:r w:rsidR="00727658">
        <w:fldChar w:fldCharType="separate"/>
      </w:r>
      <w:r w:rsidR="00393FE2" w:rsidRPr="00DD7CCF">
        <w:t xml:space="preserve">Example </w:t>
      </w:r>
      <w:r w:rsidR="00393FE2">
        <w:rPr>
          <w:noProof/>
        </w:rPr>
        <w:t>3.4.4</w:t>
      </w:r>
      <w:r w:rsidR="00393FE2" w:rsidRPr="00DD7CCF">
        <w:t>.</w:t>
      </w:r>
      <w:r w:rsidR="00393FE2">
        <w:rPr>
          <w:noProof/>
        </w:rPr>
        <w:t>A</w:t>
      </w:r>
      <w:r w:rsidR="00727658">
        <w:fldChar w:fldCharType="end"/>
      </w:r>
      <w:r w:rsidR="00727658">
        <w:t>, and involves the following rules.</w:t>
      </w:r>
    </w:p>
    <w:p w14:paraId="2C2731BA" w14:textId="77777777" w:rsidR="006F43BD" w:rsidRPr="00DD7CCF" w:rsidRDefault="006F43BD" w:rsidP="001112AA">
      <w:pPr>
        <w:pStyle w:val="Lista"/>
      </w:pPr>
      <w:r w:rsidRPr="00DD7CCF">
        <w:t xml:space="preserve">forme work items shall be wrapped in the element </w:t>
      </w:r>
      <w:r w:rsidRPr="00DD7CCF">
        <w:rPr>
          <w:rStyle w:val="Code"/>
        </w:rPr>
        <w:t>&lt;fw&gt;</w:t>
      </w:r>
      <w:r w:rsidRPr="00DD7CCF">
        <w:t>, with the following mandatory attributes</w:t>
      </w:r>
    </w:p>
    <w:p w14:paraId="76AB733A" w14:textId="77777777" w:rsidR="006F43BD" w:rsidRPr="00DD7CCF" w:rsidRDefault="006F43BD" w:rsidP="001112AA">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2A705CED" w14:textId="0E9C9B70" w:rsidR="006F43BD" w:rsidRPr="00DD7CCF" w:rsidRDefault="006F43BD" w:rsidP="001112AA">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00913831">
        <w:rPr>
          <w:rStyle w:val="Code"/>
        </w:rPr>
        <w:t>/</w:t>
      </w:r>
      <w:r w:rsidRPr="00DD7CCF">
        <w:rPr>
          <w:rStyle w:val="Code"/>
        </w:rPr>
        <w:t>&gt;</w:t>
      </w:r>
      <w:r>
        <w:t xml:space="preserve">) </w:t>
      </w:r>
      <w:r w:rsidRPr="00DD7CCF">
        <w:t>element marking the beginning of the page on which the forme work item appears</w:t>
      </w:r>
    </w:p>
    <w:p w14:paraId="33A9B675" w14:textId="5F9C4275" w:rsidR="006F43BD" w:rsidRDefault="006F43BD" w:rsidP="006F43BD">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393FE2">
        <w:t xml:space="preserve">Figure </w:t>
      </w:r>
      <w:r w:rsidR="00393FE2">
        <w:rPr>
          <w:noProof/>
        </w:rPr>
        <w:t>5</w:t>
      </w:r>
      <w:r>
        <w:fldChar w:fldCharType="end"/>
      </w:r>
    </w:p>
    <w:p w14:paraId="05449BB5" w14:textId="4C568952" w:rsidR="006F43BD" w:rsidRPr="006F43BD" w:rsidRDefault="006F43BD" w:rsidP="006F43BD">
      <w:pPr>
        <w:pStyle w:val="Lista3"/>
      </w:pPr>
      <w:r w:rsidRPr="006F43BD">
        <w:t xml:space="preserve">should </w:t>
      </w:r>
      <w:r>
        <w:t xml:space="preserve">forme work be partly or wholly inside the principal field, use the value </w:t>
      </w:r>
      <w:r w:rsidR="001D4EBC">
        <w:t>that best describes its location relative to the centre of the inscribed field</w:t>
      </w:r>
    </w:p>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6F43BD">
        <w:trPr>
          <w:jc w:val="center"/>
        </w:trPr>
        <w:tc>
          <w:tcPr>
            <w:tcW w:w="0" w:type="auto"/>
            <w:shd w:val="clear" w:color="auto" w:fill="auto"/>
            <w:tcMar>
              <w:top w:w="100" w:type="dxa"/>
              <w:left w:w="100" w:type="dxa"/>
              <w:bottom w:w="100" w:type="dxa"/>
              <w:right w:w="100" w:type="dxa"/>
            </w:tcMar>
          </w:tcPr>
          <w:p w14:paraId="1164D86D" w14:textId="77777777" w:rsidR="00934AD5" w:rsidRPr="00DD7CCF" w:rsidRDefault="00934AD5" w:rsidP="006F43BD">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6F43BD">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6F43BD">
            <w:pPr>
              <w:pStyle w:val="Tabletext"/>
            </w:pPr>
            <w:r w:rsidRPr="00DD7CCF">
              <w:t>top-right</w:t>
            </w:r>
          </w:p>
        </w:tc>
      </w:tr>
      <w:tr w:rsidR="00934AD5" w:rsidRPr="00DD7CCF" w14:paraId="562E2395" w14:textId="77777777" w:rsidTr="006F43BD">
        <w:trPr>
          <w:jc w:val="center"/>
        </w:trPr>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6F43BD">
            <w:pPr>
              <w:pStyle w:val="Tabletext"/>
              <w:jc w:val="center"/>
            </w:pPr>
          </w:p>
          <w:p w14:paraId="71FD0EE9" w14:textId="77777777" w:rsidR="00934AD5" w:rsidRPr="00DD7CCF" w:rsidRDefault="00934AD5" w:rsidP="006F43BD">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6F43BD">
            <w:pPr>
              <w:pStyle w:val="Tabletext"/>
              <w:jc w:val="center"/>
            </w:pPr>
          </w:p>
          <w:p w14:paraId="5E5FCAAE" w14:textId="17ED8E0D" w:rsidR="00934AD5" w:rsidRPr="00DD7CCF" w:rsidRDefault="006F43BD" w:rsidP="006F43BD">
            <w:pPr>
              <w:pStyle w:val="Tabletext"/>
              <w:jc w:val="center"/>
            </w:pPr>
            <w:r>
              <w:t>principal</w:t>
            </w:r>
          </w:p>
          <w:p w14:paraId="1BEF5A11" w14:textId="77777777" w:rsidR="00934AD5" w:rsidRPr="00DD7CCF" w:rsidRDefault="00934AD5" w:rsidP="006F43BD">
            <w:pPr>
              <w:pStyle w:val="Tabletext"/>
              <w:jc w:val="center"/>
            </w:pPr>
          </w:p>
          <w:p w14:paraId="485F0462" w14:textId="77777777" w:rsidR="00934AD5" w:rsidRPr="00DD7CCF" w:rsidRDefault="00934AD5" w:rsidP="006F43BD">
            <w:pPr>
              <w:pStyle w:val="Tabletext"/>
              <w:jc w:val="center"/>
            </w:pPr>
            <w:r w:rsidRPr="00DD7CCF">
              <w:t>inscribed</w:t>
            </w:r>
          </w:p>
          <w:p w14:paraId="00380503" w14:textId="77777777" w:rsidR="00934AD5" w:rsidRPr="00DD7CCF" w:rsidRDefault="00934AD5" w:rsidP="006F43BD">
            <w:pPr>
              <w:pStyle w:val="Tabletext"/>
              <w:jc w:val="center"/>
            </w:pPr>
          </w:p>
          <w:p w14:paraId="0024FCAA" w14:textId="72329670" w:rsidR="00934AD5" w:rsidRPr="00DD7CCF" w:rsidRDefault="006F43BD" w:rsidP="006F43BD">
            <w:pPr>
              <w:pStyle w:val="Tabletext"/>
              <w:jc w:val="center"/>
            </w:pPr>
            <w:r>
              <w:t>field</w:t>
            </w:r>
          </w:p>
          <w:p w14:paraId="25FDBE8F" w14:textId="77777777" w:rsidR="00934AD5" w:rsidRPr="00DD7CCF" w:rsidRDefault="00934AD5" w:rsidP="006F43BD">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6F43BD">
            <w:pPr>
              <w:pStyle w:val="Tabletext"/>
              <w:jc w:val="center"/>
            </w:pPr>
          </w:p>
          <w:p w14:paraId="733F15A4" w14:textId="77777777" w:rsidR="00934AD5" w:rsidRPr="00DD7CCF" w:rsidRDefault="00934AD5" w:rsidP="006F43BD">
            <w:pPr>
              <w:pStyle w:val="Tabletext"/>
              <w:jc w:val="center"/>
            </w:pPr>
            <w:r w:rsidRPr="00DD7CCF">
              <w:t>right</w:t>
            </w:r>
          </w:p>
        </w:tc>
      </w:tr>
      <w:tr w:rsidR="00934AD5" w:rsidRPr="00DD7CCF" w14:paraId="20BEF2E6" w14:textId="77777777" w:rsidTr="006F43BD">
        <w:trPr>
          <w:jc w:val="center"/>
        </w:trPr>
        <w:tc>
          <w:tcPr>
            <w:tcW w:w="0" w:type="auto"/>
            <w:shd w:val="clear" w:color="auto" w:fill="auto"/>
            <w:tcMar>
              <w:top w:w="100" w:type="dxa"/>
              <w:left w:w="100" w:type="dxa"/>
              <w:bottom w:w="100" w:type="dxa"/>
              <w:right w:w="100" w:type="dxa"/>
            </w:tcMar>
          </w:tcPr>
          <w:p w14:paraId="4317FC0C" w14:textId="77777777" w:rsidR="00934AD5" w:rsidRPr="00DD7CCF" w:rsidRDefault="00934AD5" w:rsidP="006F43BD">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6F43BD">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6F43BD">
            <w:pPr>
              <w:pStyle w:val="Tabletext"/>
              <w:keepNext/>
            </w:pPr>
            <w:r w:rsidRPr="00DD7CCF">
              <w:t>bot-right</w:t>
            </w:r>
          </w:p>
        </w:tc>
      </w:tr>
    </w:tbl>
    <w:p w14:paraId="4B0C8F05" w14:textId="369DC572" w:rsidR="006F43BD" w:rsidRDefault="006F43BD">
      <w:pPr>
        <w:pStyle w:val="Kpalrs"/>
      </w:pPr>
      <w:bookmarkStart w:id="232" w:name="_Ref182233604"/>
      <w:r>
        <w:t xml:space="preserve">Figure </w:t>
      </w:r>
      <w:r>
        <w:fldChar w:fldCharType="begin"/>
      </w:r>
      <w:r>
        <w:instrText xml:space="preserve"> SEQ Figure \* ARABIC </w:instrText>
      </w:r>
      <w:r>
        <w:fldChar w:fldCharType="separate"/>
      </w:r>
      <w:r w:rsidR="00393FE2">
        <w:rPr>
          <w:noProof/>
        </w:rPr>
        <w:t>5</w:t>
      </w:r>
      <w:r>
        <w:fldChar w:fldCharType="end"/>
      </w:r>
      <w:bookmarkEnd w:id="232"/>
      <w:r>
        <w:t>. Location of forme work with respect to the principal field</w:t>
      </w:r>
    </w:p>
    <w:p w14:paraId="45A15F3C" w14:textId="260AB745" w:rsidR="00C02B8C" w:rsidRPr="00DD7CCF" w:rsidRDefault="004D2E67" w:rsidP="001D4EBC">
      <w:pPr>
        <w:pStyle w:val="Lista2"/>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393FE2">
        <w:t>7.5.4</w:t>
      </w:r>
      <w:r w:rsidR="00780A5D" w:rsidRPr="00DD7CCF">
        <w:fldChar w:fldCharType="end"/>
      </w:r>
      <w:r w:rsidRPr="00DD7CCF">
        <w:t>) of the forme work</w:t>
      </w:r>
    </w:p>
    <w:p w14:paraId="5ACF64E6" w14:textId="77777777" w:rsidR="00C02B8C" w:rsidRDefault="004D2E67" w:rsidP="001D4EBC">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7EF3B35D" w14:textId="77777777" w:rsidR="001D4EBC" w:rsidRDefault="001D4EBC" w:rsidP="001D4EBC">
      <w:pPr>
        <w:pStyle w:val="Lista"/>
      </w:pPr>
      <w:r>
        <w:t xml:space="preserve">the content of the </w:t>
      </w:r>
      <w:r w:rsidRPr="00DD7CCF">
        <w:rPr>
          <w:rStyle w:val="Code"/>
        </w:rPr>
        <w:t>&lt;fw&gt;</w:t>
      </w:r>
      <w:r w:rsidRPr="00DD7CCF">
        <w:t xml:space="preserve"> element</w:t>
      </w:r>
      <w:r>
        <w:t xml:space="preserve"> shall be the text of the forme work</w:t>
      </w:r>
    </w:p>
    <w:p w14:paraId="663503CC" w14:textId="35391CFF" w:rsidR="001D4EBC" w:rsidRPr="00DD7CCF" w:rsidRDefault="001D4EBC" w:rsidP="001D4EBC">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ADFA39F" w14:textId="6B1A3AC0" w:rsidR="001D4EBC" w:rsidRDefault="001D4EBC" w:rsidP="001D4EBC">
      <w:pPr>
        <w:pStyle w:val="Lista2"/>
      </w:pPr>
      <w:r w:rsidRPr="00DD7CCF">
        <w:lastRenderedPageBreak/>
        <w:t>since foliation marks are not an integral part of the text</w:t>
      </w:r>
      <w:r w:rsidRPr="001D4EBC">
        <w:t>, do not mark up line beginnings within</w:t>
      </w:r>
      <w:r w:rsidRPr="00DD7CCF">
        <w:t xml:space="preserve"> forme work</w:t>
      </w:r>
      <w:r w:rsidRPr="006B5499">
        <w:rPr>
          <w:rStyle w:val="Lbjegyzet-hivatkozs"/>
        </w:rPr>
        <w:footnoteReference w:id="18"/>
      </w:r>
    </w:p>
    <w:p w14:paraId="64C69740" w14:textId="7B834949" w:rsidR="001D4EBC" w:rsidRPr="00DD7CCF" w:rsidRDefault="001D4EBC" w:rsidP="001D4EBC">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_Ref44577917 \r \h </w:instrText>
      </w:r>
      <w:r>
        <w:fldChar w:fldCharType="separate"/>
      </w:r>
      <w:r w:rsidR="00393FE2">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393FE2">
        <w:t>7.1</w:t>
      </w:r>
      <w:r w:rsidRPr="00DD7CCF">
        <w:fldChar w:fldCharType="end"/>
      </w:r>
      <w:r w:rsidRPr="00DD7CCF">
        <w:t>)</w:t>
      </w:r>
    </w:p>
    <w:p w14:paraId="4B86BCC4" w14:textId="5C54C478" w:rsidR="006F43BD" w:rsidRPr="00DD7CCF" w:rsidRDefault="006F43BD" w:rsidP="006F43BD">
      <w:pPr>
        <w:pStyle w:val="Lista"/>
      </w:pPr>
      <w:r w:rsidRPr="00DD7CCF">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r w:rsidRPr="00DD7CCF">
        <w:t xml:space="preserve">), the content of forme work is a complete and meaningful unit in itself, but unlike </w:t>
      </w:r>
      <w:r w:rsidR="00727658">
        <w:t>a textpart division</w:t>
      </w:r>
      <w:r w:rsidRPr="00DD7CCF">
        <w:t xml:space="preserve">, </w:t>
      </w:r>
      <w:r w:rsidR="00727658">
        <w:t xml:space="preserve">forme work </w:t>
      </w:r>
      <w:r w:rsidRPr="00DD7CCF">
        <w:t xml:space="preserve">is a supplement to </w:t>
      </w:r>
      <w:r w:rsidRPr="00E24F87">
        <w:rPr>
          <w:noProof/>
        </w:rPr>
        <w:t>(</w:t>
      </w:r>
      <w:r w:rsidRPr="00DD7CCF">
        <w:t>rather than a subunit of)</w:t>
      </w:r>
      <w:r w:rsidR="001D4EBC">
        <w:t xml:space="preserve"> </w:t>
      </w:r>
      <w:r w:rsidRPr="00DD7CCF">
        <w:t>the principal text of an inscription</w:t>
      </w:r>
      <w:r w:rsidR="001D4EBC">
        <w:t xml:space="preserve"> and is associated with a specific page</w:t>
      </w:r>
    </w:p>
    <w:p w14:paraId="615EBF2B" w14:textId="56D042B9" w:rsidR="00C02B8C" w:rsidRPr="00DD7CCF" w:rsidRDefault="004D2E67" w:rsidP="001D4EBC">
      <w:pPr>
        <w:pStyle w:val="Lista2"/>
      </w:pPr>
      <w:r w:rsidRPr="00DD7CCF">
        <w:t xml:space="preserve">the </w:t>
      </w:r>
      <w:r w:rsidRPr="00DD7CCF">
        <w:rPr>
          <w:rStyle w:val="Code"/>
        </w:rPr>
        <w:t>&lt;fw&gt;</w:t>
      </w:r>
      <w:r w:rsidRPr="00DD7CCF">
        <w:t xml:space="preserve"> element shall </w:t>
      </w:r>
      <w:r w:rsidR="001D4EBC">
        <w:t xml:space="preserve">be placed </w:t>
      </w:r>
      <w:r w:rsidRPr="00DD7CCF">
        <w:t xml:space="preserve">immediately after the </w:t>
      </w:r>
      <w:r w:rsidRPr="00DD7CCF">
        <w:rPr>
          <w:rStyle w:val="Code"/>
        </w:rPr>
        <w:t>&lt;pb/&gt;</w:t>
      </w:r>
      <w:r w:rsidRPr="00DD7CCF">
        <w:t xml:space="preserve"> </w:t>
      </w:r>
      <w:r w:rsidR="001D4EBC" w:rsidRPr="00DD7CCF">
        <w:t xml:space="preserve"> </w:t>
      </w:r>
      <w:r w:rsidR="001D4EBC">
        <w:t xml:space="preserve">(or </w:t>
      </w:r>
      <w:r w:rsidR="001D4EBC" w:rsidRPr="00DD7CCF">
        <w:rPr>
          <w:rStyle w:val="Code"/>
        </w:rPr>
        <w:t>&lt;</w:t>
      </w:r>
      <w:r w:rsidR="001D4EBC">
        <w:rPr>
          <w:rStyle w:val="Code"/>
        </w:rPr>
        <w:t>milestone</w:t>
      </w:r>
      <w:r w:rsidR="00913831">
        <w:rPr>
          <w:rStyle w:val="Code"/>
        </w:rPr>
        <w:t>/</w:t>
      </w:r>
      <w:r w:rsidR="001D4EBC" w:rsidRPr="00DD7CCF">
        <w:rPr>
          <w:rStyle w:val="Code"/>
        </w:rPr>
        <w:t>&gt;</w:t>
      </w:r>
      <w:r w:rsidR="001D4EBC">
        <w:t xml:space="preserve">) </w:t>
      </w:r>
      <w:r w:rsidRPr="00DD7CCF">
        <w:t>element marking the start of the page on which the forme work item is found, therefore</w:t>
      </w:r>
    </w:p>
    <w:p w14:paraId="0AD8B8E1" w14:textId="77777777" w:rsidR="00C02B8C" w:rsidRPr="00DD7CCF" w:rsidRDefault="004D2E67" w:rsidP="001D4EBC">
      <w:pPr>
        <w:pStyle w:val="Lista3"/>
      </w:pPr>
      <w:r w:rsidRPr="00DD7CCF">
        <w:t xml:space="preserve">it must come before the first </w:t>
      </w:r>
      <w:r w:rsidRPr="00DD7CCF">
        <w:rPr>
          <w:rStyle w:val="Code"/>
        </w:rPr>
        <w:t>&lt;lb/&gt;</w:t>
      </w:r>
      <w:r w:rsidRPr="00DD7CCF">
        <w:t xml:space="preserve">  element on that page</w:t>
      </w:r>
    </w:p>
    <w:p w14:paraId="37394490" w14:textId="5BF68D8B" w:rsidR="00C02B8C" w:rsidRPr="00DD7CCF" w:rsidRDefault="004D2E67" w:rsidP="001D4EBC">
      <w:pPr>
        <w:pStyle w:val="Lista3"/>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Pr="00DD7CCF">
        <w:t>), often interrupting the course of the text within such containers</w:t>
      </w:r>
    </w:p>
    <w:p w14:paraId="2B082453" w14:textId="77777777" w:rsidR="00C02B8C" w:rsidRPr="00DD7CCF" w:rsidRDefault="004D2E67" w:rsidP="001D4EBC">
      <w:pPr>
        <w:pStyle w:val="Lista4"/>
      </w:pPr>
      <w:r w:rsidRPr="00DD7CCF">
        <w:t>the occurrence of such an interruption is encoded in the page and line beginnings and does not affect the markup for forme work</w:t>
      </w:r>
    </w:p>
    <w:p w14:paraId="72666016" w14:textId="0160A7F3" w:rsidR="00C02B8C" w:rsidRPr="00DD7CCF" w:rsidRDefault="004D2E67" w:rsidP="001D4EBC">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4B2434">
        <w:fldChar w:fldCharType="begin"/>
      </w:r>
      <w:r w:rsidR="004B2434">
        <w:instrText xml:space="preserve"> REF _Ref182299386 \r \h </w:instrText>
      </w:r>
      <w:r w:rsidR="004B2434">
        <w:fldChar w:fldCharType="separate"/>
      </w:r>
      <w:r w:rsidR="00393FE2">
        <w:t>––</w:t>
      </w:r>
      <w:r w:rsidR="004B2434">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5C812753" w14:textId="00933E8E" w:rsidR="00C02B8C" w:rsidRDefault="004D2E67" w:rsidP="001D4EBC">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2DCDCF3C" w14:textId="3B5EF109" w:rsidR="00E837E2" w:rsidRPr="001D4EBC" w:rsidRDefault="001D4EBC" w:rsidP="00E837E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6DAC2648" w:rsidR="00934AD5" w:rsidRPr="00DD7CCF" w:rsidRDefault="00934AD5" w:rsidP="00934AD5">
            <w:pPr>
              <w:pStyle w:val="Kpalrs"/>
            </w:pPr>
            <w:bookmarkStart w:id="233" w:name="_Ref182234393"/>
            <w:bookmarkStart w:id="234" w:name="_Ref182234390"/>
            <w:r w:rsidRPr="00DD7CCF">
              <w:t xml:space="preserve">Example </w:t>
            </w:r>
            <w:r w:rsidR="006A77BF">
              <w:fldChar w:fldCharType="begin"/>
            </w:r>
            <w:r w:rsidR="006A77BF">
              <w:instrText xml:space="preserve"> STYLEREF 3 \s </w:instrText>
            </w:r>
            <w:r w:rsidR="006A77BF">
              <w:fldChar w:fldCharType="separate"/>
            </w:r>
            <w:r w:rsidR="00393FE2">
              <w:rPr>
                <w:noProof/>
              </w:rPr>
              <w:t>3.4.4</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233"/>
            <w:r w:rsidR="00EE7E86" w:rsidRPr="00DD7CCF">
              <w:t>: foliation in the right margin</w:t>
            </w:r>
            <w:bookmarkEnd w:id="234"/>
          </w:p>
        </w:tc>
      </w:tr>
      <w:tr w:rsidR="00FB0167" w:rsidRPr="00DD7CCF" w14:paraId="429398F8" w14:textId="77777777" w:rsidTr="001D4EBC">
        <w:tc>
          <w:tcPr>
            <w:tcW w:w="1435"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4EFF79C9" w14:textId="77777777" w:rsidR="00934AD5" w:rsidRDefault="00934AD5" w:rsidP="007A4E63">
            <w:pPr>
              <w:pStyle w:val="Image"/>
            </w:pPr>
            <w:r w:rsidRPr="00DD7CCF">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235" w:name="_dzwqp0ufpcn5" w:colFirst="0" w:colLast="0"/>
      <w:bookmarkStart w:id="236" w:name="_Ref43978987"/>
      <w:bookmarkStart w:id="237" w:name="_Toc182319644"/>
      <w:bookmarkEnd w:id="235"/>
      <w:r w:rsidRPr="00DD7CCF">
        <w:t xml:space="preserve">Boxlike </w:t>
      </w:r>
      <w:r w:rsidR="006733B4" w:rsidRPr="00DD7CCF">
        <w:t>partitions: self-contained zones</w:t>
      </w:r>
      <w:bookmarkEnd w:id="236"/>
      <w:bookmarkEnd w:id="237"/>
    </w:p>
    <w:p w14:paraId="0B728DD2" w14:textId="582A15BD" w:rsidR="00C02B8C" w:rsidRDefault="004D2E67" w:rsidP="00EB2024">
      <w:pPr>
        <w:pStyle w:val="Cmsor3"/>
      </w:pPr>
      <w:bookmarkStart w:id="238" w:name="_7afiixd3hprc" w:colFirst="0" w:colLast="0"/>
      <w:bookmarkStart w:id="239" w:name="_Ref43978278"/>
      <w:bookmarkStart w:id="240" w:name="_Toc182319645"/>
      <w:bookmarkEnd w:id="238"/>
      <w:r w:rsidRPr="00DD7CCF">
        <w:t>Overview</w:t>
      </w:r>
      <w:bookmarkEnd w:id="239"/>
      <w:bookmarkEnd w:id="240"/>
    </w:p>
    <w:p w14:paraId="156DB8C2" w14:textId="0B469C46" w:rsidR="00C02B8C" w:rsidRDefault="00727658" w:rsidP="00727658">
      <w:r>
        <w:t>Recall from §</w:t>
      </w:r>
      <w:r>
        <w:fldChar w:fldCharType="begin"/>
      </w:r>
      <w:r>
        <w:instrText xml:space="preserve"> REF _Ref182207684 \r \h </w:instrText>
      </w:r>
      <w:r>
        <w:fldChar w:fldCharType="separate"/>
      </w:r>
      <w:r w:rsidR="00393FE2">
        <w:t>3.1</w:t>
      </w:r>
      <w:r>
        <w:fldChar w:fldCharType="end"/>
      </w:r>
      <w:r>
        <w:t xml:space="preserve"> that in a boxlike partition, the </w:t>
      </w:r>
      <w:r w:rsidR="004D2E67" w:rsidRPr="00727658">
        <w:t>text stops at the end of a zone and something else begins in the next</w:t>
      </w:r>
      <w:r>
        <w:t>,</w:t>
      </w:r>
      <w:r w:rsidR="004D2E67" w:rsidRPr="00727658">
        <w:t xml:space="preserve"> </w:t>
      </w:r>
      <w:r>
        <w:t xml:space="preserve">as in Pattern A of </w:t>
      </w:r>
      <w:r>
        <w:fldChar w:fldCharType="begin"/>
      </w:r>
      <w:r>
        <w:instrText xml:space="preserve"> REF _Ref181714224 \h </w:instrText>
      </w:r>
      <w:r>
        <w:fldChar w:fldCharType="separate"/>
      </w:r>
      <w:r w:rsidR="00393FE2">
        <w:t xml:space="preserve">Figure </w:t>
      </w:r>
      <w:r w:rsidR="00393FE2">
        <w:rPr>
          <w:noProof/>
        </w:rPr>
        <w:t>3</w:t>
      </w:r>
      <w:r>
        <w:fldChar w:fldCharType="end"/>
      </w:r>
      <w:r>
        <w:t>. T</w:t>
      </w:r>
      <w:r w:rsidR="004D2E67" w:rsidRPr="00DD7CCF">
        <w:t>here is a semantic discontinuity between the two zones</w:t>
      </w:r>
      <w:r w:rsidR="001112AA">
        <w:t xml:space="preserve">, </w:t>
      </w:r>
      <w:r>
        <w:t xml:space="preserve">analogous to chapters in a book. We call these partitions boxlike </w:t>
      </w:r>
      <w:r w:rsidR="004D2E67" w:rsidRPr="00DD7CCF">
        <w:t xml:space="preserve">because each </w:t>
      </w:r>
      <w:r>
        <w:t xml:space="preserve">zone </w:t>
      </w:r>
      <w:r w:rsidR="004D2E67"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004D2E67" w:rsidRPr="00DD7CCF">
        <w:t xml:space="preserve">XML containing element called </w:t>
      </w:r>
      <w:r>
        <w:t xml:space="preserve">a </w:t>
      </w:r>
      <w:r w:rsidR="004D2E67" w:rsidRPr="00DD7CCF">
        <w:t>textpart division</w:t>
      </w:r>
      <w:r>
        <w:t>.</w:t>
      </w:r>
    </w:p>
    <w:p w14:paraId="2F614CE3" w14:textId="0D9F1D10" w:rsidR="004B2434" w:rsidRPr="00DD7CCF" w:rsidRDefault="004B2434" w:rsidP="004B2434">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393FE2">
        <w:t>3.4.2</w:t>
      </w:r>
      <w:r>
        <w:fldChar w:fldCharType="end"/>
      </w:r>
      <w:r>
        <w:t xml:space="preserve"> and §</w:t>
      </w:r>
      <w:r>
        <w:fldChar w:fldCharType="begin"/>
      </w:r>
      <w:r>
        <w:instrText xml:space="preserve"> REF _Ref182233273 \r \h </w:instrText>
      </w:r>
      <w:r>
        <w:fldChar w:fldCharType="separate"/>
      </w:r>
      <w:r w:rsidR="00393FE2">
        <w:t>3.4.3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2D55B0D6" w14:textId="514B9DBF" w:rsidR="00C02B8C" w:rsidRPr="00DD7CCF" w:rsidRDefault="00727658" w:rsidP="00727658">
      <w:r>
        <w:t>I</w:t>
      </w:r>
      <w:r w:rsidR="004D2E67" w:rsidRPr="00DD7CCF">
        <w:t xml:space="preserve">n our practice, the encoding </w:t>
      </w:r>
      <w:r>
        <w:t xml:space="preserve">of </w:t>
      </w:r>
      <w:r w:rsidR="004D2E67" w:rsidRPr="00DD7CCF">
        <w:t xml:space="preserve">boxlike partitions shall only be used in warranted cases, </w:t>
      </w:r>
      <w:r w:rsidR="00B36E2E">
        <w:t>particularly</w:t>
      </w:r>
      <w:r w:rsidR="004D2E67" w:rsidRPr="00DD7CCF">
        <w:t>:</w:t>
      </w:r>
    </w:p>
    <w:p w14:paraId="4B6DCAB9" w14:textId="77777777" w:rsidR="00C02B8C" w:rsidRPr="00DD7CCF" w:rsidRDefault="004D2E67" w:rsidP="00727658">
      <w:pPr>
        <w:pStyle w:val="Lista"/>
      </w:pPr>
      <w:r w:rsidRPr="00CD25A4">
        <w:rPr>
          <w:b/>
          <w:bCs/>
        </w:rPr>
        <w:lastRenderedPageBreak/>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7AC620DF" w:rsidR="00C02B8C" w:rsidRPr="00DD7CCF" w:rsidRDefault="004D2E67" w:rsidP="00727658">
      <w:pPr>
        <w:pStyle w:val="Lista2"/>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393FE2">
        <w:t>Appendix C</w:t>
      </w:r>
      <w:r w:rsidR="00780A5D" w:rsidRPr="00DD7CCF">
        <w:fldChar w:fldCharType="end"/>
      </w:r>
      <w:r w:rsidRPr="00DD7CCF">
        <w:t xml:space="preserve"> for an illustration</w:t>
      </w:r>
    </w:p>
    <w:p w14:paraId="7B7AE476" w14:textId="5EF7B1C2" w:rsidR="00C02B8C" w:rsidRPr="00DD7CCF" w:rsidRDefault="004D2E67" w:rsidP="00727658">
      <w:pPr>
        <w:pStyle w:val="Lista"/>
      </w:pPr>
      <w:r w:rsidRPr="00CD25A4">
        <w:rPr>
          <w:b/>
          <w:bCs/>
        </w:rPr>
        <w:t>non-contiguous fragments</w:t>
      </w:r>
      <w:r w:rsidRPr="00DD7CCF">
        <w:t xml:space="preserve">, where the physical </w:t>
      </w:r>
      <w:r w:rsidR="00727658">
        <w:t>layout</w:t>
      </w:r>
      <w:r w:rsidRPr="00DD7CCF">
        <w:t xml:space="preserve"> of the lost intervening fragments cannot be reconstructed, especially when even the order in which the </w:t>
      </w:r>
      <w:r w:rsidR="00727658">
        <w:t xml:space="preserve">extant </w:t>
      </w:r>
      <w:r w:rsidRPr="00DD7CCF">
        <w:t>fragments must be read is doubtful</w:t>
      </w:r>
    </w:p>
    <w:p w14:paraId="349B6FE4" w14:textId="5018F8D9" w:rsidR="00C02B8C" w:rsidRPr="00DD7CCF" w:rsidRDefault="004D2E67" w:rsidP="00727658">
      <w:pPr>
        <w:pStyle w:val="Lista2"/>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393FE2" w:rsidRPr="00DD7CCF">
        <w:t xml:space="preserve">Example </w:t>
      </w:r>
      <w:r w:rsidR="00393FE2">
        <w:rPr>
          <w:noProof/>
        </w:rPr>
        <w:t>3.5.1</w:t>
      </w:r>
      <w:r w:rsidR="00393FE2" w:rsidRPr="00DD7CCF">
        <w:rPr>
          <w:noProof/>
        </w:rPr>
        <w:t>.</w:t>
      </w:r>
      <w:r w:rsidR="00393FE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727658">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38A3C2A" w:rsidR="00C02B8C" w:rsidRPr="00DD7CCF" w:rsidRDefault="004D2E67" w:rsidP="00727658">
      <w:pPr>
        <w:pStyle w:val="Lista3"/>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xml:space="preserve"> for advice on encoding massive lacunae where the structure can be restored</w:t>
      </w:r>
    </w:p>
    <w:p w14:paraId="5D6910EF" w14:textId="03C04195" w:rsidR="00C02B8C" w:rsidRPr="00DD7CCF" w:rsidRDefault="004D2E67" w:rsidP="00727658">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rsidR="00161415">
        <w:t xml:space="preserve"> rather than as two separate inscriptions</w:t>
      </w:r>
    </w:p>
    <w:p w14:paraId="22BB8023" w14:textId="054E9CDD" w:rsidR="00C02B8C" w:rsidRPr="00DD7CCF" w:rsidRDefault="004D2E67" w:rsidP="00727658">
      <w:pPr>
        <w:pStyle w:val="Lista2"/>
      </w:pPr>
      <w:r w:rsidRPr="00DD7CCF">
        <w:t xml:space="preserve">keep in mind that this does not apply to all bilingual </w:t>
      </w:r>
      <w:r w:rsidRPr="00E24F87">
        <w:rPr>
          <w:noProof/>
        </w:rPr>
        <w:t>(</w:t>
      </w:r>
      <w:r w:rsidRPr="00DD7CCF">
        <w:t xml:space="preserve">or multilingual) inscriptions: </w:t>
      </w:r>
      <w:r w:rsidR="00161415" w:rsidRPr="00DD7CCF">
        <w:t>the use of textparts is not warranted</w:t>
      </w:r>
      <w:r w:rsidR="00161415">
        <w:t xml:space="preserve"> just because </w:t>
      </w:r>
      <w:r w:rsidRPr="00DD7CCF">
        <w:t xml:space="preserve">parts of a single </w:t>
      </w:r>
      <w:r w:rsidR="00161415">
        <w:t xml:space="preserve">integral </w:t>
      </w:r>
      <w:r w:rsidRPr="00DD7CCF">
        <w:t>text are written in different languages</w:t>
      </w:r>
    </w:p>
    <w:p w14:paraId="0E2F73FE" w14:textId="6EDFE5B7" w:rsidR="00C02B8C" w:rsidRDefault="004D2E67" w:rsidP="00727658">
      <w:pPr>
        <w:pStyle w:val="Lista2"/>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393FE2">
        <w:t>7.2.1</w:t>
      </w:r>
      <w:r w:rsidR="00A77327" w:rsidRPr="00DD7CCF">
        <w:fldChar w:fldCharType="end"/>
      </w:r>
      <w:r w:rsidRPr="00DD7CCF">
        <w:t xml:space="preserve"> about multilingual inscriptions</w:t>
      </w:r>
    </w:p>
    <w:p w14:paraId="174D2D32" w14:textId="7E4A71E0" w:rsidR="00403216" w:rsidRPr="00DD7CCF" w:rsidRDefault="00403216" w:rsidP="00727658">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795C38C8" w14:textId="77777777" w:rsidR="00161415" w:rsidRDefault="00161415" w:rsidP="00727658">
      <w:r w:rsidRPr="00DD7CCF">
        <w:t xml:space="preserve">Beyond </w:t>
      </w:r>
      <w:r w:rsidR="004D2E67" w:rsidRPr="00DD7CCF">
        <w:t xml:space="preserve">the specific cases set out above, boxlike partitions are only warranted </w:t>
      </w:r>
      <w:r>
        <w:t>in the following general scenarios:</w:t>
      </w:r>
    </w:p>
    <w:p w14:paraId="4D81905E" w14:textId="7FED2098" w:rsidR="00C02B8C" w:rsidRDefault="004D2E67" w:rsidP="00161415">
      <w:pPr>
        <w:pStyle w:val="Lista"/>
      </w:pPr>
      <w:r w:rsidRPr="00DD7CCF">
        <w:t>when</w:t>
      </w:r>
      <w:r w:rsidR="00161415">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rsidR="00161415">
        <w:t xml:space="preserve"> rather than as separate inscriptions</w:t>
      </w:r>
    </w:p>
    <w:p w14:paraId="0642D1F1" w14:textId="2FD72B30" w:rsidR="00161415" w:rsidRPr="00DD7CCF" w:rsidRDefault="00161415" w:rsidP="00161415">
      <w:pPr>
        <w:pStyle w:val="Lista"/>
      </w:pPr>
      <w:r>
        <w:t xml:space="preserve">when the text’s </w:t>
      </w:r>
      <w:r w:rsidRPr="001112AA">
        <w:rPr>
          <w:b/>
          <w:bCs/>
        </w:rPr>
        <w:t xml:space="preserve">extrinsic </w:t>
      </w:r>
      <w:r w:rsidR="00E91AE5" w:rsidRPr="001112AA">
        <w:rPr>
          <w:b/>
          <w:bCs/>
        </w:rPr>
        <w:t xml:space="preserve">structure </w:t>
      </w:r>
      <w:r w:rsidRPr="001112AA">
        <w:rPr>
          <w:b/>
          <w:bCs/>
        </w:rPr>
        <w:t>shows a tiered hierarchy</w:t>
      </w:r>
      <w:r>
        <w:t xml:space="preserve"> where some or all major divisions of the text are further subdivided, thus necessitating boxlike partitions for the text as a whole, and pagelike partitions </w:t>
      </w:r>
      <w:r w:rsidR="00E91AE5">
        <w:t>for the subdivisions</w:t>
      </w:r>
    </w:p>
    <w:p w14:paraId="7E8C4FB8" w14:textId="76C706EE" w:rsidR="00C02B8C" w:rsidRPr="00DD7CCF" w:rsidRDefault="00E91AE5" w:rsidP="00161415">
      <w:r>
        <w:t>I</w:t>
      </w:r>
      <w:r w:rsidR="004D2E67" w:rsidRPr="00DD7CCF">
        <w:t xml:space="preserve">n any other case where you think boxlike partitions may be relevant, consider carefully whether this encoding method is </w:t>
      </w:r>
      <w:r w:rsidR="004F69EF">
        <w:t>ideal</w:t>
      </w:r>
      <w:r w:rsidR="004D2E67" w:rsidRPr="00DD7CCF">
        <w:t xml:space="preserve">, or </w:t>
      </w:r>
      <w:r w:rsidR="004F69EF">
        <w:t xml:space="preserve">if </w:t>
      </w:r>
      <w:r w:rsidR="004D2E67" w:rsidRPr="00DD7CCF">
        <w:t xml:space="preserve">alternatives </w:t>
      </w:r>
      <w:r w:rsidR="004F69EF">
        <w:t>w</w:t>
      </w:r>
      <w:r w:rsidR="004D2E67" w:rsidRPr="00DD7CCF">
        <w:t xml:space="preserve">ould be </w:t>
      </w:r>
      <w:r w:rsidR="004F69EF">
        <w:t>better</w:t>
      </w:r>
      <w:r>
        <w:t>:</w:t>
      </w:r>
    </w:p>
    <w:p w14:paraId="67DB436C" w14:textId="66BAF75F" w:rsidR="00C02B8C" w:rsidRPr="00DD7CCF" w:rsidRDefault="004D2E67" w:rsidP="00E91AE5">
      <w:pPr>
        <w:pStyle w:val="Lista"/>
      </w:pPr>
      <w:r w:rsidRPr="00DD7CCF">
        <w:t xml:space="preserve">if the connection between the </w:t>
      </w:r>
      <w:r w:rsidR="00E91AE5">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61B6708E" w14:textId="6E17F6C7" w:rsidR="00C02B8C" w:rsidRDefault="004D2E67" w:rsidP="00E91AE5">
      <w:pPr>
        <w:pStyle w:val="Lista"/>
      </w:pPr>
      <w:r w:rsidRPr="00DD7CCF">
        <w:t xml:space="preserve">if the connection between the </w:t>
      </w:r>
      <w:r w:rsidR="00E91AE5">
        <w:t>zones</w:t>
      </w:r>
      <w:r w:rsidRPr="00DD7CCF">
        <w:t xml:space="preserve">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between them, especially if it makes sense to read them in a particular sequence</w:t>
      </w:r>
      <w:r w:rsidR="001142F2">
        <w:t xml:space="preserve"> (see the last row of </w:t>
      </w:r>
      <w:r w:rsidR="001142F2" w:rsidRPr="00DD7CCF">
        <w:fldChar w:fldCharType="begin"/>
      </w:r>
      <w:r w:rsidR="001142F2" w:rsidRPr="00DD7CCF">
        <w:instrText xml:space="preserve"> REF _Ref44078357 \h </w:instrText>
      </w:r>
      <w:r w:rsidR="001142F2">
        <w:instrText xml:space="preserve"> \* MERGEFORMAT </w:instrText>
      </w:r>
      <w:r w:rsidR="001142F2" w:rsidRPr="00DD7CCF">
        <w:fldChar w:fldCharType="separate"/>
      </w:r>
      <w:r w:rsidR="001142F2" w:rsidRPr="00DD7CCF">
        <w:t xml:space="preserve">Example </w:t>
      </w:r>
      <w:r w:rsidR="001142F2">
        <w:rPr>
          <w:noProof/>
        </w:rPr>
        <w:t>3.6.1</w:t>
      </w:r>
      <w:r w:rsidR="001142F2" w:rsidRPr="00DD7CCF">
        <w:rPr>
          <w:noProof/>
        </w:rPr>
        <w:t>.</w:t>
      </w:r>
      <w:r w:rsidR="001142F2">
        <w:rPr>
          <w:noProof/>
        </w:rPr>
        <w:t>A</w:t>
      </w:r>
      <w:r w:rsidR="001142F2" w:rsidRPr="00DD7CCF">
        <w:fldChar w:fldCharType="end"/>
      </w:r>
      <w:r w:rsidR="001142F2">
        <w:t>)</w:t>
      </w:r>
    </w:p>
    <w:tbl>
      <w:tblPr>
        <w:tblStyle w:val="CodeSampleTable"/>
        <w:tblW w:w="5000" w:type="pct"/>
        <w:tblLook w:val="04A0" w:firstRow="1" w:lastRow="0" w:firstColumn="1" w:lastColumn="0" w:noHBand="0" w:noVBand="1"/>
      </w:tblPr>
      <w:tblGrid>
        <w:gridCol w:w="9622"/>
      </w:tblGrid>
      <w:tr w:rsidR="00161415" w:rsidRPr="00DD7CCF" w14:paraId="5C13D6B2"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C7B2A55" w14:textId="7D91CA36" w:rsidR="00161415" w:rsidRPr="00DD7CCF" w:rsidRDefault="00161415" w:rsidP="001112AA">
            <w:pPr>
              <w:pStyle w:val="Kpalrs"/>
            </w:pPr>
            <w:bookmarkStart w:id="241" w:name="_Ref44077741"/>
            <w:r w:rsidRPr="00DD7CCF">
              <w:t xml:space="preserve">Example </w:t>
            </w:r>
            <w:r>
              <w:fldChar w:fldCharType="begin"/>
            </w:r>
            <w:r>
              <w:instrText xml:space="preserve"> STYLEREF 3 \s </w:instrText>
            </w:r>
            <w:r>
              <w:fldChar w:fldCharType="separate"/>
            </w:r>
            <w:r w:rsidR="00393FE2">
              <w:rPr>
                <w:noProof/>
              </w:rPr>
              <w:t>3.5.1</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241"/>
            <w:r w:rsidRPr="00DD7CCF">
              <w:t xml:space="preserve">: textparts for non-contiguous fragments </w:t>
            </w:r>
          </w:p>
        </w:tc>
      </w:tr>
      <w:tr w:rsidR="00161415" w:rsidRPr="00DD7CCF" w14:paraId="7044624B" w14:textId="77777777" w:rsidTr="001112AA">
        <w:tc>
          <w:tcPr>
            <w:tcW w:w="5000" w:type="pct"/>
            <w:vAlign w:val="center"/>
          </w:tcPr>
          <w:p w14:paraId="00204003" w14:textId="77777777" w:rsidR="00161415" w:rsidRPr="00DD7CCF" w:rsidRDefault="00161415" w:rsidP="001112AA">
            <w:pPr>
              <w:pStyle w:val="Image"/>
            </w:pPr>
            <w:r w:rsidRPr="00DD7CCF">
              <w:drawing>
                <wp:inline distT="0" distB="0" distL="0" distR="0" wp14:anchorId="22CF71D2" wp14:editId="0B4E46B4">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161415" w:rsidRPr="00DD7CCF" w14:paraId="13546FEB" w14:textId="77777777" w:rsidTr="001112AA">
        <w:tc>
          <w:tcPr>
            <w:tcW w:w="5000" w:type="pct"/>
          </w:tcPr>
          <w:p w14:paraId="0A7BC1B9" w14:textId="77777777" w:rsidR="00161415" w:rsidRPr="00DD7CCF" w:rsidRDefault="00161415" w:rsidP="001112AA">
            <w:pPr>
              <w:pStyle w:val="TableNote"/>
            </w:pPr>
            <w:r w:rsidRPr="00DD7CCF">
              <w:t>here we have two fragments of a slab, which are clearly from the top and bottom of a single inscription, but there is no way to know how much text is lost between the two</w:t>
            </w:r>
          </w:p>
          <w:p w14:paraId="48C39C6A" w14:textId="0F22C310" w:rsidR="00161415" w:rsidRPr="00DD7CCF" w:rsidRDefault="00161415"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393FE2">
              <w:t>5.4.7</w:t>
            </w:r>
            <w:r w:rsidRPr="00DD7CCF">
              <w:fldChar w:fldCharType="end"/>
            </w:r>
          </w:p>
        </w:tc>
      </w:tr>
      <w:tr w:rsidR="00161415" w:rsidRPr="00DD7CCF" w14:paraId="6D52F6B5" w14:textId="77777777" w:rsidTr="001112AA">
        <w:tc>
          <w:tcPr>
            <w:tcW w:w="5000" w:type="pct"/>
          </w:tcPr>
          <w:p w14:paraId="295642F2" w14:textId="52AA16FB" w:rsidR="00161415" w:rsidRPr="00DD7CCF" w:rsidRDefault="00161415" w:rsidP="001112AA">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2F08EE20" w14:textId="77777777" w:rsidR="00C02B8C" w:rsidRPr="00DD7CCF" w:rsidRDefault="004D2E67" w:rsidP="00EB2024">
      <w:pPr>
        <w:pStyle w:val="Cmsor3"/>
      </w:pPr>
      <w:bookmarkStart w:id="242" w:name="_gwyk1jzb0av6" w:colFirst="0" w:colLast="0"/>
      <w:bookmarkStart w:id="243" w:name="_Ref43990385"/>
      <w:bookmarkStart w:id="244" w:name="_Toc182319646"/>
      <w:bookmarkEnd w:id="242"/>
      <w:r w:rsidRPr="00DD7CCF">
        <w:t>Encoding boxlike partitions</w:t>
      </w:r>
      <w:bookmarkEnd w:id="243"/>
      <w:bookmarkEnd w:id="244"/>
    </w:p>
    <w:p w14:paraId="04A402BE" w14:textId="5CE18D8C"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00E91AE5">
        <w:t>, in plain language called a textpart division</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5E9C8FED" w:rsidR="00C02B8C" w:rsidRPr="00DD7CCF" w:rsidRDefault="004D2E67" w:rsidP="00E2714A">
      <w:pPr>
        <w:pStyle w:val="Lista2"/>
      </w:pPr>
      <w:r w:rsidRPr="00DD7CCF">
        <w:t>see</w:t>
      </w:r>
      <w:r w:rsidR="004B2434">
        <w:t xml:space="preserve"> the subsections of</w:t>
      </w:r>
      <w:r w:rsidRPr="00DD7CCF">
        <w:t xml:space="preserv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393FE2">
        <w:t>3.5.3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03CE4A09" w:rsidR="00C02B8C" w:rsidRPr="00DD7CCF" w:rsidRDefault="004D2E67" w:rsidP="00E2714A">
      <w:pPr>
        <w:pStyle w:val="Lista2"/>
      </w:pPr>
      <w:r w:rsidRPr="00DD7CCF">
        <w:t xml:space="preserve">the practical purport is that if you create one textpart division for a section of an inscription, then you must also create </w:t>
      </w:r>
      <w:r w:rsidR="00E91AE5">
        <w:t>one or more additional</w:t>
      </w:r>
      <w:r w:rsidRPr="00DD7CCF">
        <w:t xml:space="preserve"> textpart division</w:t>
      </w:r>
      <w:r w:rsidR="00E91AE5">
        <w:t>s</w:t>
      </w:r>
      <w:r w:rsidRPr="00DD7CCF">
        <w:t xml:space="preserve"> to wrap the remainder of the text</w:t>
      </w:r>
    </w:p>
    <w:p w14:paraId="64A5DDED" w14:textId="71C196C8" w:rsidR="00C02B8C" w:rsidRPr="00DD7CCF" w:rsidRDefault="004D2E67" w:rsidP="00E2714A">
      <w:pPr>
        <w:pStyle w:val="Lista"/>
      </w:pPr>
      <w:r w:rsidRPr="00DD7CCF">
        <w:t>encode textparts in the order you deem to be the logical reading order</w:t>
      </w:r>
      <w:r w:rsidR="00E91AE5">
        <w:t xml:space="preserve"> or its best approximation</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C5FD2B5"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Pr="00DD7CCF">
        <w:t>)</w:t>
      </w:r>
    </w:p>
    <w:p w14:paraId="2B6EBB10" w14:textId="3C9CBC1B"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even if a given partition consists of just one line</w:t>
      </w:r>
    </w:p>
    <w:p w14:paraId="520B28E2" w14:textId="39132569" w:rsidR="00C02B8C" w:rsidRPr="00DD7CCF" w:rsidRDefault="004D2E67" w:rsidP="00E2714A">
      <w:pPr>
        <w:pStyle w:val="Lista2"/>
      </w:pPr>
      <w:r w:rsidRPr="00DD7CCF">
        <w:t xml:space="preserve">numbering all line beginnings </w:t>
      </w:r>
      <w:r w:rsidRPr="00E24F87">
        <w:rPr>
          <w:noProof/>
        </w:rPr>
        <w:t>(</w:t>
      </w:r>
      <w:r w:rsidR="003C3D87" w:rsidRPr="00DD7CCF">
        <w:t>§</w:t>
      </w:r>
      <w:r w:rsidR="00F73F0D">
        <w:fldChar w:fldCharType="begin"/>
      </w:r>
      <w:r w:rsidR="00F73F0D">
        <w:instrText xml:space="preserve"> REF _Ref182228392 \r \h </w:instrText>
      </w:r>
      <w:r w:rsidR="00F73F0D">
        <w:fldChar w:fldCharType="separate"/>
      </w:r>
      <w:r w:rsidR="00393FE2">
        <w:t>3.3.2</w:t>
      </w:r>
      <w:r w:rsidR="00F73F0D">
        <w:fldChar w:fldCharType="end"/>
      </w:r>
      <w:r w:rsidRPr="00DD7CCF">
        <w:t xml:space="preserve">) and any stanzas </w:t>
      </w:r>
      <w:r w:rsidRPr="00E24F87">
        <w:rPr>
          <w:noProof/>
        </w:rPr>
        <w:t>(</w:t>
      </w:r>
      <w:r w:rsidR="003C3D87" w:rsidRPr="00DD7CCF">
        <w:t>§</w:t>
      </w:r>
      <w:r w:rsidR="00AC54D6">
        <w:fldChar w:fldCharType="begin"/>
      </w:r>
      <w:r w:rsidR="00AC54D6">
        <w:instrText xml:space="preserve"> REF _Ref181609101 \r \h </w:instrText>
      </w:r>
      <w:r w:rsidR="00AC54D6">
        <w:fldChar w:fldCharType="separate"/>
      </w:r>
      <w:r w:rsidR="00393FE2">
        <w:t>2.3.3.1</w:t>
      </w:r>
      <w:r w:rsidR="00AC54D6">
        <w:fldChar w:fldCharType="end"/>
      </w:r>
      <w:r w:rsidRPr="00DD7CCF">
        <w:t>) even if a given partition contains only one</w:t>
      </w:r>
      <w:r w:rsidR="00283D9F">
        <w:t xml:space="preserve"> of these</w:t>
      </w:r>
    </w:p>
    <w:p w14:paraId="112C43CD" w14:textId="15877572" w:rsidR="00C02B8C" w:rsidRDefault="004D2E67" w:rsidP="00EB2024">
      <w:pPr>
        <w:pStyle w:val="Cmsor3"/>
      </w:pPr>
      <w:bookmarkStart w:id="245" w:name="_82q10pa3ovwa" w:colFirst="0" w:colLast="0"/>
      <w:bookmarkStart w:id="246" w:name="_Ref43984577"/>
      <w:bookmarkStart w:id="247" w:name="_Toc182319647"/>
      <w:bookmarkEnd w:id="245"/>
      <w:r w:rsidRPr="00DD7CCF">
        <w:t>Textpart identification</w:t>
      </w:r>
      <w:bookmarkEnd w:id="246"/>
      <w:r w:rsidR="00283D9F">
        <w:t xml:space="preserve"> and </w:t>
      </w:r>
      <w:r w:rsidR="00912664">
        <w:t>titling</w:t>
      </w:r>
      <w:bookmarkEnd w:id="247"/>
    </w:p>
    <w:p w14:paraId="43F02851" w14:textId="1380AC0F" w:rsidR="00283D9F" w:rsidRPr="00283D9F" w:rsidRDefault="00B75B92" w:rsidP="00283D9F">
      <w:r>
        <w:t>The primary identifier for textpart divisions is a unique number (§</w:t>
      </w:r>
      <w:r w:rsidR="00393FE2">
        <w:fldChar w:fldCharType="begin"/>
      </w:r>
      <w:r w:rsidR="00393FE2">
        <w:instrText xml:space="preserve"> REF _Ref182318135 \r \h </w:instrText>
      </w:r>
      <w:r w:rsidR="00393FE2">
        <w:fldChar w:fldCharType="separate"/>
      </w:r>
      <w:r w:rsidR="00393FE2">
        <w:t>3.5.3.1</w:t>
      </w:r>
      <w:r w:rsidR="00393FE2">
        <w:fldChar w:fldCharType="end"/>
      </w:r>
      <w:r>
        <w:t>). The nature of a textpart may be optionally encoded as a subtype (§</w:t>
      </w:r>
      <w:r>
        <w:fldChar w:fldCharType="begin"/>
      </w:r>
      <w:r>
        <w:instrText xml:space="preserve"> REF _Ref182236825 \r \h </w:instrText>
      </w:r>
      <w:r>
        <w:fldChar w:fldCharType="separate"/>
      </w:r>
      <w:r w:rsidR="00393FE2">
        <w:t>3.5.3.2</w:t>
      </w:r>
      <w:r>
        <w:fldChar w:fldCharType="end"/>
      </w:r>
      <w:r>
        <w:t xml:space="preserve">). When an XML edition is rendered for display, headings for textpart divisions will be automatically generated from the subtype (if present) and the number, as noted </w:t>
      </w:r>
      <w:r>
        <w:lastRenderedPageBreak/>
        <w:t>in the examples in this section. When these automatic headings are deemed insufficient, an optional custom header (§</w:t>
      </w:r>
      <w:r>
        <w:fldChar w:fldCharType="begin"/>
      </w:r>
      <w:r>
        <w:instrText xml:space="preserve"> REF _Ref182236925 \r \h </w:instrText>
      </w:r>
      <w:r>
        <w:fldChar w:fldCharType="separate"/>
      </w:r>
      <w:r w:rsidR="00393FE2">
        <w:t>3.5.3.3</w:t>
      </w:r>
      <w:r>
        <w:fldChar w:fldCharType="end"/>
      </w:r>
      <w:r>
        <w:t>) may be added to the encoding, which will replace the auto-generated heading.</w:t>
      </w:r>
    </w:p>
    <w:p w14:paraId="030F5AE5" w14:textId="77777777" w:rsidR="00912664" w:rsidRPr="00DD7CCF" w:rsidRDefault="00912664" w:rsidP="00912664">
      <w:bookmarkStart w:id="248" w:name="_Ref182236772"/>
    </w:p>
    <w:tbl>
      <w:tblPr>
        <w:tblStyle w:val="CodeSampleTable"/>
        <w:tblW w:w="5000" w:type="pct"/>
        <w:tblLook w:val="04A0" w:firstRow="1" w:lastRow="0" w:firstColumn="1" w:lastColumn="0" w:noHBand="0" w:noVBand="1"/>
      </w:tblPr>
      <w:tblGrid>
        <w:gridCol w:w="9622"/>
      </w:tblGrid>
      <w:tr w:rsidR="00912664" w:rsidRPr="00DD7CCF" w14:paraId="55C8ED06"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F1EA5BB" w14:textId="66A2A03C" w:rsidR="00912664" w:rsidRPr="00DD7CCF" w:rsidRDefault="00912664" w:rsidP="003B3C1C">
            <w:pPr>
              <w:pStyle w:val="Kpalrs"/>
            </w:pPr>
            <w:bookmarkStart w:id="249" w:name="_Ref44078070"/>
            <w:r w:rsidRPr="00DD7CCF">
              <w:t xml:space="preserve">Example </w:t>
            </w:r>
            <w:r>
              <w:fldChar w:fldCharType="begin"/>
            </w:r>
            <w:r>
              <w:instrText xml:space="preserve"> STYLEREF 3 \s </w:instrText>
            </w:r>
            <w:r>
              <w:fldChar w:fldCharType="separate"/>
            </w:r>
            <w:r w:rsidR="00393FE2">
              <w:rPr>
                <w:noProof/>
              </w:rPr>
              <w:t>3.5.3</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249"/>
            <w:r w:rsidRPr="00DD7CCF">
              <w:t>: textpart identification, two or more fragments with non-contiguous text</w:t>
            </w:r>
          </w:p>
        </w:tc>
      </w:tr>
      <w:tr w:rsidR="00912664" w:rsidRPr="00DD7CCF" w14:paraId="497F823C" w14:textId="77777777" w:rsidTr="003B3C1C">
        <w:tc>
          <w:tcPr>
            <w:tcW w:w="5000" w:type="pct"/>
          </w:tcPr>
          <w:p w14:paraId="1839D3ED" w14:textId="77777777" w:rsidR="00912664" w:rsidRPr="00DD7CCF" w:rsidRDefault="00912664"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D83EF47"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912664" w:rsidRPr="00DD7CCF" w14:paraId="06492990" w14:textId="77777777" w:rsidTr="003B3C1C">
        <w:tc>
          <w:tcPr>
            <w:tcW w:w="5000" w:type="pct"/>
          </w:tcPr>
          <w:p w14:paraId="3BB412FC" w14:textId="77777777" w:rsidR="00912664" w:rsidRPr="00DD7CCF" w:rsidRDefault="00912664" w:rsidP="003B3C1C">
            <w:pPr>
              <w:pStyle w:val="TableNote"/>
              <w:rPr>
                <w:rStyle w:val="Code"/>
              </w:rPr>
            </w:pPr>
            <w:r w:rsidRPr="00DD7CCF">
              <w:t>auto-generated headings will show “Fragment A”, “Fragment B”, etc.</w:t>
            </w:r>
          </w:p>
        </w:tc>
      </w:tr>
    </w:tbl>
    <w:p w14:paraId="3FCC2EE3" w14:textId="77777777" w:rsidR="00912664" w:rsidRPr="00DD7CCF" w:rsidRDefault="00912664" w:rsidP="00912664"/>
    <w:tbl>
      <w:tblPr>
        <w:tblStyle w:val="CodeSampleTable"/>
        <w:tblW w:w="5000" w:type="pct"/>
        <w:tblLook w:val="04A0" w:firstRow="1" w:lastRow="0" w:firstColumn="1" w:lastColumn="0" w:noHBand="0" w:noVBand="1"/>
      </w:tblPr>
      <w:tblGrid>
        <w:gridCol w:w="9622"/>
      </w:tblGrid>
      <w:tr w:rsidR="00912664" w:rsidRPr="00DD7CCF" w14:paraId="169E6E6B"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172F8F70" w14:textId="5560D093" w:rsidR="00912664" w:rsidRPr="00DD7CCF" w:rsidRDefault="00912664" w:rsidP="003B3C1C">
            <w:pPr>
              <w:pStyle w:val="Kpalrs"/>
            </w:pPr>
            <w:bookmarkStart w:id="250" w:name="_Ref44078271"/>
            <w:r w:rsidRPr="00DD7CCF">
              <w:t xml:space="preserve">Example </w:t>
            </w:r>
            <w:r>
              <w:fldChar w:fldCharType="begin"/>
            </w:r>
            <w:r>
              <w:instrText xml:space="preserve"> STYLEREF 3 \s </w:instrText>
            </w:r>
            <w:r>
              <w:fldChar w:fldCharType="separate"/>
            </w:r>
            <w:r w:rsidR="00393FE2">
              <w:rPr>
                <w:noProof/>
              </w:rPr>
              <w:t>3.5.3</w:t>
            </w:r>
            <w:r>
              <w:rPr>
                <w:noProof/>
              </w:rPr>
              <w:fldChar w:fldCharType="end"/>
            </w:r>
            <w:r w:rsidRPr="00DD7CCF">
              <w:t>.</w:t>
            </w:r>
            <w:r>
              <w:fldChar w:fldCharType="begin"/>
            </w:r>
            <w:r>
              <w:instrText xml:space="preserve"> SEQ Example \* ALPHABETIC \s 3 </w:instrText>
            </w:r>
            <w:r>
              <w:fldChar w:fldCharType="separate"/>
            </w:r>
            <w:r w:rsidR="00393FE2">
              <w:rPr>
                <w:noProof/>
              </w:rPr>
              <w:t>B</w:t>
            </w:r>
            <w:r>
              <w:rPr>
                <w:noProof/>
              </w:rPr>
              <w:fldChar w:fldCharType="end"/>
            </w:r>
            <w:bookmarkEnd w:id="250"/>
            <w:r w:rsidRPr="00DD7CCF">
              <w:t>: textpart identification, two or more fragments with non-contiguous text</w:t>
            </w:r>
          </w:p>
        </w:tc>
      </w:tr>
      <w:tr w:rsidR="00912664" w:rsidRPr="00DD7CCF" w14:paraId="03E1B3F3" w14:textId="77777777" w:rsidTr="003B3C1C">
        <w:tc>
          <w:tcPr>
            <w:tcW w:w="5000" w:type="pct"/>
          </w:tcPr>
          <w:p w14:paraId="56FEB139"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912664" w:rsidRPr="00DD7CCF" w14:paraId="7E5E8C4B" w14:textId="77777777" w:rsidTr="003B3C1C">
        <w:tc>
          <w:tcPr>
            <w:tcW w:w="5000" w:type="pct"/>
          </w:tcPr>
          <w:p w14:paraId="04C11566" w14:textId="77777777" w:rsidR="00912664" w:rsidRPr="00DD7CCF" w:rsidRDefault="00912664" w:rsidP="003B3C1C">
            <w:pPr>
              <w:pStyle w:val="TableNote"/>
            </w:pPr>
            <w:r w:rsidRPr="00DD7CCF">
              <w:t>explicitly encoded headings will show “Upper left corner”, “A small piece not adjacent to any edge”, etc.</w:t>
            </w:r>
          </w:p>
        </w:tc>
      </w:tr>
    </w:tbl>
    <w:p w14:paraId="0C3919D4" w14:textId="77777777" w:rsidR="00912664" w:rsidRPr="00DD7CCF" w:rsidRDefault="00912664" w:rsidP="00912664">
      <w:pPr>
        <w:pStyle w:val="Kpalrs"/>
      </w:pPr>
    </w:p>
    <w:tbl>
      <w:tblPr>
        <w:tblStyle w:val="CodeSampleTable"/>
        <w:tblW w:w="5000" w:type="pct"/>
        <w:tblLook w:val="04A0" w:firstRow="1" w:lastRow="0" w:firstColumn="1" w:lastColumn="0" w:noHBand="0" w:noVBand="1"/>
      </w:tblPr>
      <w:tblGrid>
        <w:gridCol w:w="9622"/>
      </w:tblGrid>
      <w:tr w:rsidR="00912664" w:rsidRPr="00DD7CCF" w14:paraId="79A0809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05A081CE" w14:textId="342A3233" w:rsidR="00912664" w:rsidRPr="00DD7CCF" w:rsidRDefault="00912664" w:rsidP="003B3C1C">
            <w:pPr>
              <w:pStyle w:val="Kpalrs"/>
            </w:pPr>
            <w:bookmarkStart w:id="251" w:name="_ntlxakteb3wm" w:colFirst="0" w:colLast="0"/>
            <w:bookmarkStart w:id="252" w:name="_u4tz39yk0lmz" w:colFirst="0" w:colLast="0"/>
            <w:bookmarkStart w:id="253" w:name="_Ref182237205"/>
            <w:bookmarkEnd w:id="251"/>
            <w:bookmarkEnd w:id="252"/>
            <w:r w:rsidRPr="00DD7CCF">
              <w:t xml:space="preserve">Example </w:t>
            </w:r>
            <w:r>
              <w:fldChar w:fldCharType="begin"/>
            </w:r>
            <w:r>
              <w:instrText xml:space="preserve"> STYLEREF 3 \s </w:instrText>
            </w:r>
            <w:r>
              <w:fldChar w:fldCharType="separate"/>
            </w:r>
            <w:r w:rsidR="00393FE2">
              <w:rPr>
                <w:noProof/>
              </w:rPr>
              <w:t>3.5.3</w:t>
            </w:r>
            <w:r>
              <w:rPr>
                <w:noProof/>
              </w:rPr>
              <w:fldChar w:fldCharType="end"/>
            </w:r>
            <w:r w:rsidRPr="00DD7CCF">
              <w:t>.</w:t>
            </w:r>
            <w:r>
              <w:fldChar w:fldCharType="begin"/>
            </w:r>
            <w:r>
              <w:instrText xml:space="preserve"> SEQ Example \* ALPHABETIC \s 3 </w:instrText>
            </w:r>
            <w:r>
              <w:fldChar w:fldCharType="separate"/>
            </w:r>
            <w:r w:rsidR="00393FE2">
              <w:rPr>
                <w:noProof/>
              </w:rPr>
              <w:t>C</w:t>
            </w:r>
            <w:r>
              <w:rPr>
                <w:noProof/>
              </w:rPr>
              <w:fldChar w:fldCharType="end"/>
            </w:r>
            <w:bookmarkEnd w:id="253"/>
            <w:r w:rsidRPr="00DD7CCF">
              <w:t>: textpart identification, faces of a quadrangular stele</w:t>
            </w:r>
          </w:p>
        </w:tc>
      </w:tr>
      <w:tr w:rsidR="00912664" w:rsidRPr="00DD7CCF" w14:paraId="65338F81" w14:textId="77777777" w:rsidTr="003B3C1C">
        <w:tc>
          <w:tcPr>
            <w:tcW w:w="5000" w:type="pct"/>
          </w:tcPr>
          <w:p w14:paraId="1D7323DD" w14:textId="77777777" w:rsidR="00912664" w:rsidRPr="00DD7CCF" w:rsidRDefault="00912664"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912664" w:rsidRPr="00DD7CCF" w14:paraId="189471A9" w14:textId="77777777" w:rsidTr="003B3C1C">
        <w:tc>
          <w:tcPr>
            <w:tcW w:w="5000" w:type="pct"/>
          </w:tcPr>
          <w:p w14:paraId="061526E0" w14:textId="77777777" w:rsidR="00912664" w:rsidRPr="00DD7CCF" w:rsidRDefault="00912664" w:rsidP="003B3C1C">
            <w:pPr>
              <w:pStyle w:val="TableNote"/>
            </w:pPr>
            <w:r w:rsidRPr="00DD7CCF">
              <w:t>explicitly encoded headings will show “Frontal Face”, “Lateral Face”, etc.</w:t>
            </w:r>
          </w:p>
          <w:p w14:paraId="74811F23" w14:textId="620D60B4" w:rsidR="00912664" w:rsidRPr="00DD7CCF" w:rsidRDefault="00912664" w:rsidP="003B3C1C">
            <w:pPr>
              <w:pStyle w:val="TableNote"/>
            </w:pPr>
            <w:r w:rsidRPr="00DD7CCF">
              <w:t xml:space="preserve">see Case Study 1 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rsidRPr="00DD7CCF">
              <w:t xml:space="preserve"> for a similar stele where each line runs across two adjacent faces</w:t>
            </w:r>
          </w:p>
        </w:tc>
      </w:tr>
    </w:tbl>
    <w:p w14:paraId="11D92242" w14:textId="77777777" w:rsidR="00912664" w:rsidRPr="00DD7CCF" w:rsidRDefault="00912664" w:rsidP="00912664">
      <w:bookmarkStart w:id="254" w:name="_v01oqe9wesr6" w:colFirst="0" w:colLast="0"/>
      <w:bookmarkEnd w:id="254"/>
    </w:p>
    <w:tbl>
      <w:tblPr>
        <w:tblStyle w:val="CodeSampleTable"/>
        <w:tblW w:w="5000" w:type="pct"/>
        <w:tblLook w:val="04A0" w:firstRow="1" w:lastRow="0" w:firstColumn="1" w:lastColumn="0" w:noHBand="0" w:noVBand="1"/>
      </w:tblPr>
      <w:tblGrid>
        <w:gridCol w:w="9622"/>
      </w:tblGrid>
      <w:tr w:rsidR="00912664" w:rsidRPr="00DD7CCF" w14:paraId="002134FA"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52040ADA" w14:textId="1831AA30" w:rsidR="00912664" w:rsidRPr="00DD7CCF" w:rsidRDefault="00912664" w:rsidP="003B3C1C">
            <w:pPr>
              <w:pStyle w:val="Kpalrs"/>
            </w:pPr>
            <w:bookmarkStart w:id="255" w:name="_Ref44078277"/>
            <w:r w:rsidRPr="00DD7CCF">
              <w:t xml:space="preserve">Example </w:t>
            </w:r>
            <w:r>
              <w:fldChar w:fldCharType="begin"/>
            </w:r>
            <w:r>
              <w:instrText xml:space="preserve"> STYLEREF 3 \s </w:instrText>
            </w:r>
            <w:r>
              <w:fldChar w:fldCharType="separate"/>
            </w:r>
            <w:r w:rsidR="00393FE2">
              <w:rPr>
                <w:noProof/>
              </w:rPr>
              <w:t>3.5.3</w:t>
            </w:r>
            <w:r>
              <w:rPr>
                <w:noProof/>
              </w:rPr>
              <w:fldChar w:fldCharType="end"/>
            </w:r>
            <w:r w:rsidRPr="00DD7CCF">
              <w:t>.</w:t>
            </w:r>
            <w:r>
              <w:fldChar w:fldCharType="begin"/>
            </w:r>
            <w:r>
              <w:instrText xml:space="preserve"> SEQ Example \* ALPHABETIC \s 3 </w:instrText>
            </w:r>
            <w:r>
              <w:fldChar w:fldCharType="separate"/>
            </w:r>
            <w:r w:rsidR="00393FE2">
              <w:rPr>
                <w:noProof/>
              </w:rPr>
              <w:t>D</w:t>
            </w:r>
            <w:r>
              <w:rPr>
                <w:noProof/>
              </w:rPr>
              <w:fldChar w:fldCharType="end"/>
            </w:r>
            <w:bookmarkEnd w:id="255"/>
            <w:r w:rsidRPr="00DD7CCF">
              <w:t>: textpart identification, set of copper plates with two inscribed seals</w:t>
            </w:r>
          </w:p>
        </w:tc>
      </w:tr>
      <w:tr w:rsidR="00912664" w:rsidRPr="00DD7CCF" w14:paraId="3B2F5ADC" w14:textId="77777777" w:rsidTr="003B3C1C">
        <w:tc>
          <w:tcPr>
            <w:tcW w:w="5000" w:type="pct"/>
          </w:tcPr>
          <w:p w14:paraId="14F9FDE4" w14:textId="77777777" w:rsidR="00912664" w:rsidRPr="00DD7CCF" w:rsidRDefault="00912664"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558DC79B"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912664" w:rsidRPr="00DD7CCF" w14:paraId="73827234" w14:textId="77777777" w:rsidTr="003B3C1C">
        <w:tc>
          <w:tcPr>
            <w:tcW w:w="5000" w:type="pct"/>
          </w:tcPr>
          <w:p w14:paraId="22BD75E7" w14:textId="77777777" w:rsidR="00912664" w:rsidRPr="00DD7CCF" w:rsidRDefault="00912664" w:rsidP="003B3C1C">
            <w:pPr>
              <w:pStyle w:val="TableNote"/>
            </w:pPr>
            <w:r w:rsidRPr="00DD7CCF">
              <w:t>explicitly encoded headings will show “First seal”, “Second seal” and “Plates”</w:t>
            </w:r>
          </w:p>
          <w:p w14:paraId="5960D970" w14:textId="64EA6EDE" w:rsidR="00912664" w:rsidRPr="00DD7CCF" w:rsidRDefault="00912664"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rsidRPr="00DD7CCF">
              <w:t xml:space="preserve"> for the full markup of a set of plates with one seal</w:t>
            </w:r>
          </w:p>
        </w:tc>
      </w:tr>
    </w:tbl>
    <w:p w14:paraId="2C766542" w14:textId="393151FB" w:rsidR="00283D9F" w:rsidRDefault="00283D9F" w:rsidP="00283D9F">
      <w:pPr>
        <w:pStyle w:val="Cmsor4"/>
      </w:pPr>
      <w:bookmarkStart w:id="256" w:name="_Ref182318135"/>
      <w:bookmarkStart w:id="257" w:name="_Toc182319648"/>
      <w:r>
        <w:t>Textpart numbering</w:t>
      </w:r>
      <w:bookmarkEnd w:id="248"/>
      <w:bookmarkEnd w:id="256"/>
      <w:bookmarkEnd w:id="257"/>
    </w:p>
    <w:p w14:paraId="15C26B67" w14:textId="4B5FCAC2" w:rsidR="00C02B8C" w:rsidRPr="00DD7CCF" w:rsidRDefault="004D2E67" w:rsidP="00283D9F">
      <w:pPr>
        <w:pStyle w:val="Lista"/>
      </w:pPr>
      <w:r w:rsidRPr="00DD7CCF">
        <w:t xml:space="preserve">every textpart division must carry the </w:t>
      </w:r>
      <w:r w:rsidRPr="005D2B22">
        <w:rPr>
          <w:b/>
          <w:bCs/>
        </w:rPr>
        <w:t xml:space="preserve">mandatory attribute </w:t>
      </w:r>
      <w:r w:rsidR="008525C6" w:rsidRPr="008525C6">
        <w:rPr>
          <w:rStyle w:val="Codeattribute"/>
        </w:rPr>
        <w:t>@n</w:t>
      </w:r>
      <w:r w:rsidR="00283D9F">
        <w:t xml:space="preserve">, the value of which must be unique through the </w:t>
      </w:r>
      <w:r w:rsidRPr="00DD7CCF">
        <w:t>XML document</w:t>
      </w:r>
    </w:p>
    <w:p w14:paraId="5E9F1AB2" w14:textId="4D15B368" w:rsidR="00C02B8C" w:rsidRDefault="004D2E67" w:rsidP="00B75B92">
      <w:pPr>
        <w:pStyle w:val="Lista"/>
      </w:pPr>
      <w:r w:rsidRPr="00DD7CCF">
        <w:t>uppercase Latin letters are generally recommended for numeration</w:t>
      </w:r>
      <w:r w:rsidR="00B75B92">
        <w:t xml:space="preserve"> (e.g. </w:t>
      </w:r>
      <w:r w:rsidR="00B75B92">
        <w:fldChar w:fldCharType="begin"/>
      </w:r>
      <w:r w:rsidR="00B75B92">
        <w:instrText xml:space="preserve"> REF _Ref44078277 \h </w:instrText>
      </w:r>
      <w:r w:rsidR="00B75B92">
        <w:fldChar w:fldCharType="separate"/>
      </w:r>
      <w:r w:rsidR="00393FE2" w:rsidRPr="00DD7CCF">
        <w:t xml:space="preserve">Example </w:t>
      </w:r>
      <w:r w:rsidR="00393FE2">
        <w:rPr>
          <w:noProof/>
        </w:rPr>
        <w:t>3.5.3</w:t>
      </w:r>
      <w:r w:rsidR="00393FE2" w:rsidRPr="00DD7CCF">
        <w:t>.</w:t>
      </w:r>
      <w:r w:rsidR="00393FE2">
        <w:rPr>
          <w:noProof/>
        </w:rPr>
        <w:t>D</w:t>
      </w:r>
      <w:r w:rsidR="00B75B92">
        <w:fldChar w:fldCharType="end"/>
      </w:r>
      <w:r w:rsidR="00B75B92">
        <w:t>)</w:t>
      </w:r>
      <w:r w:rsidRPr="00DD7CCF">
        <w:t>, but any scheme may be used depending on your preference and the conventions of your specific field</w:t>
      </w:r>
      <w:r w:rsidR="00B75B92">
        <w:t>, including</w:t>
      </w:r>
    </w:p>
    <w:p w14:paraId="34D0B9A6" w14:textId="64EF42AD" w:rsidR="00B75B92" w:rsidRDefault="00B75B92" w:rsidP="00B75B92">
      <w:pPr>
        <w:pStyle w:val="Lista2"/>
      </w:pPr>
      <w:r>
        <w:t xml:space="preserve">Arabic numbers (e.g. </w:t>
      </w:r>
      <w:r>
        <w:fldChar w:fldCharType="begin"/>
      </w:r>
      <w:r>
        <w:instrText xml:space="preserve"> REF _Ref44078271 \h </w:instrText>
      </w:r>
      <w:r>
        <w:fldChar w:fldCharType="separate"/>
      </w:r>
      <w:r w:rsidR="00393FE2" w:rsidRPr="00DD7CCF">
        <w:t xml:space="preserve">Example </w:t>
      </w:r>
      <w:r w:rsidR="00393FE2">
        <w:rPr>
          <w:noProof/>
        </w:rPr>
        <w:t>3.5.3</w:t>
      </w:r>
      <w:r w:rsidR="00393FE2" w:rsidRPr="00DD7CCF">
        <w:t>.</w:t>
      </w:r>
      <w:r w:rsidR="00393FE2">
        <w:rPr>
          <w:noProof/>
        </w:rPr>
        <w:t>B</w:t>
      </w:r>
      <w:r>
        <w:fldChar w:fldCharType="end"/>
      </w:r>
      <w:r>
        <w:t>)</w:t>
      </w:r>
    </w:p>
    <w:p w14:paraId="57755B1F" w14:textId="69C1864F" w:rsidR="00B75B92" w:rsidRDefault="00B75B92" w:rsidP="00B75B92">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393FE2" w:rsidRPr="00DD7CCF">
        <w:t xml:space="preserve">Example </w:t>
      </w:r>
      <w:r w:rsidR="00393FE2">
        <w:rPr>
          <w:noProof/>
        </w:rPr>
        <w:t>3.5.3</w:t>
      </w:r>
      <w:r w:rsidR="00393FE2" w:rsidRPr="00DD7CCF">
        <w:t>.</w:t>
      </w:r>
      <w:r w:rsidR="00393FE2">
        <w:rPr>
          <w:noProof/>
        </w:rPr>
        <w:t>C</w:t>
      </w:r>
      <w:r>
        <w:fldChar w:fldCharType="end"/>
      </w:r>
      <w:r>
        <w:t>)</w:t>
      </w:r>
    </w:p>
    <w:p w14:paraId="6C66937C" w14:textId="2041E3B0" w:rsidR="00B75B92" w:rsidRPr="00DD7CCF" w:rsidRDefault="00B75B92" w:rsidP="00B75B92">
      <w:pPr>
        <w:pStyle w:val="Cmsor4"/>
      </w:pPr>
      <w:bookmarkStart w:id="258" w:name="_Ref182236825"/>
      <w:bookmarkStart w:id="259" w:name="_Toc182319649"/>
      <w:r>
        <w:t>Textpart subtypes</w:t>
      </w:r>
      <w:bookmarkEnd w:id="258"/>
      <w:bookmarkEnd w:id="259"/>
    </w:p>
    <w:p w14:paraId="18CFF50F" w14:textId="4F58422A" w:rsidR="00C02B8C" w:rsidRPr="00DD7CCF" w:rsidRDefault="004D2E67" w:rsidP="00E2714A">
      <w:pPr>
        <w:pStyle w:val="Lista"/>
      </w:pPr>
      <w:r w:rsidRPr="00DD7CCF">
        <w:t xml:space="preserve">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w:t>
      </w:r>
      <w:r w:rsidR="00CE447D">
        <w:t xml:space="preserve"> physical</w:t>
      </w:r>
      <w:r w:rsidRPr="00DD7CCF">
        <w:t xml:space="preserve"> nature of textparts</w:t>
      </w:r>
    </w:p>
    <w:p w14:paraId="7CF9047B" w14:textId="476227A0" w:rsidR="00C02B8C" w:rsidRPr="00DD7CCF" w:rsidRDefault="004D2E67" w:rsidP="00E2714A">
      <w:pPr>
        <w:pStyle w:val="Lista2"/>
      </w:pPr>
      <w:r w:rsidRPr="00DD7CCF">
        <w:t xml:space="preserve">the use of this attribute is not mandatory, but it is strongly recommended </w:t>
      </w:r>
      <w:r w:rsidR="00AA796A" w:rsidRPr="00DD7CCF">
        <w:t xml:space="preserve">when </w:t>
      </w:r>
      <w:r w:rsidR="00B75B92">
        <w:t xml:space="preserve">an edition consists of </w:t>
      </w:r>
      <w:r w:rsidR="00AA796A" w:rsidRPr="00DD7CCF">
        <w:t>multiple textparts of the same nature</w:t>
      </w:r>
      <w:r w:rsidR="00B75B92">
        <w:t xml:space="preserve"> and in the special case of trial engravings</w:t>
      </w:r>
    </w:p>
    <w:p w14:paraId="782DE02F" w14:textId="470A7136" w:rsidR="008525C6" w:rsidRPr="008525C6" w:rsidRDefault="004D2E67" w:rsidP="00B75B92">
      <w:pPr>
        <w:pStyle w:val="Lista"/>
      </w:pPr>
      <w:r w:rsidRPr="00DD7CCF">
        <w:t xml:space="preserve">the value of </w:t>
      </w:r>
      <w:r w:rsidR="008525C6" w:rsidRPr="008525C6">
        <w:rPr>
          <w:rStyle w:val="Codeattribute"/>
        </w:rPr>
        <w:t>@subtype</w:t>
      </w:r>
      <w:r w:rsidR="00B75B92">
        <w:t xml:space="preserve"> </w:t>
      </w:r>
      <w:r w:rsidR="00912664">
        <w:t>shall describe the general nature of the partition rather than its function or appearance; suggested values are as follows:</w:t>
      </w:r>
    </w:p>
    <w:p w14:paraId="24FB047F" w14:textId="7B737396" w:rsidR="00C02B8C" w:rsidRPr="00DD7CCF" w:rsidRDefault="00303844" w:rsidP="00CE447D">
      <w:pPr>
        <w:pStyle w:val="Lista2"/>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r w:rsidR="00CE447D">
        <w:t xml:space="preserve"> (</w:t>
      </w:r>
      <w:r w:rsidR="00CE447D">
        <w:fldChar w:fldCharType="begin"/>
      </w:r>
      <w:r w:rsidR="00CE447D">
        <w:instrText xml:space="preserve"> REF _Ref182237205 \h </w:instrText>
      </w:r>
      <w:r w:rsidR="00CE447D">
        <w:fldChar w:fldCharType="separate"/>
      </w:r>
      <w:r w:rsidR="00393FE2" w:rsidRPr="00DD7CCF">
        <w:t xml:space="preserve">Example </w:t>
      </w:r>
      <w:r w:rsidR="00393FE2">
        <w:rPr>
          <w:noProof/>
        </w:rPr>
        <w:t>3.5.3</w:t>
      </w:r>
      <w:r w:rsidR="00393FE2" w:rsidRPr="00DD7CCF">
        <w:t>.</w:t>
      </w:r>
      <w:r w:rsidR="00393FE2">
        <w:rPr>
          <w:noProof/>
        </w:rPr>
        <w:t>C</w:t>
      </w:r>
      <w:r w:rsidR="00CE447D">
        <w:fldChar w:fldCharType="end"/>
      </w:r>
      <w:r w:rsidR="00CE447D">
        <w:t>)</w:t>
      </w:r>
    </w:p>
    <w:p w14:paraId="074B741A" w14:textId="7F9D8BA3" w:rsidR="00C02B8C" w:rsidRPr="00DD7CCF" w:rsidRDefault="00303844" w:rsidP="00CE447D">
      <w:pPr>
        <w:pStyle w:val="Lista2"/>
      </w:pPr>
      <w:r w:rsidRPr="00303844">
        <w:rPr>
          <w:rStyle w:val="Codevalue"/>
        </w:rPr>
        <w:t>"faces"</w:t>
      </w:r>
      <w:r w:rsidR="004D2E67" w:rsidRPr="00DD7CCF">
        <w:t xml:space="preserve"> in texts where each </w:t>
      </w:r>
      <w:r w:rsidR="00CE447D">
        <w:t xml:space="preserve">textpart division involves </w:t>
      </w:r>
      <w:r w:rsidR="004D2E67" w:rsidRPr="00DD7CCF">
        <w:t>line</w:t>
      </w:r>
      <w:r w:rsidR="00CE447D">
        <w:t>s</w:t>
      </w:r>
      <w:r w:rsidR="004D2E67" w:rsidRPr="00DD7CCF">
        <w:t xml:space="preserve"> continu</w:t>
      </w:r>
      <w:r w:rsidR="00CE447D">
        <w:t>ing</w:t>
      </w:r>
      <w:r w:rsidR="004D2E67" w:rsidRPr="00DD7CCF">
        <w:t xml:space="preserve"> across two or more surfaces such as the frontal and lateral face of a four-sided </w:t>
      </w:r>
      <w:r w:rsidR="00167D32" w:rsidRPr="00DD7CCF">
        <w:t>stele</w:t>
      </w:r>
    </w:p>
    <w:p w14:paraId="538C44C9" w14:textId="30FE037C" w:rsidR="00912664" w:rsidRPr="00DD7CCF" w:rsidRDefault="00912664" w:rsidP="00912664">
      <w:pPr>
        <w:pStyle w:val="Lista3"/>
      </w:pPr>
      <w:r>
        <w:t>gridlike partitions (§</w:t>
      </w:r>
      <w:r>
        <w:fldChar w:fldCharType="begin"/>
      </w:r>
      <w:r>
        <w:instrText xml:space="preserve"> REF _Ref43984651 \r \h </w:instrText>
      </w:r>
      <w:r>
        <w:fldChar w:fldCharType="separate"/>
      </w:r>
      <w:r w:rsidR="00393FE2">
        <w:t>3.7</w:t>
      </w:r>
      <w:r>
        <w:fldChar w:fldCharType="end"/>
      </w:r>
      <w:r>
        <w:t>) may be optionally used to encode the boundary of each face constituting a boxlike zone of this kind</w:t>
      </w:r>
    </w:p>
    <w:p w14:paraId="607E88DB" w14:textId="77777777" w:rsidR="00C02B8C" w:rsidRPr="00DD7CCF" w:rsidRDefault="00303844" w:rsidP="00CE447D">
      <w:pPr>
        <w:pStyle w:val="Lista2"/>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3547060D" w14:textId="77777777" w:rsidR="00D0147D" w:rsidRDefault="00D0147D" w:rsidP="00D0147D">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00BFECEE" w14:textId="77777777" w:rsidR="00D0147D" w:rsidRPr="00DD7CCF" w:rsidRDefault="00D0147D" w:rsidP="00D0147D">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715519B0" w14:textId="3F00A2E4" w:rsidR="00C02B8C" w:rsidRDefault="00303844" w:rsidP="00CE447D">
      <w:pPr>
        <w:pStyle w:val="Lista2"/>
      </w:pPr>
      <w:r w:rsidRPr="00303844">
        <w:rPr>
          <w:rStyle w:val="Codevalue"/>
        </w:rPr>
        <w:t>"item"</w:t>
      </w:r>
      <w:r w:rsidR="004D2E67" w:rsidRPr="00DD7CCF">
        <w:t xml:space="preserve"> for physically distinct objects such as architectural elements, e.g. when an inscription is engraved on two pillars</w:t>
      </w:r>
    </w:p>
    <w:p w14:paraId="03ED4FD7" w14:textId="77777777" w:rsidR="00D0147D" w:rsidRPr="00DD7CCF" w:rsidRDefault="00D0147D" w:rsidP="00D0147D">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Pr="00DD7CCF">
        <w:t xml:space="preserve">Example </w:t>
      </w:r>
      <w:r>
        <w:rPr>
          <w:noProof/>
        </w:rPr>
        <w:t>3.5.3</w:t>
      </w:r>
      <w:r w:rsidRPr="00DD7CCF">
        <w:t>.</w:t>
      </w:r>
      <w:r>
        <w:rPr>
          <w:noProof/>
        </w:rPr>
        <w:t>A</w:t>
      </w:r>
      <w:r>
        <w:fldChar w:fldCharType="end"/>
      </w:r>
      <w:r>
        <w:t xml:space="preserve">, </w:t>
      </w:r>
      <w:r>
        <w:fldChar w:fldCharType="begin"/>
      </w:r>
      <w:r>
        <w:instrText xml:space="preserve"> REF _Ref44078271 \h </w:instrText>
      </w:r>
      <w:r>
        <w:fldChar w:fldCharType="separate"/>
      </w:r>
      <w:r w:rsidRPr="00DD7CCF">
        <w:t xml:space="preserve">Example </w:t>
      </w:r>
      <w:r>
        <w:rPr>
          <w:noProof/>
        </w:rPr>
        <w:t>3.5.3</w:t>
      </w:r>
      <w:r w:rsidRPr="00DD7CCF">
        <w:t>.</w:t>
      </w:r>
      <w:r>
        <w:rPr>
          <w:noProof/>
        </w:rPr>
        <w:t>B</w:t>
      </w:r>
      <w:r>
        <w:fldChar w:fldCharType="end"/>
      </w:r>
      <w:r>
        <w:t>)</w:t>
      </w:r>
    </w:p>
    <w:p w14:paraId="3048C2D6" w14:textId="77777777" w:rsidR="00895A8E" w:rsidRDefault="00895A8E" w:rsidP="00CE447D">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CE447D">
      <w:pPr>
        <w:pStyle w:val="Lista3"/>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CE447D">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4727D4ED" w14:textId="47663A06" w:rsidR="00C02B8C" w:rsidRPr="00DD7CCF" w:rsidRDefault="004D2E67" w:rsidP="00D0147D">
      <w:pPr>
        <w:pStyle w:val="Lista"/>
      </w:pPr>
      <w:r w:rsidRPr="00DD7CCF">
        <w:t xml:space="preserve">if you </w:t>
      </w:r>
      <w:r w:rsidR="00912664">
        <w:t xml:space="preserve">feel </w:t>
      </w:r>
      <w:r w:rsidRPr="00DD7CCF">
        <w:t xml:space="preserve">certain </w:t>
      </w:r>
      <w:r w:rsidR="00912664">
        <w:t xml:space="preserve">that </w:t>
      </w:r>
      <w:r w:rsidRPr="00DD7CCF">
        <w:t xml:space="preserve">none of the above </w:t>
      </w:r>
      <w:r w:rsidR="00CE447D">
        <w:t xml:space="preserve">values </w:t>
      </w:r>
      <w:r w:rsidRPr="00DD7CCF">
        <w:t>are satisfactory, you may use other values</w:t>
      </w:r>
      <w:r w:rsidR="00912664">
        <w:t xml:space="preserve">, consisting only of </w:t>
      </w:r>
      <w:r w:rsidR="00CE447D">
        <w:t>lowercase Latin letters without diacritical marks</w:t>
      </w:r>
    </w:p>
    <w:p w14:paraId="1AAAADC0" w14:textId="347FD017" w:rsidR="00C02B8C" w:rsidRPr="00DD7CCF" w:rsidRDefault="004D2E67"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rsidR="00CE447D">
        <w:t>added to the list of recognised subtypes</w:t>
      </w:r>
    </w:p>
    <w:p w14:paraId="1E248BA2" w14:textId="67B756E0" w:rsidR="00B75B92" w:rsidRDefault="00B75B92" w:rsidP="00B75B92">
      <w:pPr>
        <w:pStyle w:val="Cmsor4"/>
      </w:pPr>
      <w:bookmarkStart w:id="260" w:name="_Ref182236925"/>
      <w:bookmarkStart w:id="261" w:name="_Toc182319650"/>
      <w:r>
        <w:t>Textpart headers</w:t>
      </w:r>
      <w:bookmarkEnd w:id="260"/>
      <w:bookmarkEnd w:id="261"/>
    </w:p>
    <w:p w14:paraId="28F388EC" w14:textId="22491DA7" w:rsidR="00C02B8C" w:rsidRPr="00DD7CCF" w:rsidRDefault="004D2E67" w:rsidP="00E2714A">
      <w:pPr>
        <w:pStyle w:val="Lista"/>
      </w:pPr>
      <w:r w:rsidRPr="00DD7CCF">
        <w:t xml:space="preserve">to add further flexibility to the </w:t>
      </w:r>
      <w:r w:rsidR="006C1611">
        <w:t>titling</w:t>
      </w:r>
      <w:r w:rsidRPr="00DD7CCF">
        <w:t xml:space="preserve"> displayed for textparts, you may </w:t>
      </w:r>
      <w:r w:rsidR="00CE447D">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33C422C4" w14:textId="77777777" w:rsidR="001D3570" w:rsidRDefault="004D2E67" w:rsidP="00E2714A">
      <w:pPr>
        <w:pStyle w:val="Lista2"/>
      </w:pPr>
      <w:r w:rsidRPr="00DD7CCF">
        <w:t>the use of this element is recommended when the textparts of an inscription are different in nature, so they cannot be conveniently described by a combination of subtype and number</w:t>
      </w:r>
    </w:p>
    <w:p w14:paraId="0A04EEE7" w14:textId="3E96A1A6" w:rsidR="00C02B8C" w:rsidRDefault="004D2E67" w:rsidP="001D3570">
      <w:pPr>
        <w:pStyle w:val="Lista3"/>
      </w:pPr>
      <w:r w:rsidRPr="00DD7CCF">
        <w:t xml:space="preserve">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4F2181B0" w14:textId="4DA15906" w:rsidR="001D3570" w:rsidRDefault="001D3570" w:rsidP="00CE447D">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041585AF" w14:textId="055B8292" w:rsidR="00CE447D" w:rsidRPr="00DD7CCF" w:rsidRDefault="00CE447D" w:rsidP="001D357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A4DCF42" w14:textId="77777777" w:rsidR="00C02B8C" w:rsidRPr="00DD7CCF" w:rsidRDefault="004D2E67" w:rsidP="001D3570">
      <w:pPr>
        <w:pStyle w:val="Lista"/>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16AF7AF7" w14:textId="77777777" w:rsidR="00C02B8C" w:rsidRPr="00DD7CCF" w:rsidRDefault="004D2E67" w:rsidP="006C1611">
      <w:pPr>
        <w:pStyle w:val="Lista"/>
      </w:pPr>
      <w:r w:rsidRPr="00DD7CCF">
        <w:t>the contents of the editorial heading will not be altered in display, so</w:t>
      </w:r>
    </w:p>
    <w:p w14:paraId="650D1891" w14:textId="7A43DABB" w:rsidR="00C02B8C" w:rsidRPr="00DD7CCF" w:rsidRDefault="004D2E67" w:rsidP="006C1611">
      <w:pPr>
        <w:pStyle w:val="Lista2"/>
      </w:pPr>
      <w:r w:rsidRPr="00DD7CCF">
        <w:t>use a capital initial and feel free to include spaces, additional capitals and punctuation as necessary</w:t>
      </w:r>
    </w:p>
    <w:p w14:paraId="4274646B" w14:textId="5B2DD74D" w:rsidR="004F4C63" w:rsidRPr="00DD7CCF" w:rsidRDefault="004D2E67" w:rsidP="006C1611">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393FE2">
        <w:t>10.3.3</w:t>
      </w:r>
      <w:r w:rsidR="000A421D" w:rsidRPr="00DD7CCF">
        <w:fldChar w:fldCharType="end"/>
      </w:r>
      <w:r w:rsidRPr="00DD7CCF">
        <w:t>), which you may employ if you deem necessary</w:t>
      </w:r>
    </w:p>
    <w:p w14:paraId="13DD0640" w14:textId="77777777" w:rsidR="00C02B8C" w:rsidRPr="00DD7CCF" w:rsidRDefault="004D2E67" w:rsidP="00EB2024">
      <w:pPr>
        <w:pStyle w:val="Cmsor3"/>
      </w:pPr>
      <w:bookmarkStart w:id="262" w:name="_suh8lewninkg" w:colFirst="0" w:colLast="0"/>
      <w:bookmarkStart w:id="263" w:name="_ro2q56korov1" w:colFirst="0" w:colLast="0"/>
      <w:bookmarkStart w:id="264" w:name="_fh0zn6srq43l" w:colFirst="0" w:colLast="0"/>
      <w:bookmarkStart w:id="265" w:name="_Ref43986747"/>
      <w:bookmarkStart w:id="266" w:name="_Toc182319651"/>
      <w:bookmarkEnd w:id="262"/>
      <w:bookmarkEnd w:id="263"/>
      <w:bookmarkEnd w:id="264"/>
      <w:r w:rsidRPr="00DD7CCF">
        <w:lastRenderedPageBreak/>
        <w:t>Numbered elements in textparts</w:t>
      </w:r>
      <w:bookmarkEnd w:id="265"/>
      <w:bookmarkEnd w:id="266"/>
    </w:p>
    <w:p w14:paraId="4FBF3D48" w14:textId="7D5542FD" w:rsidR="00912664" w:rsidRDefault="004D2E67" w:rsidP="00E2714A">
      <w:pPr>
        <w:pStyle w:val="Lista"/>
      </w:pPr>
      <w:r w:rsidRPr="00DD7CCF">
        <w:t xml:space="preserve">when your document is divided into textparts, </w:t>
      </w:r>
      <w:r w:rsidR="00912664">
        <w:t>the numbering of any numbered structural elements that occur in more than one textpart should be restarted in each textpart</w:t>
      </w:r>
    </w:p>
    <w:p w14:paraId="4AF7D1FB" w14:textId="33C7B66D" w:rsidR="00912664" w:rsidRDefault="00912664" w:rsidP="00912664">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1458876" w14:textId="04E4986A" w:rsidR="00C02B8C" w:rsidRPr="00DD7CCF" w:rsidRDefault="00912664" w:rsidP="00E2714A">
      <w:pPr>
        <w:pStyle w:val="Lista"/>
      </w:pPr>
      <w:r>
        <w:t>restarting the numbering in each textpart is mandatory for the following elements:</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9"/>
      </w:r>
    </w:p>
    <w:p w14:paraId="5489EEC1" w14:textId="0262019D" w:rsidR="00912664" w:rsidRDefault="00912664" w:rsidP="00E2714A">
      <w:pPr>
        <w:pStyle w:val="Lista"/>
      </w:pPr>
      <w:r>
        <w:t>restarting the numbering in each textpart is optional but recommended for the following elements:</w:t>
      </w:r>
    </w:p>
    <w:p w14:paraId="5BA4338D" w14:textId="52B6E135"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393FE2">
        <w:t>3.6.3</w:t>
      </w:r>
      <w:r w:rsidR="000A421D" w:rsidRPr="00DD7CCF">
        <w:fldChar w:fldCharType="end"/>
      </w:r>
      <w:r w:rsidRPr="00DD7CCF">
        <w:t>)</w:t>
      </w:r>
      <w:r w:rsidR="00912664">
        <w:t xml:space="preserve"> of a particular kind (as represented by </w:t>
      </w:r>
      <w:r w:rsidR="00912664" w:rsidRPr="00912664">
        <w:rPr>
          <w:rStyle w:val="Codeattribute"/>
        </w:rPr>
        <w:t>@unit</w:t>
      </w:r>
      <w:r w:rsidR="00912664">
        <w:t>, §</w:t>
      </w:r>
      <w:r w:rsidR="00393FE2">
        <w:fldChar w:fldCharType="begin"/>
      </w:r>
      <w:r w:rsidR="00393FE2">
        <w:instrText xml:space="preserve"> REF _Ref182319568 \r \h </w:instrText>
      </w:r>
      <w:r w:rsidR="00393FE2">
        <w:fldChar w:fldCharType="separate"/>
      </w:r>
      <w:r w:rsidR="00393FE2">
        <w:t>3.6.4.2</w:t>
      </w:r>
      <w:r w:rsidR="00393FE2">
        <w:fldChar w:fldCharType="end"/>
      </w:r>
      <w:r w:rsidR="00912664">
        <w:t>)</w:t>
      </w:r>
    </w:p>
    <w:p w14:paraId="455A92D8" w14:textId="73D327C1"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w:t>
      </w:r>
      <w:r w:rsidR="00912664">
        <w:t xml:space="preserve"> of a particular kind (as represented by </w:t>
      </w:r>
      <w:r w:rsidR="00912664" w:rsidRPr="00912664">
        <w:rPr>
          <w:rStyle w:val="Codeattribute"/>
        </w:rPr>
        <w:t>@unit</w:t>
      </w:r>
      <w:r w:rsidR="00912664">
        <w:t>, §</w:t>
      </w:r>
      <w:r w:rsidR="00393FE2">
        <w:fldChar w:fldCharType="begin"/>
      </w:r>
      <w:r w:rsidR="00393FE2">
        <w:instrText xml:space="preserve"> REF _Ref182302763 \r \h </w:instrText>
      </w:r>
      <w:r w:rsidR="00393FE2">
        <w:fldChar w:fldCharType="separate"/>
      </w:r>
      <w:r w:rsidR="00393FE2">
        <w:t>3.7.3.1</w:t>
      </w:r>
      <w:r w:rsidR="00393FE2">
        <w:fldChar w:fldCharType="end"/>
      </w:r>
      <w:r w:rsidR="00912664">
        <w:t>)</w:t>
      </w:r>
    </w:p>
    <w:p w14:paraId="7ED1C1D3" w14:textId="425E3275" w:rsidR="00C02B8C" w:rsidRPr="00DD7CCF" w:rsidRDefault="004D2E67" w:rsidP="00EB2024">
      <w:pPr>
        <w:pStyle w:val="Cmsor2"/>
      </w:pPr>
      <w:bookmarkStart w:id="267" w:name="_k0nurnm93lxl" w:colFirst="0" w:colLast="0"/>
      <w:bookmarkStart w:id="268" w:name="_Ref43979481"/>
      <w:bookmarkStart w:id="269" w:name="_Toc182319652"/>
      <w:bookmarkEnd w:id="267"/>
      <w:r w:rsidRPr="00DD7CCF">
        <w:t xml:space="preserve">Pagelike </w:t>
      </w:r>
      <w:r w:rsidR="006733B4" w:rsidRPr="00DD7CCF">
        <w:t>partitions: text flows through successive zones</w:t>
      </w:r>
      <w:bookmarkEnd w:id="268"/>
      <w:bookmarkEnd w:id="269"/>
    </w:p>
    <w:p w14:paraId="5005C658" w14:textId="68C951DD" w:rsidR="00C02B8C" w:rsidRDefault="004D2E67" w:rsidP="00EB2024">
      <w:pPr>
        <w:pStyle w:val="Cmsor3"/>
      </w:pPr>
      <w:bookmarkStart w:id="270" w:name="_h6ikg2hg8g9u" w:colFirst="0" w:colLast="0"/>
      <w:bookmarkStart w:id="271" w:name="_Ref182301135"/>
      <w:bookmarkStart w:id="272" w:name="_Toc182319653"/>
      <w:bookmarkEnd w:id="270"/>
      <w:r w:rsidRPr="00DD7CCF">
        <w:t>Overview</w:t>
      </w:r>
      <w:bookmarkEnd w:id="271"/>
      <w:bookmarkEnd w:id="272"/>
    </w:p>
    <w:p w14:paraId="1A341D3E" w14:textId="5B6B720D" w:rsidR="001112AA" w:rsidRDefault="001112AA" w:rsidP="004B2434">
      <w:r>
        <w:t>Recall from §</w:t>
      </w:r>
      <w:r>
        <w:fldChar w:fldCharType="begin"/>
      </w:r>
      <w:r>
        <w:instrText xml:space="preserve"> REF _Ref182207684 \r \h </w:instrText>
      </w:r>
      <w:r>
        <w:fldChar w:fldCharType="separate"/>
      </w:r>
      <w:r w:rsidR="00393FE2">
        <w:t>3.1</w:t>
      </w:r>
      <w:r>
        <w:fldChar w:fldCharType="end"/>
      </w:r>
      <w:r>
        <w:t xml:space="preserve"> that in a pagelike partition, the </w:t>
      </w:r>
      <w:r w:rsidR="004403A5">
        <w:t xml:space="preserve">text </w:t>
      </w:r>
      <w:r>
        <w:t xml:space="preserve">continues from the end of a zone to the beginning of the next, typically without a major semantic boundary, as in Pattern B of </w:t>
      </w:r>
      <w:r>
        <w:fldChar w:fldCharType="begin"/>
      </w:r>
      <w:r>
        <w:instrText xml:space="preserve"> REF _Ref181714224 \h </w:instrText>
      </w:r>
      <w:r>
        <w:fldChar w:fldCharType="separate"/>
      </w:r>
      <w:r w:rsidR="00393FE2">
        <w:t xml:space="preserve">Figure </w:t>
      </w:r>
      <w:r w:rsidR="00393FE2">
        <w:rPr>
          <w:noProof/>
        </w:rPr>
        <w:t>3</w:t>
      </w:r>
      <w:r>
        <w:fldChar w:fldCharType="end"/>
      </w:r>
      <w:r>
        <w:t>.</w:t>
      </w:r>
      <w:r w:rsidRPr="001112AA">
        <w:t xml:space="preserve"> </w:t>
      </w:r>
      <w:r w:rsidR="004B2434">
        <w:t xml:space="preserve">The text of all such partitions together comprises </w:t>
      </w:r>
      <w:r w:rsidR="004403A5">
        <w:t xml:space="preserve">a single virtual field that is </w:t>
      </w:r>
      <w:r w:rsidR="004B2434">
        <w:t xml:space="preserve">an integral whole, but the chunks of text in the individual partitions </w:t>
      </w:r>
      <w:r w:rsidR="004403A5">
        <w:t>are not complete in themselves</w:t>
      </w:r>
      <w:r w:rsidR="004B2434">
        <w:t xml:space="preserve">. </w:t>
      </w:r>
      <w:r>
        <w:t>We call these partitions pagelike because each zone is analogous to a page in a book</w:t>
      </w:r>
      <w:r w:rsidR="004B2434">
        <w:t xml:space="preserve">: the boundary is usually incidental and irrelevant to the text’s semantic structure, although it may also coincide with a semantic break. Because such a partition may occur inside a unit of intrinsic structure, the encoding equivalent of a pagelike partition is an empty </w:t>
      </w:r>
      <w:r w:rsidR="00913831">
        <w:t xml:space="preserve">milestone </w:t>
      </w:r>
      <w:r w:rsidR="004B2434">
        <w:t>element</w:t>
      </w:r>
      <w:r w:rsidR="00913831">
        <w:t xml:space="preserve"> (introduced in §</w:t>
      </w:r>
      <w:r w:rsidR="00913831">
        <w:fldChar w:fldCharType="begin"/>
      </w:r>
      <w:r w:rsidR="00913831">
        <w:instrText xml:space="preserve"> REF _Ref182309819 \r \h </w:instrText>
      </w:r>
      <w:r w:rsidR="00913831">
        <w:fldChar w:fldCharType="separate"/>
      </w:r>
      <w:r w:rsidR="00393FE2">
        <w:t>3.2</w:t>
      </w:r>
      <w:r w:rsidR="00913831">
        <w:fldChar w:fldCharType="end"/>
      </w:r>
      <w:r w:rsidR="00913831">
        <w:t>)</w:t>
      </w:r>
      <w:r w:rsidR="004B2434">
        <w:t>. For the genuine pages</w:t>
      </w:r>
      <w:r w:rsidR="004B2434" w:rsidRPr="006B5499">
        <w:rPr>
          <w:rStyle w:val="Lbjegyzet-hivatkozs"/>
        </w:rPr>
        <w:footnoteReference w:id="20"/>
      </w:r>
      <w:r w:rsidR="004B2434">
        <w:t xml:space="preserve"> of copperplate charters, we use </w:t>
      </w:r>
      <w:r w:rsidR="00913831">
        <w:rPr>
          <w:rStyle w:val="Code"/>
        </w:rPr>
        <w:t>&lt;pb/&gt;</w:t>
      </w:r>
      <w:r w:rsidR="00913831">
        <w:t xml:space="preserve"> elements</w:t>
      </w:r>
      <w:r w:rsidR="004B2434">
        <w:t xml:space="preserve"> (§</w:t>
      </w:r>
      <w:r w:rsidR="004B2434">
        <w:fldChar w:fldCharType="begin"/>
      </w:r>
      <w:r w:rsidR="004B2434">
        <w:instrText xml:space="preserve"> REF _Ref43978346 \r \h </w:instrText>
      </w:r>
      <w:r w:rsidR="004B2434">
        <w:fldChar w:fldCharType="separate"/>
      </w:r>
      <w:r w:rsidR="00393FE2">
        <w:t>3.6.2</w:t>
      </w:r>
      <w:r w:rsidR="004B2434">
        <w:fldChar w:fldCharType="end"/>
      </w:r>
      <w:r w:rsidR="004B2434">
        <w:t xml:space="preserve">), while for other partitions </w:t>
      </w:r>
      <w:r w:rsidR="00913831">
        <w:t xml:space="preserve">of analogous nature </w:t>
      </w:r>
      <w:r w:rsidR="004B2434">
        <w:t xml:space="preserve">we employ </w:t>
      </w:r>
      <w:r w:rsidR="00913831">
        <w:rPr>
          <w:rStyle w:val="Code"/>
        </w:rPr>
        <w:t xml:space="preserve">&lt;milestone </w:t>
      </w:r>
      <w:r w:rsidR="00913831" w:rsidRPr="00913831">
        <w:rPr>
          <w:rStyle w:val="Codeattribute"/>
        </w:rPr>
        <w:t>type=</w:t>
      </w:r>
      <w:r w:rsidR="00913831" w:rsidRPr="00913831">
        <w:rPr>
          <w:rStyle w:val="Codevalue"/>
        </w:rPr>
        <w:t>"pagelike"</w:t>
      </w:r>
      <w:r w:rsidR="00913831">
        <w:rPr>
          <w:rStyle w:val="Code"/>
        </w:rPr>
        <w:t>&gt;</w:t>
      </w:r>
      <w:r w:rsidR="004B2434">
        <w:t xml:space="preserve"> (§</w:t>
      </w:r>
      <w:r w:rsidR="004B2434">
        <w:fldChar w:fldCharType="begin"/>
      </w:r>
      <w:r w:rsidR="004B2434">
        <w:instrText xml:space="preserve"> REF _Ref43986679 \r \h </w:instrText>
      </w:r>
      <w:r w:rsidR="004B2434">
        <w:fldChar w:fldCharType="separate"/>
      </w:r>
      <w:r w:rsidR="00393FE2">
        <w:t>3.6.3</w:t>
      </w:r>
      <w:r w:rsidR="004B2434">
        <w:fldChar w:fldCharType="end"/>
      </w:r>
      <w:r w:rsidR="004B2434">
        <w:t xml:space="preserve">). </w:t>
      </w:r>
    </w:p>
    <w:p w14:paraId="77051843" w14:textId="39498C4C" w:rsidR="004B2434" w:rsidRPr="00DD7CCF" w:rsidRDefault="004B2434" w:rsidP="004B2434">
      <w:r>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393FE2">
        <w:t>3.5</w:t>
      </w:r>
      <w:r>
        <w:fldChar w:fldCharType="end"/>
      </w:r>
      <w:r>
        <w:t xml:space="preserve">), a maximum of one kind of pagelike partition per textpart. That is to say, a document or textpart may contain either page beginnings or pagelike milestones of a single type, but not both, nor pagelike milestones of more than one type.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393FE2">
        <w:t>3.4.2</w:t>
      </w:r>
      <w:r>
        <w:fldChar w:fldCharType="end"/>
      </w:r>
      <w:r>
        <w:t xml:space="preserve"> and §</w:t>
      </w:r>
      <w:r>
        <w:fldChar w:fldCharType="begin"/>
      </w:r>
      <w:r>
        <w:instrText xml:space="preserve"> REF _Ref182233273 \r \h </w:instrText>
      </w:r>
      <w:r>
        <w:fldChar w:fldCharType="separate"/>
      </w:r>
      <w:r w:rsidR="00393FE2">
        <w:t>3.4.3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393FE2">
        <w:t>3.5</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16AECEF8" w14:textId="54D5AD6C" w:rsidR="00C02B8C" w:rsidRPr="00DD7CCF" w:rsidRDefault="004B2434" w:rsidP="004B2434">
      <w:r>
        <w:t>E</w:t>
      </w:r>
      <w:r w:rsidR="004D2E67" w:rsidRPr="00DD7CCF">
        <w:t>pigraphic examples of pagelike partitions include</w:t>
      </w:r>
      <w:r>
        <w:t>:</w:t>
      </w:r>
    </w:p>
    <w:p w14:paraId="4B46B1FF" w14:textId="17DCEAA3" w:rsidR="00C02B8C" w:rsidRPr="00DD7CCF" w:rsidRDefault="004D2E67" w:rsidP="004B2434">
      <w:pPr>
        <w:pStyle w:val="Lista"/>
      </w:pPr>
      <w:r w:rsidRPr="00DD7CCF">
        <w:t xml:space="preserve">text laid out in consecutively readable zones </w:t>
      </w:r>
      <w:r w:rsidR="004B2434">
        <w:t xml:space="preserve">positioned </w:t>
      </w:r>
      <w:r w:rsidRPr="00DD7CCF">
        <w:t>in any arrangement on a single surface</w:t>
      </w:r>
    </w:p>
    <w:p w14:paraId="72275C6D" w14:textId="46ADA71B" w:rsidR="00C02B8C" w:rsidRPr="00DD7CCF" w:rsidRDefault="004D2E67" w:rsidP="004B2434">
      <w:pPr>
        <w:pStyle w:val="Lista"/>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393FE2">
        <w:t>Appendix C</w:t>
      </w:r>
      <w:r w:rsidR="008F5492" w:rsidRPr="00DD7CCF">
        <w:fldChar w:fldCharType="end"/>
      </w:r>
      <w:r w:rsidR="008F5492" w:rsidRPr="00DD7CCF">
        <w:t>)</w:t>
      </w:r>
    </w:p>
    <w:p w14:paraId="6B11A4CD" w14:textId="77777777" w:rsidR="00C02B8C" w:rsidRPr="00DD7CCF" w:rsidRDefault="004D2E67" w:rsidP="004B2434">
      <w:pPr>
        <w:pStyle w:val="Lista"/>
      </w:pPr>
      <w:r w:rsidRPr="00DD7CCF">
        <w:t xml:space="preserve">text laid out in consecutively readable zones on multiple linked objects </w:t>
      </w:r>
      <w:r w:rsidRPr="00E24F87">
        <w:rPr>
          <w:noProof/>
        </w:rPr>
        <w:t>(</w:t>
      </w:r>
      <w:r w:rsidRPr="00DD7CCF">
        <w:t>e.g. copperplate sets; two jambs of a doorway)</w:t>
      </w:r>
    </w:p>
    <w:tbl>
      <w:tblPr>
        <w:tblStyle w:val="CodeSampleTable"/>
        <w:tblW w:w="5000" w:type="pct"/>
        <w:tblLook w:val="04A0" w:firstRow="1" w:lastRow="0" w:firstColumn="1" w:lastColumn="0" w:noHBand="0" w:noVBand="1"/>
      </w:tblPr>
      <w:tblGrid>
        <w:gridCol w:w="5415"/>
        <w:gridCol w:w="4207"/>
      </w:tblGrid>
      <w:tr w:rsidR="001142F2" w:rsidRPr="00DD7CCF" w14:paraId="4E7CA42E" w14:textId="77777777" w:rsidTr="0035616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23E6385" w14:textId="75EDF729" w:rsidR="001142F2" w:rsidRPr="00DD7CCF" w:rsidRDefault="001142F2" w:rsidP="0035616B">
            <w:pPr>
              <w:pStyle w:val="Kpalrs"/>
            </w:pPr>
            <w:bookmarkStart w:id="273" w:name="_w6aiimbh4273" w:colFirst="0" w:colLast="0"/>
            <w:bookmarkStart w:id="274" w:name="_Ref43978346"/>
            <w:bookmarkStart w:id="275" w:name="_Toc182319654"/>
            <w:bookmarkStart w:id="276" w:name="_Ref44078357"/>
            <w:bookmarkEnd w:id="273"/>
            <w:r w:rsidRPr="00DD7CCF">
              <w:lastRenderedPageBreak/>
              <w:t xml:space="preserve">Example </w:t>
            </w:r>
            <w:r>
              <w:fldChar w:fldCharType="begin"/>
            </w:r>
            <w:r>
              <w:instrText xml:space="preserve"> STYLEREF 3 \s </w:instrText>
            </w:r>
            <w:r>
              <w:fldChar w:fldCharType="separate"/>
            </w:r>
            <w:r>
              <w:rPr>
                <w:noProof/>
              </w:rPr>
              <w:t>3.6.1</w:t>
            </w:r>
            <w:r>
              <w:rPr>
                <w:noProof/>
              </w:rPr>
              <w:fldChar w:fldCharType="end"/>
            </w:r>
            <w:r w:rsidRPr="00DD7CCF">
              <w:t>.</w:t>
            </w:r>
            <w:r>
              <w:fldChar w:fldCharType="begin"/>
            </w:r>
            <w:r>
              <w:instrText xml:space="preserve"> SEQ Example \* ALPHABETIC \s 3 </w:instrText>
            </w:r>
            <w:r>
              <w:fldChar w:fldCharType="separate"/>
            </w:r>
            <w:r>
              <w:rPr>
                <w:noProof/>
              </w:rPr>
              <w:t>A</w:t>
            </w:r>
            <w:r>
              <w:rPr>
                <w:noProof/>
              </w:rPr>
              <w:fldChar w:fldCharType="end"/>
            </w:r>
            <w:bookmarkEnd w:id="276"/>
            <w:r w:rsidRPr="00DD7CCF">
              <w:t>: text in two columns</w:t>
            </w:r>
          </w:p>
        </w:tc>
      </w:tr>
      <w:tr w:rsidR="001142F2" w:rsidRPr="00DD7CCF" w14:paraId="62BA42A4" w14:textId="77777777" w:rsidTr="0035616B">
        <w:tc>
          <w:tcPr>
            <w:tcW w:w="5000" w:type="pct"/>
            <w:gridSpan w:val="2"/>
          </w:tcPr>
          <w:p w14:paraId="1EB361C3" w14:textId="77777777" w:rsidR="001142F2" w:rsidRPr="00DD7CCF" w:rsidRDefault="001142F2" w:rsidP="0035616B">
            <w:pPr>
              <w:pStyle w:val="Image"/>
            </w:pPr>
            <w:r w:rsidRPr="00DD7CCF">
              <w:drawing>
                <wp:inline distT="0" distB="0" distL="0" distR="0" wp14:anchorId="0FBA9C4C" wp14:editId="050AD153">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1142F2" w:rsidRPr="00DD7CCF" w14:paraId="4BE69984" w14:textId="77777777" w:rsidTr="0035616B">
        <w:tc>
          <w:tcPr>
            <w:tcW w:w="5000" w:type="pct"/>
            <w:gridSpan w:val="2"/>
          </w:tcPr>
          <w:p w14:paraId="1E9B6E63" w14:textId="77777777" w:rsidR="001142F2" w:rsidRPr="00DD7CCF" w:rsidRDefault="001142F2" w:rsidP="0035616B">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3.3.2</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3.6.5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1142F2" w:rsidRPr="00DD7CCF" w14:paraId="4BEBFB8C" w14:textId="77777777" w:rsidTr="0035616B">
        <w:tc>
          <w:tcPr>
            <w:tcW w:w="5000" w:type="pct"/>
            <w:gridSpan w:val="2"/>
          </w:tcPr>
          <w:p w14:paraId="689C36B7" w14:textId="77777777" w:rsidR="001142F2" w:rsidRPr="00DD7CCF" w:rsidRDefault="001142F2" w:rsidP="0035616B">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t>3.5</w:t>
            </w:r>
            <w:r w:rsidRPr="00DD7CCF">
              <w:fldChar w:fldCharType="end"/>
            </w:r>
            <w:r w:rsidRPr="00DD7CCF">
              <w:t>)</w:t>
            </w:r>
          </w:p>
        </w:tc>
      </w:tr>
      <w:tr w:rsidR="001142F2" w:rsidRPr="00DD7CCF" w14:paraId="0FFB91EB" w14:textId="77777777" w:rsidTr="0035616B">
        <w:tc>
          <w:tcPr>
            <w:tcW w:w="2814" w:type="pct"/>
          </w:tcPr>
          <w:p w14:paraId="371E075F" w14:textId="77777777" w:rsidR="001142F2" w:rsidRPr="00DD7CCF" w:rsidRDefault="001142F2" w:rsidP="0035616B">
            <w:pPr>
              <w:pStyle w:val="TableNote"/>
            </w:pPr>
            <w:bookmarkStart w:id="277" w:name="_xbyjw7atziy5" w:colFirst="0" w:colLast="0"/>
            <w:bookmarkEnd w:id="277"/>
            <w:r w:rsidRPr="00DD7CCF">
              <w:t>a partition may, however, coincide with a semantic boundary as in the slightly altered illustration here</w:t>
            </w:r>
          </w:p>
          <w:p w14:paraId="160D955D" w14:textId="77777777" w:rsidR="001142F2" w:rsidRPr="00DD7CCF" w:rsidRDefault="001142F2" w:rsidP="0035616B">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t>3.5.1</w:t>
            </w:r>
            <w:r w:rsidRPr="00DD7CCF">
              <w:fldChar w:fldCharType="end"/>
            </w:r>
            <w:r w:rsidRPr="00DD7CCF">
              <w:t xml:space="preserve"> above</w:t>
            </w:r>
          </w:p>
          <w:p w14:paraId="2227E010" w14:textId="77777777" w:rsidR="001142F2" w:rsidRPr="00DD7CCF" w:rsidRDefault="001142F2" w:rsidP="0035616B">
            <w:pPr>
              <w:pStyle w:val="TableNote"/>
            </w:pPr>
            <w:bookmarkStart w:id="278" w:name="_9uretion352s" w:colFirst="0" w:colLast="0"/>
            <w:bookmarkEnd w:id="278"/>
            <w:r w:rsidRPr="00DD7CCF">
              <w:t>therefore, the illustration on the right must also be encoded as a pagelike partition</w:t>
            </w:r>
          </w:p>
        </w:tc>
        <w:tc>
          <w:tcPr>
            <w:tcW w:w="2186" w:type="pct"/>
            <w:vAlign w:val="bottom"/>
          </w:tcPr>
          <w:p w14:paraId="6ECB8007" w14:textId="77777777" w:rsidR="001142F2" w:rsidRPr="00DD7CCF" w:rsidRDefault="001142F2" w:rsidP="0035616B">
            <w:pPr>
              <w:pStyle w:val="Image"/>
              <w:rPr>
                <w:rStyle w:val="Code"/>
              </w:rPr>
            </w:pPr>
            <w:bookmarkStart w:id="279" w:name="_2o3hdppskxxm" w:colFirst="0" w:colLast="0"/>
            <w:bookmarkEnd w:id="279"/>
            <w:r w:rsidRPr="00DD7CCF">
              <w:drawing>
                <wp:inline distT="0" distB="0" distL="0" distR="0" wp14:anchorId="0B0D1C18" wp14:editId="10FB8E6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4119A423" w14:textId="77777777" w:rsidR="001142F2" w:rsidRPr="00161415" w:rsidRDefault="001142F2" w:rsidP="001142F2">
      <w:bookmarkStart w:id="280" w:name="_tnb25u59sdgt" w:colFirst="0" w:colLast="0"/>
      <w:bookmarkEnd w:id="280"/>
    </w:p>
    <w:p w14:paraId="1EEC3932" w14:textId="109AD8B3" w:rsidR="00C02B8C" w:rsidRPr="00DD7CCF" w:rsidRDefault="006C1611" w:rsidP="00EB2024">
      <w:pPr>
        <w:pStyle w:val="Cmsor3"/>
      </w:pPr>
      <w:r>
        <w:t>Marking up g</w:t>
      </w:r>
      <w:r w:rsidR="004D2E67" w:rsidRPr="00DD7CCF">
        <w:t>enuine pages</w:t>
      </w:r>
      <w:bookmarkEnd w:id="274"/>
      <w:bookmarkEnd w:id="275"/>
    </w:p>
    <w:p w14:paraId="675AFC38" w14:textId="2CAD61B4"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5F82EF4C" w14:textId="633C66E5" w:rsidR="00912664" w:rsidRDefault="00393FE2" w:rsidP="00393FE2">
      <w:pPr>
        <w:pStyle w:val="Lista2"/>
      </w:pPr>
      <w:bookmarkStart w:id="281"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t>3.6.4.1</w:t>
      </w:r>
      <w:r>
        <w:fldChar w:fldCharType="end"/>
      </w:r>
    </w:p>
    <w:p w14:paraId="544AAFE5" w14:textId="1BD60555" w:rsidR="00393FE2" w:rsidRDefault="00393FE2" w:rsidP="00393FE2">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t>3.2.2</w:t>
      </w:r>
      <w:r>
        <w:fldChar w:fldCharType="end"/>
      </w:r>
    </w:p>
    <w:p w14:paraId="535EB3EE" w14:textId="0BB19F70" w:rsidR="00393FE2" w:rsidRDefault="00393FE2" w:rsidP="004403A5">
      <w:pPr>
        <w:pStyle w:val="Lista"/>
      </w:pPr>
      <w:r w:rsidRPr="00DD7CCF">
        <w:rPr>
          <w:rStyle w:val="Code"/>
        </w:rPr>
        <w:lastRenderedPageBreak/>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383E46E2" w14:textId="55172AAC" w:rsidR="00393FE2" w:rsidRDefault="00393FE2" w:rsidP="00393FE2">
      <w:pPr>
        <w:pStyle w:val="Lista2"/>
      </w:pPr>
      <w:r>
        <w:t>see also §</w:t>
      </w:r>
      <w:r>
        <w:fldChar w:fldCharType="begin"/>
      </w:r>
      <w:r>
        <w:instrText xml:space="preserve"> REF _Ref182318940 \r \h </w:instrText>
      </w:r>
      <w:r>
        <w:fldChar w:fldCharType="separate"/>
      </w:r>
      <w:r>
        <w:t>3.6.2.1</w:t>
      </w:r>
      <w:r>
        <w:fldChar w:fldCharType="end"/>
      </w:r>
      <w:r>
        <w:t xml:space="preserve"> about uninscribed faces in copperplate sets</w:t>
      </w:r>
    </w:p>
    <w:p w14:paraId="1E38FEF9" w14:textId="3E7BB76D" w:rsidR="00393FE2" w:rsidRPr="00DD7CCF" w:rsidRDefault="00393FE2" w:rsidP="00393FE2">
      <w:pPr>
        <w:pStyle w:val="Lista"/>
      </w:pPr>
      <w:r>
        <w:t xml:space="preserve">all </w:t>
      </w:r>
      <w:r w:rsidR="00D0147D">
        <w:t xml:space="preserve">additional </w:t>
      </w:r>
      <w:r>
        <w:t>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50593EC2" w14:textId="45FE3968" w:rsidR="004B2434" w:rsidRPr="00DD7CCF" w:rsidRDefault="004B2434" w:rsidP="004B2434">
      <w:pPr>
        <w:pStyle w:val="Cmsor4"/>
      </w:pPr>
      <w:bookmarkStart w:id="282" w:name="_Ref182318940"/>
      <w:bookmarkStart w:id="283" w:name="_Toc182319655"/>
      <w:r>
        <w:t>Uninscribed copper plate faces</w:t>
      </w:r>
      <w:bookmarkEnd w:id="281"/>
      <w:bookmarkEnd w:id="282"/>
      <w:bookmarkEnd w:id="283"/>
    </w:p>
    <w:p w14:paraId="2F9D906E" w14:textId="4E928AB0" w:rsidR="00C02B8C" w:rsidRPr="00DD7CCF" w:rsidRDefault="004D2E67" w:rsidP="00E2714A">
      <w:pPr>
        <w:pStyle w:val="Lista"/>
      </w:pPr>
      <w:r w:rsidRPr="00DD7CCF">
        <w:t xml:space="preserve">plates must always be </w:t>
      </w:r>
      <w:r w:rsidR="00393FE2">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3D154B8C"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393FE2">
        <w:t>8.2.3</w:t>
      </w:r>
      <w:r w:rsidR="000A421D" w:rsidRPr="00DD7CCF">
        <w:fldChar w:fldCharType="end"/>
      </w:r>
      <w:r w:rsidRPr="00DD7CCF">
        <w:t>) that such empty elements must be inside block-level containers</w:t>
      </w:r>
    </w:p>
    <w:p w14:paraId="7FF71BBC" w14:textId="1EA48FD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393FE2">
        <w:t>Appendix C</w:t>
      </w:r>
      <w:r w:rsidR="000A421D" w:rsidRPr="00DD7CCF">
        <w:fldChar w:fldCharType="end"/>
      </w:r>
      <w:r w:rsidRPr="00DD7CCF">
        <w:t xml:space="preserve"> for an illustration of pages in an EpiDoc document</w:t>
      </w:r>
    </w:p>
    <w:p w14:paraId="45EFFC79" w14:textId="7A03A63B" w:rsidR="00C02B8C" w:rsidRPr="00DD7CCF" w:rsidRDefault="006C1611" w:rsidP="00EB2024">
      <w:pPr>
        <w:pStyle w:val="Cmsor3"/>
      </w:pPr>
      <w:bookmarkStart w:id="284" w:name="_t032kyf4wcza" w:colFirst="0" w:colLast="0"/>
      <w:bookmarkStart w:id="285" w:name="_Ref43986679"/>
      <w:bookmarkStart w:id="286" w:name="_Toc182319656"/>
      <w:bookmarkEnd w:id="284"/>
      <w:r>
        <w:t>Marking up o</w:t>
      </w:r>
      <w:r w:rsidR="004D2E67" w:rsidRPr="00DD7CCF">
        <w:t>ther pagelike zones</w:t>
      </w:r>
      <w:bookmarkEnd w:id="285"/>
      <w:bookmarkEnd w:id="286"/>
    </w:p>
    <w:p w14:paraId="22B58D7E" w14:textId="2F9D77E4" w:rsidR="00C02B8C" w:rsidRPr="00DD7CCF" w:rsidRDefault="004D2E67" w:rsidP="00E2714A">
      <w:pPr>
        <w:pStyle w:val="Lista"/>
      </w:pPr>
      <w:r w:rsidRPr="00DD7CCF">
        <w:t xml:space="preserve">to encode </w:t>
      </w:r>
      <w:r w:rsidR="004B2434">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776B3049" w14:textId="3B418438"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w:t>
      </w:r>
      <w:r w:rsidR="004B2434">
        <w:t>project</w:t>
      </w:r>
      <w:r w:rsidRPr="00DD7CCF">
        <w:t xml:space="preserve"> to explicitly distinguish these elements from other milestones used in an edition</w:t>
      </w:r>
    </w:p>
    <w:p w14:paraId="05522426" w14:textId="271C59E1" w:rsidR="00393FE2" w:rsidRPr="00DD7CCF" w:rsidRDefault="00393FE2" w:rsidP="00393FE2">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 see §</w:t>
      </w:r>
      <w:r>
        <w:fldChar w:fldCharType="begin"/>
      </w:r>
      <w:r>
        <w:instrText xml:space="preserve"> REF _Ref182319568 \r \h </w:instrText>
      </w:r>
      <w:r>
        <w:fldChar w:fldCharType="separate"/>
      </w:r>
      <w:r>
        <w:t>3.6.4.2</w:t>
      </w:r>
      <w:r>
        <w:fldChar w:fldCharType="end"/>
      </w:r>
      <w:r w:rsidRPr="00DD7CCF">
        <w:t xml:space="preserve"> below for values recommended in pagelike partitions</w:t>
      </w:r>
    </w:p>
    <w:p w14:paraId="753D5C56" w14:textId="0D5FE91F" w:rsidR="00912664" w:rsidRDefault="00912664" w:rsidP="00912664">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393FE2">
        <w:fldChar w:fldCharType="begin"/>
      </w:r>
      <w:r w:rsidR="00393FE2">
        <w:instrText xml:space="preserve"> REF _Ref182318136 \r \h </w:instrText>
      </w:r>
      <w:r w:rsidR="00393FE2">
        <w:fldChar w:fldCharType="separate"/>
      </w:r>
      <w:r w:rsidR="00393FE2">
        <w:t>3.6.4.3</w:t>
      </w:r>
      <w:r w:rsidR="00393FE2">
        <w:fldChar w:fldCharType="end"/>
      </w:r>
    </w:p>
    <w:p w14:paraId="17D196E2" w14:textId="0287F3C2" w:rsidR="00393FE2" w:rsidRDefault="00393FE2" w:rsidP="00393FE2">
      <w:pPr>
        <w:pStyle w:val="Lista2"/>
      </w:pPr>
      <w:r>
        <w:t xml:space="preserve">the attribute </w:t>
      </w:r>
      <w:r w:rsidRPr="006A77BF">
        <w:rPr>
          <w:rStyle w:val="Codeattribute"/>
        </w:rPr>
        <w:t>@break</w:t>
      </w:r>
      <w:r>
        <w:t xml:space="preserve"> must be added to </w:t>
      </w:r>
      <w:r w:rsidR="00D0147D">
        <w:t>zone</w:t>
      </w:r>
      <w:r>
        <w:t xml:space="preserve"> beginnings within words as per §</w:t>
      </w:r>
      <w:r>
        <w:fldChar w:fldCharType="begin"/>
      </w:r>
      <w:r>
        <w:instrText xml:space="preserve"> REF _Ref182318134 \r \h </w:instrText>
      </w:r>
      <w:r>
        <w:fldChar w:fldCharType="separate"/>
      </w:r>
      <w:r>
        <w:t>3.2.2</w:t>
      </w:r>
      <w:r>
        <w:fldChar w:fldCharType="end"/>
      </w:r>
    </w:p>
    <w:p w14:paraId="793B2CCE" w14:textId="4599CBEB" w:rsidR="00393FE2" w:rsidRDefault="00393FE2" w:rsidP="00393FE2">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30EFD609" w14:textId="6F7105B5" w:rsidR="00393FE2" w:rsidRPr="00DD7CCF" w:rsidRDefault="00393FE2" w:rsidP="00393FE2">
      <w:pPr>
        <w:pStyle w:val="Lista"/>
      </w:pPr>
      <w:r>
        <w:t>all 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12695B0A" w14:textId="64B4439E" w:rsidR="00C02B8C"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142F2" w:rsidRPr="00DD7CCF">
        <w:t xml:space="preserve">Example </w:t>
      </w:r>
      <w:r w:rsidR="001142F2">
        <w:rPr>
          <w:noProof/>
        </w:rPr>
        <w:t>3.6.1</w:t>
      </w:r>
      <w:r w:rsidR="001142F2" w:rsidRPr="00DD7CCF">
        <w:rPr>
          <w:noProof/>
        </w:rPr>
        <w:t>.</w:t>
      </w:r>
      <w:r w:rsidR="001142F2">
        <w:rPr>
          <w:noProof/>
        </w:rPr>
        <w:t>A</w:t>
      </w:r>
      <w:r w:rsidR="00AA796A" w:rsidRPr="00DD7CCF">
        <w:fldChar w:fldCharType="end"/>
      </w:r>
      <w:r w:rsidRPr="00DD7CCF">
        <w:t xml:space="preserve"> for a </w:t>
      </w:r>
      <w:r w:rsidR="00AA796A" w:rsidRPr="00DD7CCF">
        <w:t xml:space="preserve">full </w:t>
      </w:r>
      <w:r w:rsidRPr="00DD7CCF">
        <w:t xml:space="preserve">illustration of </w:t>
      </w:r>
      <w:r w:rsidR="004B2434">
        <w:t>pagelike</w:t>
      </w:r>
      <w:r w:rsidRPr="00DD7CCF">
        <w:t xml:space="preserv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393FE2">
        <w:t>Appendix C</w:t>
      </w:r>
      <w:r w:rsidR="008F5492" w:rsidRPr="00DD7CCF">
        <w:fldChar w:fldCharType="end"/>
      </w:r>
      <w:r w:rsidR="008F5492" w:rsidRPr="00DD7CCF">
        <w:t xml:space="preserve"> for more complex scenario</w:t>
      </w:r>
      <w:r w:rsidR="008F5492">
        <w:t>s</w:t>
      </w:r>
    </w:p>
    <w:p w14:paraId="06D22763" w14:textId="6388D513" w:rsidR="00912664" w:rsidRPr="00DD7CCF" w:rsidRDefault="00912664" w:rsidP="00912664">
      <w:pPr>
        <w:pStyle w:val="Cmsor3"/>
      </w:pPr>
      <w:bookmarkStart w:id="287" w:name="_Toc182319657"/>
      <w:r>
        <w:t xml:space="preserve">Identification and titling of pagelike </w:t>
      </w:r>
      <w:r w:rsidR="00393FE2">
        <w:t>partitions</w:t>
      </w:r>
      <w:bookmarkEnd w:id="287"/>
    </w:p>
    <w:p w14:paraId="20506999" w14:textId="1985D81F" w:rsidR="00912664" w:rsidRPr="00283D9F" w:rsidRDefault="00912664" w:rsidP="00912664">
      <w:bookmarkStart w:id="288" w:name="_oypoil6s6m99" w:colFirst="0" w:colLast="0"/>
      <w:bookmarkEnd w:id="288"/>
      <w:r>
        <w:t>The primary identifier for pagelike partitions is a unique number (§</w:t>
      </w:r>
      <w:r w:rsidR="00393FE2">
        <w:fldChar w:fldCharType="begin"/>
      </w:r>
      <w:r w:rsidR="00393FE2">
        <w:instrText xml:space="preserve"> REF _Ref182310225 \r \h </w:instrText>
      </w:r>
      <w:r w:rsidR="00393FE2">
        <w:fldChar w:fldCharType="separate"/>
      </w:r>
      <w:r w:rsidR="00D0147D">
        <w:t>3.6.4.1</w:t>
      </w:r>
      <w:r w:rsidR="00393FE2">
        <w:fldChar w:fldCharType="end"/>
      </w:r>
      <w:r>
        <w:t>, §</w:t>
      </w:r>
      <w:r w:rsidR="00393FE2">
        <w:fldChar w:fldCharType="begin"/>
      </w:r>
      <w:r w:rsidR="00393FE2">
        <w:instrText xml:space="preserve"> REF _Ref182318136 \r \h </w:instrText>
      </w:r>
      <w:r w:rsidR="00393FE2">
        <w:fldChar w:fldCharType="separate"/>
      </w:r>
      <w:r w:rsidR="00D0147D">
        <w:t>3.6.4.3</w:t>
      </w:r>
      <w:r w:rsidR="00393FE2">
        <w:fldChar w:fldCharType="end"/>
      </w:r>
      <w:r>
        <w:t>). The nature of pagelike milestones is mandatorily encoded as the unit of the milestone (§</w:t>
      </w:r>
      <w:r w:rsidR="00393FE2">
        <w:fldChar w:fldCharType="begin"/>
      </w:r>
      <w:r w:rsidR="00393FE2">
        <w:instrText xml:space="preserve"> REF _Ref182319568 \r \h </w:instrText>
      </w:r>
      <w:r w:rsidR="00393FE2">
        <w:fldChar w:fldCharType="separate"/>
      </w:r>
      <w:r w:rsidR="00D0147D">
        <w:t>3.6.4.2</w:t>
      </w:r>
      <w:r w:rsidR="00393FE2">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393FE2">
        <w:t>3.6.4.4</w:t>
      </w:r>
      <w:r>
        <w:fldChar w:fldCharType="end"/>
      </w:r>
      <w:r>
        <w:t>) may be added to the encoding, which will replace the auto-generated label.</w:t>
      </w:r>
    </w:p>
    <w:p w14:paraId="3B09A18E" w14:textId="77777777" w:rsidR="00912664" w:rsidRPr="00DD7CCF" w:rsidRDefault="00912664" w:rsidP="00912664">
      <w:bookmarkStart w:id="289" w:name="_Ref182300601"/>
      <w:bookmarkStart w:id="290" w:name="_Ref182300603"/>
    </w:p>
    <w:tbl>
      <w:tblPr>
        <w:tblStyle w:val="CodeSampleTable"/>
        <w:tblW w:w="0" w:type="auto"/>
        <w:tblLook w:val="04A0" w:firstRow="1" w:lastRow="0" w:firstColumn="1" w:lastColumn="0" w:noHBand="0" w:noVBand="1"/>
      </w:tblPr>
      <w:tblGrid>
        <w:gridCol w:w="9054"/>
      </w:tblGrid>
      <w:tr w:rsidR="00912664" w:rsidRPr="00DD7CCF" w14:paraId="1B18015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7B8792CF" w14:textId="67D13C9F" w:rsidR="00912664" w:rsidRPr="00DD7CCF" w:rsidRDefault="00912664" w:rsidP="003B3C1C">
            <w:pPr>
              <w:pStyle w:val="Kpalrs"/>
            </w:pPr>
            <w:bookmarkStart w:id="291" w:name="_Ref44078412"/>
            <w:r w:rsidRPr="00DD7CCF">
              <w:t xml:space="preserve">Example </w:t>
            </w:r>
            <w:r>
              <w:fldChar w:fldCharType="begin"/>
            </w:r>
            <w:r>
              <w:instrText xml:space="preserve"> STYLEREF 3 \s </w:instrText>
            </w:r>
            <w:r>
              <w:fldChar w:fldCharType="separate"/>
            </w:r>
            <w:r w:rsidR="00393FE2">
              <w:rPr>
                <w:noProof/>
              </w:rPr>
              <w:t>3.6.4</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291"/>
            <w:r w:rsidRPr="00DD7CCF">
              <w:t>: zone identification, two faces of an object</w:t>
            </w:r>
          </w:p>
        </w:tc>
      </w:tr>
      <w:tr w:rsidR="00912664" w:rsidRPr="00DD7CCF" w14:paraId="31CE8463" w14:textId="77777777" w:rsidTr="003B3C1C">
        <w:tc>
          <w:tcPr>
            <w:tcW w:w="9054" w:type="dxa"/>
          </w:tcPr>
          <w:p w14:paraId="02F74C7B" w14:textId="77777777" w:rsidR="00912664" w:rsidRPr="00DD7CCF" w:rsidRDefault="00912664"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643DCC2B" w14:textId="77777777" w:rsidR="00912664" w:rsidRPr="00DD7CCF" w:rsidRDefault="00912664"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912664" w:rsidRPr="00DD7CCF" w14:paraId="1BEE089E" w14:textId="77777777" w:rsidTr="003B3C1C">
        <w:tc>
          <w:tcPr>
            <w:tcW w:w="9054" w:type="dxa"/>
          </w:tcPr>
          <w:p w14:paraId="5AB9909F" w14:textId="77777777" w:rsidR="00912664" w:rsidRPr="00DD7CCF" w:rsidRDefault="00912664" w:rsidP="003B3C1C">
            <w:pPr>
              <w:pStyle w:val="TableNote"/>
              <w:rPr>
                <w:rStyle w:val="Code"/>
              </w:rPr>
            </w:pPr>
            <w:r w:rsidRPr="00DD7CCF">
              <w:t>auto-generated headings will show “Face A”, “Face B”, etc.</w:t>
            </w:r>
          </w:p>
        </w:tc>
      </w:tr>
    </w:tbl>
    <w:p w14:paraId="15CD5B9C" w14:textId="77777777" w:rsidR="00912664" w:rsidRPr="00DD7CCF" w:rsidRDefault="00912664" w:rsidP="00912664"/>
    <w:tbl>
      <w:tblPr>
        <w:tblStyle w:val="CodeSampleTable"/>
        <w:tblW w:w="0" w:type="auto"/>
        <w:tblLook w:val="04A0" w:firstRow="1" w:lastRow="0" w:firstColumn="1" w:lastColumn="0" w:noHBand="0" w:noVBand="1"/>
      </w:tblPr>
      <w:tblGrid>
        <w:gridCol w:w="9054"/>
      </w:tblGrid>
      <w:tr w:rsidR="00912664" w:rsidRPr="00DD7CCF" w14:paraId="72B38D69"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02402AB8" w14:textId="336B71D7" w:rsidR="00912664" w:rsidRPr="00DD7CCF" w:rsidRDefault="00912664" w:rsidP="003B3C1C">
            <w:pPr>
              <w:pStyle w:val="Kpalrs"/>
            </w:pPr>
            <w:bookmarkStart w:id="292" w:name="_Ref44078459"/>
            <w:r w:rsidRPr="00DD7CCF">
              <w:lastRenderedPageBreak/>
              <w:t xml:space="preserve">Example </w:t>
            </w:r>
            <w:r>
              <w:fldChar w:fldCharType="begin"/>
            </w:r>
            <w:r>
              <w:instrText xml:space="preserve"> STYLEREF 3 \s </w:instrText>
            </w:r>
            <w:r>
              <w:fldChar w:fldCharType="separate"/>
            </w:r>
            <w:r w:rsidR="00393FE2">
              <w:rPr>
                <w:noProof/>
              </w:rPr>
              <w:t>3.6.4</w:t>
            </w:r>
            <w:r>
              <w:rPr>
                <w:noProof/>
              </w:rPr>
              <w:fldChar w:fldCharType="end"/>
            </w:r>
            <w:r w:rsidRPr="00DD7CCF">
              <w:t>.</w:t>
            </w:r>
            <w:r>
              <w:fldChar w:fldCharType="begin"/>
            </w:r>
            <w:r>
              <w:instrText xml:space="preserve"> SEQ Example \* ALPHABETIC \s 3 </w:instrText>
            </w:r>
            <w:r>
              <w:fldChar w:fldCharType="separate"/>
            </w:r>
            <w:r w:rsidR="00393FE2">
              <w:rPr>
                <w:noProof/>
              </w:rPr>
              <w:t>B</w:t>
            </w:r>
            <w:r>
              <w:rPr>
                <w:noProof/>
              </w:rPr>
              <w:fldChar w:fldCharType="end"/>
            </w:r>
            <w:bookmarkEnd w:id="292"/>
            <w:r w:rsidRPr="00DD7CCF">
              <w:t>: zone identification, two doorjambs</w:t>
            </w:r>
          </w:p>
        </w:tc>
      </w:tr>
      <w:tr w:rsidR="00912664" w:rsidRPr="00DD7CCF" w14:paraId="6D7F9B3B" w14:textId="77777777" w:rsidTr="003B3C1C">
        <w:tc>
          <w:tcPr>
            <w:tcW w:w="9054" w:type="dxa"/>
          </w:tcPr>
          <w:p w14:paraId="6D44FAAB" w14:textId="77777777" w:rsidR="00912664" w:rsidRPr="00DD7CCF" w:rsidRDefault="00912664"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0A5156E7" w14:textId="77777777" w:rsidR="00912664" w:rsidRPr="00DD7CCF" w:rsidRDefault="00912664"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912664" w:rsidRPr="00DD7CCF" w14:paraId="00AA0EE7" w14:textId="77777777" w:rsidTr="003B3C1C">
        <w:tc>
          <w:tcPr>
            <w:tcW w:w="9054" w:type="dxa"/>
          </w:tcPr>
          <w:p w14:paraId="537312EE" w14:textId="77777777" w:rsidR="00912664" w:rsidRPr="00DD7CCF" w:rsidRDefault="00912664" w:rsidP="003B3C1C">
            <w:pPr>
              <w:pStyle w:val="TableNote"/>
              <w:rPr>
                <w:rStyle w:val="Code"/>
              </w:rPr>
            </w:pPr>
            <w:r w:rsidRPr="00DD7CCF">
              <w:t>explicitly encoded headings will show “Northern Doorjamb”, “Southern Doorjamb”, etc.</w:t>
            </w:r>
          </w:p>
        </w:tc>
      </w:tr>
    </w:tbl>
    <w:p w14:paraId="0EC772C8" w14:textId="77777777" w:rsidR="00393FE2" w:rsidRPr="00DD7CCF" w:rsidRDefault="00393FE2" w:rsidP="00393FE2">
      <w:pPr>
        <w:pStyle w:val="Cmsor4"/>
      </w:pPr>
      <w:bookmarkStart w:id="293" w:name="_Ref182300602"/>
      <w:bookmarkStart w:id="294" w:name="_Ref182299822"/>
      <w:bookmarkStart w:id="295" w:name="_Ref182310225"/>
      <w:bookmarkStart w:id="296" w:name="_Toc182319658"/>
      <w:bookmarkEnd w:id="289"/>
      <w:bookmarkEnd w:id="290"/>
      <w:r>
        <w:t>Page numbering</w:t>
      </w:r>
      <w:bookmarkEnd w:id="295"/>
      <w:bookmarkEnd w:id="296"/>
    </w:p>
    <w:p w14:paraId="148B1AC8" w14:textId="77777777" w:rsidR="00393FE2" w:rsidRDefault="00393FE2" w:rsidP="00393FE2">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378F2002" w14:textId="77777777" w:rsidR="00393FE2" w:rsidRDefault="00393FE2" w:rsidP="00393FE2">
      <w:pPr>
        <w:pStyle w:val="Lista2"/>
      </w:pPr>
      <w:r>
        <w:t xml:space="preserve">the value of </w:t>
      </w:r>
      <w:r w:rsidRPr="00912664">
        <w:rPr>
          <w:rStyle w:val="Codeattribute"/>
        </w:rPr>
        <w:t>@n</w:t>
      </w:r>
      <w:r>
        <w:t xml:space="preserve"> is thus composed of</w:t>
      </w:r>
    </w:p>
    <w:p w14:paraId="08CBACCB" w14:textId="77777777" w:rsidR="00393FE2" w:rsidRDefault="00393FE2" w:rsidP="00393FE2">
      <w:pPr>
        <w:pStyle w:val="Lista3"/>
      </w:pPr>
      <w:r>
        <w:t xml:space="preserve">an </w:t>
      </w:r>
      <w:r w:rsidRPr="00DD7CCF">
        <w:t>Arabic numeral</w:t>
      </w:r>
      <w:r>
        <w:t xml:space="preserve"> starting with 1 and proceeding in steps of 1 per plate (folio)</w:t>
      </w:r>
    </w:p>
    <w:p w14:paraId="08B0A6D7" w14:textId="77777777" w:rsidR="00393FE2" w:rsidRDefault="00393FE2" w:rsidP="00393FE2">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7BFD3754" w14:textId="77777777" w:rsidR="00393FE2" w:rsidRPr="00DD7CCF" w:rsidRDefault="00393FE2" w:rsidP="00393FE2">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3C409EAE" w14:textId="77777777" w:rsidR="00393FE2" w:rsidRPr="00DD7CCF" w:rsidRDefault="00393FE2" w:rsidP="00393FE2">
      <w:pPr>
        <w:pStyle w:val="Lista"/>
      </w:pPr>
      <w:r w:rsidRPr="00DD7CCF">
        <w:t>if you have a good reason to do so, you may opt to use a different numbering scheme for pages with the following constraints:</w:t>
      </w:r>
    </w:p>
    <w:p w14:paraId="16145B25" w14:textId="77777777" w:rsidR="00393FE2" w:rsidRPr="00DD7CCF" w:rsidRDefault="00393FE2" w:rsidP="00393FE2">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5F95D6E" w14:textId="77777777" w:rsidR="00393FE2" w:rsidRPr="00DD7CCF" w:rsidRDefault="00393FE2" w:rsidP="00393FE2">
      <w:pPr>
        <w:pStyle w:val="Lista2"/>
      </w:pPr>
      <w:r w:rsidRPr="00DD7CCF">
        <w:t xml:space="preserve">each page must have a unique number within your edition </w:t>
      </w:r>
      <w:r w:rsidRPr="00E24F87">
        <w:rPr>
          <w:noProof/>
        </w:rPr>
        <w:t>(</w:t>
      </w:r>
      <w:r w:rsidRPr="00DD7CCF">
        <w:t>or, if applicable, within a textpart division)</w:t>
      </w:r>
    </w:p>
    <w:p w14:paraId="6A820745" w14:textId="5DF59FCB" w:rsidR="00393FE2" w:rsidRPr="00DD7CCF" w:rsidRDefault="00393FE2" w:rsidP="00393FE2">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t>3.5.4</w:t>
      </w:r>
      <w:r>
        <w:fldChar w:fldCharType="end"/>
      </w:r>
      <w:r>
        <w:t>)</w:t>
      </w:r>
    </w:p>
    <w:p w14:paraId="195DD8C1" w14:textId="262D7372" w:rsidR="00393FE2" w:rsidRDefault="00393FE2" w:rsidP="00393FE2">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t>3.4.4</w:t>
      </w:r>
      <w:r w:rsidRPr="00DD7CCF">
        <w:fldChar w:fldCharType="end"/>
      </w:r>
      <w:r w:rsidRPr="00DD7CCF">
        <w:t xml:space="preserve"> about encoding any original pagination or foliation</w:t>
      </w:r>
    </w:p>
    <w:p w14:paraId="169E3B78" w14:textId="77777777" w:rsidR="00912664" w:rsidRPr="00DD7CCF" w:rsidRDefault="00912664" w:rsidP="00912664">
      <w:pPr>
        <w:pStyle w:val="Cmsor4"/>
      </w:pPr>
      <w:bookmarkStart w:id="297" w:name="_Ref182319568"/>
      <w:bookmarkStart w:id="298" w:name="_Toc182319659"/>
      <w:r>
        <w:t>Units for pagelike milestones</w:t>
      </w:r>
      <w:bookmarkEnd w:id="294"/>
      <w:bookmarkEnd w:id="297"/>
      <w:bookmarkEnd w:id="298"/>
    </w:p>
    <w:p w14:paraId="4F5C29AF" w14:textId="75AF4084" w:rsidR="00912664" w:rsidRDefault="00912664" w:rsidP="00912664">
      <w:pPr>
        <w:pStyle w:val="Lista"/>
      </w:pPr>
      <w:r w:rsidRPr="00DD7CCF">
        <w:t xml:space="preserve">the </w:t>
      </w:r>
      <w:r w:rsidRPr="008525C6">
        <w:rPr>
          <w:rStyle w:val="Codeattribute"/>
        </w:rPr>
        <w:t>@unit</w:t>
      </w:r>
      <w:r w:rsidRPr="008525C6">
        <w:t xml:space="preserve"> </w:t>
      </w:r>
      <w:r w:rsidRPr="00DD7CCF">
        <w:t xml:space="preserve">of a milestone encoding a pagelike partition shall be a single word describing the nature of the transition </w:t>
      </w:r>
      <w:r w:rsidR="00D0147D">
        <w:t xml:space="preserve">analogously to </w:t>
      </w:r>
      <w:r w:rsidRPr="00DD7CCF">
        <w:t xml:space="preserve">the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393FE2">
        <w:t>3.5.3.2</w:t>
      </w:r>
      <w:r>
        <w:fldChar w:fldCharType="end"/>
      </w:r>
      <w:r w:rsidRPr="00DD7CCF">
        <w:t>)</w:t>
      </w:r>
    </w:p>
    <w:p w14:paraId="4D82E1A9" w14:textId="35420A95" w:rsidR="00912664" w:rsidRPr="00DD7CCF" w:rsidRDefault="00912664" w:rsidP="00912664">
      <w:pPr>
        <w:pStyle w:val="Lista2"/>
      </w:pPr>
      <w:r>
        <w:t xml:space="preserve">note that unlike </w:t>
      </w:r>
      <w:r w:rsidRPr="008525C6">
        <w:rPr>
          <w:rStyle w:val="Codeattribute"/>
        </w:rPr>
        <w:t>@subtype</w:t>
      </w:r>
      <w:r w:rsidRPr="008525C6">
        <w:t xml:space="preserve"> </w:t>
      </w:r>
      <w:r>
        <w:t>for</w:t>
      </w:r>
      <w:r w:rsidRPr="00DD7CCF">
        <w:t xml:space="preserve"> textpart divisions</w:t>
      </w:r>
      <w:r>
        <w:t xml:space="preserve">, </w:t>
      </w:r>
      <w:r w:rsidRPr="008525C6">
        <w:rPr>
          <w:rStyle w:val="Codeattribute"/>
        </w:rPr>
        <w:t>@unit</w:t>
      </w:r>
      <w:r w:rsidRPr="008525C6">
        <w:t xml:space="preserve"> </w:t>
      </w:r>
      <w:r>
        <w:t>is mandatory for pagelike</w:t>
      </w:r>
      <w:r w:rsidRPr="00DD7CCF">
        <w:t xml:space="preserve"> milestone</w:t>
      </w:r>
      <w:r>
        <w:t>s</w:t>
      </w:r>
    </w:p>
    <w:p w14:paraId="100EAC24" w14:textId="4B64D58A" w:rsidR="00912664" w:rsidRPr="008525C6" w:rsidRDefault="00912664" w:rsidP="00912664">
      <w:pPr>
        <w:pStyle w:val="Lista"/>
      </w:pPr>
      <w:r w:rsidRPr="00DD7CCF">
        <w:t xml:space="preserve">the value of </w:t>
      </w:r>
      <w:r w:rsidRPr="008525C6">
        <w:rPr>
          <w:rStyle w:val="Codeattribute"/>
        </w:rPr>
        <w:t>@</w:t>
      </w:r>
      <w:r>
        <w:rPr>
          <w:rStyle w:val="Codeattribute"/>
        </w:rPr>
        <w:t>unit</w:t>
      </w:r>
      <w:r>
        <w:t xml:space="preserve"> shall describe the general nature of the partition rather than its function or appearance; suggested values are as follows:</w:t>
      </w:r>
    </w:p>
    <w:p w14:paraId="356B900F" w14:textId="6BCEDF5E" w:rsidR="00912664" w:rsidRPr="00DD7CCF" w:rsidRDefault="00912664" w:rsidP="00912664">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_Ref44078412 \h </w:instrText>
      </w:r>
      <w:r>
        <w:fldChar w:fldCharType="separate"/>
      </w:r>
      <w:r w:rsidR="00393FE2" w:rsidRPr="00DD7CCF">
        <w:t xml:space="preserve">Example </w:t>
      </w:r>
      <w:r w:rsidR="00393FE2">
        <w:rPr>
          <w:noProof/>
        </w:rPr>
        <w:t>3.6.4</w:t>
      </w:r>
      <w:r w:rsidR="00393FE2" w:rsidRPr="00DD7CCF">
        <w:t>.</w:t>
      </w:r>
      <w:r w:rsidR="00393FE2">
        <w:rPr>
          <w:noProof/>
        </w:rPr>
        <w:t>A</w:t>
      </w:r>
      <w:r>
        <w:fldChar w:fldCharType="end"/>
      </w:r>
      <w:r>
        <w:t>)</w:t>
      </w:r>
    </w:p>
    <w:p w14:paraId="7A827161" w14:textId="4CEB2F82" w:rsidR="00912664" w:rsidRDefault="00912664" w:rsidP="00912664">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79447F96" w14:textId="35BC17B1" w:rsidR="00912664" w:rsidRPr="00DD7CCF" w:rsidRDefault="00912664" w:rsidP="00912664">
      <w:pPr>
        <w:pStyle w:val="Lista3"/>
      </w:pPr>
      <w:r>
        <w:t>gridlike partitions (§</w:t>
      </w:r>
      <w:r>
        <w:fldChar w:fldCharType="begin"/>
      </w:r>
      <w:r>
        <w:instrText xml:space="preserve"> REF _Ref43984651 \r \h </w:instrText>
      </w:r>
      <w:r>
        <w:fldChar w:fldCharType="separate"/>
      </w:r>
      <w:r w:rsidR="00393FE2">
        <w:t>3.7</w:t>
      </w:r>
      <w:r>
        <w:fldChar w:fldCharType="end"/>
      </w:r>
      <w:r>
        <w:t>) may be optionally used to encode the boundary of each face constituting a pagelike zone of this kind</w:t>
      </w:r>
    </w:p>
    <w:p w14:paraId="03D3999F" w14:textId="77777777" w:rsidR="00912664" w:rsidRPr="00DD7CCF" w:rsidRDefault="00912664" w:rsidP="00912664">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4A23FB76" w14:textId="77F418AB" w:rsidR="00D0147D" w:rsidRDefault="00D0147D" w:rsidP="00D0147D">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6172C8DD" w14:textId="77777777" w:rsidR="00D0147D" w:rsidRPr="00DD7CCF" w:rsidRDefault="00D0147D" w:rsidP="00D0147D">
      <w:pPr>
        <w:pStyle w:val="Lista3"/>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67B90AB4" w14:textId="0D100848" w:rsidR="00912664" w:rsidRPr="00DD7CCF" w:rsidRDefault="00912664" w:rsidP="00912664">
      <w:pPr>
        <w:pStyle w:val="Lista2"/>
      </w:pPr>
      <w:r w:rsidRPr="00303844">
        <w:rPr>
          <w:rStyle w:val="Codevalue"/>
        </w:rPr>
        <w:t>"item"</w:t>
      </w:r>
      <w:r w:rsidRPr="00DD7CCF">
        <w:t xml:space="preserve"> for physically distinct objects such as architectural elements, e.g. when an inscription is engraved on two pillars or doorjambs</w:t>
      </w:r>
      <w:r>
        <w:t xml:space="preserve"> (</w:t>
      </w:r>
      <w:r>
        <w:fldChar w:fldCharType="begin"/>
      </w:r>
      <w:r>
        <w:instrText xml:space="preserve"> REF _Ref44078459 \h </w:instrText>
      </w:r>
      <w:r>
        <w:fldChar w:fldCharType="separate"/>
      </w:r>
      <w:r w:rsidR="00393FE2" w:rsidRPr="00DD7CCF">
        <w:t xml:space="preserve">Example </w:t>
      </w:r>
      <w:r w:rsidR="00393FE2">
        <w:rPr>
          <w:noProof/>
        </w:rPr>
        <w:t>3.6.4</w:t>
      </w:r>
      <w:r w:rsidR="00393FE2" w:rsidRPr="00DD7CCF">
        <w:t>.</w:t>
      </w:r>
      <w:r w:rsidR="00393FE2">
        <w:rPr>
          <w:noProof/>
        </w:rPr>
        <w:t>B</w:t>
      </w:r>
      <w:r>
        <w:fldChar w:fldCharType="end"/>
      </w:r>
      <w:r>
        <w:t>)</w:t>
      </w:r>
    </w:p>
    <w:p w14:paraId="276E23CD" w14:textId="77777777" w:rsidR="00912664" w:rsidRPr="00DD7CCF" w:rsidRDefault="00912664" w:rsidP="00D0147D">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47603DB3" w14:textId="77777777" w:rsidR="00912664" w:rsidRPr="00DD7CCF" w:rsidRDefault="00912664"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087C94D3" w14:textId="73EC0895" w:rsidR="004B2434" w:rsidRDefault="004B2434" w:rsidP="004B2434">
      <w:pPr>
        <w:pStyle w:val="Cmsor4"/>
      </w:pPr>
      <w:bookmarkStart w:id="299" w:name="_Ref182318136"/>
      <w:bookmarkStart w:id="300" w:name="_Toc182319660"/>
      <w:r>
        <w:t>Numbering pagelike milestones</w:t>
      </w:r>
      <w:bookmarkEnd w:id="293"/>
      <w:bookmarkEnd w:id="299"/>
      <w:bookmarkEnd w:id="300"/>
    </w:p>
    <w:p w14:paraId="4F1B6658" w14:textId="32276B48" w:rsidR="00912664" w:rsidRDefault="00912664" w:rsidP="003B3C1C">
      <w:pPr>
        <w:pStyle w:val="Lista"/>
      </w:pPr>
      <w:r>
        <w:t xml:space="preserve">the values of </w:t>
      </w:r>
      <w:r w:rsidR="004B2434" w:rsidRPr="008525C6">
        <w:rPr>
          <w:rStyle w:val="Codeattribute"/>
        </w:rPr>
        <w:t>@n</w:t>
      </w:r>
      <w:r>
        <w:t xml:space="preserve"> recommended for the identification of pagelike partitions other than actual pages are </w:t>
      </w:r>
      <w:r w:rsidR="004B2434" w:rsidRPr="00DD7CCF">
        <w:t>uppercase Latin letters</w:t>
      </w:r>
      <w:r>
        <w:t xml:space="preserve"> beginning with A</w:t>
      </w:r>
    </w:p>
    <w:p w14:paraId="4587F200" w14:textId="39331ED0" w:rsidR="004B2434" w:rsidRPr="00DD7CCF" w:rsidRDefault="00912664" w:rsidP="003B3C1C">
      <w:pPr>
        <w:pStyle w:val="Lista2"/>
      </w:pPr>
      <w:r>
        <w:lastRenderedPageBreak/>
        <w:t xml:space="preserve">nonetheless, </w:t>
      </w:r>
      <w:r w:rsidR="004B2434" w:rsidRPr="00DD7CCF">
        <w:t xml:space="preserve">any </w:t>
      </w:r>
      <w:r>
        <w:t xml:space="preserve">numeration </w:t>
      </w:r>
      <w:r w:rsidR="004B2434" w:rsidRPr="00DD7CCF">
        <w:t>scheme may be used depending on your preference and the conventions of your specific field</w:t>
      </w:r>
      <w:r>
        <w:t xml:space="preserve">; </w:t>
      </w:r>
      <w:r w:rsidR="004B2434" w:rsidRPr="00DD7CCF">
        <w:t>in particular, feel free to use</w:t>
      </w:r>
    </w:p>
    <w:p w14:paraId="0B5BB17C" w14:textId="4054B0A6" w:rsidR="004B2434" w:rsidRPr="00DD7CCF" w:rsidRDefault="004B2434" w:rsidP="00912664">
      <w:pPr>
        <w:pStyle w:val="Lista3"/>
      </w:pPr>
      <w:r w:rsidRPr="00DD7CCF">
        <w:t>the uppercase letters N, S, E, W to indicate cardinal directions</w:t>
      </w:r>
      <w:r w:rsidR="00912664">
        <w:t xml:space="preserve"> (</w:t>
      </w:r>
      <w:r w:rsidR="00912664">
        <w:fldChar w:fldCharType="begin"/>
      </w:r>
      <w:r w:rsidR="00912664">
        <w:instrText xml:space="preserve"> REF _Ref44078459 \h </w:instrText>
      </w:r>
      <w:r w:rsidR="00912664">
        <w:fldChar w:fldCharType="separate"/>
      </w:r>
      <w:r w:rsidR="00393FE2" w:rsidRPr="00DD7CCF">
        <w:t xml:space="preserve">Example </w:t>
      </w:r>
      <w:r w:rsidR="00393FE2">
        <w:rPr>
          <w:noProof/>
        </w:rPr>
        <w:t>3.6.4</w:t>
      </w:r>
      <w:r w:rsidR="00393FE2" w:rsidRPr="00DD7CCF">
        <w:t>.</w:t>
      </w:r>
      <w:r w:rsidR="00393FE2">
        <w:rPr>
          <w:noProof/>
        </w:rPr>
        <w:t>B</w:t>
      </w:r>
      <w:r w:rsidR="00912664">
        <w:fldChar w:fldCharType="end"/>
      </w:r>
      <w:r w:rsidR="00912664">
        <w:t>)</w:t>
      </w:r>
    </w:p>
    <w:p w14:paraId="57B4A076" w14:textId="77777777" w:rsidR="004B2434" w:rsidRPr="00DD7CCF" w:rsidRDefault="004B2434" w:rsidP="00912664">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25A05EA3" w14:textId="6838F17A" w:rsidR="00912664" w:rsidRDefault="00912664" w:rsidP="00912664">
      <w:pPr>
        <w:pStyle w:val="Lista"/>
      </w:pPr>
      <w:r>
        <w:t>when several textpart divisions (§</w:t>
      </w:r>
      <w:r>
        <w:fldChar w:fldCharType="begin"/>
      </w:r>
      <w:r>
        <w:instrText xml:space="preserve"> REF _Ref43978987 \r \h </w:instrText>
      </w:r>
      <w:r>
        <w:fldChar w:fldCharType="separate"/>
      </w:r>
      <w:r w:rsidR="00393FE2">
        <w:t>3.5</w:t>
      </w:r>
      <w:r>
        <w:fldChar w:fldCharType="end"/>
      </w:r>
      <w:r>
        <w:t>) of an edition include pagelike milestones, then</w:t>
      </w:r>
    </w:p>
    <w:p w14:paraId="23D17540" w14:textId="4374F988" w:rsidR="00912664" w:rsidRDefault="00912664" w:rsidP="00912664">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393FE2">
        <w:t>3.5.4</w:t>
      </w:r>
      <w:r>
        <w:fldChar w:fldCharType="end"/>
      </w:r>
      <w:r>
        <w:t>)</w:t>
      </w:r>
    </w:p>
    <w:p w14:paraId="65484984" w14:textId="6C1AC980" w:rsidR="00912664" w:rsidRDefault="00912664" w:rsidP="00912664">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393FE2">
        <w:fldChar w:fldCharType="begin"/>
      </w:r>
      <w:r w:rsidR="00393FE2">
        <w:instrText xml:space="preserve"> REF _Ref182319568 \r \h </w:instrText>
      </w:r>
      <w:r w:rsidR="00393FE2">
        <w:fldChar w:fldCharType="separate"/>
      </w:r>
      <w:r w:rsidR="00393FE2">
        <w:t>3.6.4.2</w:t>
      </w:r>
      <w:r w:rsidR="00393FE2">
        <w:fldChar w:fldCharType="end"/>
      </w:r>
      <w:r>
        <w:t>)</w:t>
      </w:r>
    </w:p>
    <w:p w14:paraId="493C6DD5" w14:textId="35A90295" w:rsidR="00912664" w:rsidRDefault="00912664" w:rsidP="00912664">
      <w:pPr>
        <w:pStyle w:val="Lista2"/>
      </w:pPr>
      <w:r>
        <w:t>recall from §</w:t>
      </w:r>
      <w:r>
        <w:fldChar w:fldCharType="begin"/>
      </w:r>
      <w:r>
        <w:instrText xml:space="preserve"> REF _Ref182301135 \r \h </w:instrText>
      </w:r>
      <w:r>
        <w:fldChar w:fldCharType="separate"/>
      </w:r>
      <w:r w:rsidR="00393FE2">
        <w:t>3.6.1</w:t>
      </w:r>
      <w:r>
        <w:fldChar w:fldCharType="end"/>
      </w:r>
      <w:r>
        <w:t xml:space="preserve"> that only one kind of pagelike partition is allowed within any single division (i.e. in the edition or in each textpart, as the case may be)</w:t>
      </w:r>
    </w:p>
    <w:p w14:paraId="44700783" w14:textId="5C63BA58" w:rsidR="004B2434" w:rsidRPr="00DD7CCF" w:rsidRDefault="004B2434" w:rsidP="004B2434">
      <w:pPr>
        <w:pStyle w:val="Cmsor4"/>
      </w:pPr>
      <w:bookmarkStart w:id="301" w:name="_Ref182299869"/>
      <w:bookmarkStart w:id="302" w:name="_Toc182319661"/>
      <w:r>
        <w:t>Labels for pagelike milestones</w:t>
      </w:r>
      <w:bookmarkEnd w:id="301"/>
      <w:bookmarkEnd w:id="302"/>
    </w:p>
    <w:p w14:paraId="734D33AF" w14:textId="02388207" w:rsidR="00C02B8C" w:rsidRPr="00DD7CCF" w:rsidRDefault="004D2E67" w:rsidP="00E2714A">
      <w:pPr>
        <w:pStyle w:val="Lista"/>
      </w:pPr>
      <w:r w:rsidRPr="00DD7CCF">
        <w:t xml:space="preserve">to add further flexibility to the </w:t>
      </w:r>
      <w:r w:rsidR="006C1611">
        <w:t>titling</w:t>
      </w:r>
      <w:r w:rsidRPr="00DD7CCF">
        <w:t xml:space="preserve"> displayed for zones, you may </w:t>
      </w:r>
      <w:r w:rsidR="006C1611">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7CBF8D84" w14:textId="1C845B8E" w:rsidR="00C02B8C" w:rsidRPr="00DD7CCF" w:rsidRDefault="006C1611" w:rsidP="00913831">
      <w:pPr>
        <w:pStyle w:val="Lista"/>
      </w:pPr>
      <w:r>
        <w:t xml:space="preserve">although </w:t>
      </w:r>
      <w:r w:rsidR="004D2E67" w:rsidRPr="00DD7CCF">
        <w:t xml:space="preserve">the content of editorial labels will replace the title auto-generated from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@n</w:t>
      </w:r>
      <w:r w:rsidR="008525C6" w:rsidRPr="008525C6">
        <w:t xml:space="preserve"> </w:t>
      </w:r>
      <w:r w:rsidR="004D2E67" w:rsidRPr="00DD7CCF">
        <w:t>in display</w:t>
      </w:r>
      <w:r>
        <w:t xml:space="preserve">, </w:t>
      </w:r>
      <w:r w:rsidR="004D2E67" w:rsidRPr="00DD7CCF">
        <w:t xml:space="preserve">the use of the attributes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@n</w:t>
      </w:r>
      <w:r w:rsidR="008525C6" w:rsidRPr="008525C6">
        <w:t xml:space="preserve"> </w:t>
      </w:r>
      <w:r w:rsidR="004D2E67" w:rsidRPr="00DD7CCF">
        <w:t xml:space="preserve">on the </w:t>
      </w:r>
      <w:r w:rsidR="004D2E67" w:rsidRPr="00DD7CCF">
        <w:rPr>
          <w:rStyle w:val="Code"/>
        </w:rPr>
        <w:t>&lt;milestone/&gt;</w:t>
      </w:r>
      <w:r w:rsidR="004D2E67" w:rsidRPr="00DD7CCF">
        <w:t xml:space="preserve"> element  remains mandatory even if a </w:t>
      </w:r>
      <w:r w:rsidR="004D2E67" w:rsidRPr="00DD7CCF">
        <w:rPr>
          <w:rStyle w:val="Code"/>
        </w:rPr>
        <w:t>&lt;label&gt;</w:t>
      </w:r>
      <w:r w:rsidR="004D2E67" w:rsidRPr="00DD7CCF">
        <w:t xml:space="preserve"> is present</w:t>
      </w:r>
    </w:p>
    <w:p w14:paraId="5BA4F5D7" w14:textId="77777777" w:rsidR="00C02B8C" w:rsidRPr="00DD7CCF" w:rsidRDefault="004D2E67" w:rsidP="006C1611">
      <w:pPr>
        <w:pStyle w:val="Lista"/>
      </w:pPr>
      <w:r w:rsidRPr="00DD7CCF">
        <w:t>the contents of the label will not be altered in display, so</w:t>
      </w:r>
    </w:p>
    <w:p w14:paraId="549E1E2A" w14:textId="77777777" w:rsidR="006C1611" w:rsidRPr="00DD7CCF" w:rsidRDefault="006C1611" w:rsidP="006C1611">
      <w:pPr>
        <w:pStyle w:val="Lista2"/>
      </w:pPr>
      <w:bookmarkStart w:id="303" w:name="_h6lmsgu4umfd" w:colFirst="0" w:colLast="0"/>
      <w:bookmarkEnd w:id="303"/>
      <w:r w:rsidRPr="00DD7CCF">
        <w:t>use a capital initial and feel free to include spaces, additional capitals and punctuation as necessary</w:t>
      </w:r>
    </w:p>
    <w:p w14:paraId="50F81583" w14:textId="15F38559" w:rsidR="006C1611" w:rsidRPr="00DD7CCF" w:rsidRDefault="006C1611" w:rsidP="006C1611">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393FE2">
        <w:t>10.3.3</w:t>
      </w:r>
      <w:r w:rsidRPr="00DD7CCF">
        <w:fldChar w:fldCharType="end"/>
      </w:r>
      <w:r w:rsidRPr="00DD7CCF">
        <w:t>), which you may employ if you deem necessary</w:t>
      </w:r>
    </w:p>
    <w:p w14:paraId="315EA6BC" w14:textId="77777777" w:rsidR="00C02B8C" w:rsidRPr="00DD7CCF" w:rsidRDefault="004D2E67" w:rsidP="00EB2024">
      <w:pPr>
        <w:pStyle w:val="Cmsor3"/>
      </w:pPr>
      <w:bookmarkStart w:id="304" w:name="_tezue83pb823" w:colFirst="0" w:colLast="0"/>
      <w:bookmarkStart w:id="305" w:name="_Ref43986994"/>
      <w:bookmarkStart w:id="306" w:name="_Toc182319662"/>
      <w:bookmarkEnd w:id="304"/>
      <w:r w:rsidRPr="00DD7CCF">
        <w:t>Numbered elements in pagelike partitions</w:t>
      </w:r>
      <w:bookmarkEnd w:id="305"/>
      <w:bookmarkEnd w:id="306"/>
    </w:p>
    <w:p w14:paraId="172F4A06" w14:textId="103EF5AD" w:rsidR="00C02B8C" w:rsidRPr="00DD7CCF" w:rsidRDefault="004D2E67" w:rsidP="00E2714A">
      <w:pPr>
        <w:pStyle w:val="Lista"/>
      </w:pPr>
      <w:r w:rsidRPr="00DD7CCF">
        <w:t xml:space="preserve">as set out under </w:t>
      </w:r>
      <w:r w:rsidR="003C3D87" w:rsidRPr="00DD7CCF">
        <w:t>§</w:t>
      </w:r>
      <w:r w:rsidR="00F73F0D">
        <w:fldChar w:fldCharType="begin"/>
      </w:r>
      <w:r w:rsidR="00F73F0D">
        <w:instrText xml:space="preserve"> REF _Ref182228403 \r \h </w:instrText>
      </w:r>
      <w:r w:rsidR="00F73F0D">
        <w:fldChar w:fldCharType="separate"/>
      </w:r>
      <w:r w:rsidR="00393FE2">
        <w:t>3.3.2</w:t>
      </w:r>
      <w:r w:rsidR="00F73F0D">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3EC5B592"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AC54D6">
        <w:fldChar w:fldCharType="begin"/>
      </w:r>
      <w:r w:rsidR="00AC54D6">
        <w:instrText xml:space="preserve"> REF _Ref181609101 \r \h </w:instrText>
      </w:r>
      <w:r w:rsidR="00AC54D6">
        <w:fldChar w:fldCharType="separate"/>
      </w:r>
      <w:r w:rsidR="00393FE2">
        <w:t>2.3.3.1</w:t>
      </w:r>
      <w:r w:rsidR="00AC54D6">
        <w:fldChar w:fldCharType="end"/>
      </w:r>
      <w:r w:rsidRPr="00DD7CCF">
        <w:t xml:space="preserve">, you may </w:t>
      </w:r>
      <w:commentRangeStart w:id="307"/>
      <w:r w:rsidRPr="00DD7CCF">
        <w:t xml:space="preserve">optionally reset stanza numbering </w:t>
      </w:r>
      <w:commentRangeEnd w:id="307"/>
      <w:r w:rsidR="00AC54D6">
        <w:rPr>
          <w:rStyle w:val="Jegyzethivatkozs"/>
          <w:rFonts w:cs="Mangal"/>
        </w:rPr>
        <w:commentReference w:id="307"/>
      </w:r>
      <w:r w:rsidRPr="00DD7CCF">
        <w:t>in each new partition in order to follow the numbering scheme of a previous edition or the conventions of your specific field</w:t>
      </w:r>
    </w:p>
    <w:p w14:paraId="64078A52" w14:textId="3FFEFE8E" w:rsidR="00C02B8C" w:rsidRPr="00DD7CCF" w:rsidRDefault="004D2E67" w:rsidP="00EB2024">
      <w:pPr>
        <w:pStyle w:val="Cmsor2"/>
      </w:pPr>
      <w:bookmarkStart w:id="308" w:name="_8rycat4dh5yx" w:colFirst="0" w:colLast="0"/>
      <w:bookmarkStart w:id="309" w:name="_wf6bj4i4k83j" w:colFirst="0" w:colLast="0"/>
      <w:bookmarkStart w:id="310" w:name="_17dlwttgms9w" w:colFirst="0" w:colLast="0"/>
      <w:bookmarkStart w:id="311" w:name="_Ref43984651"/>
      <w:bookmarkStart w:id="312" w:name="_Toc182319663"/>
      <w:bookmarkEnd w:id="308"/>
      <w:bookmarkEnd w:id="309"/>
      <w:bookmarkEnd w:id="310"/>
      <w:r w:rsidRPr="00DD7CCF">
        <w:t xml:space="preserve">Gridlike </w:t>
      </w:r>
      <w:r w:rsidR="006733B4" w:rsidRPr="00DD7CCF">
        <w:t>partitions: text runs across contiguous zones</w:t>
      </w:r>
      <w:bookmarkEnd w:id="311"/>
      <w:bookmarkEnd w:id="312"/>
    </w:p>
    <w:p w14:paraId="10526A32" w14:textId="1863C58A" w:rsidR="00C02B8C" w:rsidRDefault="004D2E67" w:rsidP="00EB2024">
      <w:pPr>
        <w:pStyle w:val="Cmsor3"/>
      </w:pPr>
      <w:bookmarkStart w:id="313" w:name="_8u6cxgxomq4n" w:colFirst="0" w:colLast="0"/>
      <w:bookmarkStart w:id="314" w:name="_Toc182319664"/>
      <w:bookmarkEnd w:id="313"/>
      <w:r w:rsidRPr="00DD7CCF">
        <w:t>Overview</w:t>
      </w:r>
      <w:bookmarkEnd w:id="314"/>
    </w:p>
    <w:p w14:paraId="469DF874" w14:textId="2B74A1C0" w:rsidR="004403A5" w:rsidRDefault="004403A5" w:rsidP="004403A5">
      <w:r>
        <w:t>Recall from §</w:t>
      </w:r>
      <w:r>
        <w:fldChar w:fldCharType="begin"/>
      </w:r>
      <w:r>
        <w:instrText xml:space="preserve"> REF _Ref182207684 \r \h </w:instrText>
      </w:r>
      <w:r>
        <w:fldChar w:fldCharType="separate"/>
      </w:r>
      <w:r>
        <w:t>3.1</w:t>
      </w:r>
      <w:r>
        <w:fldChar w:fldCharType="end"/>
      </w:r>
      <w:r>
        <w:t xml:space="preserve"> that in a gridlike partition, each line of the text, </w:t>
      </w:r>
      <w:r w:rsidRPr="00DD7CCF">
        <w:t xml:space="preserve">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w:t>
      </w:r>
      <w:r>
        <w:t xml:space="preserve"> and returning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w:t>
      </w:r>
      <w:r w:rsidRPr="001112AA">
        <w:t xml:space="preserve"> </w:t>
      </w:r>
      <w:r>
        <w:t>A</w:t>
      </w:r>
      <w:r w:rsidRPr="00DD7CCF">
        <w:t xml:space="preserve"> single virtual text field is here created from a patchwork of zones which share a boundary</w:t>
      </w:r>
      <w:r>
        <w:t>. We call these partitions gridlike because each zone is analogous to a cell in the grid of a table. The extrinsic boundary is usually incidental and irrelevant to the text’s semantic structure, although it may also coincide with a semantic break.</w:t>
      </w:r>
      <w:r w:rsidR="001142F2" w:rsidRPr="001142F2">
        <w:t xml:space="preserve"> </w:t>
      </w:r>
      <w:r w:rsidR="00D0147D">
        <w:t xml:space="preserve">The encoding of gridlike </w:t>
      </w:r>
      <w:r w:rsidR="00D0147D">
        <w:lastRenderedPageBreak/>
        <w:t>partitions is optional, with guidance in §</w:t>
      </w:r>
      <w:r w:rsidR="00D0147D">
        <w:fldChar w:fldCharType="begin"/>
      </w:r>
      <w:r w:rsidR="00D0147D">
        <w:instrText xml:space="preserve"> REF _Ref182322267 \r \h </w:instrText>
      </w:r>
      <w:r w:rsidR="00D0147D">
        <w:fldChar w:fldCharType="separate"/>
      </w:r>
      <w:r w:rsidR="00D0147D">
        <w:t>3.7.5</w:t>
      </w:r>
      <w:r w:rsidR="00D0147D">
        <w:fldChar w:fldCharType="end"/>
      </w:r>
      <w:r w:rsidR="00D0147D">
        <w:t xml:space="preserve">. </w:t>
      </w:r>
      <w:r w:rsidR="001142F2">
        <w:t xml:space="preserve">Because such a partition </w:t>
      </w:r>
      <w:r w:rsidR="00D0147D">
        <w:t xml:space="preserve">often </w:t>
      </w:r>
      <w:r w:rsidR="001142F2">
        <w:t>occur</w:t>
      </w:r>
      <w:r w:rsidR="00D0147D">
        <w:t>s</w:t>
      </w:r>
      <w:r w:rsidR="001142F2">
        <w:t xml:space="preserve"> inside a unit of intrinsic structure, the encoding equivalent of a </w:t>
      </w:r>
      <w:r w:rsidR="001142F2">
        <w:t>grid</w:t>
      </w:r>
      <w:r w:rsidR="001142F2">
        <w:t>like partition is a milestone element (introduced in §</w:t>
      </w:r>
      <w:r w:rsidR="001142F2">
        <w:fldChar w:fldCharType="begin"/>
      </w:r>
      <w:r w:rsidR="001142F2">
        <w:instrText xml:space="preserve"> REF _Ref182309819 \r \h </w:instrText>
      </w:r>
      <w:r w:rsidR="001142F2">
        <w:fldChar w:fldCharType="separate"/>
      </w:r>
      <w:r w:rsidR="001142F2">
        <w:t>3.2</w:t>
      </w:r>
      <w:r w:rsidR="001142F2">
        <w:fldChar w:fldCharType="end"/>
      </w:r>
      <w:r w:rsidR="001142F2">
        <w:t>)</w:t>
      </w:r>
      <w:r w:rsidR="001142F2">
        <w:t xml:space="preserve">, namely </w:t>
      </w:r>
      <w:r w:rsidR="001142F2">
        <w:rPr>
          <w:rStyle w:val="Code"/>
        </w:rPr>
        <w:t>&lt;milestone</w:t>
      </w:r>
      <w:r w:rsidR="001142F2">
        <w:rPr>
          <w:rStyle w:val="Code"/>
        </w:rPr>
        <w:t>/</w:t>
      </w:r>
      <w:r w:rsidR="001142F2">
        <w:rPr>
          <w:rStyle w:val="Code"/>
        </w:rPr>
        <w:t>&gt;</w:t>
      </w:r>
      <w:r w:rsidR="001142F2">
        <w:t xml:space="preserve"> </w:t>
      </w:r>
      <w:r w:rsidR="001142F2">
        <w:t xml:space="preserve">without </w:t>
      </w:r>
      <w:r w:rsidR="001142F2">
        <w:rPr>
          <w:rStyle w:val="Codeattribute"/>
        </w:rPr>
        <w:t>@t</w:t>
      </w:r>
      <w:r w:rsidR="001142F2" w:rsidRPr="00913831">
        <w:rPr>
          <w:rStyle w:val="Codeattribute"/>
        </w:rPr>
        <w:t>ype</w:t>
      </w:r>
      <w:r w:rsidR="001142F2">
        <w:t xml:space="preserve"> </w:t>
      </w:r>
      <w:r w:rsidR="001142F2">
        <w:t>(§</w:t>
      </w:r>
      <w:r w:rsidR="001142F2">
        <w:fldChar w:fldCharType="begin"/>
      </w:r>
      <w:r w:rsidR="001142F2">
        <w:instrText xml:space="preserve"> REF _Ref182310382 \r \h </w:instrText>
      </w:r>
      <w:r w:rsidR="001142F2">
        <w:fldChar w:fldCharType="separate"/>
      </w:r>
      <w:r w:rsidR="001142F2">
        <w:t>3.7.2</w:t>
      </w:r>
      <w:r w:rsidR="001142F2">
        <w:fldChar w:fldCharType="end"/>
      </w:r>
      <w:r w:rsidR="001142F2">
        <w:t>).</w:t>
      </w:r>
    </w:p>
    <w:p w14:paraId="38BB8305" w14:textId="52CE2625" w:rsidR="001142F2" w:rsidRPr="004403A5" w:rsidRDefault="001142F2" w:rsidP="004403A5">
      <w:r>
        <w:t xml:space="preserve">There is no technical limit to the number of different kinds of </w:t>
      </w:r>
      <w:r>
        <w:t>grid</w:t>
      </w:r>
      <w:r>
        <w:t>like partitions that a document may contain</w:t>
      </w:r>
      <w:r>
        <w:t xml:space="preserve">, and it may in certain rare cases be expedient to encode more than one gridlike structure in a text, for example when the text is laid out in quasi-columns and a secondary grid has been superimposed on the inscription by fragmentation. It is therefore permitted to use </w:t>
      </w:r>
      <w:r>
        <w:t>gridlike</w:t>
      </w:r>
      <w:r>
        <w:t xml:space="preserve"> milestones with two (or even more) different units within a single document (or textpart). It will not, however, be possible to create a machine-actionable reference to a section of text involving more than one gridlike partition,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15" w:name="_mq9ex2gduvu8" w:colFirst="0" w:colLast="0"/>
      <w:bookmarkStart w:id="316" w:name="_rs0n67ntt3ye" w:colFirst="0" w:colLast="0"/>
      <w:bookmarkEnd w:id="315"/>
      <w:bookmarkEnd w:id="316"/>
      <w:r>
        <w:t>E</w:t>
      </w:r>
      <w:r w:rsidR="004D2E67" w:rsidRPr="00DD7CCF">
        <w:t>pigraphic examples of gridlike partitions include text engraved on</w:t>
      </w:r>
    </w:p>
    <w:p w14:paraId="6A4AB44A" w14:textId="60731D99" w:rsidR="00C02B8C" w:rsidRPr="00DD7CCF" w:rsidRDefault="004D2E67" w:rsidP="001142F2">
      <w:pPr>
        <w:pStyle w:val="Lista"/>
      </w:pPr>
      <w:bookmarkStart w:id="317" w:name="_mtlzzef8q66a" w:colFirst="0" w:colLast="0"/>
      <w:bookmarkEnd w:id="31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B</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393FE2">
        <w:t>Appendix C</w:t>
      </w:r>
      <w:r w:rsidR="009713F4" w:rsidRPr="00DD7CCF">
        <w:fldChar w:fldCharType="end"/>
      </w:r>
    </w:p>
    <w:p w14:paraId="4EF357DE" w14:textId="77777777" w:rsidR="00C02B8C" w:rsidRPr="00DD7CCF" w:rsidRDefault="004D2E67" w:rsidP="001142F2">
      <w:pPr>
        <w:pStyle w:val="Lista"/>
      </w:pPr>
      <w:bookmarkStart w:id="318" w:name="_r2vovj8fm87l" w:colFirst="0" w:colLast="0"/>
      <w:bookmarkEnd w:id="31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15A21AEE" w:rsidR="00C02B8C" w:rsidRPr="00DD7CCF" w:rsidRDefault="004D2E67" w:rsidP="001142F2">
      <w:pPr>
        <w:pStyle w:val="Lista"/>
      </w:pPr>
      <w:bookmarkStart w:id="319" w:name="_mssvwla5qx2o" w:colFirst="0" w:colLast="0"/>
      <w:bookmarkEnd w:id="31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C</w:t>
      </w:r>
      <w:r w:rsidR="00AA796A" w:rsidRPr="00DD7CCF">
        <w:fldChar w:fldCharType="end"/>
      </w:r>
    </w:p>
    <w:p w14:paraId="63030689" w14:textId="46A1DBDA" w:rsidR="00C02B8C" w:rsidRDefault="004D2E67" w:rsidP="001142F2">
      <w:pPr>
        <w:pStyle w:val="Lista"/>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D</w:t>
      </w:r>
      <w:r w:rsidR="00AA796A" w:rsidRPr="00DD7CCF">
        <w:fldChar w:fldCharType="end"/>
      </w:r>
    </w:p>
    <w:tbl>
      <w:tblPr>
        <w:tblStyle w:val="CodeSampleTable"/>
        <w:tblW w:w="5000" w:type="pct"/>
        <w:tblLook w:val="04A0" w:firstRow="1" w:lastRow="0" w:firstColumn="1" w:lastColumn="0" w:noHBand="0" w:noVBand="1"/>
      </w:tblPr>
      <w:tblGrid>
        <w:gridCol w:w="9622"/>
      </w:tblGrid>
      <w:tr w:rsidR="00161415" w:rsidRPr="00DD7CCF" w14:paraId="4744A2E2"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4FDF5ECC" w14:textId="0F422E03" w:rsidR="00161415" w:rsidRPr="00DD7CCF" w:rsidRDefault="00161415" w:rsidP="001112AA">
            <w:pPr>
              <w:pStyle w:val="Kpalrs"/>
            </w:pPr>
            <w:bookmarkStart w:id="320" w:name="_Ref181694099"/>
            <w:bookmarkStart w:id="321" w:name="_Ref44078509"/>
            <w:r w:rsidRPr="00DD7CCF">
              <w:t xml:space="preserve">Example </w:t>
            </w:r>
            <w:r>
              <w:fldChar w:fldCharType="begin"/>
            </w:r>
            <w:r>
              <w:instrText xml:space="preserve"> STYLEREF 3 \s </w:instrText>
            </w:r>
            <w:r>
              <w:fldChar w:fldCharType="separate"/>
            </w:r>
            <w:r w:rsidR="00393FE2">
              <w:rPr>
                <w:noProof/>
              </w:rPr>
              <w:t>3.7.1</w:t>
            </w:r>
            <w:r>
              <w:rPr>
                <w:noProof/>
              </w:rPr>
              <w:fldChar w:fldCharType="end"/>
            </w:r>
            <w:r w:rsidRPr="00DD7CCF">
              <w:t>.</w:t>
            </w:r>
            <w:r>
              <w:fldChar w:fldCharType="begin"/>
            </w:r>
            <w:r>
              <w:instrText xml:space="preserve"> SEQ Example \* ALPHABETIC \s 3 </w:instrText>
            </w:r>
            <w:r>
              <w:fldChar w:fldCharType="separate"/>
            </w:r>
            <w:r w:rsidR="00393FE2">
              <w:rPr>
                <w:noProof/>
              </w:rPr>
              <w:t>B</w:t>
            </w:r>
            <w:r>
              <w:rPr>
                <w:noProof/>
              </w:rPr>
              <w:fldChar w:fldCharType="end"/>
            </w:r>
            <w:bookmarkEnd w:id="321"/>
            <w:r w:rsidRPr="00DD7CCF">
              <w:t>: gridlike partitions for verse inscribed in quasi-columns</w:t>
            </w:r>
          </w:p>
        </w:tc>
      </w:tr>
      <w:tr w:rsidR="00161415" w:rsidRPr="00DD7CCF" w14:paraId="67E206F4" w14:textId="77777777" w:rsidTr="001112AA">
        <w:tc>
          <w:tcPr>
            <w:tcW w:w="5000" w:type="pct"/>
          </w:tcPr>
          <w:p w14:paraId="2F298BB9" w14:textId="77777777" w:rsidR="00161415" w:rsidRPr="00DD7CCF" w:rsidRDefault="00161415" w:rsidP="001112AA">
            <w:pPr>
              <w:pStyle w:val="Image"/>
            </w:pPr>
            <w:r w:rsidRPr="00DD7CCF">
              <w:drawing>
                <wp:inline distT="0" distB="0" distL="0" distR="0" wp14:anchorId="2270BC9C" wp14:editId="5A005FEC">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161415" w:rsidRPr="00DD7CCF" w14:paraId="037697D4" w14:textId="77777777" w:rsidTr="001112AA">
        <w:tc>
          <w:tcPr>
            <w:tcW w:w="5000" w:type="pct"/>
          </w:tcPr>
          <w:p w14:paraId="6531BB2B" w14:textId="77777777" w:rsidR="00161415" w:rsidRPr="00DD7CCF" w:rsidRDefault="00161415" w:rsidP="001112AA">
            <w:pPr>
              <w:pStyle w:val="TableNote"/>
            </w:pPr>
            <w:r w:rsidRPr="00DD7CCF">
              <w:t xml:space="preserve">for the sake of the illustration assume that the sample text is verse, with one stanza </w:t>
            </w:r>
            <w:r w:rsidRPr="00E24F87">
              <w:rPr>
                <w:noProof/>
              </w:rPr>
              <w:t>(</w:t>
            </w:r>
            <w:r w:rsidRPr="00DD7CCF">
              <w:t>of two lines) occupying one epigraphic line</w:t>
            </w:r>
          </w:p>
          <w:p w14:paraId="3FE65C7A" w14:textId="77777777" w:rsidR="00161415" w:rsidRPr="00DD7CCF" w:rsidRDefault="00161415" w:rsidP="001112AA">
            <w:pPr>
              <w:pStyle w:val="TableNote"/>
            </w:pPr>
            <w:r w:rsidRPr="00DD7CCF">
              <w:t xml:space="preserve">attributes for </w:t>
            </w:r>
            <w:r w:rsidRPr="00DD7CCF">
              <w:rPr>
                <w:rStyle w:val="Code"/>
              </w:rPr>
              <w:t>&lt;lg&gt;</w:t>
            </w:r>
            <w:r w:rsidRPr="00DD7CCF">
              <w:t xml:space="preserve"> and </w:t>
            </w:r>
            <w:r w:rsidRPr="00DD7CCF">
              <w:rPr>
                <w:rStyle w:val="Code"/>
              </w:rPr>
              <w:t>&lt;l&gt;</w:t>
            </w:r>
            <w:r w:rsidRPr="00DD7CCF">
              <w:t xml:space="preserve"> are omitted in this illustration to reduce clutter</w:t>
            </w:r>
          </w:p>
        </w:tc>
      </w:tr>
      <w:tr w:rsidR="00161415" w:rsidRPr="00DD7CCF" w14:paraId="03F0CBF7" w14:textId="77777777" w:rsidTr="001112AA">
        <w:tc>
          <w:tcPr>
            <w:tcW w:w="5000" w:type="pct"/>
          </w:tcPr>
          <w:p w14:paraId="77AB5BE1" w14:textId="77777777" w:rsidR="00161415" w:rsidRPr="00DD7CCF" w:rsidRDefault="00161415" w:rsidP="001112AA">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47CD74B5" w14:textId="77777777" w:rsidR="00161415" w:rsidRPr="00DD7CCF" w:rsidRDefault="00161415" w:rsidP="00161415"/>
    <w:tbl>
      <w:tblPr>
        <w:tblStyle w:val="CodeSampleTable"/>
        <w:tblW w:w="5000" w:type="pct"/>
        <w:tblLook w:val="04A0" w:firstRow="1" w:lastRow="0" w:firstColumn="1" w:lastColumn="0" w:noHBand="0" w:noVBand="1"/>
      </w:tblPr>
      <w:tblGrid>
        <w:gridCol w:w="9622"/>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47E8ED30" w:rsidR="00161415" w:rsidRPr="00DD7CCF" w:rsidRDefault="00161415" w:rsidP="001112AA">
            <w:pPr>
              <w:pStyle w:val="Kpalrs"/>
            </w:pPr>
            <w:bookmarkStart w:id="322" w:name="_Ref44078533"/>
            <w:r w:rsidRPr="00DD7CCF">
              <w:lastRenderedPageBreak/>
              <w:t xml:space="preserve">Example </w:t>
            </w:r>
            <w:r>
              <w:fldChar w:fldCharType="begin"/>
            </w:r>
            <w:r>
              <w:instrText xml:space="preserve"> STYLEREF 3 \s </w:instrText>
            </w:r>
            <w:r>
              <w:fldChar w:fldCharType="separate"/>
            </w:r>
            <w:r w:rsidR="00393FE2">
              <w:rPr>
                <w:noProof/>
              </w:rPr>
              <w:t>3.7.1</w:t>
            </w:r>
            <w:r>
              <w:rPr>
                <w:noProof/>
              </w:rPr>
              <w:fldChar w:fldCharType="end"/>
            </w:r>
            <w:r w:rsidRPr="00DD7CCF">
              <w:t>.</w:t>
            </w:r>
            <w:r>
              <w:fldChar w:fldCharType="begin"/>
            </w:r>
            <w:r>
              <w:instrText xml:space="preserve"> SEQ Example \* ALPHABETIC \s 3 </w:instrText>
            </w:r>
            <w:r>
              <w:fldChar w:fldCharType="separate"/>
            </w:r>
            <w:r w:rsidR="00393FE2">
              <w:rPr>
                <w:noProof/>
              </w:rPr>
              <w:t>C</w:t>
            </w:r>
            <w:r>
              <w:rPr>
                <w:noProof/>
              </w:rPr>
              <w:fldChar w:fldCharType="end"/>
            </w:r>
            <w:bookmarkEnd w:id="322"/>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5F8BB84A" w14:textId="77777777" w:rsidR="00161415" w:rsidRPr="00DD7CCF" w:rsidRDefault="00161415" w:rsidP="00161415"/>
    <w:tbl>
      <w:tblPr>
        <w:tblStyle w:val="CodeSampleTable"/>
        <w:tblW w:w="0" w:type="auto"/>
        <w:tblLook w:val="04A0" w:firstRow="1" w:lastRow="0" w:firstColumn="1" w:lastColumn="0" w:noHBand="0" w:noVBand="1"/>
      </w:tblPr>
      <w:tblGrid>
        <w:gridCol w:w="9105"/>
      </w:tblGrid>
      <w:tr w:rsidR="00161415" w:rsidRPr="00DD7CCF" w14:paraId="777B8B0B" w14:textId="77777777" w:rsidTr="001112AA">
        <w:trPr>
          <w:cnfStyle w:val="100000000000" w:firstRow="1" w:lastRow="0" w:firstColumn="0" w:lastColumn="0" w:oddVBand="0" w:evenVBand="0" w:oddHBand="0" w:evenHBand="0" w:firstRowFirstColumn="0" w:firstRowLastColumn="0" w:lastRowFirstColumn="0" w:lastRowLastColumn="0"/>
        </w:trPr>
        <w:tc>
          <w:tcPr>
            <w:tcW w:w="9054" w:type="dxa"/>
          </w:tcPr>
          <w:p w14:paraId="0E29DFCE" w14:textId="410809B9" w:rsidR="00161415" w:rsidRPr="00DD7CCF" w:rsidRDefault="00161415" w:rsidP="001112AA">
            <w:pPr>
              <w:pStyle w:val="Kpalrs"/>
            </w:pPr>
            <w:bookmarkStart w:id="323" w:name="_Ref44078552"/>
            <w:r w:rsidRPr="00DD7CCF">
              <w:lastRenderedPageBreak/>
              <w:t xml:space="preserve">Example </w:t>
            </w:r>
            <w:r>
              <w:fldChar w:fldCharType="begin"/>
            </w:r>
            <w:r>
              <w:instrText xml:space="preserve"> STYLEREF 3 \s </w:instrText>
            </w:r>
            <w:r>
              <w:fldChar w:fldCharType="separate"/>
            </w:r>
            <w:r w:rsidR="00393FE2">
              <w:rPr>
                <w:noProof/>
              </w:rPr>
              <w:t>3.7.1</w:t>
            </w:r>
            <w:r>
              <w:rPr>
                <w:noProof/>
              </w:rPr>
              <w:fldChar w:fldCharType="end"/>
            </w:r>
            <w:r w:rsidRPr="00DD7CCF">
              <w:t>.</w:t>
            </w:r>
            <w:r>
              <w:fldChar w:fldCharType="begin"/>
            </w:r>
            <w:r>
              <w:instrText xml:space="preserve"> SEQ Example \* ALPHABETIC \s 3 </w:instrText>
            </w:r>
            <w:r>
              <w:fldChar w:fldCharType="separate"/>
            </w:r>
            <w:r w:rsidR="00393FE2">
              <w:rPr>
                <w:noProof/>
              </w:rPr>
              <w:t>D</w:t>
            </w:r>
            <w:r>
              <w:rPr>
                <w:noProof/>
              </w:rPr>
              <w:fldChar w:fldCharType="end"/>
            </w:r>
            <w:bookmarkEnd w:id="323"/>
            <w:r w:rsidRPr="00DD7CCF">
              <w:t>: gridlike partitions for contiguous fragments</w:t>
            </w:r>
          </w:p>
        </w:tc>
      </w:tr>
      <w:tr w:rsidR="00161415" w:rsidRPr="00DD7CCF" w14:paraId="561A2DBD" w14:textId="77777777" w:rsidTr="001112AA">
        <w:tc>
          <w:tcPr>
            <w:tcW w:w="9054" w:type="dxa"/>
          </w:tcPr>
          <w:p w14:paraId="59922173" w14:textId="77777777" w:rsidR="00161415" w:rsidRPr="00DD7CCF" w:rsidRDefault="00161415" w:rsidP="001112AA">
            <w:pPr>
              <w:pStyle w:val="Image"/>
            </w:pPr>
            <w:r w:rsidRPr="00DD7CCF">
              <w:drawing>
                <wp:inline distT="0" distB="0" distL="0" distR="0" wp14:anchorId="60B9DBBB" wp14:editId="552F91B0">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161415" w:rsidRPr="00DD7CCF" w14:paraId="5F29D568" w14:textId="77777777" w:rsidTr="001112AA">
        <w:tc>
          <w:tcPr>
            <w:tcW w:w="9054" w:type="dxa"/>
          </w:tcPr>
          <w:p w14:paraId="45599A41" w14:textId="77777777" w:rsidR="00161415" w:rsidRPr="00DD7CCF" w:rsidRDefault="00161415" w:rsidP="001112AA">
            <w:pPr>
              <w:pStyle w:val="TableNote"/>
              <w:keepNext/>
              <w:ind w:left="357" w:hanging="357"/>
            </w:pPr>
            <w:r w:rsidRPr="00DD7CCF">
              <w:t>here, two extant fragments of a slab can be joined because they share some lines, though a smaller missing fragment gives rise to gaps in other lines</w:t>
            </w:r>
          </w:p>
          <w:p w14:paraId="197F8D5A" w14:textId="77777777" w:rsidR="00161415" w:rsidRPr="00DD7CCF" w:rsidRDefault="00161415" w:rsidP="001112AA">
            <w:pPr>
              <w:pStyle w:val="TableNote"/>
              <w:keepNext/>
              <w:ind w:left="357" w:hanging="357"/>
            </w:pPr>
            <w:r w:rsidRPr="00DD7CCF">
              <w:t>the fragments are optionally encoded as gridlike milestones</w:t>
            </w:r>
          </w:p>
          <w:p w14:paraId="4D5E7216" w14:textId="77777777" w:rsidR="00161415" w:rsidRPr="00DD7CCF" w:rsidRDefault="00161415" w:rsidP="001112A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3B4B9F44" w14:textId="77777777" w:rsidR="00161415" w:rsidRPr="00DD7CCF" w:rsidRDefault="00161415" w:rsidP="001112A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161415" w:rsidRPr="00DD7CCF" w14:paraId="36FCFC88" w14:textId="77777777" w:rsidTr="001112AA">
        <w:tc>
          <w:tcPr>
            <w:tcW w:w="9054" w:type="dxa"/>
          </w:tcPr>
          <w:p w14:paraId="62ECF196"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24" w:name="_Ref182310382"/>
      <w:bookmarkStart w:id="325" w:name="_Toc182319665"/>
      <w:r>
        <w:t>Marking up</w:t>
      </w:r>
      <w:r w:rsidR="004D2E67" w:rsidRPr="00DD7CCF">
        <w:t xml:space="preserve"> gridlike partitions</w:t>
      </w:r>
      <w:bookmarkEnd w:id="320"/>
      <w:bookmarkEnd w:id="324"/>
      <w:bookmarkEnd w:id="325"/>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6ADAAF06" w:rsidR="00D0147D" w:rsidRPr="00DD7CCF" w:rsidRDefault="00D0147D" w:rsidP="00D0147D">
      <w:pPr>
        <w:pStyle w:val="Lista2"/>
      </w:pPr>
      <w:bookmarkStart w:id="326" w:name="_444cwmslg3uo" w:colFirst="0" w:colLast="0"/>
      <w:bookmarkStart w:id="327" w:name="_Ref63674302"/>
      <w:bookmarkStart w:id="328" w:name="_Toc182319666"/>
      <w:bookmarkEnd w:id="326"/>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 see §</w:t>
      </w:r>
      <w:r>
        <w:fldChar w:fldCharType="begin"/>
      </w:r>
      <w:r>
        <w:instrText xml:space="preserve"> REF _Ref182321666 \r \h </w:instrText>
      </w:r>
      <w:r>
        <w:fldChar w:fldCharType="separate"/>
      </w:r>
      <w:r>
        <w:t>3.7.3.1</w:t>
      </w:r>
      <w:r>
        <w:fldChar w:fldCharType="end"/>
      </w:r>
      <w:r w:rsidRPr="00DD7CCF">
        <w:t xml:space="preserve"> below for values recommended in </w:t>
      </w:r>
      <w:r>
        <w:t>grid</w:t>
      </w:r>
      <w:r w:rsidRPr="00DD7CCF">
        <w:t>like partitions</w:t>
      </w:r>
    </w:p>
    <w:p w14:paraId="31ACF12A" w14:textId="5F8175FC" w:rsidR="00D0147D" w:rsidRDefault="00D0147D" w:rsidP="00D0147D">
      <w:pPr>
        <w:pStyle w:val="Lista2"/>
      </w:pPr>
      <w:r w:rsidRPr="00DD7CCF">
        <w:lastRenderedPageBreak/>
        <w:t xml:space="preserve">every </w:t>
      </w:r>
      <w:r>
        <w:t>grid</w:t>
      </w:r>
      <w:r>
        <w:t xml:space="preserv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_Ref182321707 \r \h </w:instrText>
      </w:r>
      <w:r>
        <w:fldChar w:fldCharType="separate"/>
      </w:r>
      <w:r>
        <w:t>3.7.3.2</w:t>
      </w:r>
      <w:r>
        <w:fldChar w:fldCharType="end"/>
      </w:r>
    </w:p>
    <w:p w14:paraId="52AC9B9E" w14:textId="20ED538B" w:rsidR="00D0147D" w:rsidRDefault="00D0147D" w:rsidP="00D0147D">
      <w:pPr>
        <w:pStyle w:val="Lista2"/>
      </w:pPr>
      <w:r>
        <w:t xml:space="preserve">the attribute </w:t>
      </w:r>
      <w:r w:rsidRPr="006A77BF">
        <w:rPr>
          <w:rStyle w:val="Codeattribute"/>
        </w:rPr>
        <w:t>@break</w:t>
      </w:r>
      <w:r>
        <w:t xml:space="preserve"> must be added to </w:t>
      </w:r>
      <w:r>
        <w:t xml:space="preserve">milestones </w:t>
      </w:r>
      <w:r>
        <w:t>within words as per §</w:t>
      </w:r>
      <w:r>
        <w:fldChar w:fldCharType="begin"/>
      </w:r>
      <w:r>
        <w:instrText xml:space="preserve"> REF _Ref182318134 \r \h </w:instrText>
      </w:r>
      <w:r>
        <w:fldChar w:fldCharType="separate"/>
      </w:r>
      <w:r>
        <w:t>3.2.2</w:t>
      </w:r>
      <w:r>
        <w:fldChar w:fldCharType="end"/>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w:t>
      </w:r>
      <w:r>
        <w:t xml:space="preserve">gridlike </w:t>
      </w:r>
      <w:r>
        <w:t xml:space="preserve">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77984493" w:rsidR="00D0147D" w:rsidRDefault="00D0147D" w:rsidP="00D0147D">
      <w:pPr>
        <w:pStyle w:val="Lista2"/>
      </w:pPr>
      <w:r>
        <w:t>since gridlike zones cut across lines, the milestones for each zone must be iterated in every line of the text that is affected by the gridlike partition; see @@@ for further discussion</w:t>
      </w:r>
    </w:p>
    <w:p w14:paraId="620BC04D" w14:textId="1A53FF6A" w:rsidR="00D0147D" w:rsidRDefault="00D0147D" w:rsidP="00D0147D">
      <w:pPr>
        <w:pStyle w:val="Lista"/>
      </w:pPr>
      <w:r>
        <w:t xml:space="preserve">all </w:t>
      </w:r>
      <w:r>
        <w:t xml:space="preserve">additional </w:t>
      </w:r>
      <w:r>
        <w:t>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3F1DD848" w14:textId="3E97E78A" w:rsidR="00C02B8C" w:rsidRPr="00DD7CCF" w:rsidRDefault="001142F2" w:rsidP="00EB2024">
      <w:pPr>
        <w:pStyle w:val="Cmsor3"/>
      </w:pPr>
      <w:r>
        <w:t>I</w:t>
      </w:r>
      <w:r w:rsidR="004D2E67" w:rsidRPr="00DD7CCF">
        <w:t>dentification</w:t>
      </w:r>
      <w:bookmarkEnd w:id="327"/>
      <w:bookmarkEnd w:id="328"/>
      <w:r>
        <w:t xml:space="preserve"> of gridlike </w:t>
      </w:r>
      <w:r w:rsidR="00D0147D">
        <w:t>partitions</w:t>
      </w:r>
    </w:p>
    <w:p w14:paraId="5B970D35" w14:textId="61B755D0" w:rsidR="00D0147D" w:rsidRPr="00DD7CCF" w:rsidRDefault="00D0147D" w:rsidP="00D0147D">
      <w:r>
        <w:t xml:space="preserve">The primary identifier for </w:t>
      </w:r>
      <w:r>
        <w:t>grid</w:t>
      </w:r>
      <w:r>
        <w:t>like partitions is a unique number (§</w:t>
      </w:r>
      <w:r>
        <w:fldChar w:fldCharType="begin"/>
      </w:r>
      <w:r>
        <w:instrText xml:space="preserve"> REF _Ref182322544 \r \h </w:instrText>
      </w:r>
      <w:r>
        <w:fldChar w:fldCharType="separate"/>
      </w:r>
      <w:r>
        <w:t>3.7.3.2</w:t>
      </w:r>
      <w:r>
        <w:fldChar w:fldCharType="end"/>
      </w:r>
      <w:r>
        <w:t xml:space="preserve">). The nature of </w:t>
      </w:r>
      <w:r>
        <w:t>grid</w:t>
      </w:r>
      <w:r>
        <w:t>like milestones is mandatorily encoded as the unit of the milestone (§</w:t>
      </w:r>
      <w:r>
        <w:fldChar w:fldCharType="begin"/>
      </w:r>
      <w:r>
        <w:instrText xml:space="preserve"> REF _Ref182321666 \r \h </w:instrText>
      </w:r>
      <w:r>
        <w:fldChar w:fldCharType="separate"/>
      </w:r>
      <w:r>
        <w:t>3.7.3.1</w:t>
      </w:r>
      <w:r>
        <w:fldChar w:fldCharType="end"/>
      </w:r>
      <w:r>
        <w:t xml:space="preserve">). When an XML edition is rendered for display, labels for </w:t>
      </w:r>
      <w:r>
        <w:t>grid</w:t>
      </w:r>
      <w:r>
        <w:t>like partitions will be automatically generated from the unit and the number</w:t>
      </w:r>
      <w:r>
        <w:t xml:space="preserve">. </w:t>
      </w:r>
      <w:bookmarkStart w:id="329" w:name="_Ref182302763"/>
      <w:bookmarkStart w:id="330" w:name="_Toc182319667"/>
      <w:r>
        <w:t>U</w:t>
      </w:r>
      <w:r>
        <w:t xml:space="preserve">nlike pagelike milestones, </w:t>
      </w:r>
      <w:r w:rsidRPr="00DD7CCF">
        <w:t xml:space="preserve">the </w:t>
      </w:r>
      <w:r w:rsidRPr="00DD7CCF">
        <w:rPr>
          <w:rStyle w:val="Code"/>
        </w:rPr>
        <w:t>&lt;label&gt;</w:t>
      </w:r>
      <w:r w:rsidRPr="00DD7CCF">
        <w:t xml:space="preserve"> element is not permitted in conjunction with these milestones</w:t>
      </w:r>
      <w:r>
        <w:t>.</w:t>
      </w:r>
    </w:p>
    <w:p w14:paraId="41499973" w14:textId="77777777" w:rsidR="00912664" w:rsidRPr="00DD7CCF" w:rsidRDefault="00912664" w:rsidP="00912664">
      <w:pPr>
        <w:pStyle w:val="Cmsor4"/>
      </w:pPr>
      <w:bookmarkStart w:id="331" w:name="_Ref182321666"/>
      <w:r>
        <w:t>Units for gridlike milestones</w:t>
      </w:r>
      <w:bookmarkEnd w:id="329"/>
      <w:bookmarkEnd w:id="330"/>
      <w:bookmarkEnd w:id="331"/>
    </w:p>
    <w:p w14:paraId="3F90B748" w14:textId="5F4AED8E" w:rsidR="00912664" w:rsidRPr="00DD7CCF" w:rsidRDefault="00912664" w:rsidP="00912664">
      <w:pPr>
        <w:pStyle w:val="Lista"/>
      </w:pPr>
      <w:r w:rsidRPr="00DD7CCF">
        <w:t xml:space="preserve">the </w:t>
      </w:r>
      <w:r w:rsidRPr="008525C6">
        <w:rPr>
          <w:rStyle w:val="Codeattribute"/>
        </w:rPr>
        <w:t>@unit</w:t>
      </w:r>
      <w:r w:rsidRPr="008525C6">
        <w:t xml:space="preserve"> </w:t>
      </w:r>
      <w:r w:rsidRPr="00DD7CCF">
        <w:t xml:space="preserve">of a milestone encoding a gridlike partition shall be a single word describing the nature of the transition in a way similar to pagelike partitions </w:t>
      </w:r>
      <w:r w:rsidRPr="00E24F87">
        <w:rPr>
          <w:noProof/>
        </w:rPr>
        <w:t>(</w:t>
      </w:r>
      <w:r w:rsidRPr="00DD7CCF">
        <w:t>§</w:t>
      </w:r>
      <w:r w:rsidR="00D0147D">
        <w:fldChar w:fldCharType="begin"/>
      </w:r>
      <w:r w:rsidR="00D0147D">
        <w:instrText xml:space="preserve"> REF _Ref182319568 \r \h </w:instrText>
      </w:r>
      <w:r w:rsidR="00D0147D">
        <w:fldChar w:fldCharType="separate"/>
      </w:r>
      <w:r w:rsidR="00D0147D">
        <w:t>3.6.4.2</w:t>
      </w:r>
      <w:r w:rsidR="00D0147D">
        <w:fldChar w:fldCharType="end"/>
      </w:r>
      <w:r w:rsidRPr="00DD7CCF">
        <w:t>)</w:t>
      </w:r>
    </w:p>
    <w:p w14:paraId="7EF6A517" w14:textId="77777777" w:rsidR="00D0147D" w:rsidRPr="008525C6" w:rsidRDefault="00D0147D" w:rsidP="00D0147D">
      <w:pPr>
        <w:pStyle w:val="Lista"/>
      </w:pPr>
      <w:r w:rsidRPr="00DD7CCF">
        <w:t xml:space="preserve">the value of </w:t>
      </w:r>
      <w:r w:rsidRPr="008525C6">
        <w:rPr>
          <w:rStyle w:val="Codeattribute"/>
        </w:rPr>
        <w:t>@</w:t>
      </w:r>
      <w:r>
        <w:rPr>
          <w:rStyle w:val="Codeattribute"/>
        </w:rPr>
        <w:t>unit</w:t>
      </w:r>
      <w:r>
        <w:t xml:space="preserve"> shall describe the general nature of the partition rather than its function or appearance; suggested values are as follows:</w:t>
      </w:r>
    </w:p>
    <w:p w14:paraId="0D03590E" w14:textId="77777777" w:rsidR="00912664" w:rsidRPr="00DD7CCF" w:rsidRDefault="00912664" w:rsidP="00D0147D">
      <w:pPr>
        <w:pStyle w:val="Lista2"/>
      </w:pPr>
      <w:r w:rsidRPr="00303844">
        <w:rPr>
          <w:rStyle w:val="Codevalue"/>
        </w:rPr>
        <w:t>"face"</w:t>
      </w:r>
      <w:r w:rsidRPr="00DD7CCF">
        <w:t xml:space="preserve"> </w:t>
      </w:r>
      <w:r w:rsidRPr="004F69EF">
        <w:t>for a physically contiguous surface of a three-dimensional object of any shape and any number of sides</w:t>
      </w:r>
    </w:p>
    <w:p w14:paraId="547C1C77" w14:textId="77777777" w:rsidR="00912664" w:rsidRDefault="00912664" w:rsidP="00D0147D">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385CEBC7" w14:textId="59C7A978" w:rsidR="00912664" w:rsidRPr="00DD7CCF" w:rsidRDefault="00912664" w:rsidP="00D0147D">
      <w:pPr>
        <w:pStyle w:val="Lista2"/>
      </w:pPr>
      <w:r w:rsidRPr="00B015E6">
        <w:rPr>
          <w:rStyle w:val="Codevalue"/>
        </w:rPr>
        <w:t>"zone"</w:t>
      </w:r>
      <w:r w:rsidRPr="00B015E6">
        <w:t xml:space="preserve"> for patches of text demarcated by some physical feature that do not readily meet any of the specific definitions above</w:t>
      </w:r>
    </w:p>
    <w:p w14:paraId="585A649D" w14:textId="77777777" w:rsidR="00D0147D" w:rsidRPr="00DD7CCF" w:rsidRDefault="00D0147D" w:rsidP="00D0147D">
      <w:pPr>
        <w:pStyle w:val="Lista2"/>
      </w:pPr>
      <w:r w:rsidRPr="00303844">
        <w:rPr>
          <w:rStyle w:val="Codevalue"/>
        </w:rPr>
        <w:t>"fragment"</w:t>
      </w:r>
      <w:r w:rsidRPr="00DD7CCF">
        <w:t xml:space="preserve"> for objects with two or more extant inscribed fragments</w:t>
      </w:r>
    </w:p>
    <w:p w14:paraId="1ED2D339" w14:textId="77777777" w:rsidR="00D0147D" w:rsidRPr="00DD7CCF" w:rsidRDefault="00D0147D" w:rsidP="00D0147D">
      <w:pPr>
        <w:pStyle w:val="Lista2"/>
      </w:pPr>
      <w:r w:rsidRPr="00303844">
        <w:rPr>
          <w:rStyle w:val="Codevalue"/>
        </w:rPr>
        <w:t>"block"</w:t>
      </w:r>
      <w:r w:rsidRPr="00DD7CCF">
        <w:t xml:space="preserve"> for inscriptions on physically separate architectural blocks</w:t>
      </w:r>
    </w:p>
    <w:p w14:paraId="32A55DB2" w14:textId="77777777" w:rsidR="00D0147D" w:rsidRPr="00DD7CCF" w:rsidRDefault="00D0147D" w:rsidP="00D0147D">
      <w:pPr>
        <w:pStyle w:val="Lista"/>
      </w:pPr>
      <w:bookmarkStart w:id="332" w:name="_Toc182319668"/>
      <w:bookmarkStart w:id="333" w:name="_Ref182321707"/>
      <w:bookmarkStart w:id="334" w:name="_Ref182322544"/>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0D0839ED" w14:textId="77777777" w:rsidR="00D0147D" w:rsidRPr="00DD7CCF" w:rsidRDefault="00D0147D"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6BC4FA69" w14:textId="48A53DF3" w:rsidR="00912664" w:rsidRDefault="00912664" w:rsidP="00912664">
      <w:pPr>
        <w:pStyle w:val="Cmsor4"/>
      </w:pPr>
      <w:r>
        <w:t>Numbering gridlike milestones</w:t>
      </w:r>
      <w:bookmarkEnd w:id="332"/>
      <w:bookmarkEnd w:id="333"/>
      <w:bookmarkEnd w:id="334"/>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w:t>
      </w:r>
      <w:r>
        <w:t>grid</w:t>
      </w:r>
      <w:r>
        <w:t xml:space="preserve">like partitions are </w:t>
      </w:r>
      <w:r>
        <w:t>lowe</w:t>
      </w:r>
      <w:r w:rsidRPr="00DD7CCF">
        <w:t>rcase Latin letters</w:t>
      </w:r>
      <w:r>
        <w:t xml:space="preserve"> beginning with </w:t>
      </w:r>
      <w:r>
        <w:t>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6AA8AC16" w14:textId="04C9C2F8" w:rsidR="00C02B8C" w:rsidRPr="00DD7CCF" w:rsidRDefault="00D0147D" w:rsidP="00EB2024">
      <w:pPr>
        <w:pStyle w:val="Cmsor3"/>
      </w:pPr>
      <w:bookmarkStart w:id="335" w:name="_kqgib25um4gs" w:colFirst="0" w:colLast="0"/>
      <w:bookmarkStart w:id="336" w:name="_Toc182319669"/>
      <w:bookmarkEnd w:id="335"/>
      <w:r>
        <w:lastRenderedPageBreak/>
        <w:t>@@@</w:t>
      </w:r>
      <w:r w:rsidR="004D2E67" w:rsidRPr="00DD7CCF">
        <w:t xml:space="preserve">Gridlike partitions </w:t>
      </w:r>
      <w:commentRangeStart w:id="337"/>
      <w:r w:rsidR="004D2E67" w:rsidRPr="00DD7CCF">
        <w:t>interrupting words</w:t>
      </w:r>
      <w:commentRangeEnd w:id="337"/>
      <w:r w:rsidR="006110F5">
        <w:rPr>
          <w:rStyle w:val="Jegyzethivatkozs"/>
          <w:rFonts w:ascii="Gentium Plus" w:hAnsi="Gentium Plus" w:cs="Mangal"/>
          <w:kern w:val="0"/>
        </w:rPr>
        <w:commentReference w:id="337"/>
      </w:r>
      <w:bookmarkStart w:id="338" w:name="_GoBack"/>
      <w:bookmarkEnd w:id="336"/>
      <w:bookmarkEnd w:id="338"/>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3EBBD5D1"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339" w:name="_toz4tvrpqg6p" w:colFirst="0" w:colLast="0"/>
      <w:bookmarkStart w:id="340" w:name="_Toc182319670"/>
      <w:bookmarkStart w:id="341" w:name="_Ref182322267"/>
      <w:bookmarkEnd w:id="339"/>
      <w:r w:rsidRPr="00DD7CCF">
        <w:t>When to encode gridlike partitions</w:t>
      </w:r>
      <w:bookmarkEnd w:id="340"/>
      <w:bookmarkEnd w:id="341"/>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DBDD1C1"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393FE2" w:rsidRPr="00DD7CCF">
        <w:t xml:space="preserve">Example </w:t>
      </w:r>
      <w:r w:rsidR="00393FE2">
        <w:rPr>
          <w:noProof/>
        </w:rPr>
        <w:t>3.7.1</w:t>
      </w:r>
      <w:r w:rsidR="00393FE2" w:rsidRPr="00DD7CCF">
        <w:rPr>
          <w:noProof/>
        </w:rPr>
        <w:t>.</w:t>
      </w:r>
      <w:r w:rsidR="00393FE2">
        <w:rPr>
          <w:noProof/>
        </w:rPr>
        <w:t>B</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393FE2">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7F27A4C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393FE2">
        <w:t>4.3.3</w:t>
      </w:r>
      <w:r w:rsidR="001663CE">
        <w:fldChar w:fldCharType="end"/>
      </w:r>
      <w:r w:rsidRPr="00F422F8">
        <w:t>)</w:t>
      </w:r>
    </w:p>
    <w:p w14:paraId="448A59D0" w14:textId="35811ED9" w:rsidR="00C02B8C" w:rsidRPr="00DD7CCF" w:rsidRDefault="004D2E67" w:rsidP="00EB2024">
      <w:pPr>
        <w:pStyle w:val="Cmsor1"/>
      </w:pPr>
      <w:bookmarkStart w:id="342" w:name="_varsapous7ty" w:colFirst="0" w:colLast="0"/>
      <w:bookmarkStart w:id="343" w:name="_4iehglajtm57" w:colFirst="0" w:colLast="0"/>
      <w:bookmarkStart w:id="344" w:name="_Ref43990458"/>
      <w:bookmarkStart w:id="345" w:name="_Toc182319671"/>
      <w:bookmarkEnd w:id="342"/>
      <w:bookmarkEnd w:id="343"/>
      <w:r w:rsidRPr="00DD7CCF">
        <w:lastRenderedPageBreak/>
        <w:t xml:space="preserve">Encoding the </w:t>
      </w:r>
      <w:r w:rsidR="006733B4" w:rsidRPr="00DD7CCF">
        <w:t>originally inscribed text</w:t>
      </w:r>
      <w:bookmarkEnd w:id="344"/>
      <w:bookmarkEnd w:id="345"/>
    </w:p>
    <w:p w14:paraId="0AA45B87" w14:textId="182F1420" w:rsidR="00C02B8C" w:rsidRPr="00DD7CCF" w:rsidRDefault="004D2E67" w:rsidP="00EB2024">
      <w:pPr>
        <w:pStyle w:val="Cmsor2"/>
      </w:pPr>
      <w:bookmarkStart w:id="346" w:name="_2wkl86mjw6p2" w:colFirst="0" w:colLast="0"/>
      <w:bookmarkStart w:id="347" w:name="_Toc182319672"/>
      <w:bookmarkEnd w:id="346"/>
      <w:r w:rsidRPr="00DD7CCF">
        <w:t xml:space="preserve">Alphabetic </w:t>
      </w:r>
      <w:r w:rsidR="006733B4" w:rsidRPr="00DD7CCF">
        <w:t>characters</w:t>
      </w:r>
      <w:bookmarkEnd w:id="347"/>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348" w:name="_83o605fngw18" w:colFirst="0" w:colLast="0"/>
      <w:bookmarkStart w:id="349" w:name="_Ref43987221"/>
      <w:bookmarkStart w:id="350" w:name="_Toc182319673"/>
      <w:bookmarkEnd w:id="348"/>
      <w:r w:rsidRPr="00DD7CCF">
        <w:t xml:space="preserve">Tagging transliterated characters as one </w:t>
      </w:r>
      <w:r w:rsidRPr="00E24F87">
        <w:rPr>
          <w:rStyle w:val="Foreign"/>
        </w:rPr>
        <w:t>akṣara</w:t>
      </w:r>
      <w:bookmarkEnd w:id="349"/>
      <w:bookmarkEnd w:id="350"/>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00FCC2C" w:rsidR="00EA17FA" w:rsidRPr="00EA17FA" w:rsidRDefault="00EA17FA" w:rsidP="00EA17FA">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4.1.1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6CFEF433">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351" w:name="_qasht2vjwj9m" w:colFirst="0" w:colLast="0"/>
      <w:bookmarkStart w:id="352" w:name="_Ref43987131"/>
      <w:bookmarkStart w:id="353" w:name="_Toc182319674"/>
      <w:bookmarkEnd w:id="351"/>
      <w:r w:rsidRPr="00DD7CCF">
        <w:t>Tagging parts of alphabetic characters</w:t>
      </w:r>
      <w:bookmarkEnd w:id="352"/>
      <w:bookmarkEnd w:id="353"/>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D612756"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393FE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393FE2">
        <w:t>4.1.3</w:t>
      </w:r>
      <w:r w:rsidR="001B68E2" w:rsidRPr="00DD7CCF">
        <w:fldChar w:fldCharType="end"/>
      </w:r>
      <w:r w:rsidRPr="00DD7CCF">
        <w:t>), but we suggest that you avoid it in all other situations</w:t>
      </w:r>
    </w:p>
    <w:p w14:paraId="65435487" w14:textId="0DF9AC5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393FE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1403BFE3"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393FE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54" w:name="_dv2inorm1p09" w:colFirst="0" w:colLast="0"/>
      <w:bookmarkStart w:id="355" w:name="_Ref43987090"/>
      <w:bookmarkStart w:id="356" w:name="_Toc182319675"/>
      <w:bookmarkEnd w:id="354"/>
      <w:r w:rsidRPr="00DD7CCF">
        <w:t>Unusual spatial arrangement in conjuncts</w:t>
      </w:r>
      <w:bookmarkEnd w:id="355"/>
      <w:bookmarkEnd w:id="356"/>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889273A"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393FE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5D96B07" w:rsidR="009119AC" w:rsidRPr="00DD7CCF" w:rsidRDefault="009119AC"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4.1.3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7B52A3">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25DF5F2" w:rsidR="00ED3579" w:rsidRPr="00DD7CCF" w:rsidRDefault="00ED3579"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4.1.3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7B52A3">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lastRenderedPageBreak/>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57" w:name="_qy84vdm4cqcm" w:colFirst="0" w:colLast="0"/>
      <w:bookmarkStart w:id="358" w:name="_Ref43987165"/>
      <w:bookmarkStart w:id="359" w:name="_Toc182319676"/>
      <w:bookmarkEnd w:id="357"/>
      <w:r w:rsidRPr="00DD7CCF">
        <w:t>Complex characters split by an intervening feature</w:t>
      </w:r>
      <w:bookmarkEnd w:id="358"/>
      <w:bookmarkEnd w:id="359"/>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360"/>
      <w:r w:rsidRPr="00644A27">
        <w:rPr>
          <w:b/>
          <w:bCs/>
        </w:rPr>
        <w:t xml:space="preserve">prescript and postscript vowel markers </w:t>
      </w:r>
      <w:commentRangeEnd w:id="360"/>
      <w:r w:rsidR="00112C6F">
        <w:rPr>
          <w:rStyle w:val="Jegyzethivatkozs"/>
          <w:rFonts w:cs="Mangal"/>
        </w:rPr>
        <w:commentReference w:id="360"/>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3C8806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393FE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66569FD3"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393FE2" w:rsidRPr="00DD7CCF">
        <w:t xml:space="preserve">Example </w:t>
      </w:r>
      <w:r w:rsidR="00393FE2">
        <w:rPr>
          <w:noProof/>
        </w:rPr>
        <w:t>4.1.4</w:t>
      </w:r>
      <w:r w:rsidR="00393FE2" w:rsidRPr="00DD7CCF">
        <w:t>.</w:t>
      </w:r>
      <w:r w:rsidR="00393FE2">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06629593"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13298B6D"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2EEA4130"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3BC8728E" w:rsidR="00817FFE" w:rsidRPr="00DD7CCF" w:rsidRDefault="00817FFE" w:rsidP="00A25D88">
            <w:pPr>
              <w:pStyle w:val="Kpalrs"/>
            </w:pPr>
            <w:bookmarkStart w:id="361" w:name="_Ref148523637"/>
            <w:r w:rsidRPr="00DD7CCF">
              <w:t xml:space="preserve">Example </w:t>
            </w:r>
            <w:r w:rsidR="006A77BF">
              <w:fldChar w:fldCharType="begin"/>
            </w:r>
            <w:r w:rsidR="006A77BF">
              <w:instrText xml:space="preserve"> STYLEREF 3 \s </w:instrText>
            </w:r>
            <w:r w:rsidR="006A77BF">
              <w:fldChar w:fldCharType="separate"/>
            </w:r>
            <w:r w:rsidR="00393FE2">
              <w:rPr>
                <w:noProof/>
              </w:rPr>
              <w:t>4.1.4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361"/>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362" w:name="_f8rlfquf7u2o" w:colFirst="0" w:colLast="0"/>
      <w:bookmarkStart w:id="363" w:name="_Ref43978591"/>
      <w:bookmarkStart w:id="364" w:name="_Toc182319677"/>
      <w:bookmarkEnd w:id="362"/>
      <w:r w:rsidRPr="00DD7CCF">
        <w:t xml:space="preserve">Non-alphabetic </w:t>
      </w:r>
      <w:r w:rsidR="006733B4" w:rsidRPr="00DD7CCF">
        <w:t>characters</w:t>
      </w:r>
      <w:bookmarkEnd w:id="363"/>
      <w:bookmarkEnd w:id="364"/>
    </w:p>
    <w:p w14:paraId="1397C66F" w14:textId="3727369D" w:rsidR="00C02B8C" w:rsidRPr="00DD7CCF" w:rsidRDefault="004D2E67" w:rsidP="00EB2024">
      <w:pPr>
        <w:pStyle w:val="Cmsor3"/>
      </w:pPr>
      <w:bookmarkStart w:id="365" w:name="_4mw6s39lu6fq" w:colFirst="0" w:colLast="0"/>
      <w:bookmarkStart w:id="366" w:name="_Ref43987431"/>
      <w:bookmarkStart w:id="367" w:name="_Toc182319678"/>
      <w:bookmarkEnd w:id="365"/>
      <w:r w:rsidRPr="00DD7CCF">
        <w:t>Overview</w:t>
      </w:r>
      <w:bookmarkEnd w:id="366"/>
      <w:bookmarkEnd w:id="367"/>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23"/>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lastRenderedPageBreak/>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2A6550F"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393FE2">
        <w:t>4.2.2</w:t>
      </w:r>
      <w:r w:rsidR="006762C0">
        <w:fldChar w:fldCharType="end"/>
      </w:r>
    </w:p>
    <w:p w14:paraId="59CDC9AC" w14:textId="29AF3A0A"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C682FDB"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393FE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5D1C0F36"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393FE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368" w:name="_llvg2tmd9u22" w:colFirst="0" w:colLast="0"/>
      <w:bookmarkStart w:id="369" w:name="_Ref43980440"/>
      <w:bookmarkEnd w:id="368"/>
    </w:p>
    <w:p w14:paraId="2331E7F4" w14:textId="13D688EF"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393FE2">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D73D449"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393FE2">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370" w:name="_Ref44577917"/>
      <w:bookmarkStart w:id="371" w:name="_Ref44577928"/>
      <w:bookmarkStart w:id="372" w:name="_Ref44577934"/>
      <w:bookmarkStart w:id="373" w:name="_Ref44577939"/>
      <w:bookmarkStart w:id="374" w:name="_Toc182319679"/>
      <w:r w:rsidRPr="00DD7CCF">
        <w:t>Numeral symbols other than decimal digits</w:t>
      </w:r>
      <w:bookmarkEnd w:id="369"/>
      <w:bookmarkEnd w:id="370"/>
      <w:bookmarkEnd w:id="371"/>
      <w:bookmarkEnd w:id="372"/>
      <w:bookmarkEnd w:id="373"/>
      <w:bookmarkEnd w:id="374"/>
    </w:p>
    <w:p w14:paraId="6CBB7791" w14:textId="45902660"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393FE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6B5499">
        <w:rPr>
          <w:rStyle w:val="Lbjegyzet-hivatkozs"/>
        </w:rPr>
        <w:footnoteReference w:id="24"/>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375" w:name="_ocw59j4fd9ai" w:colFirst="0" w:colLast="0"/>
      <w:bookmarkStart w:id="376" w:name="_Ref43987525"/>
      <w:bookmarkStart w:id="377" w:name="_Toc182319680"/>
      <w:bookmarkEnd w:id="375"/>
      <w:r w:rsidRPr="00DD7CCF">
        <w:t>Symbol tokens</w:t>
      </w:r>
      <w:bookmarkEnd w:id="376"/>
      <w:bookmarkEnd w:id="377"/>
    </w:p>
    <w:p w14:paraId="67AFE5D2" w14:textId="64A0CF99"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393FE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41A8320"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393FE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5"/>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lastRenderedPageBreak/>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378" w:name="_n0tb9t590fso" w:colFirst="0" w:colLast="0"/>
      <w:bookmarkStart w:id="379" w:name="_Ref43980384"/>
      <w:bookmarkStart w:id="380" w:name="_Toc182319681"/>
      <w:bookmarkEnd w:id="378"/>
      <w:r w:rsidRPr="00DD7CCF">
        <w:t>Punctuation marks</w:t>
      </w:r>
      <w:bookmarkEnd w:id="379"/>
      <w:bookmarkEnd w:id="380"/>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0CA0B887"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393FE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313D6777"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393FE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6"/>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7"/>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5B4D4C40"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393FE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lastRenderedPageBreak/>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381" w:name="_zhzv8lagn4n3" w:colFirst="0" w:colLast="0"/>
      <w:bookmarkStart w:id="382" w:name="_Ref43985052"/>
      <w:bookmarkStart w:id="383" w:name="_Toc182319682"/>
      <w:bookmarkEnd w:id="381"/>
      <w:r w:rsidRPr="00DD7CCF">
        <w:t>Space filler signs</w:t>
      </w:r>
      <w:bookmarkEnd w:id="382"/>
      <w:bookmarkEnd w:id="383"/>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3FE8ED9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393FE2">
        <w:t>4.3.4</w:t>
      </w:r>
      <w:r>
        <w:fldChar w:fldCharType="end"/>
      </w:r>
      <w:r>
        <w:t>, and do not encode this as a symbol</w:t>
      </w:r>
    </w:p>
    <w:p w14:paraId="4E32E119" w14:textId="0E026F78"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393FE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16B6340" w:rsidR="00074E9C" w:rsidRPr="00DD7CCF" w:rsidRDefault="00074E9C"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space fillers from South India</w:t>
            </w:r>
          </w:p>
        </w:tc>
      </w:tr>
      <w:tr w:rsidR="00074E9C" w:rsidRPr="00DD7CCF" w14:paraId="16F07B70" w14:textId="77777777" w:rsidTr="00837BA5">
        <w:tc>
          <w:tcPr>
            <w:tcW w:w="5000" w:type="pct"/>
            <w:vAlign w:val="center"/>
          </w:tcPr>
          <w:p w14:paraId="7DF76527" w14:textId="77777777" w:rsidR="00074E9C" w:rsidRPr="00DD7CCF" w:rsidRDefault="00074E9C" w:rsidP="007B52A3">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90BD66F" w:rsidR="00074E9C" w:rsidRPr="00DD7CCF" w:rsidRDefault="00074E9C"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space filler from Southeast Asia</w:t>
            </w:r>
          </w:p>
        </w:tc>
      </w:tr>
      <w:tr w:rsidR="00074E9C" w:rsidRPr="00DD7CCF" w14:paraId="5321256F" w14:textId="77777777" w:rsidTr="00837BA5">
        <w:tc>
          <w:tcPr>
            <w:tcW w:w="5000" w:type="pct"/>
            <w:vAlign w:val="center"/>
          </w:tcPr>
          <w:p w14:paraId="29D107B3" w14:textId="77777777" w:rsidR="00074E9C" w:rsidRPr="00DD7CCF" w:rsidRDefault="00074E9C" w:rsidP="007B52A3">
            <w:pPr>
              <w:pStyle w:val="Image"/>
              <w:rPr>
                <w:rStyle w:val="Code"/>
              </w:rPr>
            </w:pPr>
            <w:r w:rsidRPr="00DD7CCF">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384" w:name="_ds0gogy82fug" w:colFirst="0" w:colLast="0"/>
      <w:bookmarkStart w:id="385" w:name="_Ref43987396"/>
      <w:bookmarkStart w:id="386" w:name="_Toc182319683"/>
      <w:bookmarkEnd w:id="384"/>
      <w:r w:rsidRPr="00DD7CCF">
        <w:t>Miscellaneous symbols</w:t>
      </w:r>
      <w:bookmarkEnd w:id="385"/>
      <w:bookmarkEnd w:id="386"/>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6B2BE7A0"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393FE2">
        <w:t>4.3.6</w:t>
      </w:r>
      <w:r w:rsidR="00780A5D" w:rsidRPr="00DD7CCF">
        <w:fldChar w:fldCharType="end"/>
      </w:r>
    </w:p>
    <w:p w14:paraId="6FDB36ED" w14:textId="5BD2E2D5"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p>
    <w:p w14:paraId="47D7199C" w14:textId="07B39121"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393FE2">
        <w:t>4.2.5</w:t>
      </w:r>
      <w:r w:rsidR="00780A5D" w:rsidRPr="00DD7CCF">
        <w:fldChar w:fldCharType="end"/>
      </w:r>
    </w:p>
    <w:p w14:paraId="21FE44B9" w14:textId="5E907410"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393FE2">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387" w:name="_szxkvje7z9d2" w:colFirst="0" w:colLast="0"/>
      <w:bookmarkStart w:id="388" w:name="_Ref44577965"/>
      <w:bookmarkStart w:id="389" w:name="_Toc182319684"/>
      <w:bookmarkEnd w:id="387"/>
      <w:r w:rsidRPr="00DD7CCF">
        <w:t xml:space="preserve">Alphanumeric characters used </w:t>
      </w:r>
      <w:r w:rsidR="00547689">
        <w:t>for a different function</w:t>
      </w:r>
      <w:bookmarkEnd w:id="388"/>
      <w:bookmarkEnd w:id="389"/>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2449AD25" w:rsidR="00C02B8C" w:rsidRDefault="004D2E67" w:rsidP="00E2714A">
      <w:pPr>
        <w:pStyle w:val="Lista2"/>
      </w:pPr>
      <w:r w:rsidRPr="00DD7CCF">
        <w:lastRenderedPageBreak/>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393FE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1C84F950"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393FE2">
        <w:t>7.1</w:t>
      </w:r>
      <w:r w:rsidRPr="00DD7CCF">
        <w:fldChar w:fldCharType="end"/>
      </w:r>
    </w:p>
    <w:p w14:paraId="4BFB121D" w14:textId="77777777" w:rsidR="00C02B8C" w:rsidRPr="00DD7CCF" w:rsidRDefault="004D2E67" w:rsidP="00EB2024">
      <w:pPr>
        <w:pStyle w:val="Cmsor2"/>
      </w:pPr>
      <w:bookmarkStart w:id="390" w:name="_1jfnyljo6f10" w:colFirst="0" w:colLast="0"/>
      <w:bookmarkStart w:id="391" w:name="_Ref43989284"/>
      <w:bookmarkStart w:id="392" w:name="_Toc182319685"/>
      <w:bookmarkEnd w:id="390"/>
      <w:r w:rsidRPr="00DD7CCF">
        <w:t>Space</w:t>
      </w:r>
      <w:bookmarkEnd w:id="391"/>
      <w:bookmarkEnd w:id="392"/>
    </w:p>
    <w:p w14:paraId="79F2B687" w14:textId="12379300" w:rsidR="00C02B8C" w:rsidRPr="00DD7CCF" w:rsidRDefault="004D2E67" w:rsidP="00EB2024">
      <w:pPr>
        <w:pStyle w:val="Cmsor3"/>
      </w:pPr>
      <w:bookmarkStart w:id="393" w:name="_mczil3ausgeg" w:colFirst="0" w:colLast="0"/>
      <w:bookmarkStart w:id="394" w:name="_Ref43987984"/>
      <w:bookmarkStart w:id="395" w:name="_Toc182319686"/>
      <w:bookmarkEnd w:id="393"/>
      <w:r w:rsidRPr="00DD7CCF">
        <w:t>Generic markup for original space</w:t>
      </w:r>
      <w:bookmarkEnd w:id="394"/>
      <w:bookmarkEnd w:id="395"/>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4E04C04"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more details</w:t>
      </w:r>
    </w:p>
    <w:p w14:paraId="694361A6" w14:textId="79473EA0" w:rsidR="001663CE" w:rsidRDefault="001663CE" w:rsidP="00EB2024">
      <w:pPr>
        <w:pStyle w:val="Cmsor3"/>
      </w:pPr>
      <w:bookmarkStart w:id="396" w:name="_g16v5ug6dm4p" w:colFirst="0" w:colLast="0"/>
      <w:bookmarkStart w:id="397" w:name="_Ref134027392"/>
      <w:bookmarkStart w:id="398" w:name="_Ref43987645"/>
      <w:bookmarkStart w:id="399" w:name="_Toc182319687"/>
      <w:bookmarkEnd w:id="396"/>
      <w:r>
        <w:t>Not all blanks are space</w:t>
      </w:r>
      <w:bookmarkEnd w:id="397"/>
      <w:bookmarkEnd w:id="39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04185EF4"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393FE2">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20498D16"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393FE2">
        <w:t>3.7</w:t>
      </w:r>
      <w:r w:rsidR="00AF54D4">
        <w:fldChar w:fldCharType="end"/>
      </w:r>
      <w:r>
        <w:t>)</w:t>
      </w:r>
    </w:p>
    <w:p w14:paraId="2AABDE76" w14:textId="29AF849F"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393FE2">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313FA6F5"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4B2434">
        <w:fldChar w:fldCharType="begin"/>
      </w:r>
      <w:r w:rsidR="004B2434">
        <w:instrText xml:space="preserve"> REF _Ref182299386 \r \h </w:instrText>
      </w:r>
      <w:r w:rsidR="004B2434">
        <w:fldChar w:fldCharType="separate"/>
      </w:r>
      <w:r w:rsidR="00393FE2">
        <w:t>––</w:t>
      </w:r>
      <w:r w:rsidR="004B243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400" w:name="_Ref134026679"/>
      <w:bookmarkStart w:id="401" w:name="_Toc182319688"/>
      <w:r w:rsidRPr="00DD7CCF">
        <w:t>Space for semantic segmentation</w:t>
      </w:r>
      <w:bookmarkEnd w:id="398"/>
      <w:bookmarkEnd w:id="400"/>
      <w:bookmarkEnd w:id="401"/>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5B15AAA1"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393FE2">
        <w:t>3.7</w:t>
      </w:r>
      <w:r w:rsidR="0044366B">
        <w:fldChar w:fldCharType="end"/>
      </w:r>
      <w:r w:rsidR="00AF54D4" w:rsidRPr="00AF54D4">
        <w:t>)</w:t>
      </w:r>
    </w:p>
    <w:p w14:paraId="1C71FC66" w14:textId="77777777" w:rsidR="00C02B8C" w:rsidRPr="00DD7CCF" w:rsidRDefault="004D2E67" w:rsidP="00E2714A">
      <w:pPr>
        <w:pStyle w:val="Lista2"/>
      </w:pPr>
      <w:r w:rsidRPr="00DD7CCF">
        <w:lastRenderedPageBreak/>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8"/>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4FA117BC"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393FE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402" w:name="_ezodp8p1jvoq" w:colFirst="0" w:colLast="0"/>
      <w:bookmarkStart w:id="403" w:name="_Ref43987728"/>
      <w:bookmarkStart w:id="404" w:name="_Ref156807687"/>
      <w:bookmarkStart w:id="405" w:name="_Ref156807827"/>
      <w:bookmarkStart w:id="406" w:name="_Toc182319689"/>
      <w:bookmarkEnd w:id="402"/>
      <w:r w:rsidRPr="00DD7CCF">
        <w:t xml:space="preserve">Space left blank </w:t>
      </w:r>
      <w:bookmarkEnd w:id="403"/>
      <w:r w:rsidR="0044366B" w:rsidRPr="0044366B">
        <w:t>for information not available to the engraver</w:t>
      </w:r>
      <w:bookmarkEnd w:id="404"/>
      <w:bookmarkEnd w:id="405"/>
      <w:bookmarkEnd w:id="406"/>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E5E75DA"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393FE2">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407" w:name="_8rva2rlyx9df" w:colFirst="0" w:colLast="0"/>
      <w:bookmarkStart w:id="408" w:name="_3hdkntv18hp0" w:colFirst="0" w:colLast="0"/>
      <w:bookmarkStart w:id="409" w:name="_Ref43985107"/>
      <w:bookmarkStart w:id="410" w:name="_Toc182319690"/>
      <w:bookmarkEnd w:id="407"/>
      <w:bookmarkEnd w:id="408"/>
      <w:r w:rsidRPr="00DD7CCF">
        <w:t>Spaces imposed by physical necessity</w:t>
      </w:r>
      <w:bookmarkEnd w:id="409"/>
      <w:bookmarkEnd w:id="410"/>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28A47E30"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411" w:name="_mo8ye4cvqr4s" w:colFirst="0" w:colLast="0"/>
      <w:bookmarkEnd w:id="411"/>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B8175B5"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/1</w:t>
      </w:r>
    </w:p>
    <w:p w14:paraId="69689FC1" w14:textId="269E72A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/2</w:t>
      </w:r>
    </w:p>
    <w:p w14:paraId="6DC59B62" w14:textId="5DF218FE"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/3</w:t>
      </w:r>
    </w:p>
    <w:p w14:paraId="50E6EA7F" w14:textId="02AB62F0"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/4</w:t>
      </w:r>
    </w:p>
    <w:p w14:paraId="016E7C4F" w14:textId="037217DF"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3E836F1B" w:rsidR="00894E6E" w:rsidRPr="00DD7CCF" w:rsidRDefault="00894E6E" w:rsidP="00B3351B">
            <w:pPr>
              <w:pStyle w:val="Kpalrs"/>
            </w:pPr>
            <w:bookmarkStart w:id="412" w:name="_Ref44063881"/>
            <w:bookmarkStart w:id="413" w:name="_Ref44063878"/>
            <w:r w:rsidRPr="00DD7CCF">
              <w:t xml:space="preserve">Example </w:t>
            </w:r>
            <w:r w:rsidR="006A77BF">
              <w:fldChar w:fldCharType="begin"/>
            </w:r>
            <w:r w:rsidR="006A77BF">
              <w:instrText xml:space="preserve"> STYLEREF 3 \s </w:instrText>
            </w:r>
            <w:r w:rsidR="006A77BF">
              <w:fldChar w:fldCharType="separate"/>
            </w:r>
            <w:r w:rsidR="00393FE2">
              <w:rPr>
                <w:noProof/>
              </w:rPr>
              <w:t>4.3.5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412"/>
            <w:r w:rsidRPr="00DD7CCF">
              <w:t>: positions of a binding hole relative to text</w:t>
            </w:r>
            <w:bookmarkEnd w:id="413"/>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414" w:name="_4ie6uwnthfaw" w:colFirst="0" w:colLast="0"/>
      <w:bookmarkStart w:id="415" w:name="_9qk9995s9cyz" w:colFirst="0" w:colLast="0"/>
      <w:bookmarkStart w:id="416" w:name="_Ref63674539"/>
      <w:bookmarkStart w:id="417" w:name="_Ref43985257"/>
      <w:bookmarkStart w:id="418" w:name="_Toc182319691"/>
      <w:bookmarkEnd w:id="414"/>
      <w:bookmarkEnd w:id="415"/>
      <w:r>
        <w:t>Unexplained space</w:t>
      </w:r>
      <w:bookmarkEnd w:id="416"/>
      <w:bookmarkEnd w:id="418"/>
    </w:p>
    <w:p w14:paraId="073BF291" w14:textId="4F29CBA8"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393FE2">
        <w:t>4.3.2</w:t>
      </w:r>
      <w:r>
        <w:fldChar w:fldCharType="end"/>
      </w:r>
      <w:r>
        <w:t xml:space="preserve"> to §</w:t>
      </w:r>
      <w:r>
        <w:fldChar w:fldCharType="begin"/>
      </w:r>
      <w:r>
        <w:instrText xml:space="preserve"> REF _Ref43985107 \r \h </w:instrText>
      </w:r>
      <w:r>
        <w:fldChar w:fldCharType="separate"/>
      </w:r>
      <w:r w:rsidR="00393FE2">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140D93A3"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393FE2">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419" w:name="_Ref182216826"/>
      <w:bookmarkStart w:id="420" w:name="_Toc182319692"/>
      <w:r w:rsidRPr="00DD7CCF">
        <w:lastRenderedPageBreak/>
        <w:t xml:space="preserve">Premodern </w:t>
      </w:r>
      <w:r w:rsidR="006733B4">
        <w:t xml:space="preserve">scribal </w:t>
      </w:r>
      <w:r w:rsidR="006733B4" w:rsidRPr="00DD7CCF">
        <w:t>intervention</w:t>
      </w:r>
      <w:bookmarkEnd w:id="417"/>
      <w:bookmarkEnd w:id="419"/>
      <w:bookmarkEnd w:id="420"/>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421"/>
      <w:r w:rsidR="00AA2B07" w:rsidRPr="00AA2B07">
        <w:t>executed by a different person</w:t>
      </w:r>
      <w:commentRangeEnd w:id="421"/>
      <w:r w:rsidR="00C1646E">
        <w:rPr>
          <w:rStyle w:val="Jegyzethivatkozs"/>
          <w:rFonts w:cs="Mangal"/>
        </w:rPr>
        <w:commentReference w:id="421"/>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422" w:name="_an1iq23tb1j" w:colFirst="0" w:colLast="0"/>
      <w:bookmarkStart w:id="423" w:name="_Ref43985171"/>
      <w:bookmarkStart w:id="424" w:name="_Toc182319693"/>
      <w:bookmarkEnd w:id="422"/>
      <w:r w:rsidRPr="00DD7CCF">
        <w:t>Premodern deletion</w:t>
      </w:r>
      <w:bookmarkEnd w:id="423"/>
      <w:bookmarkEnd w:id="424"/>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6A961115"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393FE2">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7BBDEB84" w:rsidR="007346F4" w:rsidRPr="00DD7CCF" w:rsidRDefault="007346F4" w:rsidP="00E2714A">
      <w:pPr>
        <w:pStyle w:val="Lista2"/>
      </w:pPr>
      <w:r w:rsidRPr="007346F4">
        <w:t>see §</w:t>
      </w:r>
      <w:r>
        <w:fldChar w:fldCharType="begin"/>
      </w:r>
      <w:r>
        <w:instrText xml:space="preserve"> REF _Ref74727538 \r \h </w:instrText>
      </w:r>
      <w:r>
        <w:fldChar w:fldCharType="separate"/>
      </w:r>
      <w:r w:rsidR="00393FE2">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08E5E8A9"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393FE2">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16967ADD" w:rsidR="002E3FB1" w:rsidRPr="00DD7CCF" w:rsidRDefault="002E3FB1" w:rsidP="002E3FB1">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4.4.1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425" w:name="_dvngk7b8udu7" w:colFirst="0" w:colLast="0"/>
      <w:bookmarkStart w:id="426" w:name="_Ref43978471"/>
      <w:bookmarkStart w:id="427" w:name="_Toc182319694"/>
      <w:bookmarkEnd w:id="425"/>
      <w:r w:rsidRPr="00DD7CCF">
        <w:t>Premodern insertion</w:t>
      </w:r>
      <w:bookmarkEnd w:id="426"/>
      <w:bookmarkEnd w:id="427"/>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5AD37BE" w:rsidR="00C02B8C" w:rsidRPr="00DD7CCF" w:rsidRDefault="004D2E67" w:rsidP="004E103D">
      <w:pPr>
        <w:pStyle w:val="Lista4"/>
      </w:pPr>
      <w:r w:rsidRPr="00DD7CCF">
        <w:lastRenderedPageBreak/>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393FE2">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8BCBEE0"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393FE2" w:rsidRPr="00DD7CCF">
        <w:t xml:space="preserve">Example </w:t>
      </w:r>
      <w:r w:rsidR="00393FE2">
        <w:rPr>
          <w:noProof/>
        </w:rPr>
        <w:t>4.4.2</w:t>
      </w:r>
      <w:r w:rsidR="00393FE2" w:rsidRPr="00DD7CCF">
        <w:rPr>
          <w:noProof/>
        </w:rPr>
        <w:t>.</w:t>
      </w:r>
      <w:r w:rsidR="00393FE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0203C26B"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393FE2">
        <w:t>8.2</w:t>
      </w:r>
      <w:r>
        <w:fldChar w:fldCharType="end"/>
      </w:r>
      <w:r w:rsidRPr="00F94D39">
        <w:t xml:space="preserve">) </w:t>
      </w:r>
    </w:p>
    <w:p w14:paraId="500824A1" w14:textId="3B441EC7"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393FE2">
        <w:t>3.2</w:t>
      </w:r>
      <w:r>
        <w:fldChar w:fldCharType="end"/>
      </w:r>
      <w:r w:rsidRPr="00F94D39">
        <w:t>; and gridlike milestones, §</w:t>
      </w:r>
      <w:r>
        <w:fldChar w:fldCharType="begin"/>
      </w:r>
      <w:r>
        <w:instrText xml:space="preserve"> REF _Ref43984651 \r \h </w:instrText>
      </w:r>
      <w:r>
        <w:fldChar w:fldCharType="separate"/>
      </w:r>
      <w:r w:rsidR="00393FE2">
        <w:t>3.7</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393FE2" w:rsidRPr="00DD7CCF">
        <w:t xml:space="preserve">Example </w:t>
      </w:r>
      <w:r w:rsidR="00393FE2">
        <w:rPr>
          <w:noProof/>
        </w:rPr>
        <w:t>2.3.6</w:t>
      </w:r>
      <w:r w:rsidR="00393FE2" w:rsidRPr="00DD7CCF">
        <w:rPr>
          <w:noProof/>
        </w:rPr>
        <w:t>.</w:t>
      </w:r>
      <w:r w:rsidR="00393FE2">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056B20A1"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w:t>
      </w:r>
    </w:p>
    <w:p w14:paraId="68A00AEB" w14:textId="25E8A4AE"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393FE2">
        <w:t>3.5</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41F347A" w:rsidR="001C1063" w:rsidRPr="00DD7CCF" w:rsidRDefault="001C1063"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3E8165B8" w:rsidR="001C1063" w:rsidRPr="00DD7CCF" w:rsidRDefault="001C1063" w:rsidP="00B3351B">
            <w:pPr>
              <w:pStyle w:val="Kpalrs"/>
            </w:pPr>
            <w:bookmarkStart w:id="428" w:name="_Ref44078703"/>
            <w:r w:rsidRPr="00DD7CCF">
              <w:t xml:space="preserve">Example </w:t>
            </w:r>
            <w:r w:rsidR="006A77BF">
              <w:fldChar w:fldCharType="begin"/>
            </w:r>
            <w:r w:rsidR="006A77BF">
              <w:instrText xml:space="preserve"> STYLEREF 3 \s </w:instrText>
            </w:r>
            <w:r w:rsidR="006A77BF">
              <w:fldChar w:fldCharType="separate"/>
            </w:r>
            <w:r w:rsidR="00393FE2">
              <w:rPr>
                <w:noProof/>
              </w:rPr>
              <w:t>4.4.2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428"/>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429" w:name="_maecup4bnx3" w:colFirst="0" w:colLast="0"/>
      <w:bookmarkStart w:id="430" w:name="_Ref43987708"/>
      <w:bookmarkEnd w:id="429"/>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6050AB8" w:rsidR="00203DC6" w:rsidRPr="00DD7CCF" w:rsidRDefault="00203DC6" w:rsidP="006F3B68">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4.4.2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B52A3">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431" w:name="_Ref74727538"/>
      <w:bookmarkStart w:id="432" w:name="_Toc182319695"/>
      <w:r w:rsidRPr="00DD7CCF">
        <w:t>Premodern correction</w:t>
      </w:r>
      <w:bookmarkEnd w:id="430"/>
      <w:bookmarkEnd w:id="431"/>
      <w:bookmarkEnd w:id="432"/>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0D808BED"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393FE2">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0599E49"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393FE2" w:rsidRPr="00DD7CCF">
        <w:t xml:space="preserve">Example </w:t>
      </w:r>
      <w:r w:rsidR="00393FE2">
        <w:rPr>
          <w:noProof/>
        </w:rPr>
        <w:t>4.4.3</w:t>
      </w:r>
      <w:r w:rsidR="00393FE2" w:rsidRPr="00DD7CCF">
        <w:rPr>
          <w:noProof/>
        </w:rPr>
        <w:t>.</w:t>
      </w:r>
      <w:r w:rsidR="00393FE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65EE106" w:rsidR="00203DC6" w:rsidRPr="00DD7CCF" w:rsidRDefault="00203DC6" w:rsidP="006F3B68">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54AAF2AD" w:rsidR="00517D87" w:rsidRPr="00DD7CCF" w:rsidRDefault="00517D87" w:rsidP="009633E9">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4268C878" w:rsidR="001F11CA" w:rsidRPr="00DD7CCF" w:rsidRDefault="001F11CA" w:rsidP="00B3351B">
            <w:pPr>
              <w:pStyle w:val="Kpalrs"/>
            </w:pPr>
            <w:bookmarkStart w:id="433" w:name="_Ref44078690"/>
            <w:r w:rsidRPr="00DD7CCF">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bookmarkEnd w:id="433"/>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DB17A23" w:rsidR="001F11CA" w:rsidRPr="00DD7CCF" w:rsidRDefault="001F11CA" w:rsidP="00B3351B">
            <w:pPr>
              <w:pStyle w:val="Kpalrs"/>
            </w:pPr>
            <w:bookmarkStart w:id="434" w:name="_Ref44078634"/>
            <w:r w:rsidRPr="00DD7CCF">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bookmarkEnd w:id="434"/>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5308A10" w:rsidR="001F11CA" w:rsidRPr="00DD7CCF" w:rsidRDefault="001F11CA"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E</w:t>
            </w:r>
            <w:r w:rsidR="006A77BF">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435" w:name="_zf8yqisjzwlq" w:colFirst="0" w:colLast="0"/>
      <w:bookmarkStart w:id="436" w:name="_Ref43988752"/>
      <w:bookmarkStart w:id="437" w:name="_Toc182319696"/>
      <w:bookmarkEnd w:id="435"/>
      <w:r w:rsidRPr="00DD7CCF">
        <w:lastRenderedPageBreak/>
        <w:t xml:space="preserve">Physical </w:t>
      </w:r>
      <w:r w:rsidR="006733B4" w:rsidRPr="00DD7CCF">
        <w:t>condition and legibility</w:t>
      </w:r>
      <w:bookmarkEnd w:id="436"/>
      <w:bookmarkEnd w:id="437"/>
    </w:p>
    <w:p w14:paraId="6400D3A4" w14:textId="77777777" w:rsidR="00C02B8C" w:rsidRPr="00DD7CCF" w:rsidRDefault="004D2E67" w:rsidP="00EB2024">
      <w:pPr>
        <w:pStyle w:val="Cmsor2"/>
      </w:pPr>
      <w:bookmarkStart w:id="438" w:name="_z6ifhw1ovfh2" w:colFirst="0" w:colLast="0"/>
      <w:bookmarkStart w:id="439" w:name="_Ref43988606"/>
      <w:bookmarkStart w:id="440" w:name="_Toc182319697"/>
      <w:bookmarkEnd w:id="438"/>
      <w:r w:rsidRPr="00DD7CCF">
        <w:t>Overview</w:t>
      </w:r>
      <w:bookmarkEnd w:id="439"/>
      <w:bookmarkEnd w:id="440"/>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2D39CCB1"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393FE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269851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393FE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00A024A8"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393FE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D169E05"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393FE2">
        <w:t>5.3.1</w:t>
      </w:r>
      <w:r w:rsidR="0082156E" w:rsidRPr="00DD7CCF">
        <w:fldChar w:fldCharType="end"/>
      </w:r>
    </w:p>
    <w:p w14:paraId="68EB5E74" w14:textId="6CEE8BE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p>
    <w:p w14:paraId="289374F0" w14:textId="501E9909"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393FE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9"/>
      </w:r>
    </w:p>
    <w:p w14:paraId="7DBE7048" w14:textId="282A428C" w:rsidR="00177FFC" w:rsidRDefault="00177FFC" w:rsidP="00177FFC">
      <w:pPr>
        <w:pStyle w:val="Kpalrs"/>
      </w:pPr>
      <w:r>
        <w:t xml:space="preserve">Table </w:t>
      </w:r>
      <w:r w:rsidR="006A77BF">
        <w:fldChar w:fldCharType="begin"/>
      </w:r>
      <w:r w:rsidR="006A77BF">
        <w:instrText xml:space="preserve"> SEQ Table \* ARABIC </w:instrText>
      </w:r>
      <w:r w:rsidR="006A77BF">
        <w:fldChar w:fldCharType="separate"/>
      </w:r>
      <w:r w:rsidR="00393FE2">
        <w:rPr>
          <w:noProof/>
        </w:rPr>
        <w:t>1</w:t>
      </w:r>
      <w:r w:rsidR="006A77BF">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441" w:name="_qwn6j8iel73t" w:colFirst="0" w:colLast="0"/>
      <w:bookmarkStart w:id="442" w:name="_Ref43987823"/>
      <w:bookmarkStart w:id="443" w:name="_Toc182319698"/>
      <w:bookmarkEnd w:id="441"/>
      <w:r w:rsidRPr="00DD7CCF">
        <w:t xml:space="preserve">Damage </w:t>
      </w:r>
      <w:r w:rsidR="006733B4" w:rsidRPr="00DD7CCF">
        <w:t>not affecting legibility</w:t>
      </w:r>
      <w:bookmarkEnd w:id="442"/>
      <w:bookmarkEnd w:id="443"/>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0BB5548"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393FE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444" w:name="_x58d7yl7rh7w" w:colFirst="0" w:colLast="0"/>
      <w:bookmarkStart w:id="445" w:name="_Ref43981505"/>
      <w:bookmarkStart w:id="446" w:name="_Toc182319699"/>
      <w:bookmarkEnd w:id="444"/>
      <w:r w:rsidRPr="00DD7CCF">
        <w:lastRenderedPageBreak/>
        <w:t xml:space="preserve">Doubtful </w:t>
      </w:r>
      <w:r w:rsidR="006733B4" w:rsidRPr="00DD7CCF">
        <w:t>readings</w:t>
      </w:r>
      <w:bookmarkEnd w:id="445"/>
      <w:bookmarkEnd w:id="446"/>
    </w:p>
    <w:p w14:paraId="1435C20F" w14:textId="656FFF0C" w:rsidR="00C02B8C" w:rsidRPr="00DD7CCF" w:rsidRDefault="004D2E67" w:rsidP="00EB2024">
      <w:pPr>
        <w:pStyle w:val="Cmsor3"/>
      </w:pPr>
      <w:bookmarkStart w:id="447" w:name="_tcav1hmvdct4" w:colFirst="0" w:colLast="0"/>
      <w:bookmarkStart w:id="448" w:name="_Ref43987289"/>
      <w:bookmarkStart w:id="449" w:name="_Toc182319700"/>
      <w:bookmarkEnd w:id="447"/>
      <w:r w:rsidRPr="00DD7CCF">
        <w:t xml:space="preserve">The EpiDoc element </w:t>
      </w:r>
      <w:r w:rsidRPr="008608D1">
        <w:rPr>
          <w:rStyle w:val="Code"/>
        </w:rPr>
        <w:t>&lt;unclear&gt;</w:t>
      </w:r>
      <w:bookmarkEnd w:id="448"/>
      <w:bookmarkEnd w:id="449"/>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30"/>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3492113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393FE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450" w:name="_gpk9nikrok6m" w:colFirst="0" w:colLast="0"/>
      <w:bookmarkStart w:id="451" w:name="_Ref43987867"/>
      <w:bookmarkStart w:id="452" w:name="_Toc182319701"/>
      <w:bookmarkEnd w:id="450"/>
      <w:r w:rsidRPr="00DD7CCF">
        <w:t>Tentative readings</w:t>
      </w:r>
      <w:bookmarkEnd w:id="451"/>
      <w:bookmarkEnd w:id="452"/>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453" w:name="_is1q03k2vcu2" w:colFirst="0" w:colLast="0"/>
      <w:bookmarkStart w:id="454" w:name="_Ref43987339"/>
      <w:bookmarkStart w:id="455" w:name="_Toc182319702"/>
      <w:bookmarkEnd w:id="453"/>
      <w:r w:rsidRPr="00DD7CCF">
        <w:t>Ambiguous characters</w:t>
      </w:r>
      <w:bookmarkEnd w:id="454"/>
      <w:bookmarkEnd w:id="455"/>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38EA1A32"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1A87D95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393FE2">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393FE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456" w:name="_ke7xgc7f3fhh" w:colFirst="0" w:colLast="0"/>
      <w:bookmarkStart w:id="457" w:name="_Ref43987187"/>
      <w:bookmarkStart w:id="458" w:name="_Toc182319703"/>
      <w:bookmarkEnd w:id="456"/>
      <w:r w:rsidRPr="00DD7CCF">
        <w:t xml:space="preserve">Reading difficulties below the </w:t>
      </w:r>
      <w:r w:rsidRPr="00ED5C86">
        <w:rPr>
          <w:rStyle w:val="Foreign"/>
        </w:rPr>
        <w:t>akṣara</w:t>
      </w:r>
      <w:r w:rsidRPr="00DD7CCF">
        <w:t xml:space="preserve"> level</w:t>
      </w:r>
      <w:bookmarkEnd w:id="457"/>
      <w:bookmarkEnd w:id="458"/>
    </w:p>
    <w:p w14:paraId="340F2E3E" w14:textId="5E643158"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393FE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7644440E"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2B39E014"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42A3A5F"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1"/>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459" w:name="_advce1m7uke1" w:colFirst="0" w:colLast="0"/>
      <w:bookmarkStart w:id="460" w:name="_Ref43979611"/>
      <w:bookmarkStart w:id="461" w:name="_Toc182319704"/>
      <w:bookmarkEnd w:id="459"/>
      <w:r w:rsidRPr="00DD7CCF">
        <w:lastRenderedPageBreak/>
        <w:t>Lacunae</w:t>
      </w:r>
      <w:bookmarkEnd w:id="460"/>
      <w:bookmarkEnd w:id="461"/>
    </w:p>
    <w:p w14:paraId="7380ABF6" w14:textId="7F6B4707" w:rsidR="00C02B8C" w:rsidRPr="00DD7CCF" w:rsidRDefault="004D2E67" w:rsidP="00EB2024">
      <w:pPr>
        <w:pStyle w:val="Cmsor3"/>
      </w:pPr>
      <w:bookmarkStart w:id="462" w:name="_lo8gk73ax0q" w:colFirst="0" w:colLast="0"/>
      <w:bookmarkStart w:id="463" w:name="_Toc182319705"/>
      <w:bookmarkEnd w:id="462"/>
      <w:r w:rsidRPr="00DD7CCF">
        <w:t xml:space="preserve">The EpiDoc element </w:t>
      </w:r>
      <w:r w:rsidRPr="008608D1">
        <w:rPr>
          <w:rStyle w:val="Code"/>
        </w:rPr>
        <w:t>&lt;gap/&gt;</w:t>
      </w:r>
      <w:bookmarkEnd w:id="463"/>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2"/>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3"/>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3E8B54C2"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464" w:name="_hxyhjj6qtlem" w:colFirst="0" w:colLast="0"/>
      <w:bookmarkStart w:id="465" w:name="_Ref43987758"/>
      <w:bookmarkStart w:id="466" w:name="_Toc182319706"/>
      <w:bookmarkEnd w:id="464"/>
      <w:r w:rsidRPr="00DD7CCF">
        <w:t>The reason for a lacuna: illegible or lost</w:t>
      </w:r>
      <w:bookmarkEnd w:id="465"/>
      <w:bookmarkEnd w:id="466"/>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4"/>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467" w:name="_qo376k1007h" w:colFirst="0" w:colLast="0"/>
      <w:bookmarkStart w:id="468" w:name="_Ref43988016"/>
      <w:bookmarkStart w:id="469" w:name="_Toc182319707"/>
      <w:bookmarkEnd w:id="467"/>
      <w:r w:rsidRPr="00DD7CCF">
        <w:t>Inline lacunae</w:t>
      </w:r>
      <w:bookmarkEnd w:id="468"/>
      <w:bookmarkEnd w:id="469"/>
    </w:p>
    <w:p w14:paraId="62C5AB67" w14:textId="581AB5B5"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569A824B"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393FE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393FE2">
        <w:t>5.4.8</w:t>
      </w:r>
      <w:r w:rsidR="00194541" w:rsidRPr="00DD7CCF">
        <w:fldChar w:fldCharType="end"/>
      </w:r>
      <w:r w:rsidRPr="00DD7CCF">
        <w:t xml:space="preserve"> below</w:t>
      </w:r>
    </w:p>
    <w:p w14:paraId="3943AAC1" w14:textId="15790B2F"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393FE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5"/>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470" w:name="_gheocos7adm9" w:colFirst="0" w:colLast="0"/>
      <w:bookmarkStart w:id="471" w:name="_Ref43981586"/>
      <w:bookmarkStart w:id="472" w:name="_Toc182319708"/>
      <w:bookmarkEnd w:id="470"/>
      <w:r w:rsidRPr="00DD7CCF">
        <w:t>Lacunae with known metre</w:t>
      </w:r>
      <w:bookmarkEnd w:id="471"/>
      <w:bookmarkEnd w:id="472"/>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631CE0C5"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393FE2">
        <w:t xml:space="preserve">Table </w:t>
      </w:r>
      <w:r w:rsidR="00393F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393FE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2A9251D5"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393FE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393FE2">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473" w:name="_xrhzsspv9sor" w:colFirst="0" w:colLast="0"/>
      <w:bookmarkStart w:id="474" w:name="_Ref43987049"/>
      <w:bookmarkStart w:id="475" w:name="_Toc182319709"/>
      <w:bookmarkEnd w:id="473"/>
      <w:r w:rsidRPr="00DD7CCF">
        <w:t xml:space="preserve">Lacunae below the </w:t>
      </w:r>
      <w:r w:rsidRPr="00ED5C86">
        <w:rPr>
          <w:rStyle w:val="Foreign"/>
        </w:rPr>
        <w:t>akṣara</w:t>
      </w:r>
      <w:r w:rsidRPr="00DD7CCF">
        <w:t xml:space="preserve"> level</w:t>
      </w:r>
      <w:bookmarkEnd w:id="474"/>
      <w:bookmarkEnd w:id="475"/>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7E5CE182"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393FE2">
        <w:t>4.1.2</w:t>
      </w:r>
      <w:r w:rsidR="001B68E2" w:rsidRPr="00DD7CCF">
        <w:fldChar w:fldCharType="end"/>
      </w:r>
    </w:p>
    <w:p w14:paraId="283B86AF" w14:textId="6F1ED253"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6"/>
      </w:r>
    </w:p>
    <w:p w14:paraId="0EAAB68D" w14:textId="66E4B602"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393FE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E105461" w:rsidR="00B3351B" w:rsidRPr="00DD7CCF" w:rsidRDefault="00B3351B"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690021B" w:rsidR="00B3351B" w:rsidRPr="00DD7CCF" w:rsidRDefault="00B3351B" w:rsidP="00B3351B">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7B52A3">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30B77A2"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7B52A3">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CBB4830"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476" w:name="_ks1ouwdqdoh4" w:colFirst="0" w:colLast="0"/>
      <w:bookmarkStart w:id="477" w:name="_Ref43987920"/>
      <w:bookmarkStart w:id="478" w:name="_Toc182319710"/>
      <w:bookmarkEnd w:id="476"/>
      <w:r w:rsidRPr="00DD7CCF">
        <w:t>Entire lines lost</w:t>
      </w:r>
      <w:bookmarkEnd w:id="477"/>
      <w:bookmarkEnd w:id="478"/>
    </w:p>
    <w:p w14:paraId="0A676620" w14:textId="18E40689"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6C1611">
        <w:fldChar w:fldCharType="begin"/>
      </w:r>
      <w:r w:rsidR="006C1611">
        <w:instrText xml:space="preserve"> REF _Ref43979955 \r \h </w:instrText>
      </w:r>
      <w:r w:rsidR="006C1611">
        <w:fldChar w:fldCharType="separate"/>
      </w:r>
      <w:r w:rsidR="00393FE2">
        <w:t>3.2</w:t>
      </w:r>
      <w:r w:rsidR="006C1611">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393FE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441933C6"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lastRenderedPageBreak/>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7"/>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8"/>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479" w:name="_2xcytpi" w:colFirst="0" w:colLast="0"/>
      <w:bookmarkEnd w:id="479"/>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480" w:name="_dag8mx6ycrl2" w:colFirst="0" w:colLast="0"/>
      <w:bookmarkEnd w:id="480"/>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481" w:name="_bj792jk8c4tv" w:colFirst="0" w:colLast="0"/>
      <w:bookmarkStart w:id="482" w:name="_Ref43981711"/>
      <w:bookmarkStart w:id="483" w:name="_Toc182319711"/>
      <w:bookmarkEnd w:id="481"/>
      <w:r w:rsidRPr="00DD7CCF">
        <w:t>Massive lacunae</w:t>
      </w:r>
      <w:bookmarkEnd w:id="482"/>
      <w:bookmarkEnd w:id="483"/>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663B50B9"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393FE2">
        <w:t>5.4.8</w:t>
      </w:r>
      <w:r w:rsidR="00194541" w:rsidRPr="00DD7CCF">
        <w:fldChar w:fldCharType="end"/>
      </w:r>
      <w:r w:rsidRPr="00DD7CCF">
        <w:t xml:space="preserve"> below for the special case of lost copper plates</w:t>
      </w:r>
    </w:p>
    <w:p w14:paraId="3EF83D39" w14:textId="4002F538"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2AEDCB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393FE2">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1B20021A"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393FE2">
        <w:t>5.4.8</w:t>
      </w:r>
      <w:r w:rsidR="00194541" w:rsidRPr="00DD7CCF">
        <w:fldChar w:fldCharType="end"/>
      </w:r>
      <w:r w:rsidRPr="00DD7CCF">
        <w:t xml:space="preserve"> for specific guidance on dealing with incomplete copper plate sets</w:t>
      </w:r>
    </w:p>
    <w:p w14:paraId="6248FD20" w14:textId="53826C79"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393FE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7F3B8E7C"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263C5C8D"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5.4.7</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359E802C"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393FE2">
        <w:t>3.3.3</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8410A31"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5.4.7</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BB1AD0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r w:rsidRPr="006B5499">
        <w:rPr>
          <w:rStyle w:val="Lbjegyzet-hivatkozs"/>
        </w:rPr>
        <w:footnoteReference w:id="39"/>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484" w:name="_ogtcaja4eie" w:colFirst="0" w:colLast="0"/>
      <w:bookmarkStart w:id="485" w:name="_Ref43984811"/>
      <w:bookmarkStart w:id="486" w:name="_Toc182319712"/>
      <w:bookmarkEnd w:id="484"/>
      <w:r w:rsidRPr="00DD7CCF">
        <w:t>Lost copper plates</w:t>
      </w:r>
      <w:bookmarkEnd w:id="485"/>
      <w:bookmarkEnd w:id="486"/>
    </w:p>
    <w:p w14:paraId="77338A30" w14:textId="236D90D4"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3C167149"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487" w:name="_Toc182319713"/>
      <w:r>
        <w:t>Lost final plates</w:t>
      </w:r>
      <w:bookmarkEnd w:id="487"/>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488" w:name="_Toc182319714"/>
      <w:r>
        <w:t>Lost initial plates</w:t>
      </w:r>
      <w:bookmarkEnd w:id="488"/>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898B82B"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393FE2">
        <w:t>3.3.3</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0E944D28"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393FE2">
        <w:t>3.3.2</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A22B6AD"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393FE2">
        <w:t>3.3.2</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489" w:name="_Ref149918878"/>
      <w:bookmarkStart w:id="490" w:name="_Toc182319715"/>
      <w:r>
        <w:t>Lost medial plates</w:t>
      </w:r>
      <w:bookmarkEnd w:id="489"/>
      <w:bookmarkEnd w:id="490"/>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5D06D2F"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393FE2">
        <w:t>Appendix C</w:t>
      </w:r>
      <w:r w:rsidR="00780A5D" w:rsidRPr="00DD7CCF">
        <w:fldChar w:fldCharType="end"/>
      </w:r>
      <w:r w:rsidRPr="00DD7CCF">
        <w:t xml:space="preserve"> for an illustration of the encoding of a reconstructed medial plate</w:t>
      </w:r>
    </w:p>
    <w:p w14:paraId="6028EAA9" w14:textId="7AD2F291"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5A168D73"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393FE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491" w:name="_m2k3hdqjm9zb" w:colFirst="0" w:colLast="0"/>
      <w:bookmarkStart w:id="492" w:name="_Toc182319716"/>
      <w:bookmarkEnd w:id="491"/>
      <w:r w:rsidRPr="00DD7CCF">
        <w:t>Fractured inscriptions</w:t>
      </w:r>
      <w:bookmarkEnd w:id="492"/>
    </w:p>
    <w:p w14:paraId="2F592D8C" w14:textId="00207F08"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43B91019"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D</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F273765"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393FE2" w:rsidRPr="00DD7CCF">
        <w:t xml:space="preserve">Example </w:t>
      </w:r>
      <w:r w:rsidR="00393FE2">
        <w:rPr>
          <w:noProof/>
        </w:rPr>
        <w:t>3.5.1</w:t>
      </w:r>
      <w:r w:rsidR="00393FE2" w:rsidRPr="00DD7CCF">
        <w:rPr>
          <w:noProof/>
        </w:rPr>
        <w:t>.</w:t>
      </w:r>
      <w:r w:rsidR="00393FE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493" w:name="_v1clk7602zin" w:colFirst="0" w:colLast="0"/>
      <w:bookmarkStart w:id="494" w:name="_Ref43984912"/>
      <w:bookmarkStart w:id="495" w:name="_Ref43978565"/>
      <w:bookmarkStart w:id="496" w:name="_Toc182319717"/>
      <w:bookmarkEnd w:id="493"/>
      <w:r w:rsidRPr="00DD7CCF">
        <w:lastRenderedPageBreak/>
        <w:t xml:space="preserve">Restoring </w:t>
      </w:r>
      <w:r w:rsidR="006733B4" w:rsidRPr="00DD7CCF">
        <w:t>lacunae</w:t>
      </w:r>
      <w:bookmarkEnd w:id="494"/>
      <w:bookmarkEnd w:id="496"/>
    </w:p>
    <w:p w14:paraId="7E450D22" w14:textId="77777777" w:rsidR="00DA61F4" w:rsidRPr="00DD7CCF" w:rsidRDefault="00DA61F4" w:rsidP="00EB2024">
      <w:pPr>
        <w:pStyle w:val="Cmsor3"/>
      </w:pPr>
      <w:bookmarkStart w:id="497" w:name="_ck6yxgbwhraw" w:colFirst="0" w:colLast="0"/>
      <w:bookmarkStart w:id="498" w:name="_Toc182319718"/>
      <w:bookmarkEnd w:id="497"/>
      <w:r w:rsidRPr="00DD7CCF">
        <w:t>Marking up restored text</w:t>
      </w:r>
      <w:bookmarkEnd w:id="498"/>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35685AE"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393FE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388355C7"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393FE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0BC30804"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393FE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499" w:name="_1tkql41gk7ns" w:colFirst="0" w:colLast="0"/>
      <w:bookmarkStart w:id="500" w:name="_Toc182319719"/>
      <w:bookmarkEnd w:id="499"/>
      <w:r w:rsidRPr="00DD7CCF">
        <w:t>The basis of restoration</w:t>
      </w:r>
      <w:bookmarkEnd w:id="500"/>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7ACF347"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393FE2">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C06D63C"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393FE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01" w:name="_Ref181694670"/>
      <w:bookmarkStart w:id="502" w:name="_Toc182319720"/>
      <w:r w:rsidRPr="008608D1">
        <w:lastRenderedPageBreak/>
        <w:t xml:space="preserve">Editorial </w:t>
      </w:r>
      <w:r w:rsidR="006733B4" w:rsidRPr="008608D1">
        <w:t>intervention</w:t>
      </w:r>
      <w:bookmarkEnd w:id="495"/>
      <w:bookmarkEnd w:id="501"/>
      <w:bookmarkEnd w:id="502"/>
    </w:p>
    <w:p w14:paraId="233253B5" w14:textId="04FE0552" w:rsidR="00C02B8C" w:rsidRPr="00DD7CCF" w:rsidRDefault="004D2E67" w:rsidP="00EB2024">
      <w:pPr>
        <w:pStyle w:val="Cmsor2"/>
      </w:pPr>
      <w:bookmarkStart w:id="503" w:name="_syuqjrbqvtf4" w:colFirst="0" w:colLast="0"/>
      <w:bookmarkStart w:id="504" w:name="_Toc182319721"/>
      <w:bookmarkEnd w:id="503"/>
      <w:r w:rsidRPr="00DD7CCF">
        <w:t xml:space="preserve">Correction and </w:t>
      </w:r>
      <w:r w:rsidR="006733B4" w:rsidRPr="00DD7CCF">
        <w:t>normalisation</w:t>
      </w:r>
      <w:bookmarkEnd w:id="504"/>
    </w:p>
    <w:p w14:paraId="5CC20CF6" w14:textId="4F20B781" w:rsidR="00C02B8C" w:rsidRPr="00DD7CCF" w:rsidRDefault="004D2E67" w:rsidP="00EB2024">
      <w:pPr>
        <w:pStyle w:val="Cmsor3"/>
      </w:pPr>
      <w:bookmarkStart w:id="505" w:name="_jwbb962kns6j" w:colFirst="0" w:colLast="0"/>
      <w:bookmarkStart w:id="506" w:name="_Toc182319722"/>
      <w:bookmarkEnd w:id="505"/>
      <w:r w:rsidRPr="00DD7CCF">
        <w:t>Correction versus normalisation</w:t>
      </w:r>
      <w:bookmarkEnd w:id="506"/>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B379F41"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393FE2">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07" w:name="_8gcqc0hm9n9l" w:colFirst="0" w:colLast="0"/>
      <w:bookmarkStart w:id="508" w:name="_Ref43988511"/>
      <w:bookmarkStart w:id="509" w:name="_Toc182319723"/>
      <w:bookmarkEnd w:id="507"/>
      <w:r w:rsidRPr="00DD7CCF">
        <w:t>Markup methods for correction and normalisation</w:t>
      </w:r>
      <w:bookmarkEnd w:id="508"/>
      <w:bookmarkEnd w:id="509"/>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5E93AC2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393FE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393FE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6DFFFEA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393FE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7F9148DA"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393FE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26C031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393FE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3F8F5C43"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393FE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10" w:name="_yyyl8vy3rih7" w:colFirst="0" w:colLast="0"/>
      <w:bookmarkStart w:id="511" w:name="_Ref43991017"/>
      <w:bookmarkStart w:id="512" w:name="_Toc182319724"/>
      <w:bookmarkEnd w:id="510"/>
      <w:r w:rsidRPr="00DD7CCF">
        <w:t>Good practice in editorial intervention</w:t>
      </w:r>
      <w:bookmarkEnd w:id="511"/>
      <w:bookmarkEnd w:id="512"/>
    </w:p>
    <w:p w14:paraId="260F477B" w14:textId="2821C5B8"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393FE2">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393FE2">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5F5DF319"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41C44F9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393FE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3441F07"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393FE2">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F4B6A9C"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393FE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393FE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13" w:name="_28dwy480zoal" w:colFirst="0" w:colLast="0"/>
      <w:bookmarkStart w:id="514" w:name="_Ref43981233"/>
      <w:bookmarkStart w:id="515" w:name="_Toc182319725"/>
      <w:bookmarkEnd w:id="513"/>
      <w:r w:rsidRPr="008D585D">
        <w:t>Correction</w:t>
      </w:r>
      <w:r w:rsidRPr="00DD7CCF">
        <w:t xml:space="preserve"> and normalisation in verse</w:t>
      </w:r>
      <w:bookmarkEnd w:id="514"/>
      <w:bookmarkEnd w:id="515"/>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27EB9DFD"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6E354FD1"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393FE2">
        <w:t>6.1.4.1</w:t>
      </w:r>
      <w:r>
        <w:fldChar w:fldCharType="end"/>
      </w:r>
      <w:r w:rsidRPr="00302A26">
        <w:t xml:space="preserve"> for details)</w:t>
      </w:r>
    </w:p>
    <w:p w14:paraId="0EAE1C35" w14:textId="5DA8ECCE"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393FE2">
        <w:t>6.1.4.2</w:t>
      </w:r>
      <w:r>
        <w:fldChar w:fldCharType="end"/>
      </w:r>
      <w:r>
        <w:t>)</w:t>
      </w:r>
    </w:p>
    <w:p w14:paraId="487CD53A" w14:textId="502F493A"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393FE2">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16" w:name="_Ref137824123"/>
      <w:bookmarkStart w:id="517" w:name="_Toc138064444"/>
      <w:bookmarkStart w:id="518" w:name="_Ref43981070"/>
      <w:bookmarkStart w:id="519" w:name="_Toc182319726"/>
      <w:r w:rsidRPr="00D67DA5">
        <w:t>Non-standard prosody with non-standard language</w:t>
      </w:r>
      <w:bookmarkEnd w:id="516"/>
      <w:bookmarkEnd w:id="517"/>
      <w:bookmarkEnd w:id="519"/>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61677B33"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BE459C6"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393FE2">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520" w:name="_Ref137824158"/>
      <w:bookmarkStart w:id="521" w:name="_Toc138064445"/>
      <w:bookmarkStart w:id="522" w:name="_Toc182319727"/>
      <w:r w:rsidRPr="00302A26">
        <w:t xml:space="preserve">Standard </w:t>
      </w:r>
      <w:r w:rsidRPr="002049E7">
        <w:t xml:space="preserve">prosody </w:t>
      </w:r>
      <w:r w:rsidRPr="00302A26">
        <w:t>with non-standard language</w:t>
      </w:r>
      <w:bookmarkEnd w:id="520"/>
      <w:bookmarkEnd w:id="521"/>
      <w:bookmarkEnd w:id="522"/>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3AE0FA2E"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393FE2">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39143EC2"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523" w:name="_Ref137825393"/>
      <w:bookmarkStart w:id="524" w:name="_Toc138064446"/>
      <w:bookmarkStart w:id="525" w:name="_Toc182319728"/>
      <w:r w:rsidRPr="00302A26">
        <w:t>Non-standard prosody with standard language</w:t>
      </w:r>
      <w:bookmarkEnd w:id="523"/>
      <w:bookmarkEnd w:id="524"/>
      <w:bookmarkEnd w:id="525"/>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34713CD8"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393FE2">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3949B08C"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445BD124"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393FE2">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527CE5C3"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393FE2">
        <w:t>2.2.2</w:t>
      </w:r>
      <w:r>
        <w:fldChar w:fldCharType="end"/>
      </w:r>
      <w:r>
        <w:t xml:space="preserve">) for the addition as in </w:t>
      </w:r>
      <w:r>
        <w:fldChar w:fldCharType="begin"/>
      </w:r>
      <w:r>
        <w:instrText xml:space="preserve"> REF _Ref137825293 \h </w:instrText>
      </w:r>
      <w:r>
        <w:fldChar w:fldCharType="separate"/>
      </w:r>
      <w:r w:rsidR="00393FE2" w:rsidRPr="00DD7CCF">
        <w:t xml:space="preserve">Example </w:t>
      </w:r>
      <w:r w:rsidR="00393FE2">
        <w:rPr>
          <w:noProof/>
        </w:rPr>
        <w:t>6.1.4</w:t>
      </w:r>
      <w:r w:rsidR="00393FE2" w:rsidRPr="00DD7CCF">
        <w:t>.</w:t>
      </w:r>
      <w:r w:rsidR="00393FE2">
        <w:rPr>
          <w:noProof/>
        </w:rPr>
        <w:t>A</w:t>
      </w:r>
      <w:r>
        <w:fldChar w:fldCharType="end"/>
      </w:r>
    </w:p>
    <w:p w14:paraId="2F8B0730" w14:textId="0CAF36B7"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393FE2">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6370B19C" w:rsidR="00267571" w:rsidRPr="00DD7CCF" w:rsidRDefault="00267571" w:rsidP="00216AC5">
            <w:pPr>
              <w:pStyle w:val="Kpalrs"/>
            </w:pPr>
            <w:bookmarkStart w:id="526" w:name="_Ref137825293"/>
            <w:bookmarkStart w:id="527" w:name="_Ref137825286"/>
            <w:r w:rsidRPr="00DD7CCF">
              <w:t xml:space="preserve">Example </w:t>
            </w:r>
            <w:r w:rsidR="006A77BF">
              <w:fldChar w:fldCharType="begin"/>
            </w:r>
            <w:r w:rsidR="006A77BF">
              <w:instrText xml:space="preserve"> STYLEREF 3 \s </w:instrText>
            </w:r>
            <w:r w:rsidR="006A77BF">
              <w:fldChar w:fldCharType="separate"/>
            </w:r>
            <w:r w:rsidR="00393FE2">
              <w:rPr>
                <w:noProof/>
              </w:rPr>
              <w:t>6.1.4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526"/>
            <w:r w:rsidRPr="00DD7CCF">
              <w:t xml:space="preserve">: </w:t>
            </w:r>
            <w:r w:rsidRPr="00DE4BF5">
              <w:t>stanza with initial extrametrical addition</w:t>
            </w:r>
            <w:bookmarkEnd w:id="527"/>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528" w:name="_Toc182319729"/>
      <w:r w:rsidRPr="00DD7CCF">
        <w:lastRenderedPageBreak/>
        <w:t xml:space="preserve">Encoding </w:t>
      </w:r>
      <w:r w:rsidR="006733B4" w:rsidRPr="00DD7CCF">
        <w:t>correction</w:t>
      </w:r>
      <w:bookmarkEnd w:id="518"/>
      <w:bookmarkEnd w:id="528"/>
    </w:p>
    <w:p w14:paraId="33667352" w14:textId="0D7129B3" w:rsidR="00C02B8C" w:rsidRPr="00DD7CCF" w:rsidRDefault="004D2E67" w:rsidP="00EB2024">
      <w:pPr>
        <w:pStyle w:val="Cmsor3"/>
      </w:pPr>
      <w:bookmarkStart w:id="529" w:name="_tebtz9jasa9y" w:colFirst="0" w:colLast="0"/>
      <w:bookmarkStart w:id="530" w:name="_Ref43988218"/>
      <w:bookmarkStart w:id="531" w:name="_Toc182319730"/>
      <w:bookmarkEnd w:id="529"/>
      <w:r w:rsidRPr="00DD7CCF">
        <w:t>Flagging erroneous and uninterpretable text</w:t>
      </w:r>
      <w:bookmarkEnd w:id="530"/>
      <w:bookmarkEnd w:id="53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532" w:name="_wc8w2ovzvy8k" w:colFirst="0" w:colLast="0"/>
      <w:bookmarkStart w:id="533" w:name="_Ref43988258"/>
      <w:bookmarkStart w:id="534" w:name="_Toc182319731"/>
      <w:bookmarkEnd w:id="532"/>
      <w:r w:rsidRPr="00DD7CCF">
        <w:t>Correcting erroneous text</w:t>
      </w:r>
      <w:bookmarkEnd w:id="533"/>
      <w:bookmarkEnd w:id="53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535" w:name="_26gcps9vrjkt" w:colFirst="0" w:colLast="0"/>
      <w:bookmarkStart w:id="536" w:name="_Ref43988286"/>
      <w:bookmarkStart w:id="537" w:name="_Toc182319732"/>
      <w:bookmarkEnd w:id="535"/>
      <w:r w:rsidRPr="00DD7CCF">
        <w:t>Editorial deletion</w:t>
      </w:r>
      <w:bookmarkEnd w:id="536"/>
      <w:r w:rsidR="00E61AB0">
        <w:t xml:space="preserve"> (suppression)</w:t>
      </w:r>
      <w:bookmarkEnd w:id="537"/>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7BD174CD"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393FE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538" w:name="_mhw0d0be1rtp" w:colFirst="0" w:colLast="0"/>
      <w:bookmarkStart w:id="539" w:name="_Ref43988316"/>
      <w:bookmarkStart w:id="540" w:name="_Toc182319733"/>
      <w:bookmarkEnd w:id="538"/>
      <w:r w:rsidRPr="00DD7CCF">
        <w:t>Editorial addition</w:t>
      </w:r>
      <w:bookmarkEnd w:id="539"/>
      <w:bookmarkEnd w:id="54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D3FCCDE"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393FE2">
        <w:t>5.4</w:t>
      </w:r>
      <w:r w:rsidR="00FE7AC5">
        <w:fldChar w:fldCharType="end"/>
      </w:r>
      <w:r w:rsidRPr="00DD7CCF">
        <w:t>)</w:t>
      </w:r>
    </w:p>
    <w:p w14:paraId="08353EDE" w14:textId="5B396A5D"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393FE2">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393FE2">
        <w:t>4.4.2</w:t>
      </w:r>
      <w:r>
        <w:fldChar w:fldCharType="end"/>
      </w:r>
      <w:r w:rsidRPr="00FE7AC5">
        <w:t xml:space="preserve"> </w:t>
      </w:r>
    </w:p>
    <w:p w14:paraId="1C7299B3" w14:textId="0808FF6B"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393FE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6FD94791"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541" w:name="_9w2cv2tff5ws" w:colFirst="0" w:colLast="0"/>
      <w:bookmarkStart w:id="542" w:name="_Ref43988467"/>
      <w:bookmarkStart w:id="543" w:name="_Toc182319734"/>
      <w:bookmarkEnd w:id="541"/>
      <w:r w:rsidRPr="00DD7CCF">
        <w:t>Distinguishing correction from deletion and addition</w:t>
      </w:r>
      <w:bookmarkEnd w:id="542"/>
      <w:bookmarkEnd w:id="54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4FDC77F9"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393FE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544" w:name="_xk5v4l7lzr6g" w:colFirst="0" w:colLast="0"/>
      <w:bookmarkStart w:id="545" w:name="_Ref43988445"/>
      <w:bookmarkStart w:id="546" w:name="_Toc182319735"/>
      <w:bookmarkEnd w:id="544"/>
      <w:r w:rsidRPr="00DD7CCF">
        <w:t>Good practice in correction</w:t>
      </w:r>
      <w:bookmarkEnd w:id="545"/>
      <w:bookmarkEnd w:id="54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2D937C87"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393FE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0B6FB336"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393FE2">
        <w:t>6.3.3</w:t>
      </w:r>
      <w:r w:rsidR="0082156E" w:rsidRPr="00DD7CCF">
        <w:fldChar w:fldCharType="end"/>
      </w:r>
      <w:r w:rsidRPr="00DD7CCF">
        <w:t>)</w:t>
      </w:r>
    </w:p>
    <w:p w14:paraId="6DD9832B" w14:textId="62194AA2" w:rsidR="00C02B8C" w:rsidRPr="00DD7CCF" w:rsidRDefault="004D2E67" w:rsidP="00EB2024">
      <w:pPr>
        <w:pStyle w:val="Cmsor2"/>
      </w:pPr>
      <w:bookmarkStart w:id="547" w:name="_s3fp2wg6e0tr" w:colFirst="0" w:colLast="0"/>
      <w:bookmarkStart w:id="548" w:name="_Ref43979756"/>
      <w:bookmarkStart w:id="549" w:name="_Toc182319736"/>
      <w:bookmarkEnd w:id="547"/>
      <w:r w:rsidRPr="00DD7CCF">
        <w:t xml:space="preserve">Encoding </w:t>
      </w:r>
      <w:r w:rsidR="006733B4" w:rsidRPr="00DD7CCF">
        <w:t>normalisation</w:t>
      </w:r>
      <w:bookmarkEnd w:id="548"/>
      <w:bookmarkEnd w:id="549"/>
    </w:p>
    <w:p w14:paraId="4C8A02C1" w14:textId="5F7A2267" w:rsidR="00C02B8C" w:rsidRPr="00DD7CCF" w:rsidRDefault="004D2E67" w:rsidP="00EB2024">
      <w:pPr>
        <w:pStyle w:val="Cmsor3"/>
      </w:pPr>
      <w:bookmarkStart w:id="550" w:name="_4q8co2w6em7s" w:colFirst="0" w:colLast="0"/>
      <w:bookmarkStart w:id="551" w:name="_Ref43981422"/>
      <w:bookmarkStart w:id="552" w:name="_Toc182319737"/>
      <w:bookmarkEnd w:id="550"/>
      <w:r w:rsidRPr="00DD7CCF">
        <w:t>Flagging non-standard usage</w:t>
      </w:r>
      <w:bookmarkEnd w:id="551"/>
      <w:bookmarkEnd w:id="55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553" w:name="_gfq2483l08s8" w:colFirst="0" w:colLast="0"/>
      <w:bookmarkStart w:id="554" w:name="_Ref43979886"/>
      <w:bookmarkStart w:id="555" w:name="_Toc182319738"/>
      <w:bookmarkEnd w:id="553"/>
      <w:r w:rsidRPr="00DD7CCF">
        <w:t>Normalising non-standard usage</w:t>
      </w:r>
      <w:bookmarkEnd w:id="554"/>
      <w:bookmarkEnd w:id="55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556" w:name="_17phg3rwszds" w:colFirst="0" w:colLast="0"/>
      <w:bookmarkStart w:id="557" w:name="_Ref43988493"/>
      <w:bookmarkStart w:id="558" w:name="_Toc182319739"/>
      <w:bookmarkEnd w:id="556"/>
      <w:r w:rsidRPr="00DD7CCF">
        <w:t>Nesting normalisation and correction</w:t>
      </w:r>
      <w:bookmarkEnd w:id="557"/>
      <w:bookmarkEnd w:id="55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40"/>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09079876"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559" w:name="_ed4evxx65471" w:colFirst="0" w:colLast="0"/>
      <w:bookmarkStart w:id="560" w:name="_Ref43988385"/>
      <w:bookmarkStart w:id="561" w:name="_Toc182319740"/>
      <w:bookmarkEnd w:id="559"/>
      <w:r w:rsidRPr="00DD7CCF">
        <w:t>Good practice in normalisation</w:t>
      </w:r>
      <w:bookmarkEnd w:id="560"/>
      <w:bookmarkEnd w:id="56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10A1C1DF"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393FE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562" w:name="_ucm4r081jfln" w:colFirst="0" w:colLast="0"/>
      <w:bookmarkStart w:id="563" w:name="_Toc182319741"/>
      <w:bookmarkEnd w:id="562"/>
      <w:r w:rsidRPr="00DD7CCF">
        <w:t>How non-standard is non-standard?</w:t>
      </w:r>
      <w:bookmarkEnd w:id="56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4BB28904"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393FE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564" w:name="_65k0k8n31en0" w:colFirst="0" w:colLast="0"/>
      <w:bookmarkStart w:id="565" w:name="_Ref43987541"/>
      <w:bookmarkStart w:id="566" w:name="_Toc182319742"/>
      <w:bookmarkEnd w:id="564"/>
      <w:r w:rsidRPr="00DD7CCF">
        <w:t>Supplying punctuation</w:t>
      </w:r>
      <w:bookmarkEnd w:id="565"/>
      <w:bookmarkEnd w:id="566"/>
    </w:p>
    <w:p w14:paraId="1A004FDE" w14:textId="61D2B8C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r w:rsidRPr="00DD7CCF">
        <w:t>, editorial punctuation marks must never be added silently to a text</w:t>
      </w:r>
    </w:p>
    <w:p w14:paraId="1904C6A0" w14:textId="6511B115"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393FE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B19D51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393FE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12A1951"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1"/>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81F9F05"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6.3.6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3112675"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6.3.6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567" w:name="_1tyn3helxkp0" w:colFirst="0" w:colLast="0"/>
      <w:bookmarkStart w:id="568" w:name="_Ref43991983"/>
      <w:bookmarkStart w:id="569" w:name="_Toc182319743"/>
      <w:bookmarkEnd w:id="567"/>
      <w:r w:rsidRPr="00DD7CCF">
        <w:t>Automated normali</w:t>
      </w:r>
      <w:r w:rsidRPr="008608D1">
        <w:t>sation</w:t>
      </w:r>
      <w:bookmarkEnd w:id="568"/>
      <w:bookmarkEnd w:id="56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2"/>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570" w:name="_Ref63674857"/>
      <w:bookmarkStart w:id="571" w:name="_Ref43978756"/>
      <w:bookmarkStart w:id="572" w:name="_Toc182319744"/>
      <w:r>
        <w:lastRenderedPageBreak/>
        <w:t xml:space="preserve">Scribal </w:t>
      </w:r>
      <w:r w:rsidR="006733B4">
        <w:t>omission without editorial restoration</w:t>
      </w:r>
      <w:bookmarkEnd w:id="570"/>
      <w:bookmarkEnd w:id="572"/>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41EEB07"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393FE2">
        <w:t>4.4.2</w:t>
      </w:r>
      <w:r>
        <w:fldChar w:fldCharType="end"/>
      </w:r>
      <w:r>
        <w:t>, and scribal omissions restored by the modern editor are dealt with under §</w:t>
      </w:r>
      <w:r>
        <w:fldChar w:fldCharType="begin"/>
      </w:r>
      <w:r>
        <w:instrText xml:space="preserve"> REF _Ref43988316 \r \h </w:instrText>
      </w:r>
      <w:r>
        <w:fldChar w:fldCharType="separate"/>
      </w:r>
      <w:r w:rsidR="00393FE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15FB151"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393FE2">
        <w:t>5.4.3</w:t>
      </w:r>
      <w:r>
        <w:fldChar w:fldCharType="end"/>
      </w:r>
    </w:p>
    <w:p w14:paraId="705CAF84" w14:textId="6A74F5D9"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393FE2">
        <w:t>5.4.4</w:t>
      </w:r>
      <w:r>
        <w:fldChar w:fldCharType="end"/>
      </w:r>
    </w:p>
    <w:p w14:paraId="5FA19843" w14:textId="4C0D2F3D" w:rsidR="00C02B8C" w:rsidRPr="00DD7CCF" w:rsidRDefault="004D2E67" w:rsidP="00EB2024">
      <w:pPr>
        <w:pStyle w:val="Cmsor1"/>
      </w:pPr>
      <w:bookmarkStart w:id="573" w:name="_Ref181352167"/>
      <w:bookmarkStart w:id="574" w:name="_Toc182319745"/>
      <w:r w:rsidRPr="00DD7CCF">
        <w:lastRenderedPageBreak/>
        <w:t xml:space="preserve">Encoding </w:t>
      </w:r>
      <w:r w:rsidR="006733B4" w:rsidRPr="00DD7CCF">
        <w:t>additional information in the edition</w:t>
      </w:r>
      <w:bookmarkEnd w:id="571"/>
      <w:bookmarkEnd w:id="573"/>
      <w:bookmarkEnd w:id="574"/>
    </w:p>
    <w:p w14:paraId="555B319B" w14:textId="7EB4D08F" w:rsidR="00C02B8C" w:rsidRPr="00DD7CCF" w:rsidRDefault="004D2E67" w:rsidP="00EB2024">
      <w:pPr>
        <w:pStyle w:val="Cmsor2"/>
      </w:pPr>
      <w:bookmarkStart w:id="575" w:name="_hrv588cx6rm9" w:colFirst="0" w:colLast="0"/>
      <w:bookmarkStart w:id="576" w:name="_Ref43980607"/>
      <w:bookmarkStart w:id="577" w:name="_Toc182319746"/>
      <w:bookmarkEnd w:id="575"/>
      <w:r w:rsidRPr="00DD7CCF">
        <w:t xml:space="preserve">Numeral </w:t>
      </w:r>
      <w:r w:rsidR="006733B4" w:rsidRPr="00DD7CCF">
        <w:t>values</w:t>
      </w:r>
      <w:bookmarkEnd w:id="576"/>
      <w:bookmarkEnd w:id="577"/>
    </w:p>
    <w:p w14:paraId="268AFD66" w14:textId="1D11D9B4" w:rsidR="00C02B8C" w:rsidRPr="00DD7CCF" w:rsidRDefault="004D2E67" w:rsidP="00EB2024">
      <w:pPr>
        <w:pStyle w:val="Cmsor3"/>
      </w:pPr>
      <w:bookmarkStart w:id="578" w:name="_u6q2l31rs9n0" w:colFirst="0" w:colLast="0"/>
      <w:bookmarkStart w:id="579" w:name="_Toc182319747"/>
      <w:bookmarkEnd w:id="578"/>
      <w:r w:rsidRPr="00DD7CCF">
        <w:t>Generic numeral markup</w:t>
      </w:r>
      <w:bookmarkEnd w:id="579"/>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75D43B65"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393FE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9CFEE12"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393FE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6CD97258" w:rsidR="00E83110" w:rsidRPr="00DD7CCF" w:rsidRDefault="00E83110"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7.1.1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7B52A3">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580"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580"/>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581" w:name="_du4pk4npc5nc" w:colFirst="0" w:colLast="0"/>
      <w:bookmarkStart w:id="582" w:name="_Toc182319748"/>
      <w:bookmarkEnd w:id="581"/>
      <w:r w:rsidRPr="00DD7CCF">
        <w:t>Difficulties in reading numbers</w:t>
      </w:r>
      <w:bookmarkEnd w:id="582"/>
    </w:p>
    <w:p w14:paraId="73970C90" w14:textId="62D25038"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393FE2">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3"/>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4"/>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583" w:name="_h6ric5yl5k83" w:colFirst="0" w:colLast="0"/>
      <w:bookmarkStart w:id="584" w:name="_Toc182319749"/>
      <w:bookmarkEnd w:id="583"/>
      <w:r w:rsidRPr="00DD7CCF">
        <w:t>Editorial intervention and numerals</w:t>
      </w:r>
      <w:bookmarkEnd w:id="584"/>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585" w:name="_givjq86nqgzx" w:colFirst="0" w:colLast="0"/>
      <w:bookmarkStart w:id="586" w:name="_Ref72139759"/>
      <w:bookmarkStart w:id="587" w:name="_Toc182319750"/>
      <w:bookmarkEnd w:id="585"/>
      <w:r w:rsidRPr="00DD7CCF">
        <w:t>Numbers expressed in words</w:t>
      </w:r>
      <w:bookmarkEnd w:id="586"/>
      <w:bookmarkEnd w:id="587"/>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588"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589" w:name="_Ref148532549"/>
      <w:bookmarkStart w:id="590" w:name="_Toc182319751"/>
      <w:r w:rsidRPr="00DD7CCF">
        <w:t xml:space="preserve">Tagging </w:t>
      </w:r>
      <w:r w:rsidR="006733B4" w:rsidRPr="00DD7CCF">
        <w:t>language in the edition</w:t>
      </w:r>
      <w:bookmarkEnd w:id="588"/>
      <w:bookmarkEnd w:id="589"/>
      <w:bookmarkEnd w:id="590"/>
    </w:p>
    <w:p w14:paraId="18C630F9" w14:textId="77777777" w:rsidR="00C02B8C" w:rsidRPr="00DD7CCF" w:rsidRDefault="004D2E67" w:rsidP="00E2714A">
      <w:pPr>
        <w:pStyle w:val="Lista"/>
      </w:pPr>
      <w:r w:rsidRPr="00DD7CCF">
        <w:t>this section concerns encoding language within the edition</w:t>
      </w:r>
    </w:p>
    <w:p w14:paraId="06516CBE" w14:textId="2597AE1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393FE2">
        <w:t>10.3</w:t>
      </w:r>
      <w:r w:rsidR="0082156E" w:rsidRPr="00DD7CCF">
        <w:fldChar w:fldCharType="end"/>
      </w:r>
      <w:r w:rsidRPr="00DD7CCF">
        <w:t xml:space="preserve"> for wider applications of language encoding</w:t>
      </w:r>
    </w:p>
    <w:p w14:paraId="7CC575E8" w14:textId="2D87C1D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028E4327"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393FE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591" w:name="_klgqi6fi4k5w" w:colFirst="0" w:colLast="0"/>
      <w:bookmarkStart w:id="592" w:name="_Ref43986547"/>
      <w:bookmarkStart w:id="593" w:name="_Toc182319752"/>
      <w:bookmarkEnd w:id="591"/>
      <w:r w:rsidRPr="00DD7CCF">
        <w:t>Inscriptions consisting of sections in different languages</w:t>
      </w:r>
      <w:bookmarkEnd w:id="592"/>
      <w:bookmarkEnd w:id="59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757697F"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594" w:name="_oeygdv1jszl8" w:colFirst="0" w:colLast="0"/>
      <w:bookmarkStart w:id="595" w:name="_Toc182319753"/>
      <w:bookmarkEnd w:id="594"/>
      <w:r w:rsidRPr="00DD7CCF">
        <w:lastRenderedPageBreak/>
        <w:t>Inscriptions containing foreign words or phrases</w:t>
      </w:r>
      <w:bookmarkEnd w:id="59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596" w:name="_jbf4mvmrfbn2" w:colFirst="0" w:colLast="0"/>
      <w:bookmarkStart w:id="597" w:name="_Ref43989327"/>
      <w:bookmarkStart w:id="598" w:name="_Toc182319754"/>
      <w:bookmarkEnd w:id="596"/>
      <w:r w:rsidRPr="00DD7CCF">
        <w:t>Abbreviations</w:t>
      </w:r>
      <w:bookmarkEnd w:id="597"/>
      <w:bookmarkEnd w:id="598"/>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599"/>
      <w:r>
        <w:t xml:space="preserve">more than one word </w:t>
      </w:r>
      <w:commentRangeEnd w:id="599"/>
      <w:r w:rsidR="00742BC0">
        <w:rPr>
          <w:rStyle w:val="Jegyzethivatkozs"/>
          <w:rFonts w:cs="Mangal"/>
        </w:rPr>
        <w:commentReference w:id="599"/>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600" w:name="_Ref122445893"/>
      <w:bookmarkStart w:id="601" w:name="_Toc182319755"/>
      <w:r>
        <w:t>Expanding (resolving) abbreviations</w:t>
      </w:r>
      <w:bookmarkEnd w:id="600"/>
      <w:bookmarkEnd w:id="601"/>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5"/>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6"/>
      </w:r>
    </w:p>
    <w:p w14:paraId="02841B8F" w14:textId="033CA30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393FE2">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02" w:name="_y8d6jllfz1" w:colFirst="0" w:colLast="0"/>
      <w:bookmarkStart w:id="603" w:name="_Ref43978612"/>
      <w:bookmarkStart w:id="604" w:name="_Toc182319756"/>
      <w:bookmarkEnd w:id="602"/>
      <w:r w:rsidRPr="00DD7CCF">
        <w:t xml:space="preserve">Optional </w:t>
      </w:r>
      <w:r w:rsidR="006733B4" w:rsidRPr="00DD7CCF">
        <w:t>encoding of semantic features</w:t>
      </w:r>
      <w:bookmarkEnd w:id="603"/>
      <w:bookmarkEnd w:id="604"/>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05" w:name="_if22uogatvm3" w:colFirst="0" w:colLast="0"/>
      <w:bookmarkStart w:id="606" w:name="_Toc182319757"/>
      <w:bookmarkEnd w:id="605"/>
      <w:r w:rsidRPr="00DD7CCF">
        <w:t>Personal names</w:t>
      </w:r>
      <w:bookmarkEnd w:id="606"/>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79174AD0"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393FE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C9CA638" w:rsidR="00FE4C29" w:rsidRPr="00DD7CCF" w:rsidRDefault="00FE4C29" w:rsidP="009F585E">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7.4.1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07" w:name="_3pq8h4icqxh2" w:colFirst="0" w:colLast="0"/>
      <w:bookmarkStart w:id="608" w:name="_Toc182319758"/>
      <w:bookmarkEnd w:id="607"/>
      <w:r w:rsidRPr="00DD7CCF">
        <w:t>Adding ranks and roles to names</w:t>
      </w:r>
      <w:bookmarkEnd w:id="608"/>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780217E" w:rsidR="00C011E1" w:rsidRPr="00DD7CCF" w:rsidRDefault="00C011E1" w:rsidP="009F585E">
            <w:pPr>
              <w:pStyle w:val="Kpalrs"/>
            </w:pPr>
            <w:bookmarkStart w:id="609" w:name="_kzswls62u25y" w:colFirst="0" w:colLast="0"/>
            <w:bookmarkEnd w:id="609"/>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7.4.2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10" w:name="_l50o1bs9vq7k" w:colFirst="0" w:colLast="0"/>
      <w:bookmarkStart w:id="611" w:name="_Toc182319759"/>
      <w:bookmarkEnd w:id="610"/>
      <w:r w:rsidRPr="00DD7CCF">
        <w:t>Place names</w:t>
      </w:r>
      <w:bookmarkEnd w:id="611"/>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74112B7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393FE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67E74BA" w:rsidR="00C011E1" w:rsidRPr="00DD7CCF" w:rsidRDefault="00C011E1"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7.4.3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12" w:name="_s4eo5ge9e49x" w:colFirst="0" w:colLast="0"/>
      <w:bookmarkStart w:id="613" w:name="_Toc182319760"/>
      <w:bookmarkEnd w:id="612"/>
      <w:r w:rsidRPr="00DD7CCF">
        <w:t>Measurements</w:t>
      </w:r>
      <w:bookmarkEnd w:id="613"/>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E1289F8"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393FE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B4AF712" w:rsidR="00C011E1" w:rsidRPr="00DD7CCF" w:rsidRDefault="00C011E1" w:rsidP="009F585E">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7.4.4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14" w:name="_j6ih485s14j7" w:colFirst="0" w:colLast="0"/>
      <w:bookmarkStart w:id="615" w:name="_Toc182319761"/>
      <w:bookmarkEnd w:id="614"/>
      <w:r w:rsidRPr="00DD7CCF">
        <w:t>Tagged semantic features interacting with text or markup</w:t>
      </w:r>
      <w:bookmarkEnd w:id="615"/>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00B703C6"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393FE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3400F241" w:rsidR="00C011E1" w:rsidRPr="00DD7CCF" w:rsidRDefault="00C011E1"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7.4.5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16" w:name="_2s6au4dtqyfr" w:colFirst="0" w:colLast="0"/>
      <w:bookmarkStart w:id="617" w:name="_Ref43990481"/>
      <w:bookmarkStart w:id="618" w:name="_Toc182319762"/>
      <w:bookmarkEnd w:id="616"/>
      <w:r w:rsidRPr="00DD7CCF">
        <w:t xml:space="preserve">Visual </w:t>
      </w:r>
      <w:r w:rsidR="006733B4" w:rsidRPr="00DD7CCF">
        <w:t>features</w:t>
      </w:r>
      <w:bookmarkEnd w:id="617"/>
      <w:bookmarkEnd w:id="618"/>
    </w:p>
    <w:p w14:paraId="7705E048" w14:textId="77777777" w:rsidR="00926092" w:rsidRPr="00DD7CCF" w:rsidRDefault="00926092" w:rsidP="00EB2024">
      <w:pPr>
        <w:pStyle w:val="Cmsor3"/>
      </w:pPr>
      <w:bookmarkStart w:id="619" w:name="_lj3p4hxrzblk" w:colFirst="0" w:colLast="0"/>
      <w:bookmarkStart w:id="620" w:name="_Ref43989139"/>
      <w:bookmarkStart w:id="621" w:name="_Ref43989046"/>
      <w:bookmarkStart w:id="622" w:name="_Toc182319763"/>
      <w:bookmarkEnd w:id="619"/>
      <w:commentRangeStart w:id="623"/>
      <w:r w:rsidRPr="00DD7CCF">
        <w:t>Scribal Hands</w:t>
      </w:r>
      <w:bookmarkEnd w:id="620"/>
      <w:commentRangeEnd w:id="623"/>
      <w:r w:rsidR="00A61239">
        <w:rPr>
          <w:rStyle w:val="Jegyzethivatkozs"/>
          <w:rFonts w:ascii="Gentium Plus" w:hAnsi="Gentium Plus" w:cs="Mangal"/>
          <w:kern w:val="0"/>
        </w:rPr>
        <w:commentReference w:id="623"/>
      </w:r>
      <w:bookmarkEnd w:id="622"/>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2708929E"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393FE2">
        <w:t>7.5.5</w:t>
      </w:r>
      <w:r w:rsidRPr="00DD7CCF">
        <w:fldChar w:fldCharType="end"/>
      </w:r>
      <w:r>
        <w:t xml:space="preserve"> and §</w:t>
      </w:r>
      <w:r>
        <w:fldChar w:fldCharType="begin"/>
      </w:r>
      <w:r>
        <w:instrText xml:space="preserve"> REF _Ref43987586 \r \h </w:instrText>
      </w:r>
      <w:r>
        <w:fldChar w:fldCharType="separate"/>
      </w:r>
      <w:r w:rsidR="00393FE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393FE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lastRenderedPageBreak/>
        <w:t xml:space="preserve">in this element, include the mandatory attribute </w:t>
      </w:r>
      <w:r w:rsidRPr="008525C6">
        <w:rPr>
          <w:rStyle w:val="Codeattribute"/>
        </w:rPr>
        <w:t>@new</w:t>
      </w:r>
      <w:r w:rsidRPr="008525C6">
        <w:t>,</w:t>
      </w:r>
      <w:r w:rsidRPr="006B5499">
        <w:rPr>
          <w:rStyle w:val="Lbjegyzet-hivatkozs"/>
        </w:rPr>
        <w:footnoteReference w:id="47"/>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624" w:name="_Ref134025629"/>
      <w:bookmarkStart w:id="625" w:name="_Toc182319764"/>
      <w:r w:rsidRPr="00DD7CCF">
        <w:t>The scope of visual features encoded in attributes</w:t>
      </w:r>
      <w:bookmarkEnd w:id="621"/>
      <w:bookmarkEnd w:id="624"/>
      <w:bookmarkEnd w:id="625"/>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6AD56CC2"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10733230" w14:textId="61DD6C56"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393FE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393FE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8"/>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9"/>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626" w:name="_c0467s7j2myi" w:colFirst="0" w:colLast="0"/>
      <w:bookmarkStart w:id="627" w:name="_Ref43987598"/>
      <w:bookmarkStart w:id="628" w:name="_Toc182319765"/>
      <w:bookmarkEnd w:id="626"/>
      <w:r w:rsidRPr="00DD7CCF">
        <w:t>Alignment</w:t>
      </w:r>
      <w:bookmarkEnd w:id="627"/>
      <w:bookmarkEnd w:id="628"/>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A8BC97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383859D0" w14:textId="356396FD"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64DA657D" w14:textId="5C7342D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393FE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25FC0B8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393FE2">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760B0C1" w:rsidR="00C011E1" w:rsidRPr="00DD7CCF" w:rsidRDefault="00C011E1"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7.5.3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629" w:name="_gjt7ggwzx2z5" w:colFirst="0" w:colLast="0"/>
      <w:bookmarkStart w:id="630" w:name="_Ref43984782"/>
      <w:bookmarkStart w:id="631" w:name="_Toc182319766"/>
      <w:bookmarkEnd w:id="629"/>
      <w:r w:rsidRPr="00DD7CCF">
        <w:t>Directionality and orientation</w:t>
      </w:r>
      <w:bookmarkEnd w:id="630"/>
      <w:bookmarkEnd w:id="631"/>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50"/>
      </w:r>
      <w:r w:rsidRPr="00DD7CCF">
        <w:t xml:space="preserve"> to one of the following elements </w:t>
      </w:r>
      <w:r w:rsidRPr="00E24F87">
        <w:rPr>
          <w:noProof/>
        </w:rPr>
        <w:t>(</w:t>
      </w:r>
      <w:r w:rsidRPr="00DD7CCF">
        <w:t>but not to any other element):</w:t>
      </w:r>
    </w:p>
    <w:p w14:paraId="0376D7A9" w14:textId="68C6CB33"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013C2D57" w14:textId="7C514CFE"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7CA405E5" w14:textId="6752A6C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393FE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632" w:name="_vj2ep179y4tp" w:colFirst="0" w:colLast="0"/>
      <w:bookmarkStart w:id="633" w:name="_Ref43985361"/>
      <w:bookmarkStart w:id="634" w:name="_Toc182319767"/>
      <w:bookmarkEnd w:id="632"/>
      <w:commentRangeStart w:id="635"/>
      <w:r w:rsidRPr="00DD7CCF">
        <w:t>Script</w:t>
      </w:r>
      <w:bookmarkEnd w:id="633"/>
      <w:commentRangeEnd w:id="635"/>
      <w:r w:rsidR="00A61239">
        <w:rPr>
          <w:rStyle w:val="Jegyzethivatkozs"/>
          <w:rFonts w:ascii="Gentium Plus" w:hAnsi="Gentium Plus" w:cs="Mangal"/>
          <w:kern w:val="0"/>
        </w:rPr>
        <w:commentReference w:id="635"/>
      </w:r>
      <w:bookmarkEnd w:id="634"/>
    </w:p>
    <w:p w14:paraId="19B22CCF" w14:textId="289305E5"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393FE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1B23028F"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393FE2">
        <w:t>7.5.1</w:t>
      </w:r>
      <w:r>
        <w:fldChar w:fldCharType="end"/>
      </w:r>
    </w:p>
    <w:p w14:paraId="6F5F63F3" w14:textId="2BE9DB93"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393FE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1"/>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2"/>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26F5D46B"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393FE2">
        <w:t>3.5</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7B416DB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393FE2">
        <w:t>3.5.1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636" w:name="_alr4dlls2gjb" w:colFirst="0" w:colLast="0"/>
      <w:bookmarkStart w:id="637" w:name="_Ref43987586"/>
      <w:bookmarkStart w:id="638" w:name="_Toc182319768"/>
      <w:bookmarkEnd w:id="636"/>
      <w:r w:rsidRPr="00DD7CCF">
        <w:lastRenderedPageBreak/>
        <w:t>Lettering</w:t>
      </w:r>
      <w:bookmarkEnd w:id="637"/>
      <w:bookmarkEnd w:id="638"/>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0EBF1E81"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 xml:space="preserve"> above</w:t>
      </w:r>
    </w:p>
    <w:p w14:paraId="182F8E43" w14:textId="461E716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393FE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639" w:name="_msv3i980wz4v" w:colFirst="0" w:colLast="0"/>
      <w:bookmarkStart w:id="640" w:name="_Ref122447347"/>
      <w:bookmarkStart w:id="641" w:name="_Ref43978966"/>
      <w:bookmarkStart w:id="642" w:name="_Toc182319769"/>
      <w:bookmarkEnd w:id="639"/>
      <w:r>
        <w:t>Highlighting text for internal review</w:t>
      </w:r>
      <w:bookmarkEnd w:id="640"/>
      <w:bookmarkEnd w:id="642"/>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643" w:name="_Toc182319770"/>
      <w:r w:rsidRPr="00DD7CCF">
        <w:lastRenderedPageBreak/>
        <w:t xml:space="preserve">General </w:t>
      </w:r>
      <w:r w:rsidR="006733B4" w:rsidRPr="00DD7CCF">
        <w:t>guidance for tidy XML code</w:t>
      </w:r>
      <w:bookmarkEnd w:id="641"/>
      <w:bookmarkEnd w:id="643"/>
    </w:p>
    <w:p w14:paraId="0EF89728" w14:textId="76CCDA3A" w:rsidR="00C02B8C" w:rsidRPr="00DD7CCF" w:rsidRDefault="004D2E67" w:rsidP="00EB2024">
      <w:pPr>
        <w:pStyle w:val="Cmsor2"/>
      </w:pPr>
      <w:bookmarkStart w:id="644" w:name="_udlxmxv788yo" w:colFirst="0" w:colLast="0"/>
      <w:bookmarkStart w:id="645" w:name="_Ref43985198"/>
      <w:bookmarkStart w:id="646" w:name="_Toc182319771"/>
      <w:bookmarkEnd w:id="644"/>
      <w:r w:rsidRPr="00DD7CCF">
        <w:t xml:space="preserve">Spaces and </w:t>
      </w:r>
      <w:r w:rsidR="006733B4" w:rsidRPr="00DD7CCF">
        <w:t>new lines in the code</w:t>
      </w:r>
      <w:bookmarkEnd w:id="645"/>
      <w:bookmarkEnd w:id="646"/>
    </w:p>
    <w:p w14:paraId="71CB8656" w14:textId="3B807388" w:rsidR="00C02B8C" w:rsidRPr="00DD7CCF" w:rsidRDefault="004D2E67" w:rsidP="00EB2024">
      <w:pPr>
        <w:pStyle w:val="Cmsor3"/>
      </w:pPr>
      <w:bookmarkStart w:id="647" w:name="_i3nexhtm21xy" w:colFirst="0" w:colLast="0"/>
      <w:bookmarkStart w:id="648" w:name="_Ref43989206"/>
      <w:bookmarkStart w:id="649" w:name="_Toc182319772"/>
      <w:bookmarkEnd w:id="647"/>
      <w:r w:rsidRPr="00DD7CCF">
        <w:t>White space</w:t>
      </w:r>
      <w:bookmarkEnd w:id="648"/>
      <w:bookmarkEnd w:id="649"/>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3"/>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650" w:name="_8hshbbqbehg5" w:colFirst="0" w:colLast="0"/>
      <w:bookmarkStart w:id="651" w:name="_Ref43984944"/>
      <w:bookmarkStart w:id="652" w:name="_Toc182319773"/>
      <w:bookmarkEnd w:id="650"/>
      <w:r w:rsidRPr="00DD7CCF">
        <w:t>Editorial spaces and markup</w:t>
      </w:r>
      <w:bookmarkEnd w:id="651"/>
      <w:bookmarkEnd w:id="652"/>
    </w:p>
    <w:p w14:paraId="5C031BB8" w14:textId="03D38B1A"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393FE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48E93CA4" w:rsidR="00C02B8C" w:rsidRDefault="00132DCD" w:rsidP="00E2714A">
      <w:pPr>
        <w:pStyle w:val="Lista3"/>
      </w:pPr>
      <w:r w:rsidRPr="00132DCD">
        <w:t>between symbols (§</w:t>
      </w:r>
      <w:r>
        <w:fldChar w:fldCharType="begin"/>
      </w:r>
      <w:r>
        <w:instrText xml:space="preserve"> REF _Ref43978591 \r \h </w:instrText>
      </w:r>
      <w:r>
        <w:fldChar w:fldCharType="separate"/>
      </w:r>
      <w:r w:rsidR="00393FE2">
        <w:t>4.2</w:t>
      </w:r>
      <w:r>
        <w:fldChar w:fldCharType="end"/>
      </w:r>
      <w:r w:rsidRPr="00132DCD">
        <w:t>) of any kind and following text</w:t>
      </w:r>
    </w:p>
    <w:p w14:paraId="4489D6F0" w14:textId="3B15E69F"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393FE2">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653" w:name="_xg74xrj1ejbr" w:colFirst="0" w:colLast="0"/>
      <w:bookmarkStart w:id="654" w:name="_Toc182319774"/>
      <w:bookmarkEnd w:id="653"/>
      <w:r w:rsidRPr="00DD7CCF">
        <w:t>Editorial hyphens and markup</w:t>
      </w:r>
      <w:bookmarkEnd w:id="654"/>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0FB490AF"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393FE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655" w:name="_7ept2hrl5gak" w:colFirst="0" w:colLast="0"/>
      <w:bookmarkStart w:id="656" w:name="_Ref43978660"/>
      <w:bookmarkStart w:id="657" w:name="_Toc182319775"/>
      <w:bookmarkEnd w:id="655"/>
      <w:r w:rsidRPr="00DD7CCF">
        <w:t xml:space="preserve">Top to </w:t>
      </w:r>
      <w:r w:rsidR="006733B4" w:rsidRPr="00DD7CCF">
        <w:t>bottom hierarchy</w:t>
      </w:r>
      <w:bookmarkEnd w:id="656"/>
      <w:bookmarkEnd w:id="657"/>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658" w:name="_oo0c5sndse6h" w:colFirst="0" w:colLast="0"/>
      <w:bookmarkStart w:id="659" w:name="_Ref43979443"/>
      <w:bookmarkStart w:id="660" w:name="_Toc182319776"/>
      <w:bookmarkEnd w:id="658"/>
      <w:r w:rsidRPr="00644A27">
        <w:t>Tier 1, b</w:t>
      </w:r>
      <w:r w:rsidR="004D2E67" w:rsidRPr="00DD7CCF">
        <w:t>lock-level elements representing XML structure and extrinsic structure</w:t>
      </w:r>
      <w:bookmarkEnd w:id="659"/>
      <w:bookmarkEnd w:id="660"/>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42DB99B"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661" w:name="_avslxtgod3of" w:colFirst="0" w:colLast="0"/>
      <w:bookmarkStart w:id="662" w:name="_Toc182319777"/>
      <w:bookmarkEnd w:id="661"/>
      <w:r w:rsidRPr="00644A27">
        <w:t>Tier 2, b</w:t>
      </w:r>
      <w:r w:rsidR="004D2E67" w:rsidRPr="00DD7CCF">
        <w:t>lock-level elements representing intrinsic structure</w:t>
      </w:r>
      <w:bookmarkEnd w:id="662"/>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35CE83E1"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663" w:name="_b4084bcsknv2" w:colFirst="0" w:colLast="0"/>
      <w:bookmarkStart w:id="664" w:name="_Ref43979552"/>
      <w:bookmarkStart w:id="665" w:name="_Toc182319778"/>
      <w:bookmarkEnd w:id="663"/>
      <w:r w:rsidRPr="00644A27">
        <w:t>Tier 3, e</w:t>
      </w:r>
      <w:r w:rsidR="004D2E67" w:rsidRPr="00DD7CCF">
        <w:t>mpty elements representing extrinsic structure</w:t>
      </w:r>
      <w:bookmarkEnd w:id="664"/>
      <w:bookmarkEnd w:id="665"/>
    </w:p>
    <w:p w14:paraId="64B6605D" w14:textId="77B71368"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393FE2">
        <w:t>3.3.1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393FE2">
        <w:t>3.6.2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393FE2">
        <w:t>3.6.3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4"/>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05D9B3EC"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4B2434">
        <w:fldChar w:fldCharType="begin"/>
      </w:r>
      <w:r w:rsidR="004B2434">
        <w:instrText xml:space="preserve"> REF _Ref182299386 \r \h </w:instrText>
      </w:r>
      <w:r w:rsidR="004B2434">
        <w:fldChar w:fldCharType="separate"/>
      </w:r>
      <w:r w:rsidR="00393FE2">
        <w:t>––</w:t>
      </w:r>
      <w:r w:rsidR="004B2434">
        <w:fldChar w:fldCharType="end"/>
      </w:r>
      <w:r w:rsidRPr="00DD7CCF">
        <w:t>), which have no associated text</w:t>
      </w:r>
    </w:p>
    <w:p w14:paraId="09184C4F" w14:textId="7A11D93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043431DE" w14:textId="3187BA18" w:rsidR="00C02B8C" w:rsidRPr="00DD7CCF" w:rsidRDefault="00644A27" w:rsidP="00EB2024">
      <w:pPr>
        <w:pStyle w:val="Cmsor3"/>
      </w:pPr>
      <w:bookmarkStart w:id="666" w:name="_6kukm0ycu92" w:colFirst="0" w:colLast="0"/>
      <w:bookmarkStart w:id="667" w:name="_Ref43979566"/>
      <w:bookmarkStart w:id="668" w:name="_Toc182319779"/>
      <w:bookmarkEnd w:id="666"/>
      <w:r w:rsidRPr="00644A27">
        <w:t>Tier 4, e</w:t>
      </w:r>
      <w:r w:rsidR="004D2E67" w:rsidRPr="00DD7CCF">
        <w:t>mpty elements representing local features</w:t>
      </w:r>
      <w:bookmarkEnd w:id="667"/>
      <w:bookmarkEnd w:id="668"/>
    </w:p>
    <w:p w14:paraId="6169C9D8" w14:textId="615BB0D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393FE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393FE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213F21D5"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096BAC45" w:rsidR="00DA6CDB" w:rsidRPr="00DD7CCF" w:rsidRDefault="00DA6CDB"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8.2.4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669" w:name="_jr9td4xsvig6" w:colFirst="0" w:colLast="0"/>
      <w:bookmarkStart w:id="670" w:name="_Ref43987901"/>
      <w:bookmarkStart w:id="671" w:name="_Toc182319780"/>
      <w:bookmarkEnd w:id="669"/>
      <w:r w:rsidRPr="00644A27">
        <w:t>Tier 5, p</w:t>
      </w:r>
      <w:r w:rsidR="004D2E67" w:rsidRPr="00DD7CCF">
        <w:t>hrase-level elements</w:t>
      </w:r>
      <w:bookmarkEnd w:id="670"/>
      <w:bookmarkEnd w:id="671"/>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7B9C08F0"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393FE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w:t>
      </w:r>
    </w:p>
    <w:p w14:paraId="753E0D49" w14:textId="1886601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393FE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393FE2">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393FE2">
        <w:t>7.2</w:t>
      </w:r>
      <w:r w:rsidR="00270CD8">
        <w:fldChar w:fldCharType="end"/>
      </w:r>
      <w:r w:rsidRPr="00DD7CCF">
        <w:t>)</w:t>
      </w:r>
    </w:p>
    <w:p w14:paraId="6890A4C6" w14:textId="31E6CFB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393FE2">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393FE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4E8B1980" w:rsidR="00DA6CDB" w:rsidRPr="00DD7CCF" w:rsidRDefault="00DA6CDB"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8.2.5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C40AD9F" w:rsidR="00DA6CDB" w:rsidRPr="00DD7CCF" w:rsidRDefault="00DA6CDB" w:rsidP="009F585E">
            <w:pPr>
              <w:pStyle w:val="Kpalrs"/>
            </w:pPr>
            <w:bookmarkStart w:id="672" w:name="_Ref44072089"/>
            <w:r w:rsidRPr="00DD7CCF">
              <w:t xml:space="preserve">Example </w:t>
            </w:r>
            <w:r w:rsidR="006A77BF">
              <w:fldChar w:fldCharType="begin"/>
            </w:r>
            <w:r w:rsidR="006A77BF">
              <w:instrText xml:space="preserve"> STYLEREF 3 \s </w:instrText>
            </w:r>
            <w:r w:rsidR="006A77BF">
              <w:fldChar w:fldCharType="separate"/>
            </w:r>
            <w:r w:rsidR="00393FE2">
              <w:rPr>
                <w:noProof/>
              </w:rPr>
              <w:t>8.2.5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672"/>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776B2D9E"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393FE2" w:rsidRPr="00DD7CCF">
        <w:t xml:space="preserve">Example </w:t>
      </w:r>
      <w:r w:rsidR="00393FE2">
        <w:rPr>
          <w:noProof/>
        </w:rPr>
        <w:t>8.2.5</w:t>
      </w:r>
      <w:r w:rsidR="00393FE2" w:rsidRPr="00DD7CCF">
        <w:rPr>
          <w:noProof/>
        </w:rPr>
        <w:t>.</w:t>
      </w:r>
      <w:r w:rsidR="00393FE2">
        <w:rPr>
          <w:noProof/>
        </w:rPr>
        <w:t>B</w:t>
      </w:r>
      <w:r w:rsidRPr="00DD7CCF">
        <w:fldChar w:fldCharType="end"/>
      </w:r>
      <w:r w:rsidRPr="00DD7CCF">
        <w:t xml:space="preserve"> above</w:t>
      </w:r>
    </w:p>
    <w:p w14:paraId="75EF4EE9" w14:textId="46395A61"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393FE2" w:rsidRPr="00DD7CCF">
        <w:t xml:space="preserve">Example </w:t>
      </w:r>
      <w:r w:rsidR="00393FE2">
        <w:rPr>
          <w:noProof/>
        </w:rPr>
        <w:t>8.2.5</w:t>
      </w:r>
      <w:r w:rsidR="00393FE2" w:rsidRPr="00DD7CCF">
        <w:rPr>
          <w:noProof/>
        </w:rPr>
        <w:t>.</w:t>
      </w:r>
      <w:r w:rsidR="00393FE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2761F58E" w:rsidR="009F585E" w:rsidRPr="00DD7CCF" w:rsidRDefault="009F585E" w:rsidP="009F585E">
            <w:pPr>
              <w:pStyle w:val="Kpalrs"/>
            </w:pPr>
            <w:bookmarkStart w:id="673" w:name="_Ref44072159"/>
            <w:r w:rsidRPr="00DD7CCF">
              <w:t xml:space="preserve">Example </w:t>
            </w:r>
            <w:r w:rsidR="006A77BF">
              <w:fldChar w:fldCharType="begin"/>
            </w:r>
            <w:r w:rsidR="006A77BF">
              <w:instrText xml:space="preserve"> STYLEREF 3 \s </w:instrText>
            </w:r>
            <w:r w:rsidR="006A77BF">
              <w:fldChar w:fldCharType="separate"/>
            </w:r>
            <w:r w:rsidR="00393FE2">
              <w:rPr>
                <w:noProof/>
              </w:rPr>
              <w:t>8.2.5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bookmarkEnd w:id="673"/>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674" w:name="_k7hidbku03us" w:colFirst="0" w:colLast="0"/>
      <w:bookmarkStart w:id="675" w:name="_Ref43990429"/>
      <w:bookmarkStart w:id="676" w:name="_Toc182319781"/>
      <w:bookmarkEnd w:id="674"/>
      <w:r w:rsidRPr="00DD7CCF">
        <w:lastRenderedPageBreak/>
        <w:t xml:space="preserve">Additional </w:t>
      </w:r>
      <w:r w:rsidR="006733B4" w:rsidRPr="00DD7CCF">
        <w:t>content div</w:t>
      </w:r>
      <w:r w:rsidRPr="00DD7CCF">
        <w:t>isions</w:t>
      </w:r>
      <w:bookmarkEnd w:id="675"/>
      <w:bookmarkEnd w:id="676"/>
    </w:p>
    <w:p w14:paraId="0BB4B14A" w14:textId="508CF586" w:rsidR="00C02B8C" w:rsidRPr="00DD7CCF" w:rsidRDefault="004D2E67" w:rsidP="00EB2024">
      <w:pPr>
        <w:pStyle w:val="Cmsor2"/>
      </w:pPr>
      <w:bookmarkStart w:id="677" w:name="_c4m58vl65n98" w:colFirst="0" w:colLast="0"/>
      <w:bookmarkStart w:id="678" w:name="_Ref43978773"/>
      <w:bookmarkStart w:id="679" w:name="_Toc182319782"/>
      <w:bookmarkEnd w:id="677"/>
      <w:r w:rsidRPr="00DD7CCF">
        <w:t xml:space="preserve">The </w:t>
      </w:r>
      <w:r w:rsidR="006733B4" w:rsidRPr="00DD7CCF">
        <w:t>critical apparatus</w:t>
      </w:r>
      <w:bookmarkEnd w:id="678"/>
      <w:bookmarkEnd w:id="679"/>
    </w:p>
    <w:p w14:paraId="2E02273F" w14:textId="63498A22" w:rsidR="00C02B8C" w:rsidRPr="00DD7CCF" w:rsidRDefault="004D2E67" w:rsidP="00EB2024">
      <w:pPr>
        <w:pStyle w:val="Cmsor3"/>
      </w:pPr>
      <w:bookmarkStart w:id="680" w:name="_wvqmcsurv552" w:colFirst="0" w:colLast="0"/>
      <w:bookmarkStart w:id="681" w:name="_Ref43989643"/>
      <w:bookmarkStart w:id="682" w:name="_Toc182319783"/>
      <w:bookmarkEnd w:id="680"/>
      <w:r w:rsidRPr="00DD7CCF">
        <w:t>Overview</w:t>
      </w:r>
      <w:bookmarkEnd w:id="681"/>
      <w:bookmarkEnd w:id="682"/>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2603285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393FE2">
        <w:t>9.1.2</w:t>
      </w:r>
      <w:r w:rsidR="0082156E" w:rsidRPr="00DD7CCF">
        <w:fldChar w:fldCharType="end"/>
      </w:r>
      <w:r w:rsidRPr="00DD7CCF">
        <w:t xml:space="preserve"> below</w:t>
      </w:r>
    </w:p>
    <w:p w14:paraId="231719B4" w14:textId="78B173FE"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393FE2">
        <w:t>9.1.3</w:t>
      </w:r>
      <w:r w:rsidR="0049640D">
        <w:fldChar w:fldCharType="end"/>
      </w:r>
      <w:r w:rsidRPr="00DD7CCF">
        <w:t xml:space="preserve"> below</w:t>
      </w:r>
    </w:p>
    <w:p w14:paraId="4841C5C3" w14:textId="225A7FA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393FE2">
        <w:t>9.1.4</w:t>
      </w:r>
      <w:r w:rsidR="0082156E" w:rsidRPr="00DD7CCF">
        <w:fldChar w:fldCharType="end"/>
      </w:r>
      <w:r w:rsidRPr="00DD7CCF">
        <w:t xml:space="preserve"> below</w:t>
      </w:r>
    </w:p>
    <w:p w14:paraId="1E4CAC99" w14:textId="3D927A3F"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 xml:space="preserve"> below</w:t>
      </w:r>
    </w:p>
    <w:p w14:paraId="7E862C7D" w14:textId="444B71FE"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29E6DCE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393FE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A71C8DC" w:rsidR="0044294E" w:rsidRPr="00DD7CCF" w:rsidRDefault="0044294E" w:rsidP="00837BA5">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9.1.1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683" w:name="_ylrtvcd6yrbu" w:colFirst="0" w:colLast="0"/>
      <w:bookmarkStart w:id="684" w:name="_Ref43978538"/>
      <w:bookmarkStart w:id="685" w:name="_Toc182319784"/>
      <w:bookmarkEnd w:id="683"/>
      <w:r w:rsidRPr="00DD7CCF">
        <w:t>Indicating location</w:t>
      </w:r>
      <w:bookmarkEnd w:id="684"/>
      <w:bookmarkEnd w:id="685"/>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0100AD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393FE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5F2B007B"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42754E1"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686" w:name="_h4ndd3ziflyd" w:colFirst="0" w:colLast="0"/>
      <w:bookmarkStart w:id="687" w:name="_Ref61250887"/>
      <w:bookmarkStart w:id="688" w:name="_Toc182319785"/>
      <w:bookmarkEnd w:id="686"/>
      <w:r>
        <w:t>Lemmas</w:t>
      </w:r>
      <w:bookmarkEnd w:id="687"/>
      <w:bookmarkEnd w:id="688"/>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358CFDA1"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393FE2">
        <w:t>3.3.3</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393FE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58FD8C4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393FE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498087A2"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Pr="00DD7CCF">
        <w:t xml:space="preserve">) to show that </w:t>
      </w:r>
      <w:r w:rsidRPr="005D2B22">
        <w:rPr>
          <w:b/>
          <w:bCs/>
        </w:rPr>
        <w:t>a previous edition supports the reading adopted in your edition</w:t>
      </w:r>
    </w:p>
    <w:p w14:paraId="1D90B8FE" w14:textId="4BCE046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393FE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E92C8F8"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393FE2">
        <w:t>9.4.3</w:t>
      </w:r>
      <w:r w:rsidR="0082156E" w:rsidRPr="00DD7CCF">
        <w:fldChar w:fldCharType="end"/>
      </w:r>
    </w:p>
    <w:p w14:paraId="654B7F36" w14:textId="77777777" w:rsidR="00C02B8C" w:rsidRPr="00DD7CCF" w:rsidRDefault="004D2E67" w:rsidP="00EB2024">
      <w:pPr>
        <w:pStyle w:val="Cmsor3"/>
      </w:pPr>
      <w:bookmarkStart w:id="689" w:name="_b7x6ivkmyvqo" w:colFirst="0" w:colLast="0"/>
      <w:bookmarkStart w:id="690" w:name="_Ref43989425"/>
      <w:bookmarkStart w:id="691" w:name="_Toc182319786"/>
      <w:bookmarkEnd w:id="689"/>
      <w:r w:rsidRPr="00DD7CCF">
        <w:t>Alternative readings, restorations and emendations</w:t>
      </w:r>
      <w:bookmarkEnd w:id="690"/>
      <w:bookmarkEnd w:id="691"/>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40BD3599"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393FE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6F121EC"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393FE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0C94B0AA"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Pr="00DD7CCF">
        <w:t xml:space="preserve"> for details</w:t>
      </w:r>
    </w:p>
    <w:p w14:paraId="313E819C" w14:textId="1778EDA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393FE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45074C85"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393FE2">
        <w:t>9.1.1</w:t>
      </w:r>
      <w:r w:rsidR="0082156E" w:rsidRPr="00DD7CCF">
        <w:fldChar w:fldCharType="end"/>
      </w:r>
      <w:r w:rsidRPr="00DD7CCF">
        <w:t>)</w:t>
      </w:r>
    </w:p>
    <w:p w14:paraId="70A7B770" w14:textId="1BB638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393FE2">
        <w:t>9.4.3</w:t>
      </w:r>
      <w:r w:rsidR="0082156E" w:rsidRPr="00DD7CCF">
        <w:fldChar w:fldCharType="end"/>
      </w:r>
    </w:p>
    <w:p w14:paraId="6D35484F" w14:textId="77777777" w:rsidR="00C02B8C" w:rsidRPr="00DD7CCF" w:rsidRDefault="004D2E67" w:rsidP="00EB2024">
      <w:pPr>
        <w:pStyle w:val="Cmsor3"/>
      </w:pPr>
      <w:bookmarkStart w:id="692" w:name="_wlnr5yx14afg" w:colFirst="0" w:colLast="0"/>
      <w:bookmarkStart w:id="693" w:name="_Ref43989583"/>
      <w:bookmarkStart w:id="694" w:name="_Toc182319787"/>
      <w:bookmarkEnd w:id="692"/>
      <w:r w:rsidRPr="00DD7CCF">
        <w:t>Identical lemmas, identical readings</w:t>
      </w:r>
      <w:bookmarkEnd w:id="693"/>
      <w:bookmarkEnd w:id="694"/>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0DFF4FF1"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393FE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286F3D02"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393FE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695" w:name="_qb0qotwuz8be" w:colFirst="0" w:colLast="0"/>
      <w:bookmarkStart w:id="696" w:name="_Ref43989517"/>
      <w:bookmarkStart w:id="697" w:name="_Toc182319788"/>
      <w:bookmarkEnd w:id="695"/>
      <w:r w:rsidRPr="00DD7CCF">
        <w:t>XML tags in lemmas and readings</w:t>
      </w:r>
      <w:bookmarkEnd w:id="696"/>
      <w:bookmarkEnd w:id="697"/>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414FA8FE"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393FE2">
        <w:t>3.4.4</w:t>
      </w:r>
      <w:r>
        <w:fldChar w:fldCharType="end"/>
      </w:r>
      <w:r>
        <w:t>) is present after a page break that intervenes in your lemma, then delete it (along with its contents) from the contents of the lemma pasted from your edition</w:t>
      </w:r>
    </w:p>
    <w:p w14:paraId="463F00DC" w14:textId="77723023"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393FE2">
        <w:t>9.1.2</w:t>
      </w:r>
      <w:r w:rsidR="00C76203">
        <w:fldChar w:fldCharType="end"/>
      </w:r>
    </w:p>
    <w:p w14:paraId="6A76DC1A" w14:textId="64683CF7"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393FE2">
        <w:t>4</w:t>
      </w:r>
      <w:r>
        <w:fldChar w:fldCharType="end"/>
      </w:r>
      <w:r>
        <w:t xml:space="preserve"> to §</w:t>
      </w:r>
      <w:r>
        <w:fldChar w:fldCharType="begin"/>
      </w:r>
      <w:r>
        <w:instrText xml:space="preserve"> REF _Ref43978565 \r \h </w:instrText>
      </w:r>
      <w:r>
        <w:fldChar w:fldCharType="separate"/>
      </w:r>
      <w:r w:rsidR="00393FE2">
        <w:t>5.5</w:t>
      </w:r>
      <w:r>
        <w:fldChar w:fldCharType="end"/>
      </w:r>
      <w:r>
        <w:t>, except §</w:t>
      </w:r>
      <w:r>
        <w:fldChar w:fldCharType="begin"/>
      </w:r>
      <w:r>
        <w:instrText xml:space="preserve"> REF _Ref43989139 \r \h </w:instrText>
      </w:r>
      <w:r>
        <w:fldChar w:fldCharType="separate"/>
      </w:r>
      <w:r w:rsidR="00393FE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784ABF36"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393FE2">
        <w:t>6.4</w:t>
      </w:r>
      <w:r>
        <w:fldChar w:fldCharType="end"/>
      </w:r>
      <w:r>
        <w:t xml:space="preserve"> and §</w:t>
      </w:r>
      <w:r>
        <w:fldChar w:fldCharType="begin"/>
      </w:r>
      <w:r>
        <w:instrText xml:space="preserve"> REF _Ref43989139 \r \h </w:instrText>
      </w:r>
      <w:r>
        <w:fldChar w:fldCharType="separate"/>
      </w:r>
      <w:r w:rsidR="00393FE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698" w:name="_1khg88862vrq" w:colFirst="0" w:colLast="0"/>
      <w:bookmarkStart w:id="699" w:name="_Ref43988104"/>
      <w:bookmarkStart w:id="700" w:name="_Toc182319789"/>
      <w:bookmarkEnd w:id="698"/>
      <w:r w:rsidRPr="00DD7CCF">
        <w:t>Freeform apparatus notes</w:t>
      </w:r>
      <w:bookmarkEnd w:id="699"/>
      <w:bookmarkEnd w:id="700"/>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33FB9298"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393FE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01" w:name="_1vsssow7ypzu" w:colFirst="0" w:colLast="0"/>
      <w:bookmarkStart w:id="702" w:name="_pn0gltowrfhw" w:colFirst="0" w:colLast="0"/>
      <w:bookmarkStart w:id="703" w:name="_Ref43989464"/>
      <w:bookmarkStart w:id="704" w:name="_Toc182319790"/>
      <w:bookmarkEnd w:id="701"/>
      <w:bookmarkEnd w:id="702"/>
      <w:r w:rsidRPr="00DD7CCF">
        <w:t>Textpart divisions in the apparatus</w:t>
      </w:r>
      <w:bookmarkEnd w:id="703"/>
      <w:bookmarkEnd w:id="704"/>
    </w:p>
    <w:p w14:paraId="3DF0438B" w14:textId="38FCDE38"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1CD15F7"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9.1.8</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75EDBFD" w:rsidR="0044294E" w:rsidRPr="00DD7CCF" w:rsidRDefault="0044294E" w:rsidP="00025303">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9.1.8</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05" w:name="_95bkq7g4grjl" w:colFirst="0" w:colLast="0"/>
      <w:bookmarkStart w:id="706" w:name="_Ref43978780"/>
      <w:bookmarkStart w:id="707" w:name="_Toc182319791"/>
      <w:bookmarkEnd w:id="705"/>
      <w:r w:rsidRPr="00DD7CCF">
        <w:t xml:space="preserve">The </w:t>
      </w:r>
      <w:r w:rsidR="006733B4" w:rsidRPr="00DD7CCF">
        <w:t>translation</w:t>
      </w:r>
      <w:bookmarkEnd w:id="706"/>
      <w:bookmarkEnd w:id="707"/>
    </w:p>
    <w:p w14:paraId="7AEAB51F" w14:textId="5406E844" w:rsidR="00C02B8C" w:rsidRPr="00DD7CCF" w:rsidRDefault="004D2E67" w:rsidP="00EB2024">
      <w:pPr>
        <w:pStyle w:val="Cmsor3"/>
      </w:pPr>
      <w:bookmarkStart w:id="708" w:name="_pvxrutfvtymm" w:colFirst="0" w:colLast="0"/>
      <w:bookmarkStart w:id="709" w:name="_Ref43990036"/>
      <w:bookmarkStart w:id="710" w:name="_Toc182319792"/>
      <w:bookmarkEnd w:id="708"/>
      <w:r w:rsidRPr="00DD7CCF">
        <w:t>Overview</w:t>
      </w:r>
      <w:bookmarkEnd w:id="709"/>
      <w:bookmarkEnd w:id="710"/>
    </w:p>
    <w:p w14:paraId="1933554F" w14:textId="5D43C0AD" w:rsidR="00C02B8C" w:rsidRDefault="004D2E67" w:rsidP="00E2714A">
      <w:pPr>
        <w:pStyle w:val="Lista"/>
      </w:pPr>
      <w:r w:rsidRPr="00DD7CCF">
        <w:t>whenever possible, a translation should be included in your XML document along with your edition</w:t>
      </w:r>
    </w:p>
    <w:p w14:paraId="1985A5AD" w14:textId="0C5C19ED"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393FE2">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C31051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393FE2">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67FAB967"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393FE2">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6DC8AE74"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393FE2">
        <w:t>10.3.2</w:t>
      </w:r>
      <w:r>
        <w:fldChar w:fldCharType="end"/>
      </w:r>
      <w:r w:rsidRPr="00371F9A">
        <w:t>)</w:t>
      </w:r>
    </w:p>
    <w:p w14:paraId="6C285C4E" w14:textId="0B056275"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393FE2">
        <w:t>9.2.7</w:t>
      </w:r>
      <w:r w:rsidR="00582A9C">
        <w:fldChar w:fldCharType="end"/>
      </w:r>
    </w:p>
    <w:p w14:paraId="636A1F15" w14:textId="3183A459"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393FE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3FDC638D"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393FE2">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4B3A50D"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393FE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11" w:name="_l9hrq46lm8f5" w:colFirst="0" w:colLast="0"/>
      <w:bookmarkStart w:id="712" w:name="_jki9tbn1nzqo" w:colFirst="0" w:colLast="0"/>
      <w:bookmarkStart w:id="713" w:name="_ikyv2ushnpo2" w:colFirst="0" w:colLast="0"/>
      <w:bookmarkStart w:id="714" w:name="_8oa8esure61" w:colFirst="0" w:colLast="0"/>
      <w:bookmarkStart w:id="715" w:name="_Ref63675776"/>
      <w:bookmarkStart w:id="716" w:name="_Toc182319793"/>
      <w:bookmarkEnd w:id="711"/>
      <w:bookmarkEnd w:id="712"/>
      <w:bookmarkEnd w:id="713"/>
      <w:bookmarkEnd w:id="714"/>
      <w:r w:rsidRPr="00DD7CCF">
        <w:t>Structural markup in translation</w:t>
      </w:r>
      <w:bookmarkEnd w:id="715"/>
      <w:bookmarkEnd w:id="716"/>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3BF34E2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1B2FCE6B"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EC8AF7E"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393FE2">
        <w:t>3.4</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 shall not be replicated in the translation</w:t>
      </w:r>
    </w:p>
    <w:p w14:paraId="158BCB0A" w14:textId="44E0844A"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393FE2">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0CC2F2C"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393FE2">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717" w:name="_tofxidp3cso" w:colFirst="0" w:colLast="0"/>
      <w:bookmarkStart w:id="718" w:name="_Ref43989787"/>
      <w:bookmarkStart w:id="719" w:name="_Ref151372539"/>
      <w:bookmarkStart w:id="720" w:name="_Ref43990179"/>
      <w:bookmarkStart w:id="721" w:name="_Toc182319794"/>
      <w:bookmarkEnd w:id="717"/>
      <w:r>
        <w:t>Headings</w:t>
      </w:r>
      <w:r w:rsidRPr="00DD7CCF">
        <w:t xml:space="preserve"> </w:t>
      </w:r>
      <w:r>
        <w:t>in</w:t>
      </w:r>
      <w:r w:rsidRPr="00DD7CCF">
        <w:t xml:space="preserve"> translation</w:t>
      </w:r>
      <w:bookmarkEnd w:id="718"/>
      <w:r>
        <w:t>s</w:t>
      </w:r>
      <w:bookmarkEnd w:id="719"/>
      <w:bookmarkEnd w:id="721"/>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3861F763"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393FE2">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722" w:name="_Ref182309743"/>
      <w:bookmarkStart w:id="723" w:name="_Toc182319795"/>
      <w:r w:rsidRPr="00DD7CCF">
        <w:t>Indicating correspondence to the original</w:t>
      </w:r>
      <w:bookmarkEnd w:id="720"/>
      <w:bookmarkEnd w:id="722"/>
      <w:bookmarkEnd w:id="723"/>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268BEB46"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9.2.4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724" w:name="_1959vvmyvc8" w:colFirst="0" w:colLast="0"/>
      <w:bookmarkStart w:id="725" w:name="_Ref151371819"/>
      <w:bookmarkStart w:id="726" w:name="_Toc182319796"/>
      <w:bookmarkEnd w:id="724"/>
      <w:r w:rsidRPr="00DD7CCF">
        <w:t>Phrase-level markup in translations</w:t>
      </w:r>
      <w:bookmarkEnd w:id="725"/>
      <w:bookmarkEnd w:id="726"/>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AA3371B"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393FE2">
        <w:t>10</w:t>
      </w:r>
      <w:r w:rsidR="00140B8F" w:rsidRPr="00DD7CCF">
        <w:fldChar w:fldCharType="end"/>
      </w:r>
    </w:p>
    <w:p w14:paraId="383331B8" w14:textId="15F9871E"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393FE2">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2A301861"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727" w:name="_13vab39mftla" w:colFirst="0" w:colLast="0"/>
      <w:bookmarkStart w:id="728" w:name="_Toc182319797"/>
      <w:bookmarkEnd w:id="727"/>
      <w:r w:rsidRPr="00DD7CCF">
        <w:t>Foreign words</w:t>
      </w:r>
      <w:bookmarkEnd w:id="728"/>
    </w:p>
    <w:p w14:paraId="23A94882" w14:textId="0AC00784"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364D84F2" w:rsidR="00C02B8C" w:rsidRPr="00DD7CCF" w:rsidRDefault="004D2E67" w:rsidP="009445B4">
      <w:pPr>
        <w:pStyle w:val="Lista"/>
      </w:pPr>
      <w:r w:rsidRPr="00DD7CCF">
        <w:lastRenderedPageBreak/>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E07BD27"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393FE2">
        <w:t>9.2.5.5</w:t>
      </w:r>
      <w:r w:rsidR="009430EC" w:rsidRPr="00DD7CCF">
        <w:fldChar w:fldCharType="end"/>
      </w:r>
    </w:p>
    <w:p w14:paraId="74DCDCDF" w14:textId="0084DF95"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393FE2">
        <w:t>9.2.5.2</w:t>
      </w:r>
      <w:r w:rsidR="00140B8F" w:rsidRPr="00DD7CCF">
        <w:fldChar w:fldCharType="end"/>
      </w:r>
    </w:p>
    <w:p w14:paraId="58124096" w14:textId="09F503F8"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729" w:name="_ch9cnmcz0pvb" w:colFirst="0" w:colLast="0"/>
      <w:bookmarkStart w:id="730" w:name="_Ref43990269"/>
      <w:bookmarkStart w:id="731" w:name="_Toc182319798"/>
      <w:bookmarkEnd w:id="729"/>
      <w:r w:rsidRPr="00DD7CCF">
        <w:t>Additions to the translation</w:t>
      </w:r>
      <w:bookmarkEnd w:id="730"/>
      <w:bookmarkEnd w:id="731"/>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57CD5451"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393FE2">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5EECE527"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393FE2">
        <w:t>5.1</w:t>
      </w:r>
      <w:r w:rsidR="0082156E" w:rsidRPr="00DD7CCF">
        <w:fldChar w:fldCharType="end"/>
      </w:r>
      <w:r w:rsidRPr="00DD7CCF">
        <w:t>)</w:t>
      </w:r>
    </w:p>
    <w:p w14:paraId="17129BB5" w14:textId="02BE6E16"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393FE2">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lastRenderedPageBreak/>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26B7849"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732" w:name="_lqyt4grwngxw" w:colFirst="0" w:colLast="0"/>
      <w:bookmarkStart w:id="733" w:name="_Ref43990290"/>
      <w:bookmarkStart w:id="734" w:name="_Toc182319799"/>
      <w:bookmarkEnd w:id="732"/>
      <w:r w:rsidRPr="00DD7CCF">
        <w:t>Indicating uncertainty</w:t>
      </w:r>
      <w:bookmarkEnd w:id="733"/>
      <w:bookmarkEnd w:id="734"/>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5CD481B6"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393FE2">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735" w:name="_7koll7kvgjet" w:colFirst="0" w:colLast="0"/>
      <w:bookmarkStart w:id="736" w:name="_Ref43990147"/>
      <w:bookmarkStart w:id="737" w:name="_Toc182319800"/>
      <w:bookmarkEnd w:id="735"/>
      <w:r w:rsidRPr="00DD7CCF">
        <w:t>Indicating incorrect or unexpected text</w:t>
      </w:r>
      <w:bookmarkEnd w:id="736"/>
      <w:bookmarkEnd w:id="737"/>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738" w:name="_nmj09iowt53z" w:colFirst="0" w:colLast="0"/>
      <w:bookmarkStart w:id="739" w:name="_Ref43990112"/>
      <w:bookmarkStart w:id="740" w:name="_Toc182319801"/>
      <w:bookmarkEnd w:id="738"/>
      <w:r w:rsidRPr="00DD7CCF">
        <w:t>Gaps in the translation</w:t>
      </w:r>
      <w:bookmarkEnd w:id="739"/>
      <w:bookmarkEnd w:id="740"/>
    </w:p>
    <w:p w14:paraId="4A25E486" w14:textId="72BCF171"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393FE2">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3996C4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393FE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393FE2">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lastRenderedPageBreak/>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6DE1A52"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393FE2">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741" w:name="_Toc182319802"/>
      <w:r>
        <w:t>Blank space in the translation</w:t>
      </w:r>
      <w:bookmarkEnd w:id="741"/>
    </w:p>
    <w:p w14:paraId="0CB7C216" w14:textId="0035A860" w:rsidR="001079C3" w:rsidRDefault="001079C3" w:rsidP="009445B4">
      <w:pPr>
        <w:pStyle w:val="Lista"/>
      </w:pPr>
      <w:r>
        <w:t>in general, spaces encoded in the edition (§</w:t>
      </w:r>
      <w:r>
        <w:fldChar w:fldCharType="begin"/>
      </w:r>
      <w:r>
        <w:instrText xml:space="preserve"> REF _Ref43989284 \r \h </w:instrText>
      </w:r>
      <w:r>
        <w:fldChar w:fldCharType="separate"/>
      </w:r>
      <w:r w:rsidR="00393FE2">
        <w:t>4.3</w:t>
      </w:r>
      <w:r>
        <w:fldChar w:fldCharType="end"/>
      </w:r>
      <w:r>
        <w:t>) should not be preserved in the translation</w:t>
      </w:r>
    </w:p>
    <w:p w14:paraId="009D7CD8" w14:textId="16198E7F"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393FE2">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742" w:name="_uuedk8qhkcii" w:colFirst="0" w:colLast="0"/>
      <w:bookmarkStart w:id="743" w:name="_Toc182319803"/>
      <w:bookmarkEnd w:id="742"/>
      <w:r w:rsidRPr="00DD7CCF">
        <w:t>Indicating bitextuality</w:t>
      </w:r>
      <w:bookmarkEnd w:id="743"/>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E79CCC3" w:rsidR="00F80E90" w:rsidRPr="00DD7CCF" w:rsidRDefault="00F80E90" w:rsidP="009445B4">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7E9C1083" w:rsidR="00F80E90" w:rsidRPr="00DD7CCF" w:rsidRDefault="00F80E90" w:rsidP="009445B4">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9.2.5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744" w:name="_r5nlq6s8z4nw" w:colFirst="0" w:colLast="0"/>
      <w:bookmarkStart w:id="745" w:name="_Ref53128241"/>
      <w:bookmarkStart w:id="746" w:name="_Ref43978788"/>
      <w:bookmarkStart w:id="747" w:name="_Toc182319804"/>
      <w:bookmarkEnd w:id="744"/>
      <w:r w:rsidRPr="00DD7CCF">
        <w:t>Attaching multiple translations</w:t>
      </w:r>
      <w:bookmarkEnd w:id="745"/>
      <w:bookmarkEnd w:id="747"/>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5C97FDD6"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393FE2">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1BDE2B2" w:rsidR="009445B4" w:rsidRPr="00DD7CCF" w:rsidRDefault="009445B4"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9.2.6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748" w:name="_Ref43990725"/>
      <w:bookmarkStart w:id="749" w:name="_Toc182319805"/>
      <w:r w:rsidRPr="00DD7CCF">
        <w:t>Reproducing a published translation</w:t>
      </w:r>
      <w:bookmarkEnd w:id="748"/>
      <w:bookmarkEnd w:id="749"/>
    </w:p>
    <w:p w14:paraId="2F336FD8" w14:textId="326185C3"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393FE2">
        <w:t>10.6.2</w:t>
      </w:r>
      <w:r w:rsidRPr="00DD7CCF">
        <w:fldChar w:fldCharType="end"/>
      </w:r>
      <w:r w:rsidRPr="00DD7CCF">
        <w:t>)</w:t>
      </w:r>
    </w:p>
    <w:p w14:paraId="63566F95" w14:textId="7D180755"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393FE2">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73F8D9F1"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393FE2">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71EF9E6A"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393FE2">
        <w:t>9.2.1</w:t>
      </w:r>
      <w:r w:rsidRPr="00DD7CCF">
        <w:fldChar w:fldCharType="end"/>
      </w:r>
      <w:r w:rsidRPr="00DD7CCF">
        <w:t>), therefore any notes that are not reproduced verbatim from the published translation must be attributed explicitly as follows:</w:t>
      </w:r>
    </w:p>
    <w:p w14:paraId="3638C7C8" w14:textId="7BC1EE08" w:rsidR="009445B4" w:rsidRPr="00DD7CCF" w:rsidRDefault="009445B4" w:rsidP="009445B4">
      <w:pPr>
        <w:pStyle w:val="Lista3"/>
      </w:pPr>
      <w:r w:rsidRPr="00DD7CCF">
        <w:lastRenderedPageBreak/>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393FE2">
        <w:t>10.6.1</w:t>
      </w:r>
      <w:r w:rsidRPr="00DD7CCF">
        <w:fldChar w:fldCharType="end"/>
      </w:r>
      <w:r w:rsidRPr="00DD7CCF">
        <w:t>) on each such note to encode your authorship</w:t>
      </w:r>
    </w:p>
    <w:p w14:paraId="3B55243D" w14:textId="7855F35C"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393FE2">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393FE2">
        <w:t>10.6.2</w:t>
      </w:r>
      <w:r w:rsidRPr="00DD7CCF">
        <w:fldChar w:fldCharType="end"/>
      </w:r>
      <w:r w:rsidRPr="00DD7CCF">
        <w:t>) to assign credit to a project member or to a publication, as applicable</w:t>
      </w:r>
    </w:p>
    <w:p w14:paraId="4C5C172B" w14:textId="2B92B0B2"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393FE2">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2884A426"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393FE2">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8D144BA"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393FE2">
        <w:t>9.2.5.4</w:t>
      </w:r>
      <w:r w:rsidRPr="00DD7CCF">
        <w:fldChar w:fldCharType="end"/>
      </w:r>
    </w:p>
    <w:p w14:paraId="168D774C" w14:textId="7E65B545" w:rsidR="00C02B8C" w:rsidRPr="00DD7CCF" w:rsidRDefault="004D2E67" w:rsidP="00EB2024">
      <w:pPr>
        <w:pStyle w:val="Cmsor2"/>
      </w:pPr>
      <w:bookmarkStart w:id="750" w:name="_Ref181352286"/>
      <w:bookmarkStart w:id="751" w:name="_Toc182319806"/>
      <w:r w:rsidRPr="00DD7CCF">
        <w:t xml:space="preserve">The </w:t>
      </w:r>
      <w:r w:rsidR="006733B4" w:rsidRPr="00DD7CCF">
        <w:t>commentary</w:t>
      </w:r>
      <w:bookmarkEnd w:id="746"/>
      <w:bookmarkEnd w:id="750"/>
      <w:bookmarkEnd w:id="751"/>
    </w:p>
    <w:p w14:paraId="4C265382" w14:textId="41ACCC50" w:rsidR="00C02B8C" w:rsidRPr="00DD7CCF" w:rsidRDefault="004D2E67" w:rsidP="00EB2024">
      <w:pPr>
        <w:pStyle w:val="Cmsor3"/>
      </w:pPr>
      <w:bookmarkStart w:id="752" w:name="_5cjqjha8yozn" w:colFirst="0" w:colLast="0"/>
      <w:bookmarkStart w:id="753" w:name="_Toc182319807"/>
      <w:bookmarkEnd w:id="752"/>
      <w:r w:rsidRPr="00DD7CCF">
        <w:t>Overview</w:t>
      </w:r>
      <w:bookmarkEnd w:id="753"/>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6DEE2F26"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393FE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6D1FBBC1"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393FE2">
        <w:fldChar w:fldCharType="begin"/>
      </w:r>
      <w:r w:rsidR="00393FE2">
        <w:instrText xml:space="preserve"> REF _Ref182318133 \r \h </w:instrText>
      </w:r>
      <w:r w:rsidR="00393FE2">
        <w:fldChar w:fldCharType="separate"/>
      </w:r>
      <w:r w:rsidR="00393FE2">
        <w:t>3.2.2.1</w:t>
      </w:r>
      <w:r w:rsidR="00393FE2">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1602F3D"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393FE2">
        <w:t>11.2.1</w:t>
      </w:r>
      <w:r w:rsidR="001B68E2" w:rsidRPr="00DD7CCF">
        <w:fldChar w:fldCharType="end"/>
      </w:r>
    </w:p>
    <w:p w14:paraId="037BAB57" w14:textId="30BEDE9A"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w:t>
      </w:r>
    </w:p>
    <w:p w14:paraId="3A68CA19" w14:textId="77777777" w:rsidR="00C02B8C" w:rsidRPr="00DD7CCF" w:rsidRDefault="004D2E67" w:rsidP="00EB2024">
      <w:pPr>
        <w:pStyle w:val="Cmsor3"/>
      </w:pPr>
      <w:bookmarkStart w:id="754" w:name="_lvf2agfolatw" w:colFirst="0" w:colLast="0"/>
      <w:bookmarkStart w:id="755" w:name="_Toc182319808"/>
      <w:bookmarkEnd w:id="754"/>
      <w:r w:rsidRPr="00DD7CCF">
        <w:t>Structure of the commentary and correspondence to the text</w:t>
      </w:r>
      <w:bookmarkEnd w:id="755"/>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1A6E02A1" w:rsidR="00C02B8C" w:rsidRPr="00DD7CCF" w:rsidRDefault="004D2E67" w:rsidP="00E2714A">
      <w:pPr>
        <w:pStyle w:val="Lista2"/>
      </w:pPr>
      <w:r w:rsidRPr="00DD7CCF">
        <w:lastRenderedPageBreak/>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393FE2">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687E2335"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393FE2">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0419D26"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393FE2">
        <w:t>3.5.2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756" w:name="_l90e8jlwm99j" w:colFirst="0" w:colLast="0"/>
      <w:bookmarkStart w:id="757" w:name="_Ref43978796"/>
      <w:bookmarkStart w:id="758" w:name="_Toc182319809"/>
      <w:bookmarkEnd w:id="756"/>
      <w:r w:rsidRPr="00DD7CCF">
        <w:t xml:space="preserve">The </w:t>
      </w:r>
      <w:r w:rsidR="006733B4" w:rsidRPr="00DD7CCF">
        <w:t>bibliography</w:t>
      </w:r>
      <w:bookmarkEnd w:id="757"/>
      <w:bookmarkEnd w:id="758"/>
    </w:p>
    <w:p w14:paraId="722A8353" w14:textId="1CB7A9BD" w:rsidR="00C02B8C" w:rsidRPr="00DD7CCF" w:rsidRDefault="004D2E67" w:rsidP="00EB2024">
      <w:pPr>
        <w:pStyle w:val="Cmsor3"/>
      </w:pPr>
      <w:bookmarkStart w:id="759" w:name="_h2xigwi2bqlf" w:colFirst="0" w:colLast="0"/>
      <w:bookmarkStart w:id="760" w:name="_Ref74728619"/>
      <w:bookmarkStart w:id="761" w:name="_Toc182319810"/>
      <w:bookmarkEnd w:id="759"/>
      <w:r w:rsidRPr="00DD7CCF">
        <w:t>Overview</w:t>
      </w:r>
      <w:bookmarkEnd w:id="760"/>
      <w:bookmarkEnd w:id="761"/>
    </w:p>
    <w:p w14:paraId="7CCE85FC" w14:textId="77777777" w:rsidR="00C76203" w:rsidRDefault="00C76203" w:rsidP="00C76203">
      <w:pPr>
        <w:pStyle w:val="Lista"/>
      </w:pPr>
      <w:r>
        <w:t>this Guide section is about the bibliography division in your XML editions</w:t>
      </w:r>
    </w:p>
    <w:p w14:paraId="19F70491" w14:textId="48C9116C"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393FE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762" w:name="_hp16ctxmuxyv" w:colFirst="0" w:colLast="0"/>
      <w:bookmarkStart w:id="763" w:name="_Ref63676627"/>
      <w:bookmarkStart w:id="764" w:name="_Toc182319811"/>
      <w:bookmarkEnd w:id="762"/>
      <w:r w:rsidRPr="00DD7CCF">
        <w:t>The structured bibliography</w:t>
      </w:r>
      <w:bookmarkEnd w:id="763"/>
      <w:bookmarkEnd w:id="764"/>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lastRenderedPageBreak/>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0D31B660"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p>
    <w:p w14:paraId="4E10ADEB" w14:textId="516A8013"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393FE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765" w:name="_80cu70li1mlm" w:colFirst="0" w:colLast="0"/>
      <w:bookmarkStart w:id="766" w:name="_Ref43989610"/>
      <w:bookmarkStart w:id="767" w:name="_Toc182319812"/>
      <w:bookmarkEnd w:id="765"/>
      <w:r w:rsidRPr="00DD7CCF">
        <w:t>Bibliographic sigla</w:t>
      </w:r>
      <w:bookmarkEnd w:id="766"/>
      <w:bookmarkEnd w:id="767"/>
    </w:p>
    <w:p w14:paraId="4452E8BA" w14:textId="266E8FFC"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393FE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393FE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7BFD4558"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393FE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5D7BD00C" w:rsidR="00F80E90" w:rsidRPr="00DD7CCF" w:rsidRDefault="00F80E90" w:rsidP="00025303">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9.4.3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768" w:name="_mjrrg3ve8nta" w:colFirst="0" w:colLast="0"/>
      <w:bookmarkEnd w:id="768"/>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B1E5994" w:rsidR="00D17B6A" w:rsidRPr="00DD7CCF" w:rsidRDefault="00D17B6A" w:rsidP="006F3B68">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769" w:name="_Ref63676587"/>
      <w:bookmarkStart w:id="770" w:name="_Toc182319813"/>
      <w:r w:rsidRPr="00DD7CCF">
        <w:t>The epigraphic lemma</w:t>
      </w:r>
      <w:bookmarkEnd w:id="769"/>
      <w:bookmarkEnd w:id="770"/>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21A675E"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65AADAA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393FE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2D071E4A"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393FE2">
        <w:t>11.1.2</w:t>
      </w:r>
      <w:r w:rsidR="0082156E" w:rsidRPr="00DD7CCF">
        <w:fldChar w:fldCharType="end"/>
      </w:r>
    </w:p>
    <w:p w14:paraId="1D860451" w14:textId="77777777" w:rsidR="00C02B8C" w:rsidRPr="00DD7CCF" w:rsidRDefault="00F80E90" w:rsidP="00EB2024">
      <w:pPr>
        <w:pStyle w:val="Cmsor3"/>
      </w:pPr>
      <w:bookmarkStart w:id="771" w:name="_v37b3rvxgvz" w:colFirst="0" w:colLast="0"/>
      <w:bookmarkStart w:id="772" w:name="_Toc182319814"/>
      <w:bookmarkEnd w:id="771"/>
      <w:r w:rsidRPr="00DD7CCF">
        <w:lastRenderedPageBreak/>
        <w:t>Full markup example for the</w:t>
      </w:r>
      <w:r w:rsidR="004D2E67" w:rsidRPr="00DD7CCF">
        <w:t xml:space="preserve"> bibliography</w:t>
      </w:r>
      <w:bookmarkEnd w:id="772"/>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4E3067DF"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773" w:name="_s2c4wh2r29fy" w:colFirst="0" w:colLast="0"/>
      <w:bookmarkStart w:id="774" w:name="_Ref43990225"/>
      <w:bookmarkStart w:id="775" w:name="_Toc182319815"/>
      <w:bookmarkEnd w:id="773"/>
      <w:r w:rsidRPr="00DD7CCF">
        <w:lastRenderedPageBreak/>
        <w:t xml:space="preserve">Globally </w:t>
      </w:r>
      <w:r w:rsidR="006733B4" w:rsidRPr="00DD7CCF">
        <w:t>available markup outside the edition</w:t>
      </w:r>
      <w:bookmarkEnd w:id="774"/>
      <w:bookmarkEnd w:id="775"/>
    </w:p>
    <w:p w14:paraId="1E387829" w14:textId="3FF05EC2" w:rsidR="00C02B8C" w:rsidRPr="00DD7CCF" w:rsidRDefault="004D2E67" w:rsidP="00EB2024">
      <w:pPr>
        <w:pStyle w:val="Cmsor2"/>
      </w:pPr>
      <w:bookmarkStart w:id="776" w:name="_vn3bfilgag1u" w:colFirst="0" w:colLast="0"/>
      <w:bookmarkStart w:id="777" w:name="_Ref43990337"/>
      <w:bookmarkStart w:id="778" w:name="_Toc182319816"/>
      <w:bookmarkEnd w:id="776"/>
      <w:r w:rsidRPr="00DD7CCF">
        <w:t xml:space="preserve">Editorial </w:t>
      </w:r>
      <w:r w:rsidR="006733B4" w:rsidRPr="00DD7CCF">
        <w:t>markup outside the edition</w:t>
      </w:r>
      <w:bookmarkEnd w:id="777"/>
      <w:bookmarkEnd w:id="778"/>
    </w:p>
    <w:p w14:paraId="77667F0E" w14:textId="07A1A9F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393FE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393FE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393FE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393FE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2CEC54E7"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393FE2">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3753AA9"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45BC14D0"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393FE2">
        <w:t>4</w:t>
      </w:r>
      <w:r w:rsidR="00140B8F" w:rsidRPr="00DD7CCF">
        <w:fldChar w:fldCharType="end"/>
      </w:r>
      <w:r w:rsidRPr="00DD7CCF">
        <w:t>)</w:t>
      </w:r>
    </w:p>
    <w:p w14:paraId="1A9E41D5" w14:textId="0AD49FC2"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393FE2">
        <w:t>5</w:t>
      </w:r>
      <w:r w:rsidR="00140B8F" w:rsidRPr="00DD7CCF">
        <w:fldChar w:fldCharType="end"/>
      </w:r>
      <w:r w:rsidRPr="00DD7CCF">
        <w:t>)</w:t>
      </w:r>
    </w:p>
    <w:p w14:paraId="44505362" w14:textId="465A7C8C"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393FE2">
        <w:t>5.5</w:t>
      </w:r>
      <w:r w:rsidR="00140B8F" w:rsidRPr="00DD7CCF">
        <w:fldChar w:fldCharType="end"/>
      </w:r>
      <w:r w:rsidRPr="00DD7CCF">
        <w:t>)</w:t>
      </w:r>
    </w:p>
    <w:p w14:paraId="589BA99F" w14:textId="0B475BC7"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393FE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3AE01516"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779" w:name="_a0ie3m4iw2wx" w:colFirst="0" w:colLast="0"/>
      <w:bookmarkStart w:id="780" w:name="_Toc182319817"/>
      <w:bookmarkEnd w:id="779"/>
      <w:r w:rsidRPr="00DD7CCF">
        <w:t>Formatting</w:t>
      </w:r>
      <w:bookmarkEnd w:id="780"/>
    </w:p>
    <w:p w14:paraId="7EC6277E" w14:textId="2E03FB34" w:rsidR="00C02B8C" w:rsidRPr="00DD7CCF" w:rsidRDefault="004D2E67" w:rsidP="00EB2024">
      <w:pPr>
        <w:pStyle w:val="Cmsor3"/>
      </w:pPr>
      <w:bookmarkStart w:id="781" w:name="_79u3x92o5v7r" w:colFirst="0" w:colLast="0"/>
      <w:bookmarkStart w:id="782" w:name="_Toc182319818"/>
      <w:bookmarkEnd w:id="781"/>
      <w:r w:rsidRPr="00DD7CCF">
        <w:t>Character formatting</w:t>
      </w:r>
      <w:bookmarkEnd w:id="782"/>
    </w:p>
    <w:p w14:paraId="12E608C8" w14:textId="2BB17744"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393FE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79B74C8"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783" w:name="_w8m7jrrw5g8k" w:colFirst="0" w:colLast="0"/>
      <w:bookmarkStart w:id="784" w:name="_Ref56419954"/>
      <w:bookmarkStart w:id="785" w:name="_Toc182319819"/>
      <w:bookmarkEnd w:id="783"/>
      <w:r w:rsidRPr="00DD7CCF">
        <w:t>Lists</w:t>
      </w:r>
      <w:bookmarkEnd w:id="784"/>
      <w:bookmarkEnd w:id="785"/>
    </w:p>
    <w:p w14:paraId="1EC7478A" w14:textId="11ED70E2"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393FE2">
        <w:t>11.2.1</w:t>
      </w:r>
      <w:r w:rsidR="00C76203">
        <w:fldChar w:fldCharType="end"/>
      </w:r>
      <w:r w:rsidR="00C76203" w:rsidRPr="00C76203">
        <w:t>)</w:t>
      </w:r>
    </w:p>
    <w:p w14:paraId="40CD9FF4" w14:textId="5773911D"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393FE2">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786" w:name="_4euu8urmvkq9" w:colFirst="0" w:colLast="0"/>
      <w:bookmarkStart w:id="787" w:name="_Ref43988770"/>
      <w:bookmarkStart w:id="788" w:name="_Toc182319820"/>
      <w:bookmarkEnd w:id="786"/>
      <w:r w:rsidRPr="00DD7CCF">
        <w:t xml:space="preserve">Encoding </w:t>
      </w:r>
      <w:r w:rsidR="006733B4" w:rsidRPr="00DD7CCF">
        <w:t>language</w:t>
      </w:r>
      <w:bookmarkEnd w:id="787"/>
      <w:bookmarkEnd w:id="788"/>
    </w:p>
    <w:p w14:paraId="69AD1C10" w14:textId="5E0CA162" w:rsidR="00C02B8C" w:rsidRPr="00DD7CCF" w:rsidRDefault="004D2E67" w:rsidP="00EB2024">
      <w:pPr>
        <w:pStyle w:val="Cmsor3"/>
      </w:pPr>
      <w:bookmarkStart w:id="789" w:name="_wp8hx3ov5ccr" w:colFirst="0" w:colLast="0"/>
      <w:bookmarkStart w:id="790" w:name="_Ref43988969"/>
      <w:bookmarkStart w:id="791" w:name="_Toc182319821"/>
      <w:bookmarkEnd w:id="789"/>
      <w:r w:rsidRPr="00DD7CCF">
        <w:t xml:space="preserve">Tagging language with </w:t>
      </w:r>
      <w:r w:rsidR="008525C6" w:rsidRPr="00B30777">
        <w:rPr>
          <w:rStyle w:val="Codeattribute"/>
        </w:rPr>
        <w:t>@xml:</w:t>
      </w:r>
      <w:r w:rsidRPr="00B30777">
        <w:rPr>
          <w:rStyle w:val="Codeattribute"/>
        </w:rPr>
        <w:t>lang</w:t>
      </w:r>
      <w:bookmarkEnd w:id="790"/>
      <w:bookmarkEnd w:id="791"/>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8"/>
      </w:r>
    </w:p>
    <w:p w14:paraId="5F726DDA" w14:textId="2893176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393FE2">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9"/>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9FAE8AD"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393FE2">
        <w:t>7.5.5</w:t>
      </w:r>
      <w:r w:rsidR="00DD5901">
        <w:fldChar w:fldCharType="end"/>
      </w:r>
    </w:p>
    <w:p w14:paraId="2FA95BB7" w14:textId="77777777" w:rsidR="00C02B8C" w:rsidRPr="00DD7CCF" w:rsidRDefault="004D2E67" w:rsidP="00EB2024">
      <w:pPr>
        <w:pStyle w:val="Cmsor3"/>
      </w:pPr>
      <w:bookmarkStart w:id="792" w:name="_xs33sh2oghy" w:colFirst="0" w:colLast="0"/>
      <w:bookmarkStart w:id="793" w:name="_Ref43990600"/>
      <w:bookmarkStart w:id="794" w:name="_Toc182319822"/>
      <w:bookmarkEnd w:id="792"/>
      <w:r w:rsidRPr="00DD7CCF">
        <w:t>Tagging language in pre-existing containers</w:t>
      </w:r>
      <w:bookmarkEnd w:id="793"/>
      <w:bookmarkEnd w:id="794"/>
    </w:p>
    <w:p w14:paraId="0F304C68" w14:textId="380583C9"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393FE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6FACD35"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393FE2">
        <w:t>7.2</w:t>
      </w:r>
      <w:r w:rsidR="00270CD8">
        <w:fldChar w:fldCharType="end"/>
      </w:r>
      <w:r w:rsidRPr="00DD5901">
        <w:t xml:space="preserve"> for detailed instructions on language encoding within the edition</w:t>
      </w:r>
    </w:p>
    <w:p w14:paraId="06E3AE14" w14:textId="3A723307"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393FE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795" w:name="_6pkkdwn5pxyn" w:colFirst="0" w:colLast="0"/>
      <w:bookmarkStart w:id="796" w:name="_Ref43986658"/>
      <w:bookmarkStart w:id="797" w:name="_Toc182319823"/>
      <w:bookmarkEnd w:id="795"/>
      <w:r w:rsidRPr="00DD7CCF">
        <w:t>Tagging foreign languages outside the edition</w:t>
      </w:r>
      <w:bookmarkEnd w:id="796"/>
      <w:bookmarkEnd w:id="797"/>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DF3AD6A"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393FE2">
        <w:t>7.2</w:t>
      </w:r>
      <w:r w:rsidR="00270CD8">
        <w:fldChar w:fldCharType="end"/>
      </w:r>
      <w:r w:rsidRPr="00DD7CCF">
        <w:t xml:space="preserve"> about tagging language within the edition</w:t>
      </w:r>
    </w:p>
    <w:p w14:paraId="0E61A26D" w14:textId="55D79081"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393FE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397E8294"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393FE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F66BD4"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393FE2">
        <w:t>10.4.5</w:t>
      </w:r>
      <w:r>
        <w:fldChar w:fldCharType="end"/>
      </w:r>
      <w:r w:rsidRPr="00D3108A">
        <w:t>)</w:t>
      </w:r>
    </w:p>
    <w:p w14:paraId="53D408CF" w14:textId="1295B72B"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393FE2">
        <w:t>10.3.1</w:t>
      </w:r>
      <w:r>
        <w:fldChar w:fldCharType="end"/>
      </w:r>
    </w:p>
    <w:p w14:paraId="6106CE29" w14:textId="74EAC58E"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393FE2">
        <w:t>7.5.5</w:t>
      </w:r>
      <w:r>
        <w:fldChar w:fldCharType="end"/>
      </w:r>
      <w:r>
        <w:t>) should generally be avoided when citing text in a modern-language context</w:t>
      </w:r>
    </w:p>
    <w:p w14:paraId="3ED49332" w14:textId="288F87E4"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393FE2">
        <w:t>10.1</w:t>
      </w:r>
      <w:r>
        <w:fldChar w:fldCharType="end"/>
      </w:r>
      <w:r>
        <w:t>), then such encoding may also be retained</w:t>
      </w:r>
    </w:p>
    <w:p w14:paraId="59EB29A8" w14:textId="282195D2" w:rsidR="00C02B8C" w:rsidRPr="00DD7CCF" w:rsidRDefault="004D2E67" w:rsidP="00EB2024">
      <w:pPr>
        <w:pStyle w:val="Cmsor2"/>
      </w:pPr>
      <w:bookmarkStart w:id="798" w:name="_yj9mfyez22i9" w:colFirst="0" w:colLast="0"/>
      <w:bookmarkStart w:id="799" w:name="_Toc182319824"/>
      <w:bookmarkEnd w:id="798"/>
      <w:r w:rsidRPr="00DD7CCF">
        <w:t xml:space="preserve">Notes, </w:t>
      </w:r>
      <w:r w:rsidR="006733B4" w:rsidRPr="00DD7CCF">
        <w:t>quotations and references</w:t>
      </w:r>
      <w:bookmarkEnd w:id="799"/>
    </w:p>
    <w:p w14:paraId="2DA9F7C9" w14:textId="178D1B15" w:rsidR="00C02B8C" w:rsidRPr="00DD7CCF" w:rsidRDefault="004D2E67" w:rsidP="00EB2024">
      <w:pPr>
        <w:pStyle w:val="Cmsor3"/>
      </w:pPr>
      <w:bookmarkStart w:id="800" w:name="_awz2oua7qthd" w:colFirst="0" w:colLast="0"/>
      <w:bookmarkStart w:id="801" w:name="_Ref43989684"/>
      <w:bookmarkStart w:id="802" w:name="_Toc182319825"/>
      <w:bookmarkEnd w:id="800"/>
      <w:r w:rsidRPr="00DD7CCF">
        <w:t>Encoding notes</w:t>
      </w:r>
      <w:bookmarkEnd w:id="801"/>
      <w:bookmarkEnd w:id="802"/>
    </w:p>
    <w:p w14:paraId="6C93A71E" w14:textId="46503316" w:rsidR="00C02B8C" w:rsidRPr="00DD7CCF" w:rsidRDefault="0013797B" w:rsidP="00E2714A">
      <w:pPr>
        <w:pStyle w:val="Lista"/>
      </w:pPr>
      <w:r w:rsidRPr="0013797B">
        <w:t>in our project’s XML files, notes may only be used in the following contexts:</w:t>
      </w:r>
    </w:p>
    <w:p w14:paraId="729F49D0" w14:textId="79551CA9"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393FE2">
        <w:t>9.4.4</w:t>
      </w:r>
      <w:r>
        <w:fldChar w:fldCharType="end"/>
      </w:r>
      <w:r>
        <w:t>) within the bibliography</w:t>
      </w:r>
    </w:p>
    <w:p w14:paraId="63DFA081" w14:textId="2265CA6C"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393FE2">
        <w:t>9.1.7</w:t>
      </w:r>
      <w:r>
        <w:fldChar w:fldCharType="end"/>
      </w:r>
      <w:r>
        <w:t>), but not at any other place, for instance within the lemma or a particular reading</w:t>
      </w:r>
    </w:p>
    <w:p w14:paraId="151D5D17" w14:textId="1EF48CA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393FE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37154406"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393FE2">
        <w:t>10.6.1</w:t>
      </w:r>
      <w:r w:rsidR="0082156E" w:rsidRPr="00DD7CCF">
        <w:fldChar w:fldCharType="end"/>
      </w:r>
      <w:r w:rsidRPr="00DD7CCF">
        <w:t>) if the note is by you and/or another project member</w:t>
      </w:r>
    </w:p>
    <w:p w14:paraId="1CE22B10" w14:textId="25A135F3"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Pr="00DD7CCF">
        <w:t>) if the note is adopted verbatim from a publication</w:t>
      </w:r>
    </w:p>
    <w:p w14:paraId="2B9ABE6F" w14:textId="667AC4CD"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03" w:name="_wsjjvbttqmtg" w:colFirst="0" w:colLast="0"/>
      <w:bookmarkStart w:id="804" w:name="_Toc182319826"/>
      <w:bookmarkEnd w:id="803"/>
      <w:r w:rsidRPr="00DD7CCF">
        <w:t>Encoding titles</w:t>
      </w:r>
      <w:bookmarkEnd w:id="804"/>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4A90701E"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133B11E"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393FE2">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05" w:name="_57tiei7g7b2r" w:colFirst="0" w:colLast="0"/>
      <w:bookmarkStart w:id="806" w:name="_Toc182319827"/>
      <w:bookmarkEnd w:id="805"/>
      <w:r w:rsidRPr="00DD7CCF">
        <w:t>Quotations without an encoded reference</w:t>
      </w:r>
      <w:bookmarkEnd w:id="806"/>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6D9277C9"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393FE2">
        <w:t>10.3.3</w:t>
      </w:r>
      <w:r>
        <w:fldChar w:fldCharType="end"/>
      </w:r>
    </w:p>
    <w:p w14:paraId="73B513BD" w14:textId="53620C62"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393FE2">
        <w:t>10.3.2</w:t>
      </w:r>
      <w:r w:rsidR="00284D70" w:rsidRPr="00DD7CCF">
        <w:fldChar w:fldCharType="end"/>
      </w:r>
    </w:p>
    <w:p w14:paraId="3A3FEF9F" w14:textId="77777777" w:rsidR="00BD4ADC" w:rsidRDefault="00BD4ADC" w:rsidP="00BD4ADC">
      <w:pPr>
        <w:pStyle w:val="Lista"/>
      </w:pPr>
      <w:r>
        <w:t xml:space="preserve">to create a </w:t>
      </w:r>
      <w:commentRangeStart w:id="807"/>
      <w:r w:rsidRPr="00BD4ADC">
        <w:rPr>
          <w:b/>
          <w:bCs/>
        </w:rPr>
        <w:t>block quote</w:t>
      </w:r>
      <w:commentRangeEnd w:id="807"/>
      <w:r w:rsidR="00F857C5">
        <w:rPr>
          <w:rStyle w:val="Jegyzethivatkozs"/>
          <w:rFonts w:cs="Mangal"/>
        </w:rPr>
        <w:commentReference w:id="807"/>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08" w:name="_oux10a9n6xn3" w:colFirst="0" w:colLast="0"/>
      <w:bookmarkStart w:id="809" w:name="_Ref43990078"/>
      <w:bookmarkStart w:id="810" w:name="_Toc182319828"/>
      <w:bookmarkEnd w:id="808"/>
      <w:r w:rsidRPr="00DD7CCF">
        <w:lastRenderedPageBreak/>
        <w:t>Quoting published material</w:t>
      </w:r>
      <w:bookmarkEnd w:id="809"/>
      <w:bookmarkEnd w:id="810"/>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5BE3F3D9"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xml:space="preserve"> to specify the source of the quotation</w:t>
      </w:r>
      <w:r w:rsidRPr="006B5499">
        <w:rPr>
          <w:rStyle w:val="Lbjegyzet-hivatkozs"/>
        </w:rPr>
        <w:footnoteReference w:id="6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11" w:name="_dx7skv6pu8qf" w:colFirst="0" w:colLast="0"/>
      <w:bookmarkStart w:id="812" w:name="_Ref43989849"/>
      <w:bookmarkStart w:id="813" w:name="_Toc182319829"/>
      <w:bookmarkEnd w:id="811"/>
      <w:r w:rsidRPr="00DD7CCF">
        <w:t>Bibliographic citations</w:t>
      </w:r>
      <w:bookmarkEnd w:id="812"/>
      <w:bookmarkEnd w:id="813"/>
    </w:p>
    <w:p w14:paraId="01AEED06" w14:textId="74F93D84"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393FE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814"/>
      <w:r w:rsidRPr="00F04F4C">
        <w:t xml:space="preserve">numbered paragraphs </w:t>
      </w:r>
      <w:commentRangeEnd w:id="814"/>
      <w:r w:rsidR="004F5399">
        <w:rPr>
          <w:rStyle w:val="Jegyzethivatkozs"/>
          <w:rFonts w:cs="Mangal"/>
        </w:rPr>
        <w:commentReference w:id="814"/>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2C7D0A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393FE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74EB8C9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393FE2" w:rsidRPr="00DD7CCF">
        <w:t xml:space="preserve">Example </w:t>
      </w:r>
      <w:r w:rsidR="00393FE2">
        <w:rPr>
          <w:noProof/>
        </w:rPr>
        <w:t>10.4.5</w:t>
      </w:r>
      <w:r w:rsidR="00393FE2" w:rsidRPr="00DD7CCF">
        <w:rPr>
          <w:noProof/>
        </w:rPr>
        <w:t>.</w:t>
      </w:r>
      <w:r w:rsidR="00393FE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64A7CF68"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393FE2" w:rsidRPr="00DD7CCF">
        <w:t xml:space="preserve">Example </w:t>
      </w:r>
      <w:r w:rsidR="00393FE2">
        <w:rPr>
          <w:noProof/>
        </w:rPr>
        <w:t>10.4.5</w:t>
      </w:r>
      <w:r w:rsidR="00393FE2" w:rsidRPr="00DD7CCF">
        <w:rPr>
          <w:noProof/>
        </w:rPr>
        <w:t>.</w:t>
      </w:r>
      <w:r w:rsidR="00393FE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03168241"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11E797E8"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0A4733A6"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3061FCC1" w:rsidR="00E67260" w:rsidRPr="00DD7CCF" w:rsidRDefault="00E67260" w:rsidP="00025303">
            <w:pPr>
              <w:pStyle w:val="Kpalrs"/>
            </w:pPr>
            <w:bookmarkStart w:id="815" w:name="_Ref44079069"/>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bookmarkEnd w:id="81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3BE8C089" w:rsidR="00E67260" w:rsidRPr="00DD7CCF" w:rsidRDefault="00E67260" w:rsidP="00025303">
            <w:pPr>
              <w:pStyle w:val="Kpalrs"/>
            </w:pPr>
            <w:bookmarkStart w:id="816" w:name="_Ref44079082"/>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E</w:t>
            </w:r>
            <w:r w:rsidR="006A77BF">
              <w:rPr>
                <w:noProof/>
              </w:rPr>
              <w:fldChar w:fldCharType="end"/>
            </w:r>
            <w:bookmarkEnd w:id="816"/>
            <w:r w:rsidRPr="00DD7CCF">
              <w:t xml:space="preserve">: encoding a citation with </w:t>
            </w:r>
            <w:r w:rsidRPr="00DD7CCF">
              <w:rPr>
                <w:i/>
                <w:iCs/>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414913F4" w:rsidR="00E67260" w:rsidRPr="00DD7CCF" w:rsidRDefault="00E67260" w:rsidP="00025303">
            <w:pPr>
              <w:pStyle w:val="Kpalrs"/>
            </w:pPr>
            <w:bookmarkStart w:id="817" w:name="_Ref44079042"/>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F</w:t>
            </w:r>
            <w:r w:rsidR="006A77BF">
              <w:rPr>
                <w:noProof/>
              </w:rPr>
              <w:fldChar w:fldCharType="end"/>
            </w:r>
            <w:bookmarkEnd w:id="81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818"/>
            <w:r w:rsidRPr="00DD7CCF">
              <w:t>when citing the ARIE appendices</w:t>
            </w:r>
            <w:commentRangeEnd w:id="818"/>
            <w:r w:rsidR="006F4840">
              <w:rPr>
                <w:rStyle w:val="Jegyzethivatkozs"/>
                <w:rFonts w:ascii="Gentium Plus" w:hAnsi="Gentium Plus" w:cs="Mangal"/>
              </w:rPr>
              <w:commentReference w:id="818"/>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819" w:name="_7sk1okht0w4v" w:colFirst="0" w:colLast="0"/>
      <w:bookmarkStart w:id="820" w:name="_Ref43988648"/>
      <w:bookmarkEnd w:id="819"/>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065AA6CA" w:rsidR="00F04F4C" w:rsidRPr="00DD7CCF" w:rsidRDefault="00F04F4C" w:rsidP="00F04F4C">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G</w:t>
            </w:r>
            <w:r w:rsidR="006A77BF">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821" w:name="_Ref148531705"/>
      <w:bookmarkStart w:id="822" w:name="_Toc182319830"/>
      <w:r w:rsidRPr="00DD7CCF">
        <w:t>Referring to inscriptions in the DHARMABase</w:t>
      </w:r>
      <w:bookmarkEnd w:id="820"/>
      <w:bookmarkEnd w:id="821"/>
      <w:bookmarkEnd w:id="822"/>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20E39A1C"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823"/>
      <w:commentRangeStart w:id="824"/>
      <w:r w:rsidRPr="00DD7CCF">
        <w:t xml:space="preserve">add a further attribute </w:t>
      </w:r>
      <w:r w:rsidR="008525C6" w:rsidRPr="008525C6">
        <w:rPr>
          <w:rStyle w:val="Codeattribute"/>
        </w:rPr>
        <w:t>@n</w:t>
      </w:r>
      <w:commentRangeEnd w:id="823"/>
      <w:r w:rsidR="003B680F">
        <w:rPr>
          <w:rStyle w:val="Jegyzethivatkozs"/>
          <w:rFonts w:cs="Mangal"/>
        </w:rPr>
        <w:commentReference w:id="823"/>
      </w:r>
      <w:commentRangeEnd w:id="824"/>
      <w:r w:rsidR="002A1015">
        <w:rPr>
          <w:rStyle w:val="Jegyzethivatkozs"/>
          <w:rFonts w:cs="Mangal"/>
        </w:rPr>
        <w:commentReference w:id="824"/>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825" w:name="_Ref155689459"/>
      <w:bookmarkStart w:id="826" w:name="_Toc182319831"/>
      <w:r>
        <w:t>Referring to websites</w:t>
      </w:r>
      <w:bookmarkEnd w:id="825"/>
      <w:bookmarkEnd w:id="826"/>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827" w:name="_m34hlz9vjuhp" w:colFirst="0" w:colLast="0"/>
      <w:bookmarkStart w:id="828" w:name="_Toc182319832"/>
      <w:bookmarkEnd w:id="827"/>
      <w:r w:rsidRPr="00DD7CCF">
        <w:t xml:space="preserve">Encoding </w:t>
      </w:r>
      <w:r w:rsidR="006733B4" w:rsidRPr="00DD7CCF">
        <w:t>names</w:t>
      </w:r>
      <w:bookmarkEnd w:id="828"/>
    </w:p>
    <w:p w14:paraId="1F46300B" w14:textId="3686EC21"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393FE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133BB559" w:rsidR="00C02B8C" w:rsidRPr="00DD7CCF" w:rsidRDefault="004D2E67" w:rsidP="00E2714A">
      <w:pPr>
        <w:pStyle w:val="Lista2"/>
      </w:pPr>
      <w:r w:rsidRPr="00DD7CCF">
        <w:lastRenderedPageBreak/>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393FE2">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829" w:name="_5n8o6akv2b3b" w:colFirst="0" w:colLast="0"/>
      <w:bookmarkStart w:id="830" w:name="_Ref43989951"/>
      <w:bookmarkStart w:id="831" w:name="_Toc182319833"/>
      <w:bookmarkEnd w:id="829"/>
      <w:r w:rsidRPr="00DD7CCF">
        <w:t>Tagging contemporary names</w:t>
      </w:r>
      <w:bookmarkEnd w:id="830"/>
      <w:bookmarkEnd w:id="83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t>the value of this attribute shall be the personal identifier</w:t>
      </w:r>
      <w:r w:rsidRPr="006B5499">
        <w:rPr>
          <w:rStyle w:val="Lbjegyzet-hivatkozs"/>
        </w:rPr>
        <w:footnoteReference w:id="6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5D37C8" w:rsidR="00E67260" w:rsidRPr="00DD7CCF" w:rsidRDefault="00E6726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10.5.1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832" w:name="_yz32t9xtry6d" w:colFirst="0" w:colLast="0"/>
      <w:bookmarkStart w:id="833" w:name="_Toc182319834"/>
      <w:bookmarkEnd w:id="832"/>
      <w:r w:rsidRPr="00DD7CCF">
        <w:t xml:space="preserve">Attributes as </w:t>
      </w:r>
      <w:r w:rsidR="006733B4" w:rsidRPr="00DD7CCF">
        <w:t>referencing sy</w:t>
      </w:r>
      <w:r w:rsidRPr="00DD7CCF">
        <w:t>stems</w:t>
      </w:r>
      <w:bookmarkEnd w:id="833"/>
    </w:p>
    <w:p w14:paraId="730E3BCB" w14:textId="3591910A" w:rsidR="008525C6" w:rsidRPr="008525C6" w:rsidRDefault="004D2E67" w:rsidP="00EB2024">
      <w:pPr>
        <w:pStyle w:val="Cmsor3"/>
      </w:pPr>
      <w:bookmarkStart w:id="834" w:name="_g75gsrc5lpm1" w:colFirst="0" w:colLast="0"/>
      <w:bookmarkStart w:id="835" w:name="_Ref43989765"/>
      <w:bookmarkStart w:id="836" w:name="_Toc182319835"/>
      <w:bookmarkEnd w:id="834"/>
      <w:r w:rsidRPr="00DD7CCF">
        <w:t xml:space="preserve">Encoding authorship with </w:t>
      </w:r>
      <w:bookmarkEnd w:id="835"/>
      <w:r w:rsidR="008525C6" w:rsidRPr="008525C6">
        <w:rPr>
          <w:rStyle w:val="Codeattribute"/>
        </w:rPr>
        <w:t>@resp</w:t>
      </w:r>
      <w:bookmarkEnd w:id="836"/>
    </w:p>
    <w:p w14:paraId="0418BF14" w14:textId="25FC687B"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393FE2">
        <w:t>10.5.1</w:t>
      </w:r>
      <w:r w:rsidR="0082156E" w:rsidRPr="00DD7CCF">
        <w:fldChar w:fldCharType="end"/>
      </w:r>
      <w:r w:rsidR="0082156E" w:rsidRPr="00DD7CCF">
        <w:t>)</w:t>
      </w:r>
    </w:p>
    <w:p w14:paraId="44671E22" w14:textId="5BAB52CD"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393FE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1838519D"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393FE2">
        <w:t>9.2.1</w:t>
      </w:r>
      <w:r w:rsidR="009430EC" w:rsidRPr="00DD7CCF">
        <w:fldChar w:fldCharType="end"/>
      </w:r>
      <w:r w:rsidRPr="00DD7CCF">
        <w:t>)</w:t>
      </w:r>
    </w:p>
    <w:p w14:paraId="7A2A2F05" w14:textId="5DED29A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393FE2">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837" w:name="_5hzh3m6qj48r" w:colFirst="0" w:colLast="0"/>
      <w:bookmarkStart w:id="838" w:name="_Ref43989551"/>
      <w:bookmarkStart w:id="839" w:name="_Ref44490119"/>
      <w:bookmarkStart w:id="840" w:name="_Toc182319836"/>
      <w:bookmarkEnd w:id="837"/>
      <w:r w:rsidRPr="00DD7CCF">
        <w:t xml:space="preserve">Crediting publications with </w:t>
      </w:r>
      <w:bookmarkEnd w:id="838"/>
      <w:r w:rsidR="008525C6" w:rsidRPr="008525C6">
        <w:rPr>
          <w:rStyle w:val="Codeattribute"/>
        </w:rPr>
        <w:t>@source</w:t>
      </w:r>
      <w:bookmarkEnd w:id="839"/>
      <w:bookmarkEnd w:id="84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2113D96"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393FE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393FE2">
        <w:t>9.1.4</w:t>
      </w:r>
      <w:r w:rsidR="0082156E" w:rsidRPr="00DD7CCF">
        <w:fldChar w:fldCharType="end"/>
      </w:r>
      <w:r w:rsidRPr="00DD7CCF">
        <w:t>)</w:t>
      </w:r>
    </w:p>
    <w:p w14:paraId="05C28581" w14:textId="081D50F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393FE2">
        <w:t>10.4.1</w:t>
      </w:r>
      <w:r w:rsidR="0082156E" w:rsidRPr="00DD7CCF">
        <w:fldChar w:fldCharType="end"/>
      </w:r>
      <w:r w:rsidRPr="00DD7CCF">
        <w:t>)</w:t>
      </w:r>
    </w:p>
    <w:p w14:paraId="12885AB1" w14:textId="0E0948F5"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393FE2">
        <w:t>9.2.1</w:t>
      </w:r>
      <w:r w:rsidR="009430EC" w:rsidRPr="00DD7CCF">
        <w:fldChar w:fldCharType="end"/>
      </w:r>
      <w:r w:rsidRPr="00DD7CCF">
        <w:t>)</w:t>
      </w:r>
    </w:p>
    <w:p w14:paraId="140BEDF4" w14:textId="77777777" w:rsidR="00C02B8C" w:rsidRPr="00DD7CCF" w:rsidRDefault="004D2E67" w:rsidP="00E2714A">
      <w:pPr>
        <w:pStyle w:val="Lista"/>
      </w:pPr>
      <w:r w:rsidRPr="00DD7CCF">
        <w:lastRenderedPageBreak/>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BC70D41"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393FE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841" w:name="_u75429ibco3" w:colFirst="0" w:colLast="0"/>
      <w:bookmarkStart w:id="842" w:name="_Ref44490073"/>
      <w:bookmarkStart w:id="843" w:name="_Toc182319837"/>
      <w:bookmarkEnd w:id="841"/>
      <w:r w:rsidRPr="00DD7CCF">
        <w:t xml:space="preserve">Identifying persons and places with </w:t>
      </w:r>
      <w:r w:rsidR="008525C6" w:rsidRPr="008525C6">
        <w:rPr>
          <w:rStyle w:val="Codeattribute"/>
        </w:rPr>
        <w:t>@key</w:t>
      </w:r>
      <w:bookmarkEnd w:id="842"/>
      <w:bookmarkEnd w:id="84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844" w:name="_ydxlcq8ogmtp" w:colFirst="0" w:colLast="0"/>
      <w:bookmarkStart w:id="845" w:name="_Ref43988993"/>
      <w:bookmarkStart w:id="846" w:name="_Toc182319838"/>
      <w:bookmarkEnd w:id="844"/>
      <w:r w:rsidRPr="00DD7CCF">
        <w:t xml:space="preserve">Identifying elements with </w:t>
      </w:r>
      <w:r w:rsidR="008525C6" w:rsidRPr="00B30777">
        <w:rPr>
          <w:rStyle w:val="Codeattribute"/>
        </w:rPr>
        <w:t>@xml:</w:t>
      </w:r>
      <w:r w:rsidRPr="00B30777">
        <w:rPr>
          <w:rStyle w:val="Codeattribute"/>
        </w:rPr>
        <w:t>id</w:t>
      </w:r>
      <w:bookmarkEnd w:id="845"/>
      <w:bookmarkEnd w:id="84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847" w:name="_ulwrsat15v9f" w:colFirst="0" w:colLast="0"/>
      <w:bookmarkStart w:id="848" w:name="_Toc182319839"/>
      <w:bookmarkEnd w:id="847"/>
      <w:r w:rsidRPr="00DD7CCF">
        <w:t xml:space="preserve">Punctuation and </w:t>
      </w:r>
      <w:r w:rsidR="006733B4" w:rsidRPr="00DD7CCF">
        <w:t>style in modern languages</w:t>
      </w:r>
      <w:bookmarkEnd w:id="84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849" w:name="_k9hfjcx1f0k3" w:colFirst="0" w:colLast="0"/>
      <w:bookmarkStart w:id="850" w:name="_Ref43978719"/>
      <w:bookmarkStart w:id="851" w:name="_Toc182319840"/>
      <w:bookmarkEnd w:id="849"/>
      <w:r w:rsidRPr="00DD7CCF">
        <w:lastRenderedPageBreak/>
        <w:t>The TEI Header</w:t>
      </w:r>
      <w:bookmarkEnd w:id="850"/>
      <w:bookmarkEnd w:id="85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3"/>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852" w:name="_23j65vxuxzj5" w:colFirst="0" w:colLast="0"/>
      <w:bookmarkStart w:id="853" w:name="_Toc182319841"/>
      <w:bookmarkEnd w:id="852"/>
      <w:r w:rsidRPr="00DD7CCF">
        <w:t xml:space="preserve">Describing the XML </w:t>
      </w:r>
      <w:r w:rsidR="006733B4" w:rsidRPr="00DD7CCF">
        <w:t>document</w:t>
      </w:r>
      <w:bookmarkEnd w:id="85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854" w:name="_2jfs86ft37ax" w:colFirst="0" w:colLast="0"/>
      <w:bookmarkStart w:id="855" w:name="_Toc182319842"/>
      <w:bookmarkEnd w:id="854"/>
      <w:r w:rsidRPr="00DD7CCF">
        <w:t>The title</w:t>
      </w:r>
      <w:bookmarkEnd w:id="85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853ADC7"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393FE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856" w:name="_r3zbaj6a07eq" w:colFirst="0" w:colLast="0"/>
      <w:bookmarkStart w:id="857" w:name="_Ref43990001"/>
      <w:bookmarkStart w:id="858" w:name="_Toc182319843"/>
      <w:bookmarkEnd w:id="856"/>
      <w:r w:rsidRPr="00DD7CCF">
        <w:t>The responsibility statement</w:t>
      </w:r>
      <w:bookmarkEnd w:id="857"/>
      <w:bookmarkEnd w:id="85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EBD869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393FE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5B10C7E4" w:rsidR="00E67260" w:rsidRPr="00DD7CCF" w:rsidRDefault="00E67260" w:rsidP="00025303">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11.1.2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859" w:name="_vner4ocywhk7" w:colFirst="0" w:colLast="0"/>
      <w:bookmarkStart w:id="860" w:name="_Toc182319844"/>
      <w:bookmarkEnd w:id="859"/>
      <w:r w:rsidRPr="00DD7CCF">
        <w:t>The publication statement</w:t>
      </w:r>
      <w:bookmarkEnd w:id="86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B7C3037" w:rsidR="00E67260" w:rsidRPr="00DD7CCF" w:rsidRDefault="00E6726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11.1.3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861" w:name="_hettlvg4peby" w:colFirst="0" w:colLast="0"/>
      <w:bookmarkStart w:id="862" w:name="_Ref43978731"/>
      <w:bookmarkStart w:id="863" w:name="_Toc182319845"/>
      <w:bookmarkEnd w:id="861"/>
      <w:r w:rsidRPr="00DD7CCF">
        <w:t xml:space="preserve">Describing the </w:t>
      </w:r>
      <w:r w:rsidR="006733B4" w:rsidRPr="00DD7CCF">
        <w:t>original document</w:t>
      </w:r>
      <w:bookmarkEnd w:id="862"/>
      <w:bookmarkEnd w:id="86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864" w:name="_l88w6yddwwcn" w:colFirst="0" w:colLast="0"/>
      <w:bookmarkStart w:id="865" w:name="_Ref43987455"/>
      <w:bookmarkStart w:id="866" w:name="_Toc182319846"/>
      <w:bookmarkEnd w:id="864"/>
      <w:r w:rsidRPr="00DD7CCF">
        <w:lastRenderedPageBreak/>
        <w:t xml:space="preserve">The </w:t>
      </w:r>
      <w:r w:rsidR="00547689">
        <w:t>h</w:t>
      </w:r>
      <w:r w:rsidRPr="00DD7CCF">
        <w:t xml:space="preserve">and </w:t>
      </w:r>
      <w:r w:rsidR="00547689">
        <w:t>d</w:t>
      </w:r>
      <w:r w:rsidRPr="00DD7CCF">
        <w:t>escription</w:t>
      </w:r>
      <w:bookmarkEnd w:id="865"/>
      <w:bookmarkEnd w:id="866"/>
    </w:p>
    <w:p w14:paraId="52650714" w14:textId="77777777" w:rsidR="00C02B8C" w:rsidRPr="00DD7CCF" w:rsidRDefault="004D2E67" w:rsidP="00E2714A">
      <w:pPr>
        <w:pStyle w:val="Lista"/>
      </w:pPr>
      <w:commentRangeStart w:id="867"/>
      <w:r w:rsidRPr="00DD7CCF">
        <w:t xml:space="preserve">basic designations of script names </w:t>
      </w:r>
      <w:commentRangeEnd w:id="867"/>
      <w:r w:rsidR="00A61239">
        <w:rPr>
          <w:rStyle w:val="Jegyzethivatkozs"/>
          <w:rFonts w:cs="Mangal"/>
        </w:rPr>
        <w:commentReference w:id="867"/>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54B8AD1"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393FE2">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3C9DE04E"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393FE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5E080F6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393FE2">
        <w:t>7.5.1</w:t>
      </w:r>
      <w:r w:rsidR="0082156E" w:rsidRPr="00DD7CCF">
        <w:fldChar w:fldCharType="end"/>
      </w:r>
    </w:p>
    <w:p w14:paraId="7F1F234D" w14:textId="2337A850" w:rsidR="00C02B8C" w:rsidRPr="00DD7CCF" w:rsidRDefault="004D2E67" w:rsidP="00EB2024">
      <w:pPr>
        <w:pStyle w:val="Cmsor2"/>
      </w:pPr>
      <w:bookmarkStart w:id="868" w:name="_wnsvz48xieus" w:colFirst="0" w:colLast="0"/>
      <w:bookmarkStart w:id="869" w:name="_Toc182319847"/>
      <w:bookmarkEnd w:id="868"/>
      <w:r w:rsidRPr="00DD7CCF">
        <w:t xml:space="preserve">Keeping </w:t>
      </w:r>
      <w:r w:rsidR="006733B4" w:rsidRPr="00DD7CCF">
        <w:t>track of file history</w:t>
      </w:r>
      <w:bookmarkEnd w:id="86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029AC890" w:rsidR="00E67260" w:rsidRPr="00DD7CCF" w:rsidRDefault="00E6726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11.2.1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870" w:name="_m394n9pgjwwz" w:colFirst="0" w:colLast="0"/>
      <w:bookmarkEnd w:id="870"/>
      <w:r w:rsidRPr="00DD7CCF">
        <w:lastRenderedPageBreak/>
        <w:t>Appendices</w:t>
      </w:r>
    </w:p>
    <w:p w14:paraId="73F64D53" w14:textId="46A1AD78" w:rsidR="00C02B8C" w:rsidRPr="00DD7CCF" w:rsidRDefault="004D2E67">
      <w:pPr>
        <w:pStyle w:val="Cmsor1"/>
        <w:numPr>
          <w:ilvl w:val="0"/>
          <w:numId w:val="7"/>
        </w:numPr>
      </w:pPr>
      <w:bookmarkStart w:id="871" w:name="_qidxc825gutk" w:colFirst="0" w:colLast="0"/>
      <w:bookmarkStart w:id="872" w:name="_Toc182319848"/>
      <w:bookmarkEnd w:id="871"/>
      <w:r w:rsidRPr="00DD7CCF">
        <w:lastRenderedPageBreak/>
        <w:t xml:space="preserve">Converting CII/EI </w:t>
      </w:r>
      <w:r w:rsidR="006733B4" w:rsidRPr="00DD7CCF">
        <w:t xml:space="preserve">markup conventions </w:t>
      </w:r>
      <w:r w:rsidRPr="00DD7CCF">
        <w:t>to EpiDoc</w:t>
      </w:r>
      <w:bookmarkEnd w:id="872"/>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17605E2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393FE2">
        <w:t>3.3.3</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05C57EE"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393FE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D679A81"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393FE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8E106AC"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r w:rsidRPr="00DD7CCF">
        <w:t>)</w:t>
      </w:r>
    </w:p>
    <w:p w14:paraId="1C6A2AAC" w14:textId="41884230"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393FE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44FF6A2"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1C6EA4A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6477304C"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393FE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196660C"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393FE2">
        <w:t>6.2.4</w:t>
      </w:r>
      <w:r w:rsidR="0082156E" w:rsidRPr="00DD7CCF">
        <w:fldChar w:fldCharType="end"/>
      </w:r>
    </w:p>
    <w:p w14:paraId="44A2C641" w14:textId="3B837BD3"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393FE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24A923E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657488C"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393FE2">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873" w:name="_qgilsms4nw42" w:colFirst="0" w:colLast="0"/>
      <w:bookmarkStart w:id="874" w:name="_Ref43980968"/>
      <w:bookmarkStart w:id="875" w:name="_Toc182319849"/>
      <w:bookmarkEnd w:id="873"/>
      <w:r w:rsidRPr="00DD7CCF">
        <w:lastRenderedPageBreak/>
        <w:t xml:space="preserve">Metre </w:t>
      </w:r>
      <w:r w:rsidRPr="00E24F87">
        <w:rPr>
          <w:noProof/>
        </w:rPr>
        <w:t>(</w:t>
      </w:r>
      <w:r w:rsidR="006733B4" w:rsidRPr="00DD7CCF">
        <w:t>prosody</w:t>
      </w:r>
      <w:r w:rsidRPr="00DD7CCF">
        <w:t>)</w:t>
      </w:r>
      <w:bookmarkEnd w:id="874"/>
      <w:bookmarkEnd w:id="875"/>
    </w:p>
    <w:p w14:paraId="157813F4" w14:textId="77777777" w:rsidR="00A15C19" w:rsidRDefault="00A15C19" w:rsidP="00A15C19">
      <w:bookmarkStart w:id="876" w:name="_3ig9fb4xl00q" w:colFirst="0" w:colLast="0"/>
      <w:bookmarkEnd w:id="876"/>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bookmarkStart w:id="877" w:name="_Toc182319850"/>
      <w:r w:rsidRPr="00DD7CCF">
        <w:t>Looking up Sanskrit metres</w:t>
      </w:r>
      <w:bookmarkEnd w:id="877"/>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1E72E0BB" w:rsidR="00C02B8C" w:rsidRPr="00DD7CCF" w:rsidRDefault="001112AA" w:rsidP="006436FD">
      <w:pPr>
        <w:pStyle w:val="Lista2"/>
      </w:pPr>
      <w:hyperlink r:id="rId6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38241BA8" w:rsidR="00C02B8C" w:rsidRDefault="001112AA" w:rsidP="006436FD">
      <w:pPr>
        <w:pStyle w:val="Lista2"/>
      </w:pPr>
      <w:hyperlink r:id="rId6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5C45DEEF" w:rsidR="00A23873" w:rsidRPr="00DD7CCF" w:rsidRDefault="001112AA" w:rsidP="006436FD">
      <w:pPr>
        <w:pStyle w:val="Lista2"/>
      </w:pPr>
      <w:hyperlink r:id="rId65"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878" w:name="_orz8fxvyzur0" w:colFirst="0" w:colLast="0"/>
      <w:bookmarkStart w:id="879" w:name="_Toc182319851"/>
      <w:bookmarkEnd w:id="878"/>
      <w:r w:rsidRPr="00DD7CCF">
        <w:t>Syllable length</w:t>
      </w:r>
      <w:bookmarkEnd w:id="879"/>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BA81295"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0AAAEDFA"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0E8E13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880" w:name="_uiwqp6i2kceu" w:colFirst="0" w:colLast="0"/>
      <w:bookmarkStart w:id="881" w:name="_Ref43991811"/>
      <w:bookmarkStart w:id="882" w:name="_Toc182319852"/>
      <w:bookmarkEnd w:id="880"/>
      <w:r w:rsidRPr="00DD7CCF">
        <w:t>Prosodic code</w:t>
      </w:r>
      <w:bookmarkEnd w:id="881"/>
      <w:bookmarkEnd w:id="882"/>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290FBB86"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393FE2">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393FE2">
        <w:t>2.3.4.3</w:t>
      </w:r>
      <w:r w:rsidR="00AC54D6">
        <w:fldChar w:fldCharType="end"/>
      </w:r>
      <w:r w:rsidRPr="00DD7CCF">
        <w:t>)</w:t>
      </w:r>
    </w:p>
    <w:p w14:paraId="7676B26A" w14:textId="5394DACB"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393FE2">
        <w:t>5.4.5</w:t>
      </w:r>
      <w:r w:rsidR="001B68E2" w:rsidRPr="00DD7CCF">
        <w:fldChar w:fldCharType="end"/>
      </w:r>
      <w:r w:rsidRPr="00DD7CCF">
        <w:t>)</w:t>
      </w:r>
    </w:p>
    <w:p w14:paraId="42A78837" w14:textId="32027628"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393FE2">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15605444" w:rsidR="00177FFC" w:rsidRDefault="00177FFC" w:rsidP="006436FD">
      <w:pPr>
        <w:pStyle w:val="Kpalrs"/>
      </w:pPr>
      <w:bookmarkStart w:id="883" w:name="_Ref44134408"/>
      <w:bookmarkStart w:id="884" w:name="_Ref48034861"/>
      <w:r>
        <w:t xml:space="preserve">Table </w:t>
      </w:r>
      <w:r w:rsidR="006A77BF">
        <w:fldChar w:fldCharType="begin"/>
      </w:r>
      <w:r w:rsidR="006A77BF">
        <w:instrText xml:space="preserve"> SEQ Table \* ARABIC </w:instrText>
      </w:r>
      <w:r w:rsidR="006A77BF">
        <w:fldChar w:fldCharType="separate"/>
      </w:r>
      <w:r w:rsidR="00393FE2">
        <w:rPr>
          <w:noProof/>
        </w:rPr>
        <w:t>2</w:t>
      </w:r>
      <w:r w:rsidR="006A77BF">
        <w:rPr>
          <w:noProof/>
        </w:rPr>
        <w:fldChar w:fldCharType="end"/>
      </w:r>
      <w:bookmarkEnd w:id="883"/>
      <w:r>
        <w:t>. Prosodic notation</w:t>
      </w:r>
      <w:bookmarkEnd w:id="884"/>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8"/>
            </w:r>
          </w:p>
        </w:tc>
      </w:tr>
    </w:tbl>
    <w:p w14:paraId="144EFB3F" w14:textId="50CBA417" w:rsidR="00C02B8C" w:rsidRDefault="004D2E67">
      <w:pPr>
        <w:pStyle w:val="Cmsor2"/>
        <w:numPr>
          <w:ilvl w:val="1"/>
          <w:numId w:val="7"/>
        </w:numPr>
      </w:pPr>
      <w:bookmarkStart w:id="885" w:name="_g11y2ljnx9av" w:colFirst="0" w:colLast="0"/>
      <w:bookmarkStart w:id="886" w:name="_Toc182319853"/>
      <w:bookmarkEnd w:id="885"/>
      <w:r w:rsidRPr="00DD7CCF">
        <w:t>Sanskrit</w:t>
      </w:r>
      <w:r w:rsidR="006436FD">
        <w:t>, Prakrit and Sanskrit-</w:t>
      </w:r>
      <w:r w:rsidR="006733B4">
        <w:t>based</w:t>
      </w:r>
      <w:r w:rsidR="006733B4" w:rsidRPr="00DD7CCF">
        <w:t xml:space="preserve"> </w:t>
      </w:r>
      <w:r w:rsidRPr="00DD7CCF">
        <w:t>metres</w:t>
      </w:r>
      <w:bookmarkEnd w:id="886"/>
    </w:p>
    <w:p w14:paraId="605C038A" w14:textId="7EF1EB85" w:rsidR="006436FD" w:rsidRPr="006436FD" w:rsidRDefault="006436FD">
      <w:pPr>
        <w:pStyle w:val="Cmsor3"/>
        <w:numPr>
          <w:ilvl w:val="2"/>
          <w:numId w:val="7"/>
        </w:numPr>
      </w:pPr>
      <w:bookmarkStart w:id="887" w:name="_Ref48034402"/>
      <w:bookmarkStart w:id="888" w:name="_Toc182319854"/>
      <w:r>
        <w:t>Syllabic metres (</w:t>
      </w:r>
      <w:r>
        <w:rPr>
          <w:rStyle w:val="Foreign"/>
        </w:rPr>
        <w:t>varṇav</w:t>
      </w:r>
      <w:r w:rsidRPr="00DD7CCF">
        <w:rPr>
          <w:rStyle w:val="Foreign"/>
        </w:rPr>
        <w:t>r̥tta</w:t>
      </w:r>
      <w:r>
        <w:t>)</w:t>
      </w:r>
      <w:bookmarkEnd w:id="887"/>
      <w:bookmarkEnd w:id="888"/>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5C358A80"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393FE2">
        <w:rPr>
          <w:noProof/>
        </w:rPr>
        <w:t>159</w:t>
      </w:r>
      <w:r w:rsidR="006E2C5C" w:rsidRPr="00DD7CCF">
        <w:fldChar w:fldCharType="end"/>
      </w:r>
      <w:r w:rsidR="006E2C5C" w:rsidRPr="00DD7CCF">
        <w:t xml:space="preserve"> </w:t>
      </w:r>
      <w:r w:rsidRPr="00DD7CCF">
        <w:t>above</w:t>
      </w:r>
    </w:p>
    <w:p w14:paraId="244DC2D1" w14:textId="1D3F1618"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w:t>
      </w:r>
    </w:p>
    <w:p w14:paraId="563783E5" w14:textId="26A93C33" w:rsidR="00263A70" w:rsidRPr="00DD7CCF" w:rsidRDefault="00177FFC" w:rsidP="006436FD">
      <w:pPr>
        <w:pStyle w:val="Kpalrs"/>
      </w:pPr>
      <w:bookmarkStart w:id="889" w:name="_Ref44134196"/>
      <w:bookmarkStart w:id="890" w:name="_Ref48035097"/>
      <w:r>
        <w:t xml:space="preserve">Table </w:t>
      </w:r>
      <w:r w:rsidR="006A77BF">
        <w:fldChar w:fldCharType="begin"/>
      </w:r>
      <w:r w:rsidR="006A77BF">
        <w:instrText xml:space="preserve"> SEQ Table \* ARABIC </w:instrText>
      </w:r>
      <w:r w:rsidR="006A77BF">
        <w:fldChar w:fldCharType="separate"/>
      </w:r>
      <w:r w:rsidR="00393FE2">
        <w:rPr>
          <w:noProof/>
        </w:rPr>
        <w:t>3</w:t>
      </w:r>
      <w:r w:rsidR="006A77BF">
        <w:rPr>
          <w:noProof/>
        </w:rPr>
        <w:fldChar w:fldCharType="end"/>
      </w:r>
      <w:bookmarkEnd w:id="889"/>
      <w:r>
        <w:t>. Sanskrit syllabic metres</w:t>
      </w:r>
      <w:bookmarkEnd w:id="890"/>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891"/>
            <w:r w:rsidRPr="00DD7CCF">
              <w:t>XML notation</w:t>
            </w:r>
            <w:commentRangeEnd w:id="891"/>
            <w:r w:rsidR="00671BCB">
              <w:rPr>
                <w:rStyle w:val="Jegyzethivatkozs"/>
                <w:rFonts w:ascii="Gentium Plus" w:hAnsi="Gentium Plus" w:cs="Mangal"/>
              </w:rPr>
              <w:commentReference w:id="891"/>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2"/>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892" w:name="_2qn1tcnogd7u" w:colFirst="0" w:colLast="0"/>
      <w:bookmarkStart w:id="893" w:name="_Ref56418748"/>
      <w:bookmarkStart w:id="894" w:name="_Ref43991783"/>
      <w:bookmarkStart w:id="895" w:name="_Toc182319855"/>
      <w:bookmarkEnd w:id="892"/>
      <w:r>
        <w:t>M</w:t>
      </w:r>
      <w:r w:rsidRPr="00DD7CCF">
        <w:t>oraic metres</w:t>
      </w:r>
      <w:bookmarkEnd w:id="893"/>
      <w:bookmarkEnd w:id="89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4E7F60F"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393FE2">
        <w:t xml:space="preserve">Table </w:t>
      </w:r>
      <w:r w:rsidR="00393FE2">
        <w:rPr>
          <w:noProof/>
        </w:rPr>
        <w:t>5</w:t>
      </w:r>
      <w:r w:rsidR="009633E9">
        <w:fldChar w:fldCharType="end"/>
      </w:r>
      <w:r w:rsidR="009633E9" w:rsidRPr="00DD7CCF">
        <w:t xml:space="preserve"> below</w:t>
      </w:r>
    </w:p>
    <w:p w14:paraId="7D24F394" w14:textId="1B714E52"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393FE2">
        <w:t xml:space="preserve">Table </w:t>
      </w:r>
      <w:r w:rsidR="00393FE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EA3D99A"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393FE2">
        <w:t>2.3.4.5</w:t>
      </w:r>
      <w:r w:rsidR="00AC54D6">
        <w:fldChar w:fldCharType="end"/>
      </w:r>
      <w:r w:rsidRPr="00DD7CCF">
        <w:t>)</w:t>
      </w:r>
    </w:p>
    <w:p w14:paraId="708E3E88" w14:textId="22D434A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393FE2">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3A2CB44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393FE2">
        <w:t xml:space="preserve">Table </w:t>
      </w:r>
      <w:r w:rsidR="00393FE2">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050E1D15"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393FE2">
        <w:t xml:space="preserve">Table </w:t>
      </w:r>
      <w:r w:rsidR="00393FE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366ABBAD"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393FE2">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393FE2">
        <w:t>2.3.3.1</w:t>
      </w:r>
      <w:r w:rsidR="00AC54D6">
        <w:fldChar w:fldCharType="end"/>
      </w:r>
      <w:r w:rsidRPr="00DD7CCF">
        <w:t>)</w:t>
      </w:r>
    </w:p>
    <w:p w14:paraId="762919A0" w14:textId="6A5B9498"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393FE2">
        <w:t xml:space="preserve">Table </w:t>
      </w:r>
      <w:r w:rsidR="00393FE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0EAF66AE" w:rsidR="006436FD" w:rsidRDefault="006436FD" w:rsidP="006436FD">
      <w:pPr>
        <w:pStyle w:val="Kpalrs"/>
      </w:pPr>
      <w:bookmarkStart w:id="896" w:name="_Ref48034870"/>
      <w:r>
        <w:t xml:space="preserve">Table </w:t>
      </w:r>
      <w:r w:rsidR="006A77BF">
        <w:fldChar w:fldCharType="begin"/>
      </w:r>
      <w:r w:rsidR="006A77BF">
        <w:instrText xml:space="preserve"> SEQ Table \* ARABIC </w:instrText>
      </w:r>
      <w:r w:rsidR="006A77BF">
        <w:fldChar w:fldCharType="separate"/>
      </w:r>
      <w:r w:rsidR="00393FE2">
        <w:rPr>
          <w:noProof/>
        </w:rPr>
        <w:t>4</w:t>
      </w:r>
      <w:r w:rsidR="006A77BF">
        <w:rPr>
          <w:noProof/>
        </w:rPr>
        <w:fldChar w:fldCharType="end"/>
      </w:r>
      <w:bookmarkEnd w:id="896"/>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022D2C92"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393FE2">
              <w:t xml:space="preserve">Table </w:t>
            </w:r>
            <w:r w:rsidR="00393FE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897" w:name="_Ref44134646"/>
    </w:p>
    <w:p w14:paraId="4380A4AD" w14:textId="40CE9922" w:rsidR="006436FD" w:rsidRDefault="006436FD" w:rsidP="006436FD">
      <w:pPr>
        <w:pStyle w:val="Kpalrs"/>
      </w:pPr>
      <w:bookmarkStart w:id="898" w:name="_Ref48034862"/>
      <w:r>
        <w:t xml:space="preserve">Table </w:t>
      </w:r>
      <w:r w:rsidR="006A77BF">
        <w:fldChar w:fldCharType="begin"/>
      </w:r>
      <w:r w:rsidR="006A77BF">
        <w:instrText xml:space="preserve"> SEQ Table \* ARABIC </w:instrText>
      </w:r>
      <w:r w:rsidR="006A77BF">
        <w:fldChar w:fldCharType="separate"/>
      </w:r>
      <w:r w:rsidR="00393FE2">
        <w:rPr>
          <w:noProof/>
        </w:rPr>
        <w:t>5</w:t>
      </w:r>
      <w:r w:rsidR="006A77BF">
        <w:rPr>
          <w:noProof/>
        </w:rPr>
        <w:fldChar w:fldCharType="end"/>
      </w:r>
      <w:bookmarkEnd w:id="897"/>
      <w:bookmarkEnd w:id="898"/>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lastRenderedPageBreak/>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9633E9">
            <w:pPr>
              <w:pStyle w:val="Tablet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899" w:name="_Ref48034509"/>
      <w:bookmarkStart w:id="900" w:name="_Toc182319856"/>
      <w:r>
        <w:rPr>
          <w:rStyle w:val="Foreign"/>
        </w:rPr>
        <w:t>A</w:t>
      </w:r>
      <w:r w:rsidR="004D2E67" w:rsidRPr="00ED5C86">
        <w:rPr>
          <w:rStyle w:val="Foreign"/>
        </w:rPr>
        <w:t>nuṣṭubh</w:t>
      </w:r>
      <w:bookmarkEnd w:id="894"/>
      <w:r w:rsidR="00991C8A">
        <w:t xml:space="preserve"> details</w:t>
      </w:r>
      <w:bookmarkEnd w:id="899"/>
      <w:bookmarkEnd w:id="900"/>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1490DFE3"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393FE2">
        <w:t xml:space="preserve">Table </w:t>
      </w:r>
      <w:r w:rsidR="00393FE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3EE8E12D"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393FE2" w:rsidRPr="00ED5C86">
        <w:t xml:space="preserve">Table </w:t>
      </w:r>
      <w:r w:rsidR="00393FE2">
        <w:rPr>
          <w:noProof/>
        </w:rPr>
        <w:t>6</w:t>
      </w:r>
      <w:r w:rsidR="004C2A93">
        <w:fldChar w:fldCharType="end"/>
      </w:r>
      <w:r w:rsidR="004C2A93">
        <w:t xml:space="preserve"> </w:t>
      </w:r>
      <w:r w:rsidRPr="00DD7CCF">
        <w:t>below</w:t>
      </w:r>
    </w:p>
    <w:p w14:paraId="3F498E04" w14:textId="09060327"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03D9F36B" w14:textId="714F2E8E"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393FE2" w:rsidRPr="00ED5C86">
        <w:t xml:space="preserve">Table </w:t>
      </w:r>
      <w:r w:rsidR="00393FE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5B5BF9AE" w14:textId="1CFEC84D" w:rsidR="00177FFC" w:rsidRDefault="00177FFC" w:rsidP="006436FD">
      <w:pPr>
        <w:pStyle w:val="Kpalrs"/>
      </w:pPr>
      <w:bookmarkStart w:id="901" w:name="_Ref44134600"/>
      <w:r w:rsidRPr="00ED5C86">
        <w:t xml:space="preserve">Table </w:t>
      </w:r>
      <w:r w:rsidR="006A77BF">
        <w:fldChar w:fldCharType="begin"/>
      </w:r>
      <w:r w:rsidR="006A77BF">
        <w:instrText xml:space="preserve"> SEQ Table \* ARABIC </w:instrText>
      </w:r>
      <w:r w:rsidR="006A77BF">
        <w:fldChar w:fldCharType="separate"/>
      </w:r>
      <w:r w:rsidR="00393FE2">
        <w:rPr>
          <w:noProof/>
        </w:rPr>
        <w:t>6</w:t>
      </w:r>
      <w:r w:rsidR="006A77BF">
        <w:rPr>
          <w:noProof/>
        </w:rPr>
        <w:fldChar w:fldCharType="end"/>
      </w:r>
      <w:bookmarkEnd w:id="90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39258F8" w:rsidR="00177FFC" w:rsidRDefault="00177FFC" w:rsidP="006436FD">
      <w:pPr>
        <w:pStyle w:val="Kpalrs"/>
      </w:pPr>
      <w:bookmarkStart w:id="902" w:name="_Ref48034860"/>
      <w:bookmarkStart w:id="903" w:name="_Ref48034859"/>
      <w:r w:rsidRPr="00ED5C86">
        <w:t xml:space="preserve">Table </w:t>
      </w:r>
      <w:r w:rsidR="006A77BF">
        <w:fldChar w:fldCharType="begin"/>
      </w:r>
      <w:r w:rsidR="006A77BF">
        <w:instrText xml:space="preserve"> SEQ Table \* ARABIC </w:instrText>
      </w:r>
      <w:r w:rsidR="006A77BF">
        <w:fldChar w:fldCharType="separate"/>
      </w:r>
      <w:r w:rsidR="00393FE2">
        <w:rPr>
          <w:noProof/>
        </w:rPr>
        <w:t>7</w:t>
      </w:r>
      <w:r w:rsidR="006A77BF">
        <w:rPr>
          <w:noProof/>
        </w:rPr>
        <w:fldChar w:fldCharType="end"/>
      </w:r>
      <w:bookmarkEnd w:id="902"/>
      <w:r w:rsidRPr="00ED5C86">
        <w:t xml:space="preserve">. Recognised </w:t>
      </w:r>
      <w:r w:rsidRPr="00ED5C86">
        <w:rPr>
          <w:rStyle w:val="Foreign"/>
        </w:rPr>
        <w:t>vipulā anuṣṭubh</w:t>
      </w:r>
      <w:r w:rsidRPr="00ED5C86">
        <w:t xml:space="preserve"> patterns (even lines only)</w:t>
      </w:r>
      <w:bookmarkEnd w:id="903"/>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04" w:name="_n2qlg5gxi1qw" w:colFirst="0" w:colLast="0"/>
      <w:bookmarkStart w:id="905" w:name="_Ref43991920"/>
      <w:bookmarkStart w:id="906" w:name="_Toc182319857"/>
      <w:bookmarkEnd w:id="904"/>
      <w:r>
        <w:lastRenderedPageBreak/>
        <w:t>T</w:t>
      </w:r>
      <w:r w:rsidR="004D2E67" w:rsidRPr="00DD7CCF">
        <w:t xml:space="preserve">he </w:t>
      </w:r>
      <w:r w:rsidR="004D2E67" w:rsidRPr="00ED5C86">
        <w:rPr>
          <w:rStyle w:val="Foreign"/>
        </w:rPr>
        <w:t>upajāti</w:t>
      </w:r>
      <w:r w:rsidR="004D2E67" w:rsidRPr="00DD7CCF">
        <w:t xml:space="preserve"> family</w:t>
      </w:r>
      <w:bookmarkEnd w:id="905"/>
      <w:bookmarkEnd w:id="906"/>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07" w:name="_n8vla59yhjha" w:colFirst="0" w:colLast="0"/>
      <w:bookmarkStart w:id="908" w:name="_Ref43991854"/>
      <w:bookmarkStart w:id="909" w:name="_Toc182319858"/>
      <w:bookmarkEnd w:id="907"/>
      <w:r>
        <w:t>T</w:t>
      </w:r>
      <w:r w:rsidR="004D2E67" w:rsidRPr="00DD7CCF">
        <w:t xml:space="preserve">he </w:t>
      </w:r>
      <w:r w:rsidR="004D2E67" w:rsidRPr="00ED5C86">
        <w:rPr>
          <w:rStyle w:val="Foreign"/>
        </w:rPr>
        <w:t>vaitālīya</w:t>
      </w:r>
      <w:r w:rsidR="004D2E67" w:rsidRPr="00DD7CCF">
        <w:t xml:space="preserve"> family</w:t>
      </w:r>
      <w:bookmarkEnd w:id="908"/>
      <w:bookmarkEnd w:id="909"/>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6A4889F7"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393FE2">
        <w:t xml:space="preserve">Table </w:t>
      </w:r>
      <w:r w:rsidR="00393FE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10" w:name="_4rj5tl9kxhaa" w:colFirst="0" w:colLast="0"/>
      <w:bookmarkStart w:id="911" w:name="_Ref43991879"/>
      <w:bookmarkStart w:id="912" w:name="_Toc182319859"/>
      <w:bookmarkEnd w:id="910"/>
      <w:r w:rsidRPr="00DD7CCF">
        <w:t>Vedic trimeter</w:t>
      </w:r>
      <w:bookmarkEnd w:id="911"/>
      <w:bookmarkEnd w:id="912"/>
    </w:p>
    <w:p w14:paraId="2EBBE361" w14:textId="0E3C8C24"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393FE2">
        <w:t xml:space="preserve">Table </w:t>
      </w:r>
      <w:r w:rsidR="00393FE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lastRenderedPageBreak/>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913" w:name="_uk4ukgks9biu" w:colFirst="0" w:colLast="0"/>
      <w:bookmarkEnd w:id="913"/>
    </w:p>
    <w:p w14:paraId="7F9E4B3B" w14:textId="7D982462" w:rsidR="00F132CC" w:rsidRDefault="00F132CC">
      <w:pPr>
        <w:pStyle w:val="Cmsor3"/>
        <w:numPr>
          <w:ilvl w:val="2"/>
          <w:numId w:val="7"/>
        </w:numPr>
      </w:pPr>
      <w:bookmarkStart w:id="914" w:name="_Toc182319860"/>
      <w:r>
        <w:t>Other semi-syllabic metres</w:t>
      </w:r>
      <w:bookmarkEnd w:id="914"/>
    </w:p>
    <w:p w14:paraId="72157A83" w14:textId="3B714FF2" w:rsidR="009505BE" w:rsidRDefault="00E96DB6" w:rsidP="00F132CC">
      <w:pPr>
        <w:pStyle w:val="Lista"/>
      </w:pPr>
      <w:r>
        <w:t xml:space="preserve">a rare epigraphic metre provisionally named </w:t>
      </w:r>
      <w:bookmarkStart w:id="915" w:name="_Hlk47542365"/>
      <w:r w:rsidRPr="00E96DB6">
        <w:rPr>
          <w:rStyle w:val="Foreign"/>
        </w:rPr>
        <w:t>gītikā</w:t>
      </w:r>
      <w:bookmarkEnd w:id="915"/>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916" w:name="_zhjmnze98hpp" w:colFirst="0" w:colLast="0"/>
      <w:bookmarkStart w:id="917" w:name="_Toc182319861"/>
      <w:bookmarkEnd w:id="916"/>
      <w:r w:rsidRPr="00DD7CCF">
        <w:t>Tamil metres</w:t>
      </w:r>
      <w:bookmarkEnd w:id="917"/>
    </w:p>
    <w:p w14:paraId="5CD28D50" w14:textId="10E5A998"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393FE2">
        <w:t xml:space="preserve">Table </w:t>
      </w:r>
      <w:r w:rsidR="00393FE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28312F43" w:rsidR="00C02B8C" w:rsidRPr="00DD7CCF" w:rsidRDefault="00177FFC" w:rsidP="006436FD">
      <w:pPr>
        <w:pStyle w:val="Kpalrs"/>
      </w:pPr>
      <w:bookmarkStart w:id="918" w:name="_Ref44134715"/>
      <w:r>
        <w:t xml:space="preserve">Table </w:t>
      </w:r>
      <w:r w:rsidR="006A77BF">
        <w:fldChar w:fldCharType="begin"/>
      </w:r>
      <w:r w:rsidR="006A77BF">
        <w:instrText xml:space="preserve"> SEQ Table \* ARABIC </w:instrText>
      </w:r>
      <w:r w:rsidR="006A77BF">
        <w:fldChar w:fldCharType="separate"/>
      </w:r>
      <w:r w:rsidR="00393FE2">
        <w:rPr>
          <w:noProof/>
        </w:rPr>
        <w:t>8</w:t>
      </w:r>
      <w:r w:rsidR="006A77BF">
        <w:rPr>
          <w:noProof/>
        </w:rPr>
        <w:fldChar w:fldCharType="end"/>
      </w:r>
      <w:bookmarkEnd w:id="918"/>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9"/>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lastRenderedPageBreak/>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919" w:name="_9d8e21ca9gia" w:colFirst="0" w:colLast="0"/>
      <w:bookmarkStart w:id="920" w:name="_Ref43985466"/>
      <w:bookmarkStart w:id="921" w:name="_Toc182319862"/>
      <w:bookmarkEnd w:id="919"/>
      <w:r w:rsidRPr="00DD7CCF">
        <w:lastRenderedPageBreak/>
        <w:t xml:space="preserve">“Case Studies” in </w:t>
      </w:r>
      <w:r w:rsidR="006733B4" w:rsidRPr="00DD7CCF">
        <w:t>encoding complex layout</w:t>
      </w:r>
      <w:bookmarkEnd w:id="920"/>
      <w:bookmarkEnd w:id="921"/>
    </w:p>
    <w:p w14:paraId="11FAF6C2" w14:textId="77777777" w:rsidR="00C02B8C" w:rsidRPr="00DD7CCF" w:rsidRDefault="00847076" w:rsidP="00A15C19">
      <w:pPr>
        <w:pStyle w:val="Cmsor2"/>
        <w:numPr>
          <w:ilvl w:val="0"/>
          <w:numId w:val="0"/>
        </w:numPr>
      </w:pPr>
      <w:bookmarkStart w:id="922" w:name="_fxhw8prafv6z" w:colFirst="0" w:colLast="0"/>
      <w:bookmarkStart w:id="923" w:name="_Toc182319863"/>
      <w:bookmarkEnd w:id="922"/>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923"/>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0C6DF4A0"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393FE2">
        <w:t>3.6.3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3CE5BED"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w:t>
      </w:r>
    </w:p>
    <w:p w14:paraId="7B01F462" w14:textId="77777777" w:rsidR="00C02B8C" w:rsidRPr="00DD7CCF" w:rsidRDefault="00C02B8C" w:rsidP="006436FD"/>
    <w:p w14:paraId="15094EDD" w14:textId="48F254C0"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393FE2">
        <w:rPr>
          <w:rStyle w:val="Codecomment"/>
        </w:rPr>
        <w:t>3.6.4.4</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01522776"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393FE2">
        <w:rPr>
          <w:rStyle w:val="Codecomment"/>
        </w:rPr>
        <w:t>3.3.2.1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4287E8CC"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924" w:name="_mqsd94x1tblc" w:colFirst="0" w:colLast="0"/>
      <w:bookmarkStart w:id="925" w:name="_Toc182319864"/>
      <w:bookmarkEnd w:id="924"/>
      <w:r w:rsidRPr="00DD7CCF">
        <w:t>Case study 2A: copperplate charter with seal and other goodies</w:t>
      </w:r>
      <w:bookmarkEnd w:id="925"/>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13BFC684"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10ED9595" w14:textId="1BFA4F7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2B3771E7"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4B2434">
        <w:fldChar w:fldCharType="begin"/>
      </w:r>
      <w:r w:rsidR="004B2434">
        <w:instrText xml:space="preserve"> REF _Ref182299386 \r \h </w:instrText>
      </w:r>
      <w:r w:rsidR="004B2434">
        <w:fldChar w:fldCharType="separate"/>
      </w:r>
      <w:r w:rsidR="00393FE2">
        <w:t>––</w:t>
      </w:r>
      <w:r w:rsidR="004B2434">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31186E65"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393FE2">
        <w:t>3.4.2</w:t>
      </w:r>
      <w:r w:rsidR="003C3D87" w:rsidRPr="00DD7CCF">
        <w:fldChar w:fldCharType="end"/>
      </w:r>
      <w:r w:rsidRPr="00DD7CCF">
        <w:t>)</w:t>
      </w:r>
    </w:p>
    <w:p w14:paraId="5164A6BD" w14:textId="40048084"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 each attached to the relevant page</w:t>
      </w:r>
    </w:p>
    <w:p w14:paraId="1D5D7901" w14:textId="60A160B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393FE2">
        <w:t>7.5.3</w:t>
      </w:r>
      <w:r w:rsidR="00B670B4" w:rsidRPr="00DD7CCF">
        <w:fldChar w:fldCharType="end"/>
      </w:r>
      <w:r w:rsidRPr="00DD7CCF">
        <w:t>)</w:t>
      </w:r>
    </w:p>
    <w:p w14:paraId="25F7D4C3" w14:textId="77777777" w:rsidR="00C02B8C" w:rsidRPr="00DD7CCF" w:rsidRDefault="00C02B8C" w:rsidP="006436FD"/>
    <w:p w14:paraId="2FA9F590" w14:textId="4108F095"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393FE2">
        <w:rPr>
          <w:rStyle w:val="Codecomment"/>
        </w:rPr>
        <w:t>3.5.3.3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4B2434">
        <w:rPr>
          <w:rStyle w:val="Codecomment"/>
        </w:rPr>
        <w:fldChar w:fldCharType="begin"/>
      </w:r>
      <w:r w:rsidR="004B2434">
        <w:rPr>
          <w:rStyle w:val="Codecomment"/>
        </w:rPr>
        <w:instrText xml:space="preserve"> REF _Ref182299386 \r \h </w:instrText>
      </w:r>
      <w:r w:rsidR="004B2434">
        <w:rPr>
          <w:rStyle w:val="Codecomment"/>
        </w:rPr>
      </w:r>
      <w:r w:rsidR="004B2434">
        <w:rPr>
          <w:rStyle w:val="Codecomment"/>
        </w:rPr>
        <w:fldChar w:fldCharType="separate"/>
      </w:r>
      <w:r w:rsidR="00393FE2">
        <w:rPr>
          <w:rStyle w:val="Codecomment"/>
        </w:rPr>
        <w:t>––</w:t>
      </w:r>
      <w:r w:rsidR="004B2434">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1C997113"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3.5.4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3.4.2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393FE2">
        <w:rPr>
          <w:rStyle w:val="Codecomment"/>
        </w:rPr>
        <w:t>3.3.2</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B5025D3"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3.4.4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926" w:name="_q8mje15sbli5" w:colFirst="0" w:colLast="0"/>
      <w:bookmarkStart w:id="927" w:name="_Toc182319865"/>
      <w:bookmarkEnd w:id="926"/>
      <w:r w:rsidRPr="00DD7CCF">
        <w:t>Case study 2B: copperplate charter with a lost plate reconstructed</w:t>
      </w:r>
      <w:bookmarkEnd w:id="927"/>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A16724F"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393FE2">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21EDCB42"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393FE2">
        <w:rPr>
          <w:rStyle w:val="Codecomment"/>
        </w:rPr>
        <w:t>3.3.2.1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393FE2">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928" w:name="_91l5g3c4663p" w:colFirst="0" w:colLast="0"/>
      <w:bookmarkStart w:id="929" w:name="_Toc182319866"/>
      <w:bookmarkEnd w:id="928"/>
      <w:r w:rsidRPr="00A15C19">
        <w:t>Case study 2C: copperplate charter with a lost plate not</w:t>
      </w:r>
      <w:r w:rsidRPr="00DD7CCF">
        <w:t xml:space="preserve"> reconstructed</w:t>
      </w:r>
      <w:bookmarkEnd w:id="929"/>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76C5F57D"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393FE2">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5AA52845"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930" w:name="_1h8zsds4qdsf" w:colFirst="0" w:colLast="0"/>
      <w:bookmarkStart w:id="931" w:name="_Ref43989726"/>
      <w:bookmarkStart w:id="932" w:name="_Toc182319867"/>
      <w:bookmarkEnd w:id="930"/>
      <w:r w:rsidRPr="00DD7CCF">
        <w:t xml:space="preserve">Case study </w:t>
      </w:r>
      <w:r>
        <w:t>3</w:t>
      </w:r>
      <w:r w:rsidRPr="00DD7CCF">
        <w:t xml:space="preserve">: </w:t>
      </w:r>
      <w:r>
        <w:t xml:space="preserve">stele with two inscribed faces, an incipit and </w:t>
      </w:r>
      <w:r w:rsidR="00617FAB">
        <w:t>quasi-</w:t>
      </w:r>
      <w:r>
        <w:t>columns</w:t>
      </w:r>
      <w:bookmarkEnd w:id="932"/>
    </w:p>
    <w:p w14:paraId="5F07901A" w14:textId="77777777" w:rsidR="0098269A" w:rsidRPr="002047CC" w:rsidRDefault="0098269A" w:rsidP="007B52A3">
      <w:pPr>
        <w:pStyle w:val="Image"/>
      </w:pPr>
      <w:r>
        <w:drawing>
          <wp:inline distT="0" distB="0" distL="0" distR="0" wp14:anchorId="0ACAC4C2" wp14:editId="3F063A7F">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lastRenderedPageBreak/>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1EF85ACC"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393FE2">
        <w:t>3.6</w:t>
      </w:r>
      <w:r>
        <w:fldChar w:fldCharType="end"/>
      </w:r>
      <w:r>
        <w:t>), as for similar stelae without an incipit on the second face</w:t>
      </w:r>
    </w:p>
    <w:p w14:paraId="39F0A88B" w14:textId="3B69BA8C"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393FE2">
        <w:t>3.4.2</w:t>
      </w:r>
      <w:r>
        <w:fldChar w:fldCharType="end"/>
      </w:r>
      <w:r>
        <w:t>), without regard for the fact that the second incipit is not part of the logical flow</w:t>
      </w:r>
    </w:p>
    <w:p w14:paraId="607EA327" w14:textId="75D4577B"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393FE2">
        <w:t>3.7</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933" w:name="_Toc182319868"/>
      <w:r w:rsidR="004D2E67" w:rsidRPr="00DD7CCF">
        <w:t xml:space="preserve">Language </w:t>
      </w:r>
      <w:bookmarkEnd w:id="931"/>
      <w:r w:rsidR="006733B4">
        <w:t>tags</w:t>
      </w:r>
      <w:bookmarkEnd w:id="933"/>
    </w:p>
    <w:p w14:paraId="52EFBEDD" w14:textId="42BDDB77" w:rsidR="0072673D" w:rsidRDefault="0072673D" w:rsidP="00DD7CCF">
      <w:pPr>
        <w:pStyle w:val="Lista"/>
      </w:pPr>
      <w:ins w:id="934"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ins>
      <w:ins w:id="935" w:author="Dániel Balogh [2]" w:date="2024-01-08T09:54:00Z">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CC4FF15" w:rsidR="00C02B8C" w:rsidRPr="00DD7CCF" w:rsidRDefault="00177FFC" w:rsidP="00177FFC">
      <w:pPr>
        <w:pStyle w:val="Kpalrs"/>
      </w:pPr>
      <w:r>
        <w:t xml:space="preserve">Table </w:t>
      </w:r>
      <w:r w:rsidR="006A77BF">
        <w:fldChar w:fldCharType="begin"/>
      </w:r>
      <w:r w:rsidR="006A77BF">
        <w:instrText xml:space="preserve"> SEQ Table \* ARABIC </w:instrText>
      </w:r>
      <w:r w:rsidR="006A77BF">
        <w:fldChar w:fldCharType="separate"/>
      </w:r>
      <w:r w:rsidR="00393FE2">
        <w:rPr>
          <w:noProof/>
        </w:rPr>
        <w:t>9</w:t>
      </w:r>
      <w:r w:rsidR="006A77BF">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lastRenderedPageBreak/>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936" w:name="_jalh6cgsei8" w:colFirst="0" w:colLast="0"/>
      <w:bookmarkStart w:id="937" w:name="_Ref43990834"/>
      <w:bookmarkStart w:id="938" w:name="_Toc182319869"/>
      <w:bookmarkEnd w:id="936"/>
      <w:r w:rsidRPr="00DD7CCF">
        <w:lastRenderedPageBreak/>
        <w:t xml:space="preserve">Titling </w:t>
      </w:r>
      <w:r w:rsidR="006733B4" w:rsidRPr="00DD7CCF">
        <w:t>conventions</w:t>
      </w:r>
      <w:bookmarkEnd w:id="937"/>
      <w:bookmarkEnd w:id="938"/>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939" w:name="_fkfiw4gv3nvf" w:colFirst="0" w:colLast="0"/>
      <w:bookmarkStart w:id="940" w:name="_Ref43988536"/>
      <w:bookmarkStart w:id="941" w:name="_Toc182319870"/>
      <w:bookmarkEnd w:id="939"/>
      <w:r w:rsidRPr="008608D1">
        <w:lastRenderedPageBreak/>
        <w:t xml:space="preserve">Normalisation </w:t>
      </w:r>
      <w:bookmarkEnd w:id="940"/>
      <w:r w:rsidR="006733B4">
        <w:t>suggestions</w:t>
      </w:r>
      <w:bookmarkEnd w:id="941"/>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1650576F"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393FE2">
        <w:t>6.1.4</w:t>
      </w:r>
      <w:r w:rsidR="009A6168" w:rsidRPr="00DD7CCF">
        <w:fldChar w:fldCharType="end"/>
      </w:r>
      <w:r w:rsidRPr="00DD7CCF">
        <w:t xml:space="preserve"> overrule the suggestions listed below</w:t>
      </w:r>
    </w:p>
    <w:p w14:paraId="56F05FA9" w14:textId="45D5D2CB" w:rsidR="00177FFC" w:rsidRPr="00DD7CCF" w:rsidRDefault="00177FFC" w:rsidP="00177FFC">
      <w:pPr>
        <w:pStyle w:val="Kpalrs"/>
      </w:pPr>
      <w:r>
        <w:t xml:space="preserve">Table </w:t>
      </w:r>
      <w:r w:rsidR="006A77BF">
        <w:fldChar w:fldCharType="begin"/>
      </w:r>
      <w:r w:rsidR="006A77BF">
        <w:instrText xml:space="preserve"> SEQ Table \* ARABIC </w:instrText>
      </w:r>
      <w:r w:rsidR="006A77BF">
        <w:fldChar w:fldCharType="separate"/>
      </w:r>
      <w:r w:rsidR="00393FE2">
        <w:rPr>
          <w:noProof/>
        </w:rPr>
        <w:t>10</w:t>
      </w:r>
      <w:r w:rsidR="006A77BF">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1"/>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942" w:name="_td0xcb1s1fvx" w:colFirst="0" w:colLast="0"/>
      <w:bookmarkStart w:id="943" w:name="_Toc182319871"/>
      <w:bookmarkEnd w:id="942"/>
      <w:r w:rsidRPr="00DD7CCF">
        <w:lastRenderedPageBreak/>
        <w:t>References</w:t>
      </w:r>
      <w:bookmarkEnd w:id="943"/>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3CF8BB3D"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1" w:history="1">
        <w:r w:rsidR="00AB6AAB" w:rsidRPr="00AB6AAB">
          <w:t>http://dh.obdurodon.org/what-is-xml.xhtml</w:t>
        </w:r>
      </w:hyperlink>
      <w:r w:rsidR="00AB6AAB" w:rsidRPr="00AB6AAB">
        <w:t xml:space="preserve"> </w:t>
      </w:r>
    </w:p>
    <w:p w14:paraId="115B4432" w14:textId="2D33E0CA"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3A435FC1"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45BD35B2"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5"/>
      <w:footerReference w:type="default" r:id="rId7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Dániel Balogh [2]" w:date="2024-11-01T11:23:00Z" w:initials="DB">
    <w:p w14:paraId="6694CF50" w14:textId="650B046C" w:rsidR="004403A5" w:rsidRDefault="004403A5">
      <w:pPr>
        <w:pStyle w:val="Jegyzetszveg"/>
      </w:pPr>
      <w:r>
        <w:rPr>
          <w:rStyle w:val="Jegyzethivatkozs"/>
        </w:rPr>
        <w:annotationRef/>
      </w:r>
      <w:r>
        <w:t>check, is that still so?</w:t>
      </w:r>
    </w:p>
  </w:comment>
  <w:comment w:id="39" w:author="Dániel Balogh" w:date="2023-10-31T17:03:00Z" w:initials="DB">
    <w:p w14:paraId="42101D05" w14:textId="77777777" w:rsidR="004403A5" w:rsidRDefault="004403A5">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4403A5" w:rsidRDefault="004403A5">
      <w:pPr>
        <w:pStyle w:val="Jegyzetszveg"/>
      </w:pPr>
      <w:r>
        <w:t>If retain, ask Michaël to read and improve?</w:t>
      </w:r>
    </w:p>
  </w:comment>
  <w:comment w:id="44" w:author="Dániel Balogh [2]" w:date="2023-11-03T15:35:00Z" w:initials="DB">
    <w:p w14:paraId="004C2435" w14:textId="53E27F0F" w:rsidR="004403A5" w:rsidRDefault="004403A5">
      <w:pPr>
        <w:pStyle w:val="Jegyzetszveg"/>
      </w:pPr>
      <w:r>
        <w:rPr>
          <w:rStyle w:val="Jegyzethivatkozs"/>
        </w:rPr>
        <w:annotationRef/>
      </w:r>
      <w:r>
        <w:t>As for 1.3.3: do we want to retain this or can we now assume that participants have the basic idea?</w:t>
      </w:r>
    </w:p>
  </w:comment>
  <w:comment w:id="82" w:author="Dániel Balogh [2]" w:date="2023-11-03T16:44:00Z" w:initials="DB">
    <w:p w14:paraId="3BFC8A99" w14:textId="386A11EE" w:rsidR="004403A5" w:rsidRDefault="004403A5">
      <w:pPr>
        <w:pStyle w:val="Jegyzetszveg"/>
      </w:pPr>
      <w:r>
        <w:rPr>
          <w:rStyle w:val="Jegyzethivatkozs"/>
        </w:rPr>
        <w:annotationRef/>
      </w:r>
      <w:r>
        <w:t>Reconsider getting rid of &lt;ab&gt; altogether and just using &lt;p&gt; all the time?</w:t>
      </w:r>
    </w:p>
  </w:comment>
  <w:comment w:id="98" w:author="Dániel Balogh [2]" w:date="2024-11-04T11:26:00Z" w:initials="DB">
    <w:p w14:paraId="4776A672" w14:textId="77777777" w:rsidR="004403A5" w:rsidRDefault="004403A5">
      <w:pPr>
        <w:pStyle w:val="Jegyzetszveg"/>
      </w:pPr>
      <w:r>
        <w:rPr>
          <w:rStyle w:val="Jegyzethivatkozs"/>
        </w:rPr>
        <w:annotationRef/>
      </w:r>
      <w:r>
        <w:t xml:space="preserve">Get rid of this? </w:t>
      </w:r>
    </w:p>
    <w:p w14:paraId="3D514E43" w14:textId="77777777" w:rsidR="004403A5" w:rsidRDefault="004403A5">
      <w:pPr>
        <w:pStyle w:val="Jegyzetszveg"/>
      </w:pPr>
      <w:hyperlink r:id="rId1" w:history="1">
        <w:r w:rsidRPr="00CB2E26">
          <w:rPr>
            <w:rStyle w:val="Hiperhivatkozs"/>
          </w:rPr>
          <w:t>https://github.com/erc-dharma/project-documentation/issues/335</w:t>
        </w:r>
      </w:hyperlink>
      <w:r>
        <w:t xml:space="preserve"> </w:t>
      </w:r>
    </w:p>
    <w:p w14:paraId="4F5C8E94" w14:textId="2CAF48E8" w:rsidR="004403A5" w:rsidRDefault="004403A5">
      <w:pPr>
        <w:pStyle w:val="Jegyzetszveg"/>
      </w:pPr>
      <w:r>
        <w:t>don’t forget changelog if deleting</w:t>
      </w:r>
    </w:p>
  </w:comment>
  <w:comment w:id="109" w:author="Dániel Balogh [2]" w:date="2024-11-04T11:43:00Z" w:initials="DB">
    <w:p w14:paraId="1C1EB8DD" w14:textId="7EFA6695" w:rsidR="004403A5" w:rsidRDefault="004403A5" w:rsidP="00C54CEA">
      <w:pPr>
        <w:pStyle w:val="Jegyzetszveg"/>
      </w:pPr>
      <w:r>
        <w:rPr>
          <w:rStyle w:val="Jegyzethivatkozs"/>
        </w:rPr>
        <w:annotationRef/>
      </w:r>
      <w:r>
        <w:t xml:space="preserve"> but need to decide what happens to the rest of Appendix 3, especially Tamil metres</w:t>
      </w:r>
    </w:p>
  </w:comment>
  <w:comment w:id="118" w:author="Dániel Balogh [2]" w:date="2024-11-04T11:48:00Z" w:initials="DB">
    <w:p w14:paraId="1A969453" w14:textId="77777777" w:rsidR="004403A5" w:rsidRDefault="004403A5" w:rsidP="00C54CEA">
      <w:pPr>
        <w:pStyle w:val="Jegyzetszveg"/>
      </w:pPr>
      <w:r>
        <w:rPr>
          <w:rStyle w:val="Jegyzethivatkozs"/>
        </w:rPr>
        <w:annotationRef/>
      </w:r>
      <w:r>
        <w:t>revise if needed</w:t>
      </w:r>
    </w:p>
  </w:comment>
  <w:comment w:id="225" w:author="Dániel Balogh [2]" w:date="2024-11-11T15:37:00Z" w:initials="DB">
    <w:p w14:paraId="7B17D9C9" w14:textId="5D0AE409" w:rsidR="004403A5" w:rsidRDefault="004403A5">
      <w:pPr>
        <w:pStyle w:val="Jegyzetszveg"/>
      </w:pPr>
      <w:r>
        <w:rPr>
          <w:rStyle w:val="Jegyzethivatkozs"/>
        </w:rPr>
        <w:annotationRef/>
      </w:r>
      <w:r>
        <w:t xml:space="preserve">See  </w:t>
      </w:r>
      <w:hyperlink r:id="rId2" w:history="1">
        <w:r w:rsidRPr="00BF129B">
          <w:rPr>
            <w:rStyle w:val="Hiperhivatkozs"/>
          </w:rPr>
          <w:t>https://github.com/erc-dharma/project-documentation/issues/315</w:t>
        </w:r>
      </w:hyperlink>
    </w:p>
    <w:p w14:paraId="27987B62" w14:textId="234AAF7E" w:rsidR="004403A5" w:rsidRDefault="004403A5">
      <w:pPr>
        <w:pStyle w:val="Jegyzetszveg"/>
      </w:pPr>
      <w:r>
        <w:t>and ask Manu, when he is back (December?) for the encoding</w:t>
      </w:r>
    </w:p>
  </w:comment>
  <w:comment w:id="307" w:author="Dániel Balogh" w:date="2024-11-05T13:35:00Z" w:initials="DB">
    <w:p w14:paraId="6D36D6AE" w14:textId="450D2078" w:rsidR="004403A5" w:rsidRDefault="004403A5">
      <w:pPr>
        <w:pStyle w:val="Jegyzetszveg"/>
      </w:pPr>
      <w:r>
        <w:rPr>
          <w:rStyle w:val="Jegyzethivatkozs"/>
        </w:rPr>
        <w:annotationRef/>
      </w:r>
      <w:r>
        <w:t>forbid?</w:t>
      </w:r>
    </w:p>
  </w:comment>
  <w:comment w:id="337" w:author="Dániel Balogh" w:date="2024-05-21T12:17:00Z" w:initials="DB">
    <w:p w14:paraId="01A72C59" w14:textId="7CCE7303" w:rsidR="004403A5" w:rsidRDefault="004403A5">
      <w:pPr>
        <w:pStyle w:val="Jegyzetszveg"/>
      </w:pPr>
      <w:r>
        <w:rPr>
          <w:rStyle w:val="Jegyzethivatkozs"/>
        </w:rPr>
        <w:annotationRef/>
      </w:r>
      <w:r>
        <w:t xml:space="preserve">Write up for interrupted characters, as per </w:t>
      </w:r>
      <w:hyperlink r:id="rId3" w:anchor="issuecomment-2121875076" w:history="1">
        <w:r w:rsidRPr="005C59E5">
          <w:rPr>
            <w:rStyle w:val="Hiperhivatkozs"/>
          </w:rPr>
          <w:t>https://github.com/erc-dharma/project-documentation/issues/237#issuecomment-2121875076</w:t>
        </w:r>
      </w:hyperlink>
    </w:p>
    <w:p w14:paraId="34F75589" w14:textId="59C5863A" w:rsidR="004403A5" w:rsidRDefault="004403A5">
      <w:pPr>
        <w:pStyle w:val="Jegyzetszveg"/>
      </w:pPr>
      <w:r>
        <w:t>if an akṣara is interrupted, it must be arbitrarily assigned to one side of the milestone or to the other, even if e.g. all or most of the body is on one side and all or most of the vowel marker is on the other. However, anusvāra can go on the other side, just as with line breaks.</w:t>
      </w:r>
    </w:p>
  </w:comment>
  <w:comment w:id="360" w:author="Dániel Balogh [2]" w:date="2024-04-15T09:00:00Z" w:initials="DB">
    <w:p w14:paraId="09759E35" w14:textId="77777777" w:rsidR="004403A5" w:rsidRDefault="004403A5">
      <w:pPr>
        <w:pStyle w:val="Jegyzetszveg"/>
      </w:pPr>
      <w:r>
        <w:rPr>
          <w:rStyle w:val="Jegyzethivatkozs"/>
        </w:rPr>
        <w:annotationRef/>
      </w:r>
      <w:r>
        <w:t xml:space="preserve">possibly add </w:t>
      </w:r>
      <w:hyperlink r:id="rId4" w:history="1">
        <w:r w:rsidRPr="00702A45">
          <w:rPr>
            <w:rStyle w:val="Hiperhivatkozs"/>
          </w:rPr>
          <w:t>https://github.com/erc-dharma/project-documentation/issues/284</w:t>
        </w:r>
      </w:hyperlink>
      <w:r>
        <w:t xml:space="preserve"> about the consonant body itself broken across lines</w:t>
      </w:r>
    </w:p>
    <w:p w14:paraId="25252EF2" w14:textId="77777777" w:rsidR="004403A5" w:rsidRDefault="004403A5">
      <w:pPr>
        <w:pStyle w:val="Jegyzetszveg"/>
      </w:pPr>
    </w:p>
    <w:p w14:paraId="2D553652" w14:textId="35254186" w:rsidR="004403A5" w:rsidRDefault="004403A5">
      <w:pPr>
        <w:pStyle w:val="Jegyzetszveg"/>
      </w:pPr>
      <w:r>
        <w:t>Also add note that this is about characters deliberately inscribed as split, and not about parts of characters in different fragments, which are to be treated as explained there.</w:t>
      </w:r>
    </w:p>
  </w:comment>
  <w:comment w:id="421" w:author="Dániel Balogh" w:date="2024-05-21T11:10:00Z" w:initials="DB">
    <w:p w14:paraId="40F1EEE4" w14:textId="18E69AE7" w:rsidR="004403A5" w:rsidRDefault="004403A5">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599" w:author="Dániel Balogh" w:date="2024-05-16T15:19:00Z" w:initials="DB">
    <w:p w14:paraId="67A790E6" w14:textId="77777777" w:rsidR="004403A5" w:rsidRDefault="004403A5">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4403A5" w:rsidRDefault="004403A5">
      <w:pPr>
        <w:pStyle w:val="Jegyzetszveg"/>
      </w:pPr>
      <w:r>
        <w:t xml:space="preserve">But revise the Javanese māsu example as per </w:t>
      </w:r>
      <w:hyperlink r:id="rId5" w:history="1">
        <w:r w:rsidRPr="00210815">
          <w:rPr>
            <w:rStyle w:val="Hiperhivatkozs"/>
          </w:rPr>
          <w:t>https://github.com/erc-dharma/tfc-nusantara-epigraphy/issues/68</w:t>
        </w:r>
      </w:hyperlink>
      <w:r>
        <w:t xml:space="preserve"> </w:t>
      </w:r>
    </w:p>
  </w:comment>
  <w:comment w:id="623" w:author="Dániel Balogh [2]" w:date="2023-11-03T15:22:00Z" w:initials="DB">
    <w:p w14:paraId="5C9C3E63" w14:textId="75A7627C" w:rsidR="004403A5" w:rsidRDefault="004403A5">
      <w:pPr>
        <w:pStyle w:val="Jegyzetszveg"/>
      </w:pPr>
      <w:r>
        <w:rPr>
          <w:rStyle w:val="Jegyzethivatkozs"/>
        </w:rPr>
        <w:annotationRef/>
      </w:r>
      <w:r>
        <w:rPr>
          <w:rStyle w:val="Jegyzethivatkozs"/>
        </w:rPr>
        <w:t>Change to a higher-level section next to Script?</w:t>
      </w:r>
    </w:p>
  </w:comment>
  <w:comment w:id="635" w:author="Dániel Balogh [2]" w:date="2023-11-03T15:23:00Z" w:initials="DB">
    <w:p w14:paraId="317A268F" w14:textId="7D776069" w:rsidR="004403A5" w:rsidRDefault="004403A5">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807" w:author="Dániel Balogh" w:date="2024-05-14T09:16:00Z" w:initials="DB">
    <w:p w14:paraId="152FE6FF" w14:textId="40022235" w:rsidR="004403A5" w:rsidRDefault="004403A5">
      <w:pPr>
        <w:pStyle w:val="Jegyzetszveg"/>
      </w:pPr>
      <w:r>
        <w:rPr>
          <w:rStyle w:val="Jegyzethivatkozs"/>
        </w:rPr>
        <w:annotationRef/>
      </w:r>
      <w:r>
        <w:t xml:space="preserve">Citing verse in block quotes: add according to </w:t>
      </w:r>
      <w:hyperlink r:id="rId6" w:anchor="issuecomment-2109396450" w:history="1">
        <w:r w:rsidRPr="00BC2453">
          <w:rPr>
            <w:rStyle w:val="Hiperhivatkozs"/>
          </w:rPr>
          <w:t>https://github.com/erc-dharma/project-documentation/issues/301#issuecomment-2109396450</w:t>
        </w:r>
      </w:hyperlink>
    </w:p>
    <w:p w14:paraId="3A3C1EC1" w14:textId="77777777" w:rsidR="004403A5" w:rsidRDefault="004403A5">
      <w:pPr>
        <w:pStyle w:val="Jegyzetszveg"/>
      </w:pPr>
    </w:p>
    <w:p w14:paraId="47191D1E" w14:textId="77777777" w:rsidR="004403A5" w:rsidRDefault="004403A5">
      <w:pPr>
        <w:pStyle w:val="Jegyzetszveg"/>
      </w:pPr>
      <w:r>
        <w:t>&lt;lg&gt; with mandatory @xml:lang within the &lt;q&gt;, all within the &lt;p&gt;:</w:t>
      </w:r>
    </w:p>
    <w:p w14:paraId="706C2DE4" w14:textId="77777777" w:rsidR="004403A5" w:rsidRDefault="004403A5" w:rsidP="00F857C5">
      <w:pPr>
        <w:pStyle w:val="Jegyzetszveg"/>
      </w:pPr>
      <w:r>
        <w:t>&lt;p&gt;</w:t>
      </w:r>
    </w:p>
    <w:p w14:paraId="01296DDB" w14:textId="77777777" w:rsidR="004403A5" w:rsidRDefault="004403A5" w:rsidP="00F857C5">
      <w:pPr>
        <w:pStyle w:val="Jegyzetszveg"/>
      </w:pPr>
      <w:r>
        <w:t>In further support ... crucial elements that we also see in ours:</w:t>
      </w:r>
    </w:p>
    <w:p w14:paraId="2D681EEF" w14:textId="77777777" w:rsidR="004403A5" w:rsidRDefault="004403A5" w:rsidP="00F857C5">
      <w:pPr>
        <w:pStyle w:val="Jegyzetszveg"/>
      </w:pPr>
      <w:r>
        <w:t xml:space="preserve">  &lt;q rend="block"&gt;</w:t>
      </w:r>
    </w:p>
    <w:p w14:paraId="0E778F65" w14:textId="77777777" w:rsidR="004403A5" w:rsidRDefault="004403A5" w:rsidP="00F857C5">
      <w:pPr>
        <w:pStyle w:val="Jegyzetszveg"/>
      </w:pPr>
      <w:r>
        <w:t xml:space="preserve">  &lt;lg xml:lang="san-Latn"&gt;</w:t>
      </w:r>
    </w:p>
    <w:p w14:paraId="1BC4C922" w14:textId="77777777" w:rsidR="004403A5" w:rsidRDefault="004403A5" w:rsidP="00F857C5">
      <w:pPr>
        <w:pStyle w:val="Jegyzetszveg"/>
      </w:pPr>
      <w:r>
        <w:t xml:space="preserve">    &lt;l&gt;āsādya &lt;hi rend="bold"&gt;śaktiṁ&lt;/hi&gt;...&lt;/l&gt;</w:t>
      </w:r>
    </w:p>
    <w:p w14:paraId="6764D85B" w14:textId="77777777" w:rsidR="004403A5" w:rsidRDefault="004403A5" w:rsidP="00F857C5">
      <w:pPr>
        <w:pStyle w:val="Jegyzetszveg"/>
      </w:pPr>
      <w:r>
        <w:t xml:space="preserve">    &lt;l&gt;&lt;hi rend="bold"&gt;kumāra&lt;/hi&gt;bhāve...&lt;/l&gt;</w:t>
      </w:r>
    </w:p>
    <w:p w14:paraId="22CD09B1" w14:textId="77777777" w:rsidR="004403A5" w:rsidRDefault="004403A5" w:rsidP="00F857C5">
      <w:pPr>
        <w:pStyle w:val="Jegyzetszveg"/>
      </w:pPr>
      <w:r>
        <w:t xml:space="preserve">  &lt;/lg&gt;</w:t>
      </w:r>
    </w:p>
    <w:p w14:paraId="2EF99961" w14:textId="77777777" w:rsidR="004403A5" w:rsidRDefault="004403A5" w:rsidP="00F857C5">
      <w:pPr>
        <w:pStyle w:val="Jegyzetszveg"/>
      </w:pPr>
      <w:r>
        <w:t xml:space="preserve">  After attaining the Power (or: weapon) of &lt;persName type="god"&gt;Maheśvara&lt;/persName&gt;...</w:t>
      </w:r>
    </w:p>
    <w:p w14:paraId="387DDC0E" w14:textId="77777777" w:rsidR="004403A5" w:rsidRDefault="004403A5" w:rsidP="00F857C5">
      <w:pPr>
        <w:pStyle w:val="Jegyzetszveg"/>
      </w:pPr>
      <w:r>
        <w:t xml:space="preserve">  &lt;/q&gt;</w:t>
      </w:r>
    </w:p>
    <w:p w14:paraId="4F6FD94E" w14:textId="77777777" w:rsidR="004403A5" w:rsidRDefault="004403A5" w:rsidP="00F857C5">
      <w:pPr>
        <w:pStyle w:val="Jegyzetszveg"/>
      </w:pPr>
      <w:r>
        <w:t>Mahendra is both the name of King Rājendravarman's father, Mahendravarman...</w:t>
      </w:r>
    </w:p>
    <w:p w14:paraId="57283C4A" w14:textId="10F06579" w:rsidR="004403A5" w:rsidRDefault="004403A5" w:rsidP="00F857C5">
      <w:pPr>
        <w:pStyle w:val="Jegyzetszveg"/>
      </w:pPr>
      <w:r>
        <w:t>&lt;/p&gt;</w:t>
      </w:r>
    </w:p>
  </w:comment>
  <w:comment w:id="814" w:author="Dániel Balogh" w:date="2024-04-23T14:43:00Z" w:initials="DB">
    <w:p w14:paraId="62B5573A" w14:textId="01EF128C" w:rsidR="004403A5" w:rsidRDefault="004403A5">
      <w:pPr>
        <w:pStyle w:val="Jegyzetszveg"/>
      </w:pPr>
      <w:r>
        <w:rPr>
          <w:rStyle w:val="Jegyzethivatkozs"/>
        </w:rPr>
        <w:annotationRef/>
      </w:r>
      <w:r>
        <w:t>use this when referring to numbered paragraphs of the prose description in ARIE</w:t>
      </w:r>
    </w:p>
  </w:comment>
  <w:comment w:id="818" w:author="Dániel Balogh" w:date="2024-04-23T14:42:00Z" w:initials="DB">
    <w:p w14:paraId="22817EDE" w14:textId="577A577F" w:rsidR="004403A5" w:rsidRDefault="004403A5">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823" w:author="Dániel Balogh" w:date="2024-05-02T13:27:00Z" w:initials="DB">
    <w:p w14:paraId="157A8B1D" w14:textId="25868AB2" w:rsidR="004403A5" w:rsidRDefault="004403A5">
      <w:pPr>
        <w:pStyle w:val="Jegyzetszveg"/>
      </w:pPr>
      <w:r>
        <w:rPr>
          <w:rStyle w:val="Jegyzethivatkozs"/>
        </w:rPr>
        <w:annotationRef/>
      </w:r>
      <w:r>
        <w:t xml:space="preserve">No longer necessary, </w:t>
      </w:r>
      <w:hyperlink r:id="rId7" w:history="1">
        <w:r w:rsidRPr="00370175">
          <w:rPr>
            <w:rStyle w:val="Hiperhivatkozs"/>
          </w:rPr>
          <w:t>https://github.com/erc-dharma/project-documentation/issues/298</w:t>
        </w:r>
      </w:hyperlink>
    </w:p>
    <w:p w14:paraId="136356E3" w14:textId="77777777" w:rsidR="004403A5" w:rsidRDefault="004403A5">
      <w:pPr>
        <w:pStyle w:val="Jegyzetszveg"/>
      </w:pPr>
    </w:p>
    <w:p w14:paraId="6E9F80B5" w14:textId="77777777" w:rsidR="004403A5" w:rsidRDefault="004403A5">
      <w:pPr>
        <w:pStyle w:val="Jegyzetszveg"/>
      </w:pPr>
      <w:r>
        <w:t>Also, approve of using without DHARMA_INS and without .xml extension?</w:t>
      </w:r>
    </w:p>
    <w:p w14:paraId="74D3FB21" w14:textId="580B3F66" w:rsidR="004403A5" w:rsidRDefault="004403A5">
      <w:pPr>
        <w:pStyle w:val="Jegyzetszveg"/>
      </w:pPr>
      <w:r>
        <w:t>Whether or not it is approved, the example below should imo have the DHARMA_INS prefix and not just Pallava.</w:t>
      </w:r>
    </w:p>
  </w:comment>
  <w:comment w:id="824" w:author="Dániel Balogh" w:date="2024-06-27T09:36:00Z" w:initials="DB">
    <w:p w14:paraId="2A46EB44" w14:textId="136D3612" w:rsidR="004403A5" w:rsidRDefault="004403A5">
      <w:pPr>
        <w:pStyle w:val="Jegyzetszveg"/>
      </w:pPr>
      <w:r>
        <w:rPr>
          <w:rStyle w:val="Jegyzethivatkozs"/>
        </w:rPr>
        <w:annotationRef/>
      </w:r>
      <w:r>
        <w:t xml:space="preserve">See also </w:t>
      </w:r>
      <w:hyperlink r:id="rId8" w:history="1">
        <w:r w:rsidRPr="00BB3DE7">
          <w:rPr>
            <w:rStyle w:val="Hiperhivatkozs"/>
          </w:rPr>
          <w:t>https://github.com/erc-dharma/project-documentation/issues/323</w:t>
        </w:r>
      </w:hyperlink>
    </w:p>
    <w:p w14:paraId="145C4999" w14:textId="13AB8EAA" w:rsidR="004403A5" w:rsidRDefault="004403A5">
      <w:pPr>
        <w:pStyle w:val="Jegyzetszveg"/>
      </w:pPr>
      <w:r>
        <w:t xml:space="preserve">We have decided to forbid the @n and stick to full filenames such as </w:t>
      </w:r>
      <w:r w:rsidRPr="002A1015">
        <w:t>DHARMA_INSBadamiCalukya00007.xml</w:t>
      </w:r>
    </w:p>
  </w:comment>
  <w:comment w:id="867" w:author="Dániel Balogh [2]" w:date="2023-11-03T15:27:00Z" w:initials="DB">
    <w:p w14:paraId="37370799" w14:textId="07525639" w:rsidR="004403A5" w:rsidRDefault="004403A5">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 w:id="891" w:author="Dániel Balogh [2]" w:date="2024-11-04T11:52:00Z" w:initials="DB">
    <w:p w14:paraId="4EA6A924" w14:textId="64D3C69E" w:rsidR="004403A5" w:rsidRDefault="004403A5">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27987B62" w15:done="0"/>
  <w15:commentEx w15:paraId="6D36D6AE"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6836224D" w16cex:dateUtc="2024-11-11T14:37:00Z"/>
  <w16cex:commentExtensible w16cex:durableId="6A47C3BF" w16cex:dateUtc="2024-04-10T13:53:00Z"/>
  <w16cex:commentExtensible w16cex:durableId="1E4B7E3E" w16cex:dateUtc="2024-11-11T16:21: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27987B62" w16cid:durableId="6836224D"/>
  <w16cid:commentId w16cid:paraId="6D36D6AE" w16cid:durableId="2AD49DB5"/>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5BAD6" w14:textId="77777777" w:rsidR="00364A47" w:rsidRDefault="00364A47">
      <w:pPr>
        <w:spacing w:line="240" w:lineRule="auto"/>
      </w:pPr>
      <w:r>
        <w:separator/>
      </w:r>
    </w:p>
  </w:endnote>
  <w:endnote w:type="continuationSeparator" w:id="0">
    <w:p w14:paraId="094EFFBF" w14:textId="77777777" w:rsidR="00364A47" w:rsidRDefault="00364A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4403A5" w:rsidRDefault="004403A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4403A5" w:rsidRDefault="004403A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11F43" w14:textId="77777777" w:rsidR="00364A47" w:rsidRDefault="00364A47">
      <w:pPr>
        <w:spacing w:line="240" w:lineRule="auto"/>
      </w:pPr>
      <w:r>
        <w:separator/>
      </w:r>
    </w:p>
  </w:footnote>
  <w:footnote w:type="continuationSeparator" w:id="0">
    <w:p w14:paraId="148EC45C" w14:textId="77777777" w:rsidR="00364A47" w:rsidRDefault="00364A47">
      <w:pPr>
        <w:spacing w:line="240" w:lineRule="auto"/>
      </w:pPr>
      <w:r>
        <w:continuationSeparator/>
      </w:r>
    </w:p>
  </w:footnote>
  <w:footnote w:id="1">
    <w:p w14:paraId="51AC8031" w14:textId="64BB5E07" w:rsidR="004403A5" w:rsidRDefault="004403A5">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4403A5" w:rsidRDefault="004403A5"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4403A5" w:rsidRPr="00CF217C" w:rsidRDefault="004403A5"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4403A5" w:rsidRPr="00CF217C" w:rsidRDefault="004403A5">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4403A5" w:rsidRDefault="004403A5"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4403A5" w:rsidRDefault="004403A5"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4403A5" w:rsidRDefault="004403A5"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4403A5" w:rsidRDefault="004403A5"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4403A5" w:rsidRDefault="004403A5"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4403A5" w:rsidRDefault="004403A5"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1C32D870" w:rsidR="004403A5" w:rsidRPr="00257BE2" w:rsidRDefault="004403A5">
      <w:pPr>
        <w:pStyle w:val="Lbjegyzetszveg"/>
        <w:rPr>
          <w:lang w:val="hu-HU"/>
        </w:rPr>
      </w:pPr>
      <w:r>
        <w:tab/>
      </w:r>
      <w:r>
        <w:rPr>
          <w:rStyle w:val="Lbjegyzet-hivatkozs"/>
        </w:rPr>
        <w:footnoteRef/>
      </w:r>
      <w:r>
        <w:t xml:space="preserve"> </w:t>
      </w:r>
      <w:r>
        <w:rPr>
          <w:lang w:val="hu-HU"/>
        </w:rPr>
        <w:tab/>
      </w:r>
      <w:r w:rsidRPr="00257BE2">
        <w:rPr>
          <w:lang w:val="hu-HU"/>
        </w:rPr>
        <w:t>https://github.com/erc-dharma/project-documentation/blob/master/templates/inscriptions/DHARMA_encodingTemplateInscription_v03.xml</w:t>
      </w:r>
    </w:p>
  </w:footnote>
  <w:footnote w:id="12">
    <w:p w14:paraId="59BA76DD" w14:textId="7DBE39A3" w:rsidR="004403A5" w:rsidRDefault="004403A5">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8" w:history="1">
        <w:r w:rsidRPr="00C54CEA">
          <w:t>https://dharmalekha.info/prosody</w:t>
        </w:r>
      </w:hyperlink>
    </w:p>
  </w:footnote>
  <w:footnote w:id="13">
    <w:p w14:paraId="05DDBE55" w14:textId="4C875203" w:rsidR="004403A5" w:rsidRPr="00666EFF" w:rsidRDefault="004403A5">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4403A5" w:rsidRDefault="004403A5"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5E285426" w14:textId="01BED9A8" w:rsidR="004403A5" w:rsidRDefault="004403A5">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6">
    <w:p w14:paraId="4CA0F94C" w14:textId="7985C81E" w:rsidR="004403A5" w:rsidRDefault="004403A5"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7">
    <w:p w14:paraId="32308DC4" w14:textId="1830AC39" w:rsidR="004403A5" w:rsidRDefault="004403A5"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18">
    <w:p w14:paraId="1094BD91" w14:textId="77777777" w:rsidR="004403A5" w:rsidRDefault="004403A5" w:rsidP="001D4EBC">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9">
    <w:p w14:paraId="7B93E195" w14:textId="3C81539E" w:rsidR="004403A5" w:rsidRDefault="004403A5"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20">
    <w:p w14:paraId="5233A06B" w14:textId="77777777" w:rsidR="004403A5" w:rsidRDefault="004403A5" w:rsidP="004B2434">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21">
    <w:p w14:paraId="36F9CBE6" w14:textId="77777777" w:rsidR="004403A5" w:rsidRDefault="004403A5"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4403A5" w:rsidRDefault="004403A5"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1437DF11" w:rsidR="004403A5" w:rsidRDefault="004403A5" w:rsidP="002519B3">
      <w:pPr>
        <w:pStyle w:val="Lbjegyzetszveg"/>
      </w:pPr>
      <w:r>
        <w:tab/>
      </w:r>
      <w:r w:rsidRPr="006B5499">
        <w:rPr>
          <w:rStyle w:val="Lbjegyzet-hivatkozs"/>
        </w:rPr>
        <w:footnoteRef/>
      </w:r>
      <w:r>
        <w:tab/>
      </w:r>
      <w:hyperlink r:id="rId9">
        <w:r>
          <w:rPr>
            <w:color w:val="1155CC"/>
            <w:u w:val="single"/>
          </w:rPr>
          <w:t>https://en.wiktionary.org/wiki/gaiji</w:t>
        </w:r>
      </w:hyperlink>
      <w:r>
        <w:t xml:space="preserve"> </w:t>
      </w:r>
    </w:p>
  </w:footnote>
  <w:footnote w:id="24">
    <w:p w14:paraId="15C86BB2" w14:textId="77777777" w:rsidR="004403A5" w:rsidRDefault="004403A5"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5">
    <w:p w14:paraId="44D85ADD" w14:textId="3E7554C9" w:rsidR="004403A5" w:rsidRDefault="004403A5"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6">
    <w:p w14:paraId="3B22A9E6" w14:textId="3642730B" w:rsidR="004403A5" w:rsidRDefault="004403A5" w:rsidP="002519B3">
      <w:pPr>
        <w:pStyle w:val="Lbjegyzetszveg"/>
      </w:pPr>
      <w:r>
        <w:tab/>
      </w:r>
      <w:r w:rsidRPr="006B5499">
        <w:rPr>
          <w:rStyle w:val="Lbjegyzet-hivatkozs"/>
        </w:rPr>
        <w:footnoteRef/>
      </w:r>
      <w:r>
        <w:tab/>
      </w:r>
      <w:hyperlink r:id="rId11">
        <w:r>
          <w:rPr>
            <w:color w:val="1155CC"/>
            <w:u w:val="single"/>
          </w:rPr>
          <w:t>https://docs.google.com/document/d/1glfyQnFqPrbVOYzegfjKIOVrc-vMgznEQ1iNsFf7DE8/edit?usp=sharing</w:t>
        </w:r>
      </w:hyperlink>
    </w:p>
  </w:footnote>
  <w:footnote w:id="27">
    <w:p w14:paraId="3BDCBFAF" w14:textId="77777777" w:rsidR="004403A5" w:rsidRDefault="004403A5"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8">
    <w:p w14:paraId="1EB28254" w14:textId="2E444689" w:rsidR="004403A5" w:rsidRDefault="004403A5" w:rsidP="002519B3">
      <w:pPr>
        <w:pStyle w:val="Lbjegyzetszveg"/>
      </w:pPr>
      <w:r>
        <w:tab/>
      </w:r>
      <w:r w:rsidRPr="006B5499">
        <w:rPr>
          <w:rStyle w:val="Lbjegyzet-hivatkozs"/>
        </w:rPr>
        <w:footnoteRef/>
      </w:r>
      <w:r>
        <w:tab/>
      </w:r>
      <w:hyperlink r:id="rId12" w:anchor="PHSP">
        <w:r>
          <w:rPr>
            <w:color w:val="1155CC"/>
            <w:u w:val="single"/>
          </w:rPr>
          <w:t>https://www.tei-c.org/release/doc/tei-p5-doc/en/html/PH.html#PHSP</w:t>
        </w:r>
      </w:hyperlink>
    </w:p>
  </w:footnote>
  <w:footnote w:id="29">
    <w:p w14:paraId="1A318CB8" w14:textId="604C8155" w:rsidR="004403A5" w:rsidRDefault="004403A5"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30">
    <w:p w14:paraId="79F02BE8" w14:textId="720A8CF7" w:rsidR="004403A5" w:rsidRDefault="004403A5" w:rsidP="002519B3">
      <w:pPr>
        <w:pStyle w:val="Lbjegyzetszveg"/>
      </w:pPr>
      <w:r>
        <w:tab/>
      </w:r>
      <w:r w:rsidRPr="006B5499">
        <w:rPr>
          <w:rStyle w:val="Lbjegyzet-hivatkozs"/>
        </w:rPr>
        <w:footnoteRef/>
      </w:r>
      <w:r>
        <w:tab/>
      </w:r>
      <w:hyperlink r:id="rId13">
        <w:r>
          <w:rPr>
            <w:color w:val="1155CC"/>
            <w:u w:val="single"/>
          </w:rPr>
          <w:t>http://www.stoa.org/epidoc/gl/latest/trans-ambiguous.html</w:t>
        </w:r>
      </w:hyperlink>
      <w:r>
        <w:t xml:space="preserve"> accessed May 2020</w:t>
      </w:r>
    </w:p>
  </w:footnote>
  <w:footnote w:id="31">
    <w:p w14:paraId="0DD164E9" w14:textId="77777777" w:rsidR="004403A5" w:rsidRDefault="004403A5"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2">
    <w:p w14:paraId="3518FB6A" w14:textId="19CEDFEF" w:rsidR="004403A5" w:rsidRDefault="004403A5" w:rsidP="002519B3">
      <w:pPr>
        <w:pStyle w:val="Lbjegyzetszveg"/>
      </w:pPr>
      <w:r>
        <w:tab/>
      </w:r>
      <w:r w:rsidRPr="006B5499">
        <w:rPr>
          <w:rStyle w:val="Lbjegyzet-hivatkozs"/>
        </w:rPr>
        <w:footnoteRef/>
      </w:r>
      <w:r>
        <w:tab/>
      </w:r>
      <w:hyperlink r:id="rId14">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3">
    <w:p w14:paraId="1A71D0E6" w14:textId="77777777" w:rsidR="004403A5" w:rsidRPr="00EF69A7" w:rsidRDefault="004403A5">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4">
    <w:p w14:paraId="1B67D4A9" w14:textId="36A67C4D" w:rsidR="004403A5" w:rsidRDefault="004403A5"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5">
    <w:p w14:paraId="79560758" w14:textId="77777777" w:rsidR="004403A5" w:rsidRDefault="004403A5"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6">
    <w:p w14:paraId="7464C4C2" w14:textId="77777777" w:rsidR="004403A5" w:rsidRDefault="004403A5"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7">
    <w:p w14:paraId="58DD482D" w14:textId="77777777" w:rsidR="004403A5" w:rsidRDefault="004403A5"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8">
    <w:p w14:paraId="02B77D18" w14:textId="77777777" w:rsidR="004403A5" w:rsidRPr="00666EFF" w:rsidRDefault="004403A5"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9">
    <w:p w14:paraId="3C26D05F" w14:textId="08980D2B" w:rsidR="004403A5" w:rsidRDefault="004403A5"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40">
    <w:p w14:paraId="40921C17" w14:textId="7EF97A2B" w:rsidR="004403A5" w:rsidRPr="00FF5EF5" w:rsidRDefault="004403A5">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1">
    <w:p w14:paraId="3814A72D" w14:textId="77777777" w:rsidR="004403A5" w:rsidRDefault="004403A5"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2">
    <w:p w14:paraId="0B5E3AF3" w14:textId="77777777" w:rsidR="004403A5" w:rsidRDefault="004403A5"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3">
    <w:p w14:paraId="39082856" w14:textId="77777777" w:rsidR="004403A5" w:rsidRDefault="004403A5"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4">
    <w:p w14:paraId="09003D98" w14:textId="43D0CD57" w:rsidR="004403A5" w:rsidRDefault="004403A5"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5">
    <w:p w14:paraId="59798215" w14:textId="77777777" w:rsidR="004403A5" w:rsidRDefault="004403A5"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6">
    <w:p w14:paraId="61EFE79D" w14:textId="1BA800D7" w:rsidR="004403A5" w:rsidRDefault="004403A5">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7">
    <w:p w14:paraId="4356C7FA" w14:textId="77777777" w:rsidR="004403A5" w:rsidRDefault="004403A5"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8">
    <w:p w14:paraId="6947953B" w14:textId="3C62570D" w:rsidR="004403A5" w:rsidRDefault="004403A5"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r>
          <w:rPr>
            <w:color w:val="1155CC"/>
            <w:u w:val="single"/>
          </w:rPr>
          <w:t>http://www.stoa.org/epidoc/gl/latest/trans-linebreak.html</w:t>
        </w:r>
      </w:hyperlink>
      <w:r>
        <w:t>.)</w:t>
      </w:r>
    </w:p>
  </w:footnote>
  <w:footnote w:id="49">
    <w:p w14:paraId="7A34EE4B" w14:textId="0C8F8442" w:rsidR="004403A5" w:rsidRDefault="004403A5"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r>
          <w:rPr>
            <w:color w:val="1155CC"/>
            <w:u w:val="single"/>
          </w:rPr>
          <w:t>http://www.stoa.org/epidoc/gl/latest/trans-charactershighlighted.html</w:t>
        </w:r>
      </w:hyperlink>
      <w:r>
        <w:t>).</w:t>
      </w:r>
    </w:p>
  </w:footnote>
  <w:footnote w:id="50">
    <w:p w14:paraId="5BA6A8BB" w14:textId="78D18B39" w:rsidR="004403A5" w:rsidRDefault="004403A5"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1">
    <w:p w14:paraId="1B9197EE" w14:textId="1CB8880B" w:rsidR="004403A5" w:rsidRDefault="004403A5">
      <w:pPr>
        <w:pStyle w:val="Lbjegyzetszveg"/>
      </w:pPr>
      <w:r>
        <w:tab/>
      </w:r>
      <w:r w:rsidRPr="006B5499">
        <w:rPr>
          <w:rStyle w:val="Lbjegyzet-hivatkozs"/>
        </w:rPr>
        <w:footnoteRef/>
      </w:r>
      <w:r>
        <w:tab/>
      </w:r>
      <w:r w:rsidRPr="0082435F">
        <w:t>https://opentheso.huma-num.fr/opentheso/?idc=84154&amp;idt=th347</w:t>
      </w:r>
      <w:r>
        <w:t xml:space="preserve"> </w:t>
      </w:r>
    </w:p>
  </w:footnote>
  <w:footnote w:id="52">
    <w:p w14:paraId="041FE0E7" w14:textId="6C6A27F6" w:rsidR="004403A5" w:rsidRDefault="004403A5">
      <w:pPr>
        <w:pStyle w:val="Lbjegyzetszveg"/>
      </w:pPr>
      <w:r>
        <w:tab/>
      </w:r>
      <w:r w:rsidRPr="006B5499">
        <w:rPr>
          <w:rStyle w:val="Lbjegyzet-hivatkozs"/>
        </w:rPr>
        <w:footnoteRef/>
      </w:r>
      <w:r>
        <w:tab/>
      </w:r>
      <w:r w:rsidRPr="0082435F">
        <w:t>https://opentheso.huma-num.fr/opentheso/?idc=84156&amp;idt=th347</w:t>
      </w:r>
    </w:p>
  </w:footnote>
  <w:footnote w:id="53">
    <w:p w14:paraId="23A406F2" w14:textId="19D71334" w:rsidR="004403A5" w:rsidRDefault="004403A5" w:rsidP="002519B3">
      <w:pPr>
        <w:pStyle w:val="Lbjegyzetszveg"/>
      </w:pPr>
      <w:r>
        <w:tab/>
      </w:r>
      <w:r w:rsidRPr="006B5499">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54">
    <w:p w14:paraId="66AB32CD" w14:textId="77777777" w:rsidR="004403A5" w:rsidRDefault="004403A5"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5">
    <w:p w14:paraId="41A7C6D2" w14:textId="77777777" w:rsidR="004403A5" w:rsidRDefault="004403A5"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6">
    <w:p w14:paraId="5C832AD9" w14:textId="3DF18421" w:rsidR="004403A5" w:rsidRDefault="004403A5"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2F0FA864" w14:textId="00BA86A0" w:rsidR="004403A5" w:rsidRDefault="004403A5"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06BBCAD7" w14:textId="0ECB516A" w:rsidR="004403A5" w:rsidRDefault="004403A5" w:rsidP="002519B3">
      <w:pPr>
        <w:pStyle w:val="Lbjegyzetszveg"/>
      </w:pPr>
      <w:r>
        <w:tab/>
      </w:r>
      <w:r w:rsidRPr="006B5499">
        <w:rPr>
          <w:rStyle w:val="Lbjegyzet-hivatkozs"/>
        </w:rPr>
        <w:footnoteRef/>
      </w:r>
      <w:r>
        <w:tab/>
      </w:r>
      <w:hyperlink r:id="rId21">
        <w:r>
          <w:rPr>
            <w:color w:val="1155CC"/>
            <w:u w:val="single"/>
          </w:rPr>
          <w:t>https://iso639-3.sil.org/</w:t>
        </w:r>
      </w:hyperlink>
    </w:p>
  </w:footnote>
  <w:footnote w:id="59">
    <w:p w14:paraId="6D614AA8" w14:textId="28FF0635" w:rsidR="004403A5" w:rsidRDefault="004403A5" w:rsidP="002519B3">
      <w:pPr>
        <w:pStyle w:val="Lbjegyzetszveg"/>
        <w:rPr>
          <w:b/>
        </w:rPr>
      </w:pPr>
      <w:r>
        <w:tab/>
      </w:r>
      <w:r w:rsidRPr="006B5499">
        <w:rPr>
          <w:rStyle w:val="Lbjegyzet-hivatkozs"/>
        </w:rPr>
        <w:footnoteRef/>
      </w:r>
      <w:r>
        <w:tab/>
      </w:r>
      <w:hyperlink r:id="rId22">
        <w:r>
          <w:rPr>
            <w:color w:val="1155CC"/>
            <w:u w:val="single"/>
          </w:rPr>
          <w:t>https://en.wikipedia.org/wiki/ISO_15924</w:t>
        </w:r>
      </w:hyperlink>
    </w:p>
  </w:footnote>
  <w:footnote w:id="60">
    <w:p w14:paraId="487A03D8" w14:textId="78D2F62D" w:rsidR="004403A5" w:rsidRDefault="004403A5"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0BF25634" w14:textId="09D7C6D2" w:rsidR="004403A5" w:rsidRDefault="004403A5" w:rsidP="002519B3">
      <w:pPr>
        <w:pStyle w:val="Lbjegyzetszveg"/>
      </w:pPr>
      <w:r>
        <w:tab/>
      </w:r>
      <w:r w:rsidRPr="006B5499">
        <w:rPr>
          <w:rStyle w:val="Lbjegyzet-hivatkozs"/>
        </w:rPr>
        <w:footnoteRef/>
      </w:r>
      <w:r>
        <w:tab/>
        <w:t xml:space="preserve">Our personal identifiers are available at </w:t>
      </w:r>
      <w:hyperlink r:id="rId23" w:history="1">
        <w:r w:rsidRPr="00A46F02">
          <w:rPr>
            <w:rStyle w:val="Hiperhivatkozs"/>
          </w:rPr>
          <w:t>https://github.com/erc-dharma/project-documentation/blob/master/DHARMA_idListMembers_v01.xml</w:t>
        </w:r>
      </w:hyperlink>
    </w:p>
  </w:footnote>
  <w:footnote w:id="62">
    <w:p w14:paraId="6AE1CF79" w14:textId="077DF67E" w:rsidR="004403A5" w:rsidRDefault="004403A5" w:rsidP="002519B3">
      <w:pPr>
        <w:pStyle w:val="Lbjegyzetszveg"/>
      </w:pPr>
      <w:r>
        <w:tab/>
      </w:r>
      <w:r w:rsidRPr="006B5499">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63">
    <w:p w14:paraId="73E132D7" w14:textId="0665F37A" w:rsidR="004403A5" w:rsidRDefault="004403A5" w:rsidP="002519B3">
      <w:pPr>
        <w:pStyle w:val="Lbjegyzetszveg"/>
      </w:pPr>
      <w:r>
        <w:tab/>
      </w:r>
      <w:r w:rsidRPr="006B5499">
        <w:rPr>
          <w:rStyle w:val="Lbjegyzet-hivatkozs"/>
        </w:rPr>
        <w:footnoteRef/>
      </w:r>
      <w:r>
        <w:tab/>
        <w:t xml:space="preserve">Available under </w:t>
      </w:r>
      <w:hyperlink r:id="rId25">
        <w:r>
          <w:rPr>
            <w:color w:val="1155CC"/>
            <w:u w:val="single"/>
          </w:rPr>
          <w:t>https://github.com/erc-dharma/project-documentation/tree/master/templates</w:t>
        </w:r>
      </w:hyperlink>
    </w:p>
  </w:footnote>
  <w:footnote w:id="64">
    <w:p w14:paraId="216852E0" w14:textId="77777777" w:rsidR="004403A5" w:rsidRDefault="004403A5"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3A401D16" w14:textId="103A4F89" w:rsidR="004403A5" w:rsidRDefault="004403A5" w:rsidP="002519B3">
      <w:pPr>
        <w:pStyle w:val="Lbjegyzetszveg"/>
      </w:pPr>
      <w:r>
        <w:tab/>
      </w:r>
      <w:r w:rsidRPr="006B5499">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6">
    <w:p w14:paraId="48A8BA4C" w14:textId="77777777" w:rsidR="004403A5" w:rsidRDefault="004403A5"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7">
    <w:p w14:paraId="0BFFBF44" w14:textId="77777777" w:rsidR="004403A5" w:rsidRDefault="004403A5" w:rsidP="002519B3">
      <w:pPr>
        <w:pStyle w:val="Lbjegyzetszveg"/>
      </w:pPr>
      <w:r>
        <w:tab/>
      </w:r>
      <w:r w:rsidRPr="006B5499">
        <w:rPr>
          <w:rStyle w:val="Lbjegyzet-hivatkozs"/>
        </w:rPr>
        <w:footnoteRef/>
      </w:r>
      <w:r>
        <w:tab/>
        <w:t>Two iterations of | [U+007C Vertical Line], not a ‖ double vertical bar character.</w:t>
      </w:r>
    </w:p>
  </w:footnote>
  <w:footnote w:id="68">
    <w:p w14:paraId="6D595C62" w14:textId="77777777" w:rsidR="004403A5" w:rsidRDefault="004403A5"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9">
    <w:p w14:paraId="1839FCC9" w14:textId="77777777" w:rsidR="004403A5" w:rsidRDefault="004403A5"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70">
    <w:p w14:paraId="03A37521" w14:textId="23D9EC76" w:rsidR="004403A5" w:rsidRDefault="004403A5"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30D118C1" w14:textId="1713EFFA" w:rsidR="004403A5" w:rsidRDefault="004403A5"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60AF6C91" w14:textId="178FC84C" w:rsidR="004403A5" w:rsidRDefault="004403A5"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70796AD0" w14:textId="68F3D08D" w:rsidR="004403A5" w:rsidRDefault="004403A5"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1CD79ED2" w14:textId="77777777" w:rsidR="004403A5" w:rsidRDefault="004403A5"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5">
    <w:p w14:paraId="16F4A254" w14:textId="77777777" w:rsidR="004403A5" w:rsidRDefault="004403A5"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6">
    <w:p w14:paraId="4204214B" w14:textId="30BFEDF4" w:rsidR="004403A5" w:rsidRDefault="004403A5"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7">
    <w:p w14:paraId="4DD722E8" w14:textId="1F8FC977" w:rsidR="004403A5" w:rsidRDefault="004403A5"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8">
    <w:p w14:paraId="243C827B" w14:textId="652919DF" w:rsidR="004403A5" w:rsidRDefault="004403A5"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406669B9" w14:textId="77777777" w:rsidR="004403A5" w:rsidRDefault="004403A5"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80">
    <w:p w14:paraId="7BE1EDFC" w14:textId="22B21033" w:rsidR="004403A5" w:rsidRPr="006A7CCA" w:rsidRDefault="004403A5">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1">
    <w:p w14:paraId="105299C9" w14:textId="77777777" w:rsidR="004403A5" w:rsidRDefault="004403A5"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2">
    <w:p w14:paraId="4BE26699" w14:textId="77777777" w:rsidR="004403A5" w:rsidRDefault="004403A5"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3">
    <w:p w14:paraId="0C2BED85" w14:textId="609DA24D" w:rsidR="004403A5" w:rsidRPr="00D955CA" w:rsidRDefault="004403A5">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4">
    <w:p w14:paraId="48B93D2F" w14:textId="3891BA8B" w:rsidR="004403A5" w:rsidRPr="00D955CA" w:rsidRDefault="004403A5">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5">
    <w:p w14:paraId="63372360" w14:textId="614A4457" w:rsidR="004403A5" w:rsidRPr="00D955CA" w:rsidRDefault="004403A5">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6">
    <w:p w14:paraId="697EFAD2" w14:textId="16A7D333" w:rsidR="004403A5" w:rsidRDefault="004403A5">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7">
    <w:p w14:paraId="2F825771" w14:textId="7B244FF5" w:rsidR="004403A5" w:rsidRPr="00F11F32" w:rsidRDefault="004403A5">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4786C65C" w14:textId="77777777" w:rsidR="004403A5" w:rsidRDefault="004403A5"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9">
    <w:p w14:paraId="18749BE7" w14:textId="77777777" w:rsidR="004403A5" w:rsidRDefault="004403A5"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90">
    <w:p w14:paraId="4C8DB6A6" w14:textId="77777777" w:rsidR="004403A5" w:rsidRDefault="004403A5"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1">
    <w:p w14:paraId="73A4CDF3" w14:textId="462C8217" w:rsidR="004403A5" w:rsidRDefault="004403A5"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4"/>
  </w:num>
  <w:num w:numId="2">
    <w:abstractNumId w:val="2"/>
  </w:num>
  <w:num w:numId="3">
    <w:abstractNumId w:val="7"/>
  </w:num>
  <w:num w:numId="4">
    <w:abstractNumId w:val="0"/>
  </w:num>
  <w:num w:numId="5">
    <w:abstractNumId w:val="6"/>
  </w:num>
  <w:num w:numId="6">
    <w:abstractNumId w:val="8"/>
  </w:num>
  <w:num w:numId="7">
    <w:abstractNumId w:val="3"/>
  </w:num>
  <w:num w:numId="8">
    <w:abstractNumId w:val="9"/>
  </w:num>
  <w:num w:numId="9">
    <w:abstractNumId w:val="5"/>
  </w:num>
  <w:num w:numId="1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142FB"/>
    <w:rsid w:val="000161E6"/>
    <w:rsid w:val="00022690"/>
    <w:rsid w:val="00024BFF"/>
    <w:rsid w:val="00025303"/>
    <w:rsid w:val="00034950"/>
    <w:rsid w:val="00040B2F"/>
    <w:rsid w:val="00043915"/>
    <w:rsid w:val="00044CFB"/>
    <w:rsid w:val="0004544D"/>
    <w:rsid w:val="00047E9A"/>
    <w:rsid w:val="00051701"/>
    <w:rsid w:val="00060C45"/>
    <w:rsid w:val="00061489"/>
    <w:rsid w:val="000623B2"/>
    <w:rsid w:val="00062C66"/>
    <w:rsid w:val="00070594"/>
    <w:rsid w:val="000725A4"/>
    <w:rsid w:val="00073D09"/>
    <w:rsid w:val="00074E9C"/>
    <w:rsid w:val="00082F41"/>
    <w:rsid w:val="00086DD8"/>
    <w:rsid w:val="000931D1"/>
    <w:rsid w:val="00094A21"/>
    <w:rsid w:val="00095A6A"/>
    <w:rsid w:val="00095CCC"/>
    <w:rsid w:val="00097A6F"/>
    <w:rsid w:val="000A1304"/>
    <w:rsid w:val="000A421D"/>
    <w:rsid w:val="000A55B2"/>
    <w:rsid w:val="000B047B"/>
    <w:rsid w:val="000B1132"/>
    <w:rsid w:val="000B26E4"/>
    <w:rsid w:val="000B2AFA"/>
    <w:rsid w:val="000B4450"/>
    <w:rsid w:val="000B7E7B"/>
    <w:rsid w:val="000C46BE"/>
    <w:rsid w:val="000C69C4"/>
    <w:rsid w:val="000D1ACC"/>
    <w:rsid w:val="000D443E"/>
    <w:rsid w:val="000E1BB0"/>
    <w:rsid w:val="000E2953"/>
    <w:rsid w:val="000E6595"/>
    <w:rsid w:val="000E77DD"/>
    <w:rsid w:val="000E7CD4"/>
    <w:rsid w:val="000F011E"/>
    <w:rsid w:val="000F2AF9"/>
    <w:rsid w:val="000F3114"/>
    <w:rsid w:val="000F7351"/>
    <w:rsid w:val="000F7528"/>
    <w:rsid w:val="001001F6"/>
    <w:rsid w:val="0010288F"/>
    <w:rsid w:val="001079C3"/>
    <w:rsid w:val="00111256"/>
    <w:rsid w:val="001112AA"/>
    <w:rsid w:val="00112C6F"/>
    <w:rsid w:val="00113DD6"/>
    <w:rsid w:val="001142F2"/>
    <w:rsid w:val="001207D5"/>
    <w:rsid w:val="00122C47"/>
    <w:rsid w:val="00123C5C"/>
    <w:rsid w:val="00123D70"/>
    <w:rsid w:val="00123FF7"/>
    <w:rsid w:val="001240A6"/>
    <w:rsid w:val="001250A0"/>
    <w:rsid w:val="00132DCD"/>
    <w:rsid w:val="001362F9"/>
    <w:rsid w:val="0013797B"/>
    <w:rsid w:val="00140B8F"/>
    <w:rsid w:val="001431A8"/>
    <w:rsid w:val="00143547"/>
    <w:rsid w:val="00143A4A"/>
    <w:rsid w:val="00144BB4"/>
    <w:rsid w:val="00161415"/>
    <w:rsid w:val="001663CE"/>
    <w:rsid w:val="00167D32"/>
    <w:rsid w:val="001721C1"/>
    <w:rsid w:val="00175FC3"/>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EBC"/>
    <w:rsid w:val="001D5003"/>
    <w:rsid w:val="001D7D63"/>
    <w:rsid w:val="001E133B"/>
    <w:rsid w:val="001E1C88"/>
    <w:rsid w:val="001E4B96"/>
    <w:rsid w:val="001F11CA"/>
    <w:rsid w:val="001F5F16"/>
    <w:rsid w:val="00203C04"/>
    <w:rsid w:val="00203DC6"/>
    <w:rsid w:val="0020644F"/>
    <w:rsid w:val="0021054A"/>
    <w:rsid w:val="00211133"/>
    <w:rsid w:val="0021261A"/>
    <w:rsid w:val="00216AC5"/>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BAA"/>
    <w:rsid w:val="00294FDB"/>
    <w:rsid w:val="002A0737"/>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551C"/>
    <w:rsid w:val="0033220F"/>
    <w:rsid w:val="0033246C"/>
    <w:rsid w:val="00333B39"/>
    <w:rsid w:val="00335EA3"/>
    <w:rsid w:val="00346564"/>
    <w:rsid w:val="00346692"/>
    <w:rsid w:val="00352408"/>
    <w:rsid w:val="003548A6"/>
    <w:rsid w:val="00364120"/>
    <w:rsid w:val="00364A47"/>
    <w:rsid w:val="00371412"/>
    <w:rsid w:val="00371F9A"/>
    <w:rsid w:val="003756B2"/>
    <w:rsid w:val="00377CCF"/>
    <w:rsid w:val="003802C1"/>
    <w:rsid w:val="00387EA0"/>
    <w:rsid w:val="003906CC"/>
    <w:rsid w:val="00393FE2"/>
    <w:rsid w:val="003A541C"/>
    <w:rsid w:val="003A5A77"/>
    <w:rsid w:val="003B3C1C"/>
    <w:rsid w:val="003B5E4F"/>
    <w:rsid w:val="003B680F"/>
    <w:rsid w:val="003B6D61"/>
    <w:rsid w:val="003C329F"/>
    <w:rsid w:val="003C3D87"/>
    <w:rsid w:val="003C41E9"/>
    <w:rsid w:val="003C75BD"/>
    <w:rsid w:val="003D0FD0"/>
    <w:rsid w:val="003D4C78"/>
    <w:rsid w:val="003E62E2"/>
    <w:rsid w:val="003E7BA2"/>
    <w:rsid w:val="003F08AC"/>
    <w:rsid w:val="003F2742"/>
    <w:rsid w:val="003F305B"/>
    <w:rsid w:val="003F3732"/>
    <w:rsid w:val="003F5E63"/>
    <w:rsid w:val="00403216"/>
    <w:rsid w:val="00404446"/>
    <w:rsid w:val="004071B1"/>
    <w:rsid w:val="00407C03"/>
    <w:rsid w:val="0041246A"/>
    <w:rsid w:val="004217C2"/>
    <w:rsid w:val="00435F8C"/>
    <w:rsid w:val="004403A5"/>
    <w:rsid w:val="0044294E"/>
    <w:rsid w:val="0044366B"/>
    <w:rsid w:val="00443EAA"/>
    <w:rsid w:val="0044613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640D"/>
    <w:rsid w:val="004A54F9"/>
    <w:rsid w:val="004A716A"/>
    <w:rsid w:val="004B08F9"/>
    <w:rsid w:val="004B2434"/>
    <w:rsid w:val="004B6305"/>
    <w:rsid w:val="004B66AB"/>
    <w:rsid w:val="004B78EB"/>
    <w:rsid w:val="004C2A93"/>
    <w:rsid w:val="004C2E1A"/>
    <w:rsid w:val="004C74AA"/>
    <w:rsid w:val="004D145A"/>
    <w:rsid w:val="004D2E67"/>
    <w:rsid w:val="004E0F4A"/>
    <w:rsid w:val="004E103D"/>
    <w:rsid w:val="004E60B0"/>
    <w:rsid w:val="004F125D"/>
    <w:rsid w:val="004F36E5"/>
    <w:rsid w:val="004F4805"/>
    <w:rsid w:val="004F4C63"/>
    <w:rsid w:val="004F5399"/>
    <w:rsid w:val="004F69EF"/>
    <w:rsid w:val="004F78E9"/>
    <w:rsid w:val="00501B99"/>
    <w:rsid w:val="00503032"/>
    <w:rsid w:val="00511ED0"/>
    <w:rsid w:val="00512B53"/>
    <w:rsid w:val="0051534D"/>
    <w:rsid w:val="00517D87"/>
    <w:rsid w:val="0052104C"/>
    <w:rsid w:val="005252F3"/>
    <w:rsid w:val="00530FCA"/>
    <w:rsid w:val="0053341E"/>
    <w:rsid w:val="005343B3"/>
    <w:rsid w:val="00542B51"/>
    <w:rsid w:val="00543A88"/>
    <w:rsid w:val="00547335"/>
    <w:rsid w:val="00547689"/>
    <w:rsid w:val="00552F5A"/>
    <w:rsid w:val="0055507A"/>
    <w:rsid w:val="00564A0C"/>
    <w:rsid w:val="0057218C"/>
    <w:rsid w:val="005746A1"/>
    <w:rsid w:val="00575BEF"/>
    <w:rsid w:val="00581CF1"/>
    <w:rsid w:val="00582A9C"/>
    <w:rsid w:val="00583211"/>
    <w:rsid w:val="00592239"/>
    <w:rsid w:val="00593A37"/>
    <w:rsid w:val="005955AE"/>
    <w:rsid w:val="005A173B"/>
    <w:rsid w:val="005A3370"/>
    <w:rsid w:val="005B63D4"/>
    <w:rsid w:val="005C339A"/>
    <w:rsid w:val="005C456B"/>
    <w:rsid w:val="005D2AC3"/>
    <w:rsid w:val="005D2B22"/>
    <w:rsid w:val="005D4F65"/>
    <w:rsid w:val="005E24B7"/>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7BF"/>
    <w:rsid w:val="006A7CCA"/>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1662"/>
    <w:rsid w:val="00703543"/>
    <w:rsid w:val="00703F9E"/>
    <w:rsid w:val="0070755A"/>
    <w:rsid w:val="007148D7"/>
    <w:rsid w:val="007245BB"/>
    <w:rsid w:val="0072673D"/>
    <w:rsid w:val="00726C8B"/>
    <w:rsid w:val="00727658"/>
    <w:rsid w:val="007346F4"/>
    <w:rsid w:val="00735B32"/>
    <w:rsid w:val="00742BC0"/>
    <w:rsid w:val="007475BA"/>
    <w:rsid w:val="00760457"/>
    <w:rsid w:val="00760FB1"/>
    <w:rsid w:val="007611CD"/>
    <w:rsid w:val="00767209"/>
    <w:rsid w:val="00772317"/>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7C37"/>
    <w:rsid w:val="007E3164"/>
    <w:rsid w:val="007F02C3"/>
    <w:rsid w:val="007F33EF"/>
    <w:rsid w:val="007F3E53"/>
    <w:rsid w:val="007F3F01"/>
    <w:rsid w:val="008046D1"/>
    <w:rsid w:val="00817FFE"/>
    <w:rsid w:val="0082156E"/>
    <w:rsid w:val="0082423C"/>
    <w:rsid w:val="0082435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E30C0"/>
    <w:rsid w:val="008F068A"/>
    <w:rsid w:val="008F3C3F"/>
    <w:rsid w:val="008F5492"/>
    <w:rsid w:val="00900BF7"/>
    <w:rsid w:val="009023B1"/>
    <w:rsid w:val="0090375D"/>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30EC"/>
    <w:rsid w:val="009445B4"/>
    <w:rsid w:val="0094785D"/>
    <w:rsid w:val="009505BE"/>
    <w:rsid w:val="00951194"/>
    <w:rsid w:val="009633E9"/>
    <w:rsid w:val="00965B4E"/>
    <w:rsid w:val="009713F4"/>
    <w:rsid w:val="00972854"/>
    <w:rsid w:val="00974842"/>
    <w:rsid w:val="009803C2"/>
    <w:rsid w:val="0098269A"/>
    <w:rsid w:val="00987CEC"/>
    <w:rsid w:val="00991C8A"/>
    <w:rsid w:val="009A1A4A"/>
    <w:rsid w:val="009A6168"/>
    <w:rsid w:val="009B6873"/>
    <w:rsid w:val="009C67A8"/>
    <w:rsid w:val="009C74BE"/>
    <w:rsid w:val="009D3F9D"/>
    <w:rsid w:val="009D6CED"/>
    <w:rsid w:val="009F22EB"/>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3B0"/>
    <w:rsid w:val="00A849C7"/>
    <w:rsid w:val="00A938E4"/>
    <w:rsid w:val="00AA170B"/>
    <w:rsid w:val="00AA2B07"/>
    <w:rsid w:val="00AA796A"/>
    <w:rsid w:val="00AA7B2B"/>
    <w:rsid w:val="00AB1EB2"/>
    <w:rsid w:val="00AB6AAB"/>
    <w:rsid w:val="00AC3DB3"/>
    <w:rsid w:val="00AC54D6"/>
    <w:rsid w:val="00AC6975"/>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D08CD"/>
    <w:rsid w:val="00BD4ADC"/>
    <w:rsid w:val="00BE1CA8"/>
    <w:rsid w:val="00BE45D5"/>
    <w:rsid w:val="00BE7DA5"/>
    <w:rsid w:val="00BF356E"/>
    <w:rsid w:val="00C00308"/>
    <w:rsid w:val="00C011E1"/>
    <w:rsid w:val="00C02B8C"/>
    <w:rsid w:val="00C040BD"/>
    <w:rsid w:val="00C15DAE"/>
    <w:rsid w:val="00C1646E"/>
    <w:rsid w:val="00C22BBD"/>
    <w:rsid w:val="00C322B7"/>
    <w:rsid w:val="00C41868"/>
    <w:rsid w:val="00C47EDC"/>
    <w:rsid w:val="00C5363C"/>
    <w:rsid w:val="00C53BF3"/>
    <w:rsid w:val="00C54CEA"/>
    <w:rsid w:val="00C564CA"/>
    <w:rsid w:val="00C57928"/>
    <w:rsid w:val="00C6268C"/>
    <w:rsid w:val="00C677AE"/>
    <w:rsid w:val="00C73A7E"/>
    <w:rsid w:val="00C76203"/>
    <w:rsid w:val="00C87D94"/>
    <w:rsid w:val="00C927BB"/>
    <w:rsid w:val="00CA38BD"/>
    <w:rsid w:val="00CC33B4"/>
    <w:rsid w:val="00CD25A4"/>
    <w:rsid w:val="00CD2B3A"/>
    <w:rsid w:val="00CD3F5A"/>
    <w:rsid w:val="00CE447D"/>
    <w:rsid w:val="00CE4CAF"/>
    <w:rsid w:val="00CF217C"/>
    <w:rsid w:val="00CF3484"/>
    <w:rsid w:val="00CF633F"/>
    <w:rsid w:val="00D00746"/>
    <w:rsid w:val="00D0147D"/>
    <w:rsid w:val="00D05501"/>
    <w:rsid w:val="00D17B6A"/>
    <w:rsid w:val="00D22BA6"/>
    <w:rsid w:val="00D30A51"/>
    <w:rsid w:val="00D3108A"/>
    <w:rsid w:val="00D35E03"/>
    <w:rsid w:val="00D35F43"/>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90CF8"/>
    <w:rsid w:val="00D955CA"/>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22614"/>
    <w:rsid w:val="00E24F87"/>
    <w:rsid w:val="00E26C03"/>
    <w:rsid w:val="00E2714A"/>
    <w:rsid w:val="00E35999"/>
    <w:rsid w:val="00E4480A"/>
    <w:rsid w:val="00E51559"/>
    <w:rsid w:val="00E527DC"/>
    <w:rsid w:val="00E5306D"/>
    <w:rsid w:val="00E535C2"/>
    <w:rsid w:val="00E61AB0"/>
    <w:rsid w:val="00E65EF9"/>
    <w:rsid w:val="00E67260"/>
    <w:rsid w:val="00E74574"/>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57DB"/>
    <w:rsid w:val="00EE683E"/>
    <w:rsid w:val="00EE6E30"/>
    <w:rsid w:val="00EE7E86"/>
    <w:rsid w:val="00EF38BD"/>
    <w:rsid w:val="00EF3A98"/>
    <w:rsid w:val="00EF69A7"/>
    <w:rsid w:val="00F04F4C"/>
    <w:rsid w:val="00F11F32"/>
    <w:rsid w:val="00F11F52"/>
    <w:rsid w:val="00F132CC"/>
    <w:rsid w:val="00F14096"/>
    <w:rsid w:val="00F16CE9"/>
    <w:rsid w:val="00F27C58"/>
    <w:rsid w:val="00F305BD"/>
    <w:rsid w:val="00F422F8"/>
    <w:rsid w:val="00F44DC1"/>
    <w:rsid w:val="00F47381"/>
    <w:rsid w:val="00F57F31"/>
    <w:rsid w:val="00F62461"/>
    <w:rsid w:val="00F62939"/>
    <w:rsid w:val="00F65272"/>
    <w:rsid w:val="00F66DE4"/>
    <w:rsid w:val="00F67963"/>
    <w:rsid w:val="00F70434"/>
    <w:rsid w:val="00F73F0D"/>
    <w:rsid w:val="00F80E90"/>
    <w:rsid w:val="00F857C5"/>
    <w:rsid w:val="00F87A56"/>
    <w:rsid w:val="00F92F9D"/>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112AA"/>
    <w:pPr>
      <w:widowControl/>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112AA"/>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112AA"/>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112AA"/>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1112AA"/>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1112AA"/>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1112AA"/>
    <w:pPr>
      <w:keepNext/>
      <w:keepLines/>
      <w:spacing w:before="200" w:after="40"/>
      <w:outlineLvl w:val="5"/>
    </w:pPr>
    <w:rPr>
      <w:b/>
      <w:sz w:val="20"/>
      <w:szCs w:val="20"/>
    </w:rPr>
  </w:style>
  <w:style w:type="character" w:default="1" w:styleId="Bekezdsalapbettpusa">
    <w:name w:val="Default Paragraph Font"/>
    <w:uiPriority w:val="1"/>
    <w:unhideWhenUsed/>
    <w:rsid w:val="001112AA"/>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112AA"/>
  </w:style>
  <w:style w:type="character" w:customStyle="1" w:styleId="Cmsor1Char">
    <w:name w:val="Címsor 1 Char"/>
    <w:basedOn w:val="Bekezdsalapbettpusa"/>
    <w:link w:val="Cmsor1"/>
    <w:uiPriority w:val="4"/>
    <w:rsid w:val="001112AA"/>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112AA"/>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112AA"/>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112AA"/>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1112AA"/>
    <w:rPr>
      <w:rFonts w:ascii="Tahoma" w:eastAsia="Arial Unicode MS" w:hAnsi="Tahoma" w:cs="Arial Unicode MS"/>
      <w:sz w:val="22"/>
      <w:szCs w:val="22"/>
      <w:lang w:val="hu-HU" w:eastAsia="en-US" w:bidi="ar-SA"/>
    </w:rPr>
  </w:style>
  <w:style w:type="table" w:customStyle="1" w:styleId="TableNormal">
    <w:name w:val="Table Normal"/>
    <w:rsid w:val="001112AA"/>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1112AA"/>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1112AA"/>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1112AA"/>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1112AA"/>
    <w:rPr>
      <w:rFonts w:ascii="Calibri" w:eastAsia="Arial Unicode MS" w:hAnsi="Calibri" w:cs="Arial Unicode MS"/>
      <w:sz w:val="28"/>
      <w:szCs w:val="26"/>
      <w:lang w:eastAsia="en-US" w:bidi="ar-SA"/>
    </w:rPr>
  </w:style>
  <w:style w:type="table" w:customStyle="1" w:styleId="84">
    <w:name w:val="84"/>
    <w:basedOn w:val="TableNormal"/>
    <w:rsid w:val="001112AA"/>
    <w:tblPr>
      <w:tblStyleRowBandSize w:val="1"/>
      <w:tblStyleColBandSize w:val="1"/>
      <w:tblCellMar>
        <w:top w:w="100" w:type="dxa"/>
        <w:left w:w="100" w:type="dxa"/>
        <w:bottom w:w="100" w:type="dxa"/>
        <w:right w:w="100" w:type="dxa"/>
      </w:tblCellMar>
    </w:tblPr>
  </w:style>
  <w:style w:type="table" w:customStyle="1" w:styleId="83">
    <w:name w:val="83"/>
    <w:basedOn w:val="TableNormal"/>
    <w:rsid w:val="001112AA"/>
    <w:tblPr>
      <w:tblStyleRowBandSize w:val="1"/>
      <w:tblStyleColBandSize w:val="1"/>
      <w:tblCellMar>
        <w:top w:w="100" w:type="dxa"/>
        <w:left w:w="100" w:type="dxa"/>
        <w:bottom w:w="100" w:type="dxa"/>
        <w:right w:w="100" w:type="dxa"/>
      </w:tblCellMar>
    </w:tblPr>
  </w:style>
  <w:style w:type="table" w:customStyle="1" w:styleId="82">
    <w:name w:val="82"/>
    <w:basedOn w:val="TableNormal"/>
    <w:rsid w:val="001112AA"/>
    <w:tblPr>
      <w:tblStyleRowBandSize w:val="1"/>
      <w:tblStyleColBandSize w:val="1"/>
      <w:tblCellMar>
        <w:top w:w="100" w:type="dxa"/>
        <w:left w:w="100" w:type="dxa"/>
        <w:bottom w:w="100" w:type="dxa"/>
        <w:right w:w="100" w:type="dxa"/>
      </w:tblCellMar>
    </w:tblPr>
  </w:style>
  <w:style w:type="table" w:customStyle="1" w:styleId="81">
    <w:name w:val="81"/>
    <w:basedOn w:val="TableNormal"/>
    <w:rsid w:val="001112AA"/>
    <w:tblPr>
      <w:tblStyleRowBandSize w:val="1"/>
      <w:tblStyleColBandSize w:val="1"/>
      <w:tblCellMar>
        <w:top w:w="100" w:type="dxa"/>
        <w:left w:w="100" w:type="dxa"/>
        <w:bottom w:w="100" w:type="dxa"/>
        <w:right w:w="100" w:type="dxa"/>
      </w:tblCellMar>
    </w:tblPr>
  </w:style>
  <w:style w:type="table" w:customStyle="1" w:styleId="80">
    <w:name w:val="80"/>
    <w:basedOn w:val="TableNormal"/>
    <w:rsid w:val="001112AA"/>
    <w:tblPr>
      <w:tblStyleRowBandSize w:val="1"/>
      <w:tblStyleColBandSize w:val="1"/>
      <w:tblCellMar>
        <w:top w:w="100" w:type="dxa"/>
        <w:left w:w="100" w:type="dxa"/>
        <w:bottom w:w="100" w:type="dxa"/>
        <w:right w:w="100" w:type="dxa"/>
      </w:tblCellMar>
    </w:tblPr>
  </w:style>
  <w:style w:type="table" w:customStyle="1" w:styleId="79">
    <w:name w:val="79"/>
    <w:basedOn w:val="TableNormal"/>
    <w:rsid w:val="001112AA"/>
    <w:tblPr>
      <w:tblStyleRowBandSize w:val="1"/>
      <w:tblStyleColBandSize w:val="1"/>
      <w:tblCellMar>
        <w:top w:w="100" w:type="dxa"/>
        <w:left w:w="100" w:type="dxa"/>
        <w:bottom w:w="100" w:type="dxa"/>
        <w:right w:w="100" w:type="dxa"/>
      </w:tblCellMar>
    </w:tblPr>
  </w:style>
  <w:style w:type="table" w:customStyle="1" w:styleId="78">
    <w:name w:val="78"/>
    <w:basedOn w:val="TableNormal"/>
    <w:rsid w:val="001112AA"/>
    <w:tblPr>
      <w:tblStyleRowBandSize w:val="1"/>
      <w:tblStyleColBandSize w:val="1"/>
      <w:tblCellMar>
        <w:top w:w="100" w:type="dxa"/>
        <w:left w:w="100" w:type="dxa"/>
        <w:bottom w:w="100" w:type="dxa"/>
        <w:right w:w="100" w:type="dxa"/>
      </w:tblCellMar>
    </w:tblPr>
  </w:style>
  <w:style w:type="table" w:customStyle="1" w:styleId="77">
    <w:name w:val="77"/>
    <w:basedOn w:val="TableNormal"/>
    <w:rsid w:val="001112AA"/>
    <w:tblPr>
      <w:tblStyleRowBandSize w:val="1"/>
      <w:tblStyleColBandSize w:val="1"/>
      <w:tblCellMar>
        <w:top w:w="100" w:type="dxa"/>
        <w:left w:w="100" w:type="dxa"/>
        <w:bottom w:w="100" w:type="dxa"/>
        <w:right w:w="100" w:type="dxa"/>
      </w:tblCellMar>
    </w:tblPr>
  </w:style>
  <w:style w:type="table" w:customStyle="1" w:styleId="76">
    <w:name w:val="76"/>
    <w:basedOn w:val="TableNormal"/>
    <w:rsid w:val="001112AA"/>
    <w:tblPr>
      <w:tblStyleRowBandSize w:val="1"/>
      <w:tblStyleColBandSize w:val="1"/>
      <w:tblCellMar>
        <w:top w:w="100" w:type="dxa"/>
        <w:left w:w="100" w:type="dxa"/>
        <w:bottom w:w="100" w:type="dxa"/>
        <w:right w:w="100" w:type="dxa"/>
      </w:tblCellMar>
    </w:tblPr>
  </w:style>
  <w:style w:type="table" w:customStyle="1" w:styleId="75">
    <w:name w:val="75"/>
    <w:basedOn w:val="TableNormal"/>
    <w:rsid w:val="001112AA"/>
    <w:tblPr>
      <w:tblStyleRowBandSize w:val="1"/>
      <w:tblStyleColBandSize w:val="1"/>
      <w:tblCellMar>
        <w:top w:w="100" w:type="dxa"/>
        <w:left w:w="100" w:type="dxa"/>
        <w:bottom w:w="100" w:type="dxa"/>
        <w:right w:w="100" w:type="dxa"/>
      </w:tblCellMar>
    </w:tblPr>
  </w:style>
  <w:style w:type="table" w:customStyle="1" w:styleId="74">
    <w:name w:val="74"/>
    <w:basedOn w:val="TableNormal"/>
    <w:rsid w:val="001112AA"/>
    <w:tblPr>
      <w:tblStyleRowBandSize w:val="1"/>
      <w:tblStyleColBandSize w:val="1"/>
      <w:tblCellMar>
        <w:top w:w="100" w:type="dxa"/>
        <w:left w:w="100" w:type="dxa"/>
        <w:bottom w:w="100" w:type="dxa"/>
        <w:right w:w="100" w:type="dxa"/>
      </w:tblCellMar>
    </w:tblPr>
  </w:style>
  <w:style w:type="table" w:customStyle="1" w:styleId="73">
    <w:name w:val="73"/>
    <w:basedOn w:val="TableNormal"/>
    <w:rsid w:val="001112AA"/>
    <w:tblPr>
      <w:tblStyleRowBandSize w:val="1"/>
      <w:tblStyleColBandSize w:val="1"/>
      <w:tblCellMar>
        <w:top w:w="100" w:type="dxa"/>
        <w:left w:w="100" w:type="dxa"/>
        <w:bottom w:w="100" w:type="dxa"/>
        <w:right w:w="100" w:type="dxa"/>
      </w:tblCellMar>
    </w:tblPr>
  </w:style>
  <w:style w:type="table" w:customStyle="1" w:styleId="72">
    <w:name w:val="72"/>
    <w:basedOn w:val="TableNormal"/>
    <w:rsid w:val="001112AA"/>
    <w:tblPr>
      <w:tblStyleRowBandSize w:val="1"/>
      <w:tblStyleColBandSize w:val="1"/>
      <w:tblCellMar>
        <w:top w:w="100" w:type="dxa"/>
        <w:left w:w="100" w:type="dxa"/>
        <w:bottom w:w="100" w:type="dxa"/>
        <w:right w:w="100" w:type="dxa"/>
      </w:tblCellMar>
    </w:tblPr>
  </w:style>
  <w:style w:type="table" w:customStyle="1" w:styleId="71">
    <w:name w:val="71"/>
    <w:basedOn w:val="TableNormal"/>
    <w:rsid w:val="001112AA"/>
    <w:tblPr>
      <w:tblStyleRowBandSize w:val="1"/>
      <w:tblStyleColBandSize w:val="1"/>
      <w:tblCellMar>
        <w:top w:w="100" w:type="dxa"/>
        <w:left w:w="100" w:type="dxa"/>
        <w:bottom w:w="100" w:type="dxa"/>
        <w:right w:w="100" w:type="dxa"/>
      </w:tblCellMar>
    </w:tblPr>
  </w:style>
  <w:style w:type="table" w:customStyle="1" w:styleId="70">
    <w:name w:val="70"/>
    <w:basedOn w:val="TableNormal"/>
    <w:rsid w:val="001112AA"/>
    <w:tblPr>
      <w:tblStyleRowBandSize w:val="1"/>
      <w:tblStyleColBandSize w:val="1"/>
      <w:tblCellMar>
        <w:top w:w="100" w:type="dxa"/>
        <w:left w:w="100" w:type="dxa"/>
        <w:bottom w:w="100" w:type="dxa"/>
        <w:right w:w="100" w:type="dxa"/>
      </w:tblCellMar>
    </w:tblPr>
  </w:style>
  <w:style w:type="table" w:customStyle="1" w:styleId="69">
    <w:name w:val="69"/>
    <w:basedOn w:val="TableNormal"/>
    <w:rsid w:val="001112AA"/>
    <w:tblPr>
      <w:tblStyleRowBandSize w:val="1"/>
      <w:tblStyleColBandSize w:val="1"/>
      <w:tblCellMar>
        <w:top w:w="100" w:type="dxa"/>
        <w:left w:w="100" w:type="dxa"/>
        <w:bottom w:w="100" w:type="dxa"/>
        <w:right w:w="100" w:type="dxa"/>
      </w:tblCellMar>
    </w:tblPr>
  </w:style>
  <w:style w:type="table" w:customStyle="1" w:styleId="68">
    <w:name w:val="68"/>
    <w:basedOn w:val="TableNormal"/>
    <w:rsid w:val="001112AA"/>
    <w:tblPr>
      <w:tblStyleRowBandSize w:val="1"/>
      <w:tblStyleColBandSize w:val="1"/>
      <w:tblCellMar>
        <w:top w:w="100" w:type="dxa"/>
        <w:left w:w="100" w:type="dxa"/>
        <w:bottom w:w="100" w:type="dxa"/>
        <w:right w:w="100" w:type="dxa"/>
      </w:tblCellMar>
    </w:tblPr>
  </w:style>
  <w:style w:type="table" w:customStyle="1" w:styleId="67">
    <w:name w:val="67"/>
    <w:basedOn w:val="TableNormal"/>
    <w:rsid w:val="001112AA"/>
    <w:tblPr>
      <w:tblStyleRowBandSize w:val="1"/>
      <w:tblStyleColBandSize w:val="1"/>
      <w:tblCellMar>
        <w:top w:w="100" w:type="dxa"/>
        <w:left w:w="100" w:type="dxa"/>
        <w:bottom w:w="100" w:type="dxa"/>
        <w:right w:w="100" w:type="dxa"/>
      </w:tblCellMar>
    </w:tblPr>
  </w:style>
  <w:style w:type="table" w:customStyle="1" w:styleId="66">
    <w:name w:val="66"/>
    <w:basedOn w:val="TableNormal"/>
    <w:rsid w:val="001112AA"/>
    <w:tblPr>
      <w:tblStyleRowBandSize w:val="1"/>
      <w:tblStyleColBandSize w:val="1"/>
      <w:tblCellMar>
        <w:top w:w="100" w:type="dxa"/>
        <w:left w:w="100" w:type="dxa"/>
        <w:bottom w:w="100" w:type="dxa"/>
        <w:right w:w="100" w:type="dxa"/>
      </w:tblCellMar>
    </w:tblPr>
  </w:style>
  <w:style w:type="table" w:customStyle="1" w:styleId="65">
    <w:name w:val="65"/>
    <w:basedOn w:val="TableNormal"/>
    <w:rsid w:val="001112AA"/>
    <w:tblPr>
      <w:tblStyleRowBandSize w:val="1"/>
      <w:tblStyleColBandSize w:val="1"/>
      <w:tblCellMar>
        <w:top w:w="100" w:type="dxa"/>
        <w:left w:w="100" w:type="dxa"/>
        <w:bottom w:w="100" w:type="dxa"/>
        <w:right w:w="100" w:type="dxa"/>
      </w:tblCellMar>
    </w:tblPr>
  </w:style>
  <w:style w:type="table" w:customStyle="1" w:styleId="64">
    <w:name w:val="64"/>
    <w:basedOn w:val="TableNormal"/>
    <w:rsid w:val="001112AA"/>
    <w:tblPr>
      <w:tblStyleRowBandSize w:val="1"/>
      <w:tblStyleColBandSize w:val="1"/>
      <w:tblCellMar>
        <w:top w:w="100" w:type="dxa"/>
        <w:left w:w="100" w:type="dxa"/>
        <w:bottom w:w="100" w:type="dxa"/>
        <w:right w:w="100" w:type="dxa"/>
      </w:tblCellMar>
    </w:tblPr>
  </w:style>
  <w:style w:type="table" w:customStyle="1" w:styleId="63">
    <w:name w:val="63"/>
    <w:basedOn w:val="TableNormal"/>
    <w:rsid w:val="001112AA"/>
    <w:tblPr>
      <w:tblStyleRowBandSize w:val="1"/>
      <w:tblStyleColBandSize w:val="1"/>
      <w:tblCellMar>
        <w:top w:w="100" w:type="dxa"/>
        <w:left w:w="100" w:type="dxa"/>
        <w:bottom w:w="100" w:type="dxa"/>
        <w:right w:w="100" w:type="dxa"/>
      </w:tblCellMar>
    </w:tblPr>
  </w:style>
  <w:style w:type="table" w:customStyle="1" w:styleId="62">
    <w:name w:val="62"/>
    <w:basedOn w:val="TableNormal"/>
    <w:rsid w:val="001112AA"/>
    <w:tblPr>
      <w:tblStyleRowBandSize w:val="1"/>
      <w:tblStyleColBandSize w:val="1"/>
      <w:tblCellMar>
        <w:top w:w="100" w:type="dxa"/>
        <w:left w:w="100" w:type="dxa"/>
        <w:bottom w:w="100" w:type="dxa"/>
        <w:right w:w="100" w:type="dxa"/>
      </w:tblCellMar>
    </w:tblPr>
  </w:style>
  <w:style w:type="table" w:customStyle="1" w:styleId="61">
    <w:name w:val="61"/>
    <w:basedOn w:val="TableNormal"/>
    <w:rsid w:val="001112AA"/>
    <w:tblPr>
      <w:tblStyleRowBandSize w:val="1"/>
      <w:tblStyleColBandSize w:val="1"/>
      <w:tblCellMar>
        <w:top w:w="100" w:type="dxa"/>
        <w:left w:w="100" w:type="dxa"/>
        <w:bottom w:w="100" w:type="dxa"/>
        <w:right w:w="100" w:type="dxa"/>
      </w:tblCellMar>
    </w:tblPr>
  </w:style>
  <w:style w:type="table" w:customStyle="1" w:styleId="60">
    <w:name w:val="60"/>
    <w:basedOn w:val="TableNormal"/>
    <w:rsid w:val="001112AA"/>
    <w:tblPr>
      <w:tblStyleRowBandSize w:val="1"/>
      <w:tblStyleColBandSize w:val="1"/>
      <w:tblCellMar>
        <w:top w:w="100" w:type="dxa"/>
        <w:left w:w="100" w:type="dxa"/>
        <w:bottom w:w="100" w:type="dxa"/>
        <w:right w:w="100" w:type="dxa"/>
      </w:tblCellMar>
    </w:tblPr>
  </w:style>
  <w:style w:type="table" w:customStyle="1" w:styleId="59">
    <w:name w:val="59"/>
    <w:basedOn w:val="TableNormal"/>
    <w:rsid w:val="001112AA"/>
    <w:tblPr>
      <w:tblStyleRowBandSize w:val="1"/>
      <w:tblStyleColBandSize w:val="1"/>
      <w:tblCellMar>
        <w:top w:w="100" w:type="dxa"/>
        <w:left w:w="100" w:type="dxa"/>
        <w:bottom w:w="100" w:type="dxa"/>
        <w:right w:w="100" w:type="dxa"/>
      </w:tblCellMar>
    </w:tblPr>
  </w:style>
  <w:style w:type="table" w:customStyle="1" w:styleId="58">
    <w:name w:val="58"/>
    <w:basedOn w:val="TableNormal"/>
    <w:rsid w:val="001112AA"/>
    <w:tblPr>
      <w:tblStyleRowBandSize w:val="1"/>
      <w:tblStyleColBandSize w:val="1"/>
      <w:tblCellMar>
        <w:top w:w="100" w:type="dxa"/>
        <w:left w:w="100" w:type="dxa"/>
        <w:bottom w:w="100" w:type="dxa"/>
        <w:right w:w="100" w:type="dxa"/>
      </w:tblCellMar>
    </w:tblPr>
  </w:style>
  <w:style w:type="table" w:customStyle="1" w:styleId="57">
    <w:name w:val="57"/>
    <w:basedOn w:val="TableNormal"/>
    <w:rsid w:val="001112AA"/>
    <w:tblPr>
      <w:tblStyleRowBandSize w:val="1"/>
      <w:tblStyleColBandSize w:val="1"/>
      <w:tblCellMar>
        <w:top w:w="100" w:type="dxa"/>
        <w:left w:w="100" w:type="dxa"/>
        <w:bottom w:w="100" w:type="dxa"/>
        <w:right w:w="100" w:type="dxa"/>
      </w:tblCellMar>
    </w:tblPr>
  </w:style>
  <w:style w:type="table" w:customStyle="1" w:styleId="56">
    <w:name w:val="56"/>
    <w:basedOn w:val="TableNormal"/>
    <w:rsid w:val="001112AA"/>
    <w:tblPr>
      <w:tblStyleRowBandSize w:val="1"/>
      <w:tblStyleColBandSize w:val="1"/>
      <w:tblCellMar>
        <w:top w:w="100" w:type="dxa"/>
        <w:left w:w="100" w:type="dxa"/>
        <w:bottom w:w="100" w:type="dxa"/>
        <w:right w:w="100" w:type="dxa"/>
      </w:tblCellMar>
    </w:tblPr>
  </w:style>
  <w:style w:type="table" w:customStyle="1" w:styleId="55">
    <w:name w:val="55"/>
    <w:basedOn w:val="TableNormal"/>
    <w:rsid w:val="001112AA"/>
    <w:tblPr>
      <w:tblStyleRowBandSize w:val="1"/>
      <w:tblStyleColBandSize w:val="1"/>
      <w:tblCellMar>
        <w:top w:w="100" w:type="dxa"/>
        <w:left w:w="100" w:type="dxa"/>
        <w:bottom w:w="100" w:type="dxa"/>
        <w:right w:w="100" w:type="dxa"/>
      </w:tblCellMar>
    </w:tblPr>
  </w:style>
  <w:style w:type="table" w:customStyle="1" w:styleId="54">
    <w:name w:val="54"/>
    <w:basedOn w:val="TableNormal"/>
    <w:rsid w:val="001112AA"/>
    <w:tblPr>
      <w:tblStyleRowBandSize w:val="1"/>
      <w:tblStyleColBandSize w:val="1"/>
      <w:tblCellMar>
        <w:top w:w="100" w:type="dxa"/>
        <w:left w:w="100" w:type="dxa"/>
        <w:bottom w:w="100" w:type="dxa"/>
        <w:right w:w="100" w:type="dxa"/>
      </w:tblCellMar>
    </w:tblPr>
  </w:style>
  <w:style w:type="table" w:customStyle="1" w:styleId="53">
    <w:name w:val="53"/>
    <w:basedOn w:val="TableNormal"/>
    <w:rsid w:val="001112AA"/>
    <w:tblPr>
      <w:tblStyleRowBandSize w:val="1"/>
      <w:tblStyleColBandSize w:val="1"/>
      <w:tblCellMar>
        <w:top w:w="100" w:type="dxa"/>
        <w:left w:w="100" w:type="dxa"/>
        <w:bottom w:w="100" w:type="dxa"/>
        <w:right w:w="100" w:type="dxa"/>
      </w:tblCellMar>
    </w:tblPr>
  </w:style>
  <w:style w:type="table" w:customStyle="1" w:styleId="52">
    <w:name w:val="52"/>
    <w:basedOn w:val="TableNormal"/>
    <w:rsid w:val="001112AA"/>
    <w:tblPr>
      <w:tblStyleRowBandSize w:val="1"/>
      <w:tblStyleColBandSize w:val="1"/>
      <w:tblCellMar>
        <w:top w:w="100" w:type="dxa"/>
        <w:left w:w="100" w:type="dxa"/>
        <w:bottom w:w="100" w:type="dxa"/>
        <w:right w:w="100" w:type="dxa"/>
      </w:tblCellMar>
    </w:tblPr>
  </w:style>
  <w:style w:type="table" w:customStyle="1" w:styleId="51">
    <w:name w:val="51"/>
    <w:basedOn w:val="TableNormal"/>
    <w:rsid w:val="001112AA"/>
    <w:tblPr>
      <w:tblStyleRowBandSize w:val="1"/>
      <w:tblStyleColBandSize w:val="1"/>
      <w:tblCellMar>
        <w:top w:w="100" w:type="dxa"/>
        <w:left w:w="100" w:type="dxa"/>
        <w:bottom w:w="100" w:type="dxa"/>
        <w:right w:w="100" w:type="dxa"/>
      </w:tblCellMar>
    </w:tblPr>
  </w:style>
  <w:style w:type="table" w:customStyle="1" w:styleId="50">
    <w:name w:val="50"/>
    <w:basedOn w:val="TableNormal"/>
    <w:rsid w:val="001112AA"/>
    <w:tblPr>
      <w:tblStyleRowBandSize w:val="1"/>
      <w:tblStyleColBandSize w:val="1"/>
      <w:tblCellMar>
        <w:top w:w="100" w:type="dxa"/>
        <w:left w:w="100" w:type="dxa"/>
        <w:bottom w:w="100" w:type="dxa"/>
        <w:right w:w="100" w:type="dxa"/>
      </w:tblCellMar>
    </w:tblPr>
  </w:style>
  <w:style w:type="table" w:customStyle="1" w:styleId="49">
    <w:name w:val="49"/>
    <w:basedOn w:val="TableNormal"/>
    <w:rsid w:val="001112AA"/>
    <w:tblPr>
      <w:tblStyleRowBandSize w:val="1"/>
      <w:tblStyleColBandSize w:val="1"/>
      <w:tblCellMar>
        <w:top w:w="100" w:type="dxa"/>
        <w:left w:w="100" w:type="dxa"/>
        <w:bottom w:w="100" w:type="dxa"/>
        <w:right w:w="100" w:type="dxa"/>
      </w:tblCellMar>
    </w:tblPr>
  </w:style>
  <w:style w:type="table" w:customStyle="1" w:styleId="48">
    <w:name w:val="48"/>
    <w:basedOn w:val="TableNormal"/>
    <w:rsid w:val="001112AA"/>
    <w:tblPr>
      <w:tblStyleRowBandSize w:val="1"/>
      <w:tblStyleColBandSize w:val="1"/>
      <w:tblCellMar>
        <w:top w:w="100" w:type="dxa"/>
        <w:left w:w="100" w:type="dxa"/>
        <w:bottom w:w="100" w:type="dxa"/>
        <w:right w:w="100" w:type="dxa"/>
      </w:tblCellMar>
    </w:tblPr>
  </w:style>
  <w:style w:type="table" w:customStyle="1" w:styleId="47">
    <w:name w:val="47"/>
    <w:basedOn w:val="TableNormal"/>
    <w:rsid w:val="001112AA"/>
    <w:tblPr>
      <w:tblStyleRowBandSize w:val="1"/>
      <w:tblStyleColBandSize w:val="1"/>
      <w:tblCellMar>
        <w:top w:w="100" w:type="dxa"/>
        <w:left w:w="100" w:type="dxa"/>
        <w:bottom w:w="100" w:type="dxa"/>
        <w:right w:w="100" w:type="dxa"/>
      </w:tblCellMar>
    </w:tblPr>
  </w:style>
  <w:style w:type="table" w:customStyle="1" w:styleId="46">
    <w:name w:val="46"/>
    <w:basedOn w:val="TableNormal"/>
    <w:rsid w:val="001112AA"/>
    <w:tblPr>
      <w:tblStyleRowBandSize w:val="1"/>
      <w:tblStyleColBandSize w:val="1"/>
      <w:tblCellMar>
        <w:top w:w="100" w:type="dxa"/>
        <w:left w:w="100" w:type="dxa"/>
        <w:bottom w:w="100" w:type="dxa"/>
        <w:right w:w="100" w:type="dxa"/>
      </w:tblCellMar>
    </w:tblPr>
  </w:style>
  <w:style w:type="table" w:customStyle="1" w:styleId="45">
    <w:name w:val="45"/>
    <w:basedOn w:val="TableNormal"/>
    <w:rsid w:val="001112AA"/>
    <w:tblPr>
      <w:tblStyleRowBandSize w:val="1"/>
      <w:tblStyleColBandSize w:val="1"/>
      <w:tblCellMar>
        <w:top w:w="100" w:type="dxa"/>
        <w:left w:w="100" w:type="dxa"/>
        <w:bottom w:w="100" w:type="dxa"/>
        <w:right w:w="100" w:type="dxa"/>
      </w:tblCellMar>
    </w:tblPr>
  </w:style>
  <w:style w:type="table" w:customStyle="1" w:styleId="44">
    <w:name w:val="44"/>
    <w:basedOn w:val="TableNormal"/>
    <w:rsid w:val="001112AA"/>
    <w:tblPr>
      <w:tblStyleRowBandSize w:val="1"/>
      <w:tblStyleColBandSize w:val="1"/>
      <w:tblCellMar>
        <w:top w:w="100" w:type="dxa"/>
        <w:left w:w="100" w:type="dxa"/>
        <w:bottom w:w="100" w:type="dxa"/>
        <w:right w:w="100" w:type="dxa"/>
      </w:tblCellMar>
    </w:tblPr>
  </w:style>
  <w:style w:type="table" w:customStyle="1" w:styleId="43">
    <w:name w:val="43"/>
    <w:basedOn w:val="TableNormal"/>
    <w:rsid w:val="001112AA"/>
    <w:tblPr>
      <w:tblStyleRowBandSize w:val="1"/>
      <w:tblStyleColBandSize w:val="1"/>
      <w:tblCellMar>
        <w:top w:w="100" w:type="dxa"/>
        <w:left w:w="100" w:type="dxa"/>
        <w:bottom w:w="100" w:type="dxa"/>
        <w:right w:w="100" w:type="dxa"/>
      </w:tblCellMar>
    </w:tblPr>
  </w:style>
  <w:style w:type="table" w:customStyle="1" w:styleId="42">
    <w:name w:val="42"/>
    <w:basedOn w:val="TableNormal"/>
    <w:rsid w:val="001112AA"/>
    <w:tblPr>
      <w:tblStyleRowBandSize w:val="1"/>
      <w:tblStyleColBandSize w:val="1"/>
      <w:tblCellMar>
        <w:top w:w="100" w:type="dxa"/>
        <w:left w:w="100" w:type="dxa"/>
        <w:bottom w:w="100" w:type="dxa"/>
        <w:right w:w="100" w:type="dxa"/>
      </w:tblCellMar>
    </w:tblPr>
  </w:style>
  <w:style w:type="table" w:customStyle="1" w:styleId="41">
    <w:name w:val="41"/>
    <w:basedOn w:val="TableNormal"/>
    <w:rsid w:val="001112AA"/>
    <w:tblPr>
      <w:tblStyleRowBandSize w:val="1"/>
      <w:tblStyleColBandSize w:val="1"/>
      <w:tblCellMar>
        <w:top w:w="100" w:type="dxa"/>
        <w:left w:w="100" w:type="dxa"/>
        <w:bottom w:w="100" w:type="dxa"/>
        <w:right w:w="100" w:type="dxa"/>
      </w:tblCellMar>
    </w:tblPr>
  </w:style>
  <w:style w:type="table" w:customStyle="1" w:styleId="40">
    <w:name w:val="40"/>
    <w:basedOn w:val="TableNormal"/>
    <w:rsid w:val="001112AA"/>
    <w:tblPr>
      <w:tblStyleRowBandSize w:val="1"/>
      <w:tblStyleColBandSize w:val="1"/>
      <w:tblCellMar>
        <w:top w:w="100" w:type="dxa"/>
        <w:left w:w="100" w:type="dxa"/>
        <w:bottom w:w="100" w:type="dxa"/>
        <w:right w:w="100" w:type="dxa"/>
      </w:tblCellMar>
    </w:tblPr>
  </w:style>
  <w:style w:type="table" w:customStyle="1" w:styleId="39">
    <w:name w:val="39"/>
    <w:basedOn w:val="TableNormal"/>
    <w:rsid w:val="001112AA"/>
    <w:tblPr>
      <w:tblStyleRowBandSize w:val="1"/>
      <w:tblStyleColBandSize w:val="1"/>
      <w:tblCellMar>
        <w:top w:w="100" w:type="dxa"/>
        <w:left w:w="100" w:type="dxa"/>
        <w:bottom w:w="100" w:type="dxa"/>
        <w:right w:w="100" w:type="dxa"/>
      </w:tblCellMar>
    </w:tblPr>
  </w:style>
  <w:style w:type="table" w:customStyle="1" w:styleId="38">
    <w:name w:val="38"/>
    <w:basedOn w:val="TableNormal"/>
    <w:rsid w:val="001112AA"/>
    <w:tblPr>
      <w:tblStyleRowBandSize w:val="1"/>
      <w:tblStyleColBandSize w:val="1"/>
      <w:tblCellMar>
        <w:top w:w="100" w:type="dxa"/>
        <w:left w:w="100" w:type="dxa"/>
        <w:bottom w:w="100" w:type="dxa"/>
        <w:right w:w="100" w:type="dxa"/>
      </w:tblCellMar>
    </w:tblPr>
  </w:style>
  <w:style w:type="table" w:customStyle="1" w:styleId="37">
    <w:name w:val="37"/>
    <w:basedOn w:val="TableNormal"/>
    <w:rsid w:val="001112AA"/>
    <w:tblPr>
      <w:tblStyleRowBandSize w:val="1"/>
      <w:tblStyleColBandSize w:val="1"/>
      <w:tblCellMar>
        <w:top w:w="100" w:type="dxa"/>
        <w:left w:w="100" w:type="dxa"/>
        <w:bottom w:w="100" w:type="dxa"/>
        <w:right w:w="100" w:type="dxa"/>
      </w:tblCellMar>
    </w:tblPr>
  </w:style>
  <w:style w:type="table" w:customStyle="1" w:styleId="36">
    <w:name w:val="36"/>
    <w:basedOn w:val="TableNormal"/>
    <w:rsid w:val="001112AA"/>
    <w:tblPr>
      <w:tblStyleRowBandSize w:val="1"/>
      <w:tblStyleColBandSize w:val="1"/>
      <w:tblCellMar>
        <w:top w:w="100" w:type="dxa"/>
        <w:left w:w="100" w:type="dxa"/>
        <w:bottom w:w="100" w:type="dxa"/>
        <w:right w:w="100" w:type="dxa"/>
      </w:tblCellMar>
    </w:tblPr>
  </w:style>
  <w:style w:type="table" w:customStyle="1" w:styleId="35">
    <w:name w:val="35"/>
    <w:basedOn w:val="TableNormal"/>
    <w:rsid w:val="001112AA"/>
    <w:tblPr>
      <w:tblStyleRowBandSize w:val="1"/>
      <w:tblStyleColBandSize w:val="1"/>
      <w:tblCellMar>
        <w:top w:w="100" w:type="dxa"/>
        <w:left w:w="100" w:type="dxa"/>
        <w:bottom w:w="100" w:type="dxa"/>
        <w:right w:w="100" w:type="dxa"/>
      </w:tblCellMar>
    </w:tblPr>
  </w:style>
  <w:style w:type="table" w:customStyle="1" w:styleId="34">
    <w:name w:val="34"/>
    <w:basedOn w:val="TableNormal"/>
    <w:rsid w:val="001112AA"/>
    <w:tblPr>
      <w:tblStyleRowBandSize w:val="1"/>
      <w:tblStyleColBandSize w:val="1"/>
      <w:tblCellMar>
        <w:top w:w="100" w:type="dxa"/>
        <w:left w:w="100" w:type="dxa"/>
        <w:bottom w:w="100" w:type="dxa"/>
        <w:right w:w="100" w:type="dxa"/>
      </w:tblCellMar>
    </w:tblPr>
  </w:style>
  <w:style w:type="table" w:customStyle="1" w:styleId="33">
    <w:name w:val="33"/>
    <w:basedOn w:val="TableNormal"/>
    <w:rsid w:val="001112AA"/>
    <w:tblPr>
      <w:tblStyleRowBandSize w:val="1"/>
      <w:tblStyleColBandSize w:val="1"/>
      <w:tblCellMar>
        <w:top w:w="100" w:type="dxa"/>
        <w:left w:w="100" w:type="dxa"/>
        <w:bottom w:w="100" w:type="dxa"/>
        <w:right w:w="100" w:type="dxa"/>
      </w:tblCellMar>
    </w:tblPr>
  </w:style>
  <w:style w:type="table" w:customStyle="1" w:styleId="32">
    <w:name w:val="32"/>
    <w:basedOn w:val="TableNormal"/>
    <w:rsid w:val="001112AA"/>
    <w:tblPr>
      <w:tblStyleRowBandSize w:val="1"/>
      <w:tblStyleColBandSize w:val="1"/>
      <w:tblCellMar>
        <w:top w:w="100" w:type="dxa"/>
        <w:left w:w="100" w:type="dxa"/>
        <w:bottom w:w="100" w:type="dxa"/>
        <w:right w:w="100" w:type="dxa"/>
      </w:tblCellMar>
    </w:tblPr>
  </w:style>
  <w:style w:type="table" w:customStyle="1" w:styleId="31">
    <w:name w:val="31"/>
    <w:basedOn w:val="TableNormal"/>
    <w:rsid w:val="001112AA"/>
    <w:tblPr>
      <w:tblStyleRowBandSize w:val="1"/>
      <w:tblStyleColBandSize w:val="1"/>
      <w:tblCellMar>
        <w:top w:w="100" w:type="dxa"/>
        <w:left w:w="100" w:type="dxa"/>
        <w:bottom w:w="100" w:type="dxa"/>
        <w:right w:w="100" w:type="dxa"/>
      </w:tblCellMar>
    </w:tblPr>
  </w:style>
  <w:style w:type="table" w:customStyle="1" w:styleId="30">
    <w:name w:val="30"/>
    <w:basedOn w:val="TableNormal"/>
    <w:rsid w:val="001112AA"/>
    <w:tblPr>
      <w:tblStyleRowBandSize w:val="1"/>
      <w:tblStyleColBandSize w:val="1"/>
      <w:tblCellMar>
        <w:top w:w="100" w:type="dxa"/>
        <w:left w:w="100" w:type="dxa"/>
        <w:bottom w:w="100" w:type="dxa"/>
        <w:right w:w="100" w:type="dxa"/>
      </w:tblCellMar>
    </w:tblPr>
  </w:style>
  <w:style w:type="table" w:customStyle="1" w:styleId="29">
    <w:name w:val="29"/>
    <w:basedOn w:val="TableNormal"/>
    <w:rsid w:val="001112AA"/>
    <w:tblPr>
      <w:tblStyleRowBandSize w:val="1"/>
      <w:tblStyleColBandSize w:val="1"/>
      <w:tblCellMar>
        <w:top w:w="100" w:type="dxa"/>
        <w:left w:w="100" w:type="dxa"/>
        <w:bottom w:w="100" w:type="dxa"/>
        <w:right w:w="100" w:type="dxa"/>
      </w:tblCellMar>
    </w:tblPr>
  </w:style>
  <w:style w:type="table" w:customStyle="1" w:styleId="28">
    <w:name w:val="28"/>
    <w:basedOn w:val="TableNormal"/>
    <w:rsid w:val="001112AA"/>
    <w:tblPr>
      <w:tblStyleRowBandSize w:val="1"/>
      <w:tblStyleColBandSize w:val="1"/>
      <w:tblCellMar>
        <w:top w:w="100" w:type="dxa"/>
        <w:left w:w="100" w:type="dxa"/>
        <w:bottom w:w="100" w:type="dxa"/>
        <w:right w:w="100" w:type="dxa"/>
      </w:tblCellMar>
    </w:tblPr>
  </w:style>
  <w:style w:type="table" w:customStyle="1" w:styleId="27">
    <w:name w:val="27"/>
    <w:basedOn w:val="TableNormal"/>
    <w:rsid w:val="001112AA"/>
    <w:tblPr>
      <w:tblStyleRowBandSize w:val="1"/>
      <w:tblStyleColBandSize w:val="1"/>
      <w:tblCellMar>
        <w:top w:w="100" w:type="dxa"/>
        <w:left w:w="100" w:type="dxa"/>
        <w:bottom w:w="100" w:type="dxa"/>
        <w:right w:w="100" w:type="dxa"/>
      </w:tblCellMar>
    </w:tblPr>
  </w:style>
  <w:style w:type="table" w:customStyle="1" w:styleId="26">
    <w:name w:val="26"/>
    <w:basedOn w:val="TableNormal"/>
    <w:rsid w:val="001112AA"/>
    <w:tblPr>
      <w:tblStyleRowBandSize w:val="1"/>
      <w:tblStyleColBandSize w:val="1"/>
      <w:tblCellMar>
        <w:top w:w="100" w:type="dxa"/>
        <w:left w:w="100" w:type="dxa"/>
        <w:bottom w:w="100" w:type="dxa"/>
        <w:right w:w="100" w:type="dxa"/>
      </w:tblCellMar>
    </w:tblPr>
  </w:style>
  <w:style w:type="table" w:customStyle="1" w:styleId="25">
    <w:name w:val="25"/>
    <w:basedOn w:val="TableNormal"/>
    <w:rsid w:val="001112AA"/>
    <w:tblPr>
      <w:tblStyleRowBandSize w:val="1"/>
      <w:tblStyleColBandSize w:val="1"/>
      <w:tblCellMar>
        <w:top w:w="100" w:type="dxa"/>
        <w:left w:w="100" w:type="dxa"/>
        <w:bottom w:w="100" w:type="dxa"/>
        <w:right w:w="100" w:type="dxa"/>
      </w:tblCellMar>
    </w:tblPr>
  </w:style>
  <w:style w:type="table" w:customStyle="1" w:styleId="24">
    <w:name w:val="24"/>
    <w:basedOn w:val="TableNormal"/>
    <w:rsid w:val="001112AA"/>
    <w:tblPr>
      <w:tblStyleRowBandSize w:val="1"/>
      <w:tblStyleColBandSize w:val="1"/>
      <w:tblCellMar>
        <w:top w:w="100" w:type="dxa"/>
        <w:left w:w="100" w:type="dxa"/>
        <w:bottom w:w="100" w:type="dxa"/>
        <w:right w:w="100" w:type="dxa"/>
      </w:tblCellMar>
    </w:tblPr>
  </w:style>
  <w:style w:type="table" w:customStyle="1" w:styleId="23">
    <w:name w:val="23"/>
    <w:basedOn w:val="TableNormal"/>
    <w:rsid w:val="001112AA"/>
    <w:tblPr>
      <w:tblStyleRowBandSize w:val="1"/>
      <w:tblStyleColBandSize w:val="1"/>
      <w:tblCellMar>
        <w:top w:w="100" w:type="dxa"/>
        <w:left w:w="100" w:type="dxa"/>
        <w:bottom w:w="100" w:type="dxa"/>
        <w:right w:w="100" w:type="dxa"/>
      </w:tblCellMar>
    </w:tblPr>
  </w:style>
  <w:style w:type="table" w:customStyle="1" w:styleId="22">
    <w:name w:val="22"/>
    <w:basedOn w:val="TableNormal"/>
    <w:rsid w:val="001112AA"/>
    <w:tblPr>
      <w:tblStyleRowBandSize w:val="1"/>
      <w:tblStyleColBandSize w:val="1"/>
      <w:tblCellMar>
        <w:top w:w="100" w:type="dxa"/>
        <w:left w:w="100" w:type="dxa"/>
        <w:bottom w:w="100" w:type="dxa"/>
        <w:right w:w="100" w:type="dxa"/>
      </w:tblCellMar>
    </w:tblPr>
  </w:style>
  <w:style w:type="table" w:customStyle="1" w:styleId="21">
    <w:name w:val="21"/>
    <w:basedOn w:val="TableNormal"/>
    <w:rsid w:val="001112AA"/>
    <w:tblPr>
      <w:tblStyleRowBandSize w:val="1"/>
      <w:tblStyleColBandSize w:val="1"/>
      <w:tblCellMar>
        <w:top w:w="100" w:type="dxa"/>
        <w:left w:w="100" w:type="dxa"/>
        <w:bottom w:w="100" w:type="dxa"/>
        <w:right w:w="100" w:type="dxa"/>
      </w:tblCellMar>
    </w:tblPr>
  </w:style>
  <w:style w:type="table" w:customStyle="1" w:styleId="20">
    <w:name w:val="20"/>
    <w:basedOn w:val="TableNormal"/>
    <w:rsid w:val="001112AA"/>
    <w:tblPr>
      <w:tblStyleRowBandSize w:val="1"/>
      <w:tblStyleColBandSize w:val="1"/>
      <w:tblCellMar>
        <w:top w:w="100" w:type="dxa"/>
        <w:left w:w="100" w:type="dxa"/>
        <w:bottom w:w="100" w:type="dxa"/>
        <w:right w:w="100" w:type="dxa"/>
      </w:tblCellMar>
    </w:tblPr>
  </w:style>
  <w:style w:type="table" w:customStyle="1" w:styleId="19">
    <w:name w:val="19"/>
    <w:basedOn w:val="TableNormal"/>
    <w:rsid w:val="001112AA"/>
    <w:tblPr>
      <w:tblStyleRowBandSize w:val="1"/>
      <w:tblStyleColBandSize w:val="1"/>
      <w:tblCellMar>
        <w:top w:w="100" w:type="dxa"/>
        <w:left w:w="100" w:type="dxa"/>
        <w:bottom w:w="100" w:type="dxa"/>
        <w:right w:w="100" w:type="dxa"/>
      </w:tblCellMar>
    </w:tblPr>
  </w:style>
  <w:style w:type="table" w:customStyle="1" w:styleId="18">
    <w:name w:val="18"/>
    <w:basedOn w:val="TableNormal"/>
    <w:rsid w:val="001112AA"/>
    <w:tblPr>
      <w:tblStyleRowBandSize w:val="1"/>
      <w:tblStyleColBandSize w:val="1"/>
      <w:tblCellMar>
        <w:top w:w="100" w:type="dxa"/>
        <w:left w:w="100" w:type="dxa"/>
        <w:bottom w:w="100" w:type="dxa"/>
        <w:right w:w="100" w:type="dxa"/>
      </w:tblCellMar>
    </w:tblPr>
  </w:style>
  <w:style w:type="table" w:customStyle="1" w:styleId="17">
    <w:name w:val="17"/>
    <w:basedOn w:val="TableNormal"/>
    <w:rsid w:val="001112AA"/>
    <w:tblPr>
      <w:tblStyleRowBandSize w:val="1"/>
      <w:tblStyleColBandSize w:val="1"/>
      <w:tblCellMar>
        <w:top w:w="100" w:type="dxa"/>
        <w:left w:w="100" w:type="dxa"/>
        <w:bottom w:w="100" w:type="dxa"/>
        <w:right w:w="100" w:type="dxa"/>
      </w:tblCellMar>
    </w:tblPr>
  </w:style>
  <w:style w:type="table" w:customStyle="1" w:styleId="16">
    <w:name w:val="16"/>
    <w:basedOn w:val="TableNormal"/>
    <w:rsid w:val="001112AA"/>
    <w:tblPr>
      <w:tblStyleRowBandSize w:val="1"/>
      <w:tblStyleColBandSize w:val="1"/>
      <w:tblCellMar>
        <w:top w:w="100" w:type="dxa"/>
        <w:left w:w="100" w:type="dxa"/>
        <w:bottom w:w="100" w:type="dxa"/>
        <w:right w:w="100" w:type="dxa"/>
      </w:tblCellMar>
    </w:tblPr>
  </w:style>
  <w:style w:type="table" w:customStyle="1" w:styleId="15">
    <w:name w:val="15"/>
    <w:basedOn w:val="TableNormal"/>
    <w:rsid w:val="001112AA"/>
    <w:tblPr>
      <w:tblStyleRowBandSize w:val="1"/>
      <w:tblStyleColBandSize w:val="1"/>
      <w:tblCellMar>
        <w:top w:w="100" w:type="dxa"/>
        <w:left w:w="100" w:type="dxa"/>
        <w:bottom w:w="100" w:type="dxa"/>
        <w:right w:w="100" w:type="dxa"/>
      </w:tblCellMar>
    </w:tblPr>
  </w:style>
  <w:style w:type="table" w:customStyle="1" w:styleId="14">
    <w:name w:val="14"/>
    <w:basedOn w:val="TableNormal"/>
    <w:rsid w:val="001112AA"/>
    <w:tblPr>
      <w:tblStyleRowBandSize w:val="1"/>
      <w:tblStyleColBandSize w:val="1"/>
      <w:tblCellMar>
        <w:top w:w="100" w:type="dxa"/>
        <w:left w:w="100" w:type="dxa"/>
        <w:bottom w:w="100" w:type="dxa"/>
        <w:right w:w="100" w:type="dxa"/>
      </w:tblCellMar>
    </w:tblPr>
  </w:style>
  <w:style w:type="table" w:customStyle="1" w:styleId="13">
    <w:name w:val="13"/>
    <w:basedOn w:val="TableNormal"/>
    <w:rsid w:val="001112AA"/>
    <w:tblPr>
      <w:tblStyleRowBandSize w:val="1"/>
      <w:tblStyleColBandSize w:val="1"/>
      <w:tblCellMar>
        <w:top w:w="100" w:type="dxa"/>
        <w:left w:w="100" w:type="dxa"/>
        <w:bottom w:w="100" w:type="dxa"/>
        <w:right w:w="100" w:type="dxa"/>
      </w:tblCellMar>
    </w:tblPr>
  </w:style>
  <w:style w:type="table" w:customStyle="1" w:styleId="12">
    <w:name w:val="12"/>
    <w:basedOn w:val="TableNormal"/>
    <w:rsid w:val="001112AA"/>
    <w:tblPr>
      <w:tblStyleRowBandSize w:val="1"/>
      <w:tblStyleColBandSize w:val="1"/>
      <w:tblCellMar>
        <w:top w:w="100" w:type="dxa"/>
        <w:left w:w="100" w:type="dxa"/>
        <w:bottom w:w="100" w:type="dxa"/>
        <w:right w:w="100" w:type="dxa"/>
      </w:tblCellMar>
    </w:tblPr>
  </w:style>
  <w:style w:type="table" w:customStyle="1" w:styleId="11">
    <w:name w:val="11"/>
    <w:basedOn w:val="TableNormal"/>
    <w:rsid w:val="001112AA"/>
    <w:tblPr>
      <w:tblStyleRowBandSize w:val="1"/>
      <w:tblStyleColBandSize w:val="1"/>
      <w:tblCellMar>
        <w:top w:w="100" w:type="dxa"/>
        <w:left w:w="100" w:type="dxa"/>
        <w:bottom w:w="100" w:type="dxa"/>
        <w:right w:w="100" w:type="dxa"/>
      </w:tblCellMar>
    </w:tblPr>
  </w:style>
  <w:style w:type="table" w:customStyle="1" w:styleId="10">
    <w:name w:val="10"/>
    <w:basedOn w:val="TableNormal"/>
    <w:rsid w:val="001112AA"/>
    <w:tblPr>
      <w:tblStyleRowBandSize w:val="1"/>
      <w:tblStyleColBandSize w:val="1"/>
      <w:tblCellMar>
        <w:top w:w="100" w:type="dxa"/>
        <w:left w:w="100" w:type="dxa"/>
        <w:bottom w:w="100" w:type="dxa"/>
        <w:right w:w="100" w:type="dxa"/>
      </w:tblCellMar>
    </w:tblPr>
  </w:style>
  <w:style w:type="table" w:customStyle="1" w:styleId="9">
    <w:name w:val="9"/>
    <w:basedOn w:val="TableNormal"/>
    <w:rsid w:val="001112AA"/>
    <w:tblPr>
      <w:tblStyleRowBandSize w:val="1"/>
      <w:tblStyleColBandSize w:val="1"/>
      <w:tblCellMar>
        <w:top w:w="100" w:type="dxa"/>
        <w:left w:w="100" w:type="dxa"/>
        <w:bottom w:w="100" w:type="dxa"/>
        <w:right w:w="100" w:type="dxa"/>
      </w:tblCellMar>
    </w:tblPr>
  </w:style>
  <w:style w:type="table" w:customStyle="1" w:styleId="8">
    <w:name w:val="8"/>
    <w:basedOn w:val="TableNormal"/>
    <w:rsid w:val="001112AA"/>
    <w:tblPr>
      <w:tblStyleRowBandSize w:val="1"/>
      <w:tblStyleColBandSize w:val="1"/>
      <w:tblCellMar>
        <w:top w:w="100" w:type="dxa"/>
        <w:left w:w="100" w:type="dxa"/>
        <w:bottom w:w="100" w:type="dxa"/>
        <w:right w:w="100" w:type="dxa"/>
      </w:tblCellMar>
    </w:tblPr>
  </w:style>
  <w:style w:type="table" w:customStyle="1" w:styleId="7">
    <w:name w:val="7"/>
    <w:basedOn w:val="TableNormal"/>
    <w:rsid w:val="001112AA"/>
    <w:tblPr>
      <w:tblStyleRowBandSize w:val="1"/>
      <w:tblStyleColBandSize w:val="1"/>
      <w:tblCellMar>
        <w:top w:w="100" w:type="dxa"/>
        <w:left w:w="100" w:type="dxa"/>
        <w:bottom w:w="100" w:type="dxa"/>
        <w:right w:w="100" w:type="dxa"/>
      </w:tblCellMar>
    </w:tblPr>
  </w:style>
  <w:style w:type="table" w:customStyle="1" w:styleId="6">
    <w:name w:val="6"/>
    <w:basedOn w:val="TableNormal"/>
    <w:rsid w:val="001112AA"/>
    <w:tblPr>
      <w:tblStyleRowBandSize w:val="1"/>
      <w:tblStyleColBandSize w:val="1"/>
      <w:tblCellMar>
        <w:top w:w="100" w:type="dxa"/>
        <w:left w:w="100" w:type="dxa"/>
        <w:bottom w:w="100" w:type="dxa"/>
        <w:right w:w="100" w:type="dxa"/>
      </w:tblCellMar>
    </w:tblPr>
  </w:style>
  <w:style w:type="table" w:customStyle="1" w:styleId="5">
    <w:name w:val="5"/>
    <w:basedOn w:val="TableNormal"/>
    <w:rsid w:val="001112AA"/>
    <w:tblPr>
      <w:tblStyleRowBandSize w:val="1"/>
      <w:tblStyleColBandSize w:val="1"/>
      <w:tblCellMar>
        <w:top w:w="100" w:type="dxa"/>
        <w:left w:w="100" w:type="dxa"/>
        <w:bottom w:w="100" w:type="dxa"/>
        <w:right w:w="100" w:type="dxa"/>
      </w:tblCellMar>
    </w:tblPr>
  </w:style>
  <w:style w:type="table" w:customStyle="1" w:styleId="4">
    <w:name w:val="4"/>
    <w:basedOn w:val="TableNormal"/>
    <w:rsid w:val="001112AA"/>
    <w:tblPr>
      <w:tblStyleRowBandSize w:val="1"/>
      <w:tblStyleColBandSize w:val="1"/>
      <w:tblCellMar>
        <w:top w:w="100" w:type="dxa"/>
        <w:left w:w="100" w:type="dxa"/>
        <w:bottom w:w="100" w:type="dxa"/>
        <w:right w:w="100" w:type="dxa"/>
      </w:tblCellMar>
    </w:tblPr>
  </w:style>
  <w:style w:type="table" w:customStyle="1" w:styleId="3">
    <w:name w:val="3"/>
    <w:basedOn w:val="TableNormal"/>
    <w:rsid w:val="001112AA"/>
    <w:tblPr>
      <w:tblStyleRowBandSize w:val="1"/>
      <w:tblStyleColBandSize w:val="1"/>
      <w:tblCellMar>
        <w:top w:w="100" w:type="dxa"/>
        <w:left w:w="100" w:type="dxa"/>
        <w:bottom w:w="100" w:type="dxa"/>
        <w:right w:w="100" w:type="dxa"/>
      </w:tblCellMar>
    </w:tblPr>
  </w:style>
  <w:style w:type="table" w:customStyle="1" w:styleId="2">
    <w:name w:val="2"/>
    <w:basedOn w:val="TableNormal"/>
    <w:rsid w:val="001112AA"/>
    <w:tblPr>
      <w:tblStyleRowBandSize w:val="1"/>
      <w:tblStyleColBandSize w:val="1"/>
      <w:tblCellMar>
        <w:top w:w="100" w:type="dxa"/>
        <w:left w:w="100" w:type="dxa"/>
        <w:bottom w:w="100" w:type="dxa"/>
        <w:right w:w="100" w:type="dxa"/>
      </w:tblCellMar>
    </w:tblPr>
  </w:style>
  <w:style w:type="table" w:customStyle="1" w:styleId="1">
    <w:name w:val="1"/>
    <w:basedOn w:val="TableNormal"/>
    <w:rsid w:val="001112AA"/>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1112AA"/>
    <w:rPr>
      <w:rFonts w:cs="Mangal"/>
      <w:sz w:val="20"/>
      <w:szCs w:val="18"/>
    </w:rPr>
  </w:style>
  <w:style w:type="character" w:customStyle="1" w:styleId="JegyzetszvegChar">
    <w:name w:val="Jegyzetszöveg Char"/>
    <w:basedOn w:val="Bekezdsalapbettpusa"/>
    <w:link w:val="Jegyzetszveg"/>
    <w:uiPriority w:val="99"/>
    <w:rsid w:val="001112AA"/>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112AA"/>
    <w:rPr>
      <w:sz w:val="16"/>
      <w:szCs w:val="16"/>
    </w:rPr>
  </w:style>
  <w:style w:type="paragraph" w:styleId="Buborkszveg">
    <w:name w:val="Balloon Text"/>
    <w:basedOn w:val="Norml"/>
    <w:link w:val="BuborkszvegChar"/>
    <w:uiPriority w:val="99"/>
    <w:semiHidden/>
    <w:unhideWhenUsed/>
    <w:rsid w:val="001112AA"/>
    <w:rPr>
      <w:rFonts w:ascii="Segoe UI" w:hAnsi="Segoe UI" w:cs="Mangal"/>
      <w:sz w:val="18"/>
      <w:szCs w:val="16"/>
    </w:rPr>
  </w:style>
  <w:style w:type="character" w:customStyle="1" w:styleId="BuborkszvegChar">
    <w:name w:val="Buborékszöveg Char"/>
    <w:basedOn w:val="Bekezdsalapbettpusa"/>
    <w:link w:val="Buborkszveg"/>
    <w:uiPriority w:val="99"/>
    <w:semiHidden/>
    <w:rsid w:val="001112AA"/>
    <w:rPr>
      <w:rFonts w:ascii="Segoe UI" w:eastAsia="Arial Unicode MS" w:hAnsi="Segoe UI" w:cs="Mangal"/>
      <w:sz w:val="18"/>
      <w:szCs w:val="16"/>
      <w:lang w:eastAsia="en-US" w:bidi="ar-SA"/>
    </w:rPr>
  </w:style>
  <w:style w:type="paragraph" w:styleId="llb">
    <w:name w:val="footer"/>
    <w:basedOn w:val="Norml"/>
    <w:link w:val="llbChar"/>
    <w:uiPriority w:val="24"/>
    <w:rsid w:val="001112AA"/>
    <w:pPr>
      <w:tabs>
        <w:tab w:val="center" w:pos="4536"/>
        <w:tab w:val="right" w:pos="9072"/>
      </w:tabs>
    </w:pPr>
  </w:style>
  <w:style w:type="character" w:customStyle="1" w:styleId="llbChar">
    <w:name w:val="Élőláb Char"/>
    <w:basedOn w:val="Bekezdsalapbettpusa"/>
    <w:link w:val="llb"/>
    <w:uiPriority w:val="24"/>
    <w:rsid w:val="001112AA"/>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112AA"/>
    <w:rPr>
      <w:i/>
      <w:noProof/>
    </w:rPr>
  </w:style>
  <w:style w:type="paragraph" w:styleId="Lista">
    <w:name w:val="List"/>
    <w:basedOn w:val="Norml"/>
    <w:uiPriority w:val="7"/>
    <w:qFormat/>
    <w:rsid w:val="001112AA"/>
    <w:pPr>
      <w:keepLines/>
      <w:numPr>
        <w:numId w:val="2"/>
      </w:numPr>
    </w:pPr>
  </w:style>
  <w:style w:type="paragraph" w:styleId="Lista2">
    <w:name w:val="List 2"/>
    <w:basedOn w:val="Lista"/>
    <w:uiPriority w:val="7"/>
    <w:rsid w:val="001112AA"/>
    <w:pPr>
      <w:numPr>
        <w:ilvl w:val="1"/>
      </w:numPr>
    </w:pPr>
  </w:style>
  <w:style w:type="paragraph" w:styleId="Lista3">
    <w:name w:val="List 3"/>
    <w:basedOn w:val="Lista"/>
    <w:uiPriority w:val="7"/>
    <w:rsid w:val="001112AA"/>
    <w:pPr>
      <w:numPr>
        <w:ilvl w:val="2"/>
      </w:numPr>
    </w:pPr>
  </w:style>
  <w:style w:type="paragraph" w:styleId="Lista4">
    <w:name w:val="List 4"/>
    <w:basedOn w:val="Lista"/>
    <w:uiPriority w:val="7"/>
    <w:rsid w:val="001112AA"/>
    <w:pPr>
      <w:numPr>
        <w:ilvl w:val="3"/>
      </w:numPr>
    </w:pPr>
  </w:style>
  <w:style w:type="paragraph" w:styleId="Lista5">
    <w:name w:val="List 5"/>
    <w:basedOn w:val="Lista"/>
    <w:uiPriority w:val="7"/>
    <w:rsid w:val="001112AA"/>
    <w:pPr>
      <w:numPr>
        <w:ilvl w:val="4"/>
      </w:numPr>
    </w:pPr>
  </w:style>
  <w:style w:type="character" w:customStyle="1" w:styleId="Nv">
    <w:name w:val="Név"/>
    <w:basedOn w:val="Bekezdsalapbettpusa"/>
    <w:uiPriority w:val="1"/>
    <w:rsid w:val="001112AA"/>
    <w:rPr>
      <w:smallCaps/>
      <w:noProof/>
    </w:rPr>
  </w:style>
  <w:style w:type="paragraph" w:styleId="lfej">
    <w:name w:val="header"/>
    <w:basedOn w:val="Norml"/>
    <w:link w:val="lfejChar"/>
    <w:uiPriority w:val="24"/>
    <w:qFormat/>
    <w:rsid w:val="001112AA"/>
    <w:pPr>
      <w:tabs>
        <w:tab w:val="center" w:pos="4536"/>
        <w:tab w:val="right" w:pos="9072"/>
      </w:tabs>
    </w:pPr>
  </w:style>
  <w:style w:type="character" w:customStyle="1" w:styleId="lfejChar">
    <w:name w:val="Élőfej Char"/>
    <w:basedOn w:val="Bekezdsalapbettpusa"/>
    <w:link w:val="lfej"/>
    <w:uiPriority w:val="24"/>
    <w:rsid w:val="001112AA"/>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112AA"/>
    <w:pPr>
      <w:ind w:left="720" w:hanging="720"/>
    </w:pPr>
  </w:style>
  <w:style w:type="character" w:customStyle="1" w:styleId="Code">
    <w:name w:val="Code"/>
    <w:uiPriority w:val="1"/>
    <w:qFormat/>
    <w:rsid w:val="001112AA"/>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112AA"/>
    <w:rPr>
      <w:rFonts w:ascii="Tahoma" w:hAnsi="Tahoma"/>
      <w:noProof/>
      <w:color w:val="00B050"/>
      <w:sz w:val="20"/>
      <w:lang w:val="en-GB"/>
    </w:rPr>
  </w:style>
  <w:style w:type="paragraph" w:styleId="Lbjegyzetszveg">
    <w:name w:val="footnote text"/>
    <w:basedOn w:val="Norml"/>
    <w:link w:val="LbjegyzetszvegChar"/>
    <w:uiPriority w:val="99"/>
    <w:unhideWhenUsed/>
    <w:rsid w:val="001112AA"/>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1112AA"/>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1112AA"/>
    <w:rPr>
      <w:vertAlign w:val="superscript"/>
    </w:rPr>
  </w:style>
  <w:style w:type="character" w:customStyle="1" w:styleId="ForeignKannadaScript">
    <w:name w:val="Foreign: KannadaScript"/>
    <w:basedOn w:val="Foreign"/>
    <w:uiPriority w:val="1"/>
    <w:qFormat/>
    <w:rsid w:val="001112AA"/>
    <w:rPr>
      <w:rFonts w:ascii="Gentium Plus" w:hAnsi="Gentium Plus" w:cs="Arial Unicode MS"/>
      <w:b w:val="0"/>
      <w:i w:val="0"/>
      <w:noProof/>
    </w:rPr>
  </w:style>
  <w:style w:type="character" w:customStyle="1" w:styleId="ForeignTamilScript">
    <w:name w:val="Foreign: TamilScript"/>
    <w:basedOn w:val="Foreign"/>
    <w:uiPriority w:val="1"/>
    <w:qFormat/>
    <w:rsid w:val="001112AA"/>
    <w:rPr>
      <w:rFonts w:ascii="Gentium Plus" w:hAnsi="Gentium Plus" w:cs="Nirmala UI"/>
      <w:b w:val="0"/>
      <w:i w:val="0"/>
      <w:noProof/>
      <w:szCs w:val="24"/>
    </w:rPr>
  </w:style>
  <w:style w:type="character" w:customStyle="1" w:styleId="ForeignBalineseScript">
    <w:name w:val="Foreign: BalineseScript"/>
    <w:basedOn w:val="Foreign"/>
    <w:uiPriority w:val="1"/>
    <w:qFormat/>
    <w:rsid w:val="001112AA"/>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1112AA"/>
    <w:rPr>
      <w:rFonts w:ascii="Leelawadee UI" w:hAnsi="Leelawadee UI" w:cs="Leelawadee UI"/>
      <w:i w:val="0"/>
      <w:noProof/>
    </w:rPr>
  </w:style>
  <w:style w:type="character" w:customStyle="1" w:styleId="ForeignBrahmiScript">
    <w:name w:val="Foreign: BrahmiScript"/>
    <w:basedOn w:val="Foreign"/>
    <w:uiPriority w:val="1"/>
    <w:qFormat/>
    <w:rsid w:val="001112AA"/>
    <w:rPr>
      <w:rFonts w:ascii="Segoe UI Historic" w:hAnsi="Segoe UI Historic" w:cs="Segoe UI Historic"/>
      <w:i w:val="0"/>
      <w:noProof/>
    </w:rPr>
  </w:style>
  <w:style w:type="character" w:customStyle="1" w:styleId="ForeignOriyaScript">
    <w:name w:val="Foreign: OriyaScript"/>
    <w:basedOn w:val="Foreign"/>
    <w:uiPriority w:val="1"/>
    <w:qFormat/>
    <w:rsid w:val="001112AA"/>
    <w:rPr>
      <w:rFonts w:ascii="Arial Unicode MS" w:hAnsi="Arial Unicode MS" w:cs="Nirmala UI"/>
      <w:i w:val="0"/>
      <w:noProof/>
    </w:rPr>
  </w:style>
  <w:style w:type="paragraph" w:styleId="NormlWeb">
    <w:name w:val="Normal (Web)"/>
    <w:basedOn w:val="Norml"/>
    <w:uiPriority w:val="99"/>
    <w:semiHidden/>
    <w:unhideWhenUsed/>
    <w:rsid w:val="001112AA"/>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112AA"/>
    <w:pPr>
      <w:tabs>
        <w:tab w:val="right" w:pos="851"/>
        <w:tab w:val="left" w:pos="1134"/>
      </w:tabs>
    </w:pPr>
    <w:rPr>
      <w:lang w:eastAsia="en-GB" w:bidi="hi-IN"/>
    </w:rPr>
  </w:style>
  <w:style w:type="character" w:styleId="Hiperhivatkozs">
    <w:name w:val="Hyperlink"/>
    <w:basedOn w:val="Bekezdsalapbettpusa"/>
    <w:uiPriority w:val="99"/>
    <w:unhideWhenUsed/>
    <w:rsid w:val="001112AA"/>
    <w:rPr>
      <w:color w:val="0000FF" w:themeColor="hyperlink"/>
      <w:u w:val="single"/>
    </w:rPr>
  </w:style>
  <w:style w:type="character" w:styleId="Feloldatlanmegemlts">
    <w:name w:val="Unresolved Mention"/>
    <w:basedOn w:val="Bekezdsalapbettpusa"/>
    <w:uiPriority w:val="99"/>
    <w:semiHidden/>
    <w:unhideWhenUsed/>
    <w:rsid w:val="001112AA"/>
    <w:rPr>
      <w:color w:val="605E5C"/>
      <w:shd w:val="clear" w:color="auto" w:fill="E1DFDD"/>
    </w:rPr>
  </w:style>
  <w:style w:type="character" w:styleId="Mrltotthiperhivatkozs">
    <w:name w:val="FollowedHyperlink"/>
    <w:basedOn w:val="Bekezdsalapbettpusa"/>
    <w:uiPriority w:val="99"/>
    <w:semiHidden/>
    <w:unhideWhenUsed/>
    <w:rsid w:val="001112AA"/>
    <w:rPr>
      <w:color w:val="800080" w:themeColor="followedHyperlink"/>
      <w:u w:val="single"/>
    </w:rPr>
  </w:style>
  <w:style w:type="table" w:styleId="Rcsostblzat">
    <w:name w:val="Table Grid"/>
    <w:basedOn w:val="Normltblzat"/>
    <w:uiPriority w:val="39"/>
    <w:rsid w:val="001112AA"/>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112AA"/>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112AA"/>
    <w:rPr>
      <w:noProof/>
      <w:position w:val="-10"/>
      <w:lang w:val="en-GB" w:eastAsia="fr-FR"/>
    </w:rPr>
  </w:style>
  <w:style w:type="character" w:customStyle="1" w:styleId="ForeignKhmerScript">
    <w:name w:val="Foreign: KhmerScript"/>
    <w:basedOn w:val="Bekezdsalapbettpusa"/>
    <w:uiPriority w:val="1"/>
    <w:qFormat/>
    <w:rsid w:val="001112AA"/>
    <w:rPr>
      <w:rFonts w:ascii="Gentium Plus" w:hAnsi="Gentium Plus" w:cs="DaunPenh"/>
      <w:szCs w:val="36"/>
      <w:lang w:bidi="km-KH"/>
    </w:rPr>
  </w:style>
  <w:style w:type="character" w:customStyle="1" w:styleId="MetreCode">
    <w:name w:val="MetreCode"/>
    <w:basedOn w:val="Bekezdsalapbettpusa"/>
    <w:uiPriority w:val="1"/>
    <w:qFormat/>
    <w:rsid w:val="001112AA"/>
    <w:rPr>
      <w:rFonts w:ascii="Cardo" w:eastAsia="Arial Unicode MS" w:hAnsi="Cardo" w:cs="Arial Unicode MS"/>
      <w:spacing w:val="30"/>
    </w:rPr>
  </w:style>
  <w:style w:type="paragraph" w:styleId="Tartalomjegyzkcmsora">
    <w:name w:val="TOC Heading"/>
    <w:basedOn w:val="Cmsor1"/>
    <w:next w:val="Norml"/>
    <w:uiPriority w:val="39"/>
    <w:unhideWhenUsed/>
    <w:qFormat/>
    <w:rsid w:val="001112AA"/>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1112AA"/>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112AA"/>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1112AA"/>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1112AA"/>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1112AA"/>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112AA"/>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112AA"/>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112AA"/>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112AA"/>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112AA"/>
    <w:pPr>
      <w:keepNext/>
      <w:spacing w:after="120"/>
      <w:jc w:val="center"/>
    </w:pPr>
    <w:rPr>
      <w:szCs w:val="24"/>
    </w:rPr>
  </w:style>
  <w:style w:type="table" w:customStyle="1" w:styleId="CodeSampleTable">
    <w:name w:val="CodeSampleTable"/>
    <w:basedOn w:val="Normltblzat"/>
    <w:uiPriority w:val="99"/>
    <w:rsid w:val="001112AA"/>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112AA"/>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112AA"/>
    <w:pPr>
      <w:numPr>
        <w:numId w:val="4"/>
      </w:numPr>
      <w:spacing w:before="60"/>
      <w:contextualSpacing/>
    </w:pPr>
  </w:style>
  <w:style w:type="character" w:customStyle="1" w:styleId="ForeignTamilGrantha">
    <w:name w:val="Foreign:TamilGrantha"/>
    <w:basedOn w:val="ForeignTamilScript"/>
    <w:uiPriority w:val="1"/>
    <w:qFormat/>
    <w:rsid w:val="001112AA"/>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112AA"/>
    <w:rPr>
      <w:rFonts w:ascii="Gentium Plus" w:hAnsi="Gentium Plus" w:cs="Arial Unicode MS"/>
      <w:b w:val="0"/>
      <w:i w:val="0"/>
      <w:noProof/>
    </w:rPr>
  </w:style>
  <w:style w:type="paragraph" w:styleId="TJ4">
    <w:name w:val="toc 4"/>
    <w:basedOn w:val="TJ3"/>
    <w:next w:val="Norml"/>
    <w:autoRedefine/>
    <w:uiPriority w:val="39"/>
    <w:unhideWhenUsed/>
    <w:rsid w:val="001112AA"/>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1112AA"/>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1112AA"/>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1112AA"/>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1112AA"/>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1112AA"/>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1112AA"/>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1112AA"/>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1112AA"/>
    <w:rPr>
      <w:rFonts w:ascii="Gentium Plus" w:eastAsia="Arial Unicode MS" w:hAnsi="Gentium Plus" w:cs="Arial Unicode MS"/>
      <w:b/>
      <w:bCs/>
      <w:sz w:val="20"/>
      <w:szCs w:val="20"/>
      <w:lang w:eastAsia="en-US" w:bidi="ar-SA"/>
    </w:rPr>
  </w:style>
  <w:style w:type="character" w:customStyle="1" w:styleId="Metrum">
    <w:name w:val="Metrum"/>
    <w:rsid w:val="001112AA"/>
    <w:rPr>
      <w:rFonts w:ascii="Cardo" w:hAnsi="Cardo"/>
      <w:noProof/>
      <w:lang w:val="en-GB"/>
    </w:rPr>
  </w:style>
  <w:style w:type="character" w:customStyle="1" w:styleId="ForeignBurmeseScript">
    <w:name w:val="Foreign: BurmeseScript"/>
    <w:basedOn w:val="Foreign"/>
    <w:uiPriority w:val="1"/>
    <w:qFormat/>
    <w:rsid w:val="001112AA"/>
    <w:rPr>
      <w:rFonts w:ascii="Myanmar Text" w:hAnsi="Myanmar Text" w:cs="Myanmar Text"/>
      <w:i w:val="0"/>
      <w:noProof/>
    </w:rPr>
  </w:style>
  <w:style w:type="character" w:styleId="Vgjegyzet-hivatkozs">
    <w:name w:val="endnote reference"/>
    <w:basedOn w:val="Bekezdsalapbettpusa"/>
    <w:uiPriority w:val="99"/>
    <w:semiHidden/>
    <w:unhideWhenUsed/>
    <w:rsid w:val="001112AA"/>
    <w:rPr>
      <w:vertAlign w:val="superscript"/>
    </w:rPr>
  </w:style>
  <w:style w:type="paragraph" w:customStyle="1" w:styleId="BlockImage">
    <w:name w:val="BlockImage"/>
    <w:basedOn w:val="Norml"/>
    <w:qFormat/>
    <w:rsid w:val="001112AA"/>
    <w:pPr>
      <w:spacing w:line="240" w:lineRule="auto"/>
      <w:jc w:val="center"/>
    </w:pPr>
    <w:rPr>
      <w:noProof/>
    </w:rPr>
  </w:style>
  <w:style w:type="paragraph" w:customStyle="1" w:styleId="Image">
    <w:name w:val="Image"/>
    <w:basedOn w:val="Norml"/>
    <w:qFormat/>
    <w:rsid w:val="001112AA"/>
    <w:pPr>
      <w:keepNext/>
      <w:widowControl w:val="0"/>
      <w:spacing w:before="120" w:after="120" w:line="240" w:lineRule="auto"/>
      <w:jc w:val="center"/>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23" TargetMode="External"/><Relationship Id="rId3" Type="http://schemas.openxmlformats.org/officeDocument/2006/relationships/hyperlink" Target="https://github.com/erc-dharma/project-documentation/issues/237" TargetMode="External"/><Relationship Id="rId7" Type="http://schemas.openxmlformats.org/officeDocument/2006/relationships/hyperlink" Target="https://github.com/erc-dharma/project-documentation/issues/298" TargetMode="External"/><Relationship Id="rId2" Type="http://schemas.openxmlformats.org/officeDocument/2006/relationships/hyperlink" Target="https://github.com/erc-dharma/project-documentation/issues/315"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301" TargetMode="External"/><Relationship Id="rId5" Type="http://schemas.openxmlformats.org/officeDocument/2006/relationships/hyperlink" Target="https://github.com/erc-dharma/tfc-nusantara-epigraphy/issues/68" TargetMode="External"/><Relationship Id="rId4"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3.jpg"/><Relationship Id="rId47" Type="http://schemas.openxmlformats.org/officeDocument/2006/relationships/image" Target="media/image28.jpeg"/><Relationship Id="rId63" Type="http://schemas.openxmlformats.org/officeDocument/2006/relationships/hyperlink" Target="https://sanskritmetres.appspot.com/" TargetMode="External"/><Relationship Id="rId68" Type="http://schemas.openxmlformats.org/officeDocument/2006/relationships/image" Target="media/image46.jpeg"/><Relationship Id="rId16" Type="http://schemas.openxmlformats.org/officeDocument/2006/relationships/hyperlink" Target="http://www.stoa.org/wordpress/wp-content/uploads/2010/09/Chapter05_EpiDoc_Bodard.pdf" TargetMode="External"/><Relationship Id="rId11" Type="http://schemas.microsoft.com/office/2011/relationships/commentsExtended" Target="commentsExtended.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4.png"/><Relationship Id="rId74" Type="http://schemas.openxmlformats.org/officeDocument/2006/relationships/hyperlink" Target="http://www.tei-c.org/Guidelines/P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github.com/erc-dharma/project-documentation/blob/66167c20f4be621256460be1640cb7a727104854/schema/README.md" TargetMode="External"/><Relationship Id="rId14" Type="http://schemas.openxmlformats.org/officeDocument/2006/relationships/hyperlink" Target="http://dh.obdurodon.org/what-is-xml.xhtml"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jpg"/><Relationship Id="rId64" Type="http://schemas.openxmlformats.org/officeDocument/2006/relationships/hyperlink" Target="http://sanskritlibrary.org:8080/MeterIdentification/" TargetMode="External"/><Relationship Id="rId69" Type="http://schemas.openxmlformats.org/officeDocument/2006/relationships/image" Target="media/image47.jpe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hyperlink" Target="http://www.stoa.org/wordpress/wp-content/uploads/2010/09/Chapter05_EpiDoc_Bodard.pdf" TargetMode="External"/><Relationship Id="rId80" Type="http://schemas.microsoft.com/office/2018/08/relationships/commentsExtensible" Target="commentsExtensi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epidoc/gl/latest/index.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5.jpeg"/><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48.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i-c.org/release/doc/tei-p5-doc/en/html/SG.html"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tiff"/><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hyperlink" Target="https://www.skrutable.info/" TargetMode="External"/><Relationship Id="rId73" Type="http://schemas.openxmlformats.org/officeDocument/2006/relationships/hyperlink" Target="http://www.stoa.org/epidoc/gl/latest/intro-eps.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tro-eps.html" TargetMode="External"/><Relationship Id="rId18" Type="http://schemas.openxmlformats.org/officeDocument/2006/relationships/hyperlink" Target="https://tei-c.org/guideline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dh.obdurodon.org/what-is-xml.xhtml" TargetMode="External"/><Relationship Id="rId2" Type="http://schemas.openxmlformats.org/officeDocument/2006/relationships/numbering" Target="numbering.xml"/><Relationship Id="rId29" Type="http://schemas.openxmlformats.org/officeDocument/2006/relationships/image" Target="media/image10.jpeg"/></Relationships>
</file>

<file path=word/_rels/footnotes.xml.rels><?xml version="1.0" encoding="UTF-8" standalone="yes"?>
<Relationships xmlns="http://schemas.openxmlformats.org/package/2006/relationships"><Relationship Id="rId8" Type="http://schemas.openxmlformats.org/officeDocument/2006/relationships/hyperlink" Target="https://dharmalekha.info/prosody"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iso639-3.sil.org/"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en.wiktionary.org/wiki/gaiji"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DBA5B-30F3-449C-A381-AD87A7B59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183</Pages>
  <Words>84110</Words>
  <Characters>479430</Characters>
  <Application>Microsoft Office Word</Application>
  <DocSecurity>0</DocSecurity>
  <Lines>3995</Lines>
  <Paragraphs>1124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89</cp:revision>
  <cp:lastPrinted>2020-06-29T07:48:00Z</cp:lastPrinted>
  <dcterms:created xsi:type="dcterms:W3CDTF">2023-10-31T14:02:00Z</dcterms:created>
  <dcterms:modified xsi:type="dcterms:W3CDTF">2024-11-12T16:05:00Z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