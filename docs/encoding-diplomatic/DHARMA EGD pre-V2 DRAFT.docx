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1617EBF3"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 Version </w:t>
      </w:r>
      <w:r w:rsidR="00AA170B">
        <w:t>2</w:t>
      </w:r>
      <w:r w:rsidR="00D52C89">
        <w:t xml:space="preserve"> </w:t>
      </w:r>
      <w:r w:rsidR="00AA170B" w:rsidRPr="00AA170B">
        <w:rPr>
          <w:highlight w:val="yellow"/>
        </w:rPr>
        <w:t>FIRST DRAFT</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0BF9901F" w14:textId="46440222" w:rsidR="00A61239" w:rsidRDefault="008D585D">
      <w:pPr>
        <w:pStyle w:val="TJ1"/>
        <w:rPr>
          <w:rFonts w:asciiTheme="minorHAnsi" w:hAnsiTheme="minorHAnsi" w:cstheme="minorBidi"/>
          <w:b w:val="0"/>
          <w:noProof/>
          <w:kern w:val="2"/>
          <w:szCs w:val="20"/>
          <w:lang w:val="hu-HU" w:eastAsia="zh-CN" w:bidi="hi-IN"/>
          <w14:ligatures w14:val="standardContextual"/>
        </w:rPr>
      </w:pPr>
      <w:r>
        <w:rPr>
          <w:b w:val="0"/>
        </w:rPr>
        <w:fldChar w:fldCharType="begin"/>
      </w:r>
      <w:r>
        <w:rPr>
          <w:b w:val="0"/>
        </w:rPr>
        <w:instrText xml:space="preserve"> TOC \o "3-4" \h \z \t "Címsor 1;1;Címsor 2;2" </w:instrText>
      </w:r>
      <w:r>
        <w:rPr>
          <w:b w:val="0"/>
        </w:rPr>
        <w:fldChar w:fldCharType="separate"/>
      </w:r>
      <w:hyperlink w:anchor="_Toc149917248" w:history="1">
        <w:r w:rsidR="00A61239" w:rsidRPr="00836B9A">
          <w:rPr>
            <w:rStyle w:val="Hiperhivatkozs"/>
            <w:noProof/>
          </w:rPr>
          <w:t>1. Introduction</w:t>
        </w:r>
        <w:r w:rsidR="00A61239">
          <w:rPr>
            <w:noProof/>
            <w:webHidden/>
          </w:rPr>
          <w:tab/>
        </w:r>
        <w:r w:rsidR="00A61239">
          <w:rPr>
            <w:noProof/>
            <w:webHidden/>
          </w:rPr>
          <w:fldChar w:fldCharType="begin"/>
        </w:r>
        <w:r w:rsidR="00A61239">
          <w:rPr>
            <w:noProof/>
            <w:webHidden/>
          </w:rPr>
          <w:instrText xml:space="preserve"> PAGEREF _Toc149917248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001AAA9D" w14:textId="232C6E7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49" w:history="1">
        <w:r w:rsidR="00A61239" w:rsidRPr="00836B9A">
          <w:rPr>
            <w:rStyle w:val="Hiperhivatkozs"/>
            <w:noProof/>
          </w:rPr>
          <w:t>1.1. Version History</w:t>
        </w:r>
        <w:r w:rsidR="00A61239">
          <w:rPr>
            <w:noProof/>
            <w:webHidden/>
          </w:rPr>
          <w:tab/>
        </w:r>
        <w:r w:rsidR="00A61239">
          <w:rPr>
            <w:noProof/>
            <w:webHidden/>
          </w:rPr>
          <w:fldChar w:fldCharType="begin"/>
        </w:r>
        <w:r w:rsidR="00A61239">
          <w:rPr>
            <w:noProof/>
            <w:webHidden/>
          </w:rPr>
          <w:instrText xml:space="preserve"> PAGEREF _Toc149917249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1A10091A" w14:textId="25B38CE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0" w:history="1">
        <w:r w:rsidR="00A61239" w:rsidRPr="00836B9A">
          <w:rPr>
            <w:rStyle w:val="Hiperhivatkozs"/>
            <w:noProof/>
          </w:rPr>
          <w:t>1.1.1.</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About this version and how it relates to other versions</w:t>
        </w:r>
        <w:r w:rsidR="00A61239">
          <w:rPr>
            <w:noProof/>
            <w:webHidden/>
          </w:rPr>
          <w:tab/>
        </w:r>
        <w:r w:rsidR="00A61239">
          <w:rPr>
            <w:noProof/>
            <w:webHidden/>
          </w:rPr>
          <w:fldChar w:fldCharType="begin"/>
        </w:r>
        <w:r w:rsidR="00A61239">
          <w:rPr>
            <w:noProof/>
            <w:webHidden/>
          </w:rPr>
          <w:instrText xml:space="preserve"> PAGEREF _Toc149917250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7439E989" w14:textId="57E4D9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1" w:history="1">
        <w:r w:rsidR="00A61239" w:rsidRPr="00836B9A">
          <w:rPr>
            <w:rStyle w:val="Hiperhivatkozs"/>
            <w:noProof/>
          </w:rPr>
          <w:t>1.1.2.</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Specific changes since version 1</w:t>
        </w:r>
        <w:r w:rsidR="00A61239">
          <w:rPr>
            <w:noProof/>
            <w:webHidden/>
          </w:rPr>
          <w:tab/>
        </w:r>
        <w:r w:rsidR="00A61239">
          <w:rPr>
            <w:noProof/>
            <w:webHidden/>
          </w:rPr>
          <w:fldChar w:fldCharType="begin"/>
        </w:r>
        <w:r w:rsidR="00A61239">
          <w:rPr>
            <w:noProof/>
            <w:webHidden/>
          </w:rPr>
          <w:instrText xml:space="preserve"> PAGEREF _Toc149917251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6CC112BA" w14:textId="5EE10C3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52" w:history="1">
        <w:r w:rsidR="00A61239" w:rsidRPr="00836B9A">
          <w:rPr>
            <w:rStyle w:val="Hiperhivatkozs"/>
            <w:noProof/>
          </w:rPr>
          <w:t>1.2. Introductory Remarks</w:t>
        </w:r>
        <w:r w:rsidR="00A61239">
          <w:rPr>
            <w:noProof/>
            <w:webHidden/>
          </w:rPr>
          <w:tab/>
        </w:r>
        <w:r w:rsidR="00A61239">
          <w:rPr>
            <w:noProof/>
            <w:webHidden/>
          </w:rPr>
          <w:fldChar w:fldCharType="begin"/>
        </w:r>
        <w:r w:rsidR="00A61239">
          <w:rPr>
            <w:noProof/>
            <w:webHidden/>
          </w:rPr>
          <w:instrText xml:space="preserve"> PAGEREF _Toc149917252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45F85372" w14:textId="3518BE2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3" w:history="1">
        <w:r w:rsidR="00A61239" w:rsidRPr="00836B9A">
          <w:rPr>
            <w:rStyle w:val="Hiperhivatkozs"/>
            <w:noProof/>
          </w:rPr>
          <w:t>1.2.1. Acknowledgements</w:t>
        </w:r>
        <w:r w:rsidR="00A61239">
          <w:rPr>
            <w:noProof/>
            <w:webHidden/>
          </w:rPr>
          <w:tab/>
        </w:r>
        <w:r w:rsidR="00A61239">
          <w:rPr>
            <w:noProof/>
            <w:webHidden/>
          </w:rPr>
          <w:fldChar w:fldCharType="begin"/>
        </w:r>
        <w:r w:rsidR="00A61239">
          <w:rPr>
            <w:noProof/>
            <w:webHidden/>
          </w:rPr>
          <w:instrText xml:space="preserve"> PAGEREF _Toc149917253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62A60937" w14:textId="784E2E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4" w:history="1">
        <w:r w:rsidR="00A61239" w:rsidRPr="00836B9A">
          <w:rPr>
            <w:rStyle w:val="Hiperhivatkozs"/>
            <w:noProof/>
          </w:rPr>
          <w:t>1.2.2. Scope</w:t>
        </w:r>
        <w:r w:rsidR="00A61239">
          <w:rPr>
            <w:noProof/>
            <w:webHidden/>
          </w:rPr>
          <w:tab/>
        </w:r>
        <w:r w:rsidR="00A61239">
          <w:rPr>
            <w:noProof/>
            <w:webHidden/>
          </w:rPr>
          <w:fldChar w:fldCharType="begin"/>
        </w:r>
        <w:r w:rsidR="00A61239">
          <w:rPr>
            <w:noProof/>
            <w:webHidden/>
          </w:rPr>
          <w:instrText xml:space="preserve"> PAGEREF _Toc149917254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16BC63CA" w14:textId="4BF6F4D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5" w:history="1">
        <w:r w:rsidR="00A61239" w:rsidRPr="00836B9A">
          <w:rPr>
            <w:rStyle w:val="Hiperhivatkozs"/>
            <w:noProof/>
          </w:rPr>
          <w:t>1.2.3. Further reading</w:t>
        </w:r>
        <w:r w:rsidR="00A61239">
          <w:rPr>
            <w:noProof/>
            <w:webHidden/>
          </w:rPr>
          <w:tab/>
        </w:r>
        <w:r w:rsidR="00A61239">
          <w:rPr>
            <w:noProof/>
            <w:webHidden/>
          </w:rPr>
          <w:fldChar w:fldCharType="begin"/>
        </w:r>
        <w:r w:rsidR="00A61239">
          <w:rPr>
            <w:noProof/>
            <w:webHidden/>
          </w:rPr>
          <w:instrText xml:space="preserve"> PAGEREF _Toc149917255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544D09EF" w14:textId="2198AC1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6" w:history="1">
        <w:r w:rsidR="00A61239" w:rsidRPr="00836B9A">
          <w:rPr>
            <w:rStyle w:val="Hiperhivatkozs"/>
            <w:noProof/>
          </w:rPr>
          <w:t>1.2.4. Software</w:t>
        </w:r>
        <w:r w:rsidR="00A61239">
          <w:rPr>
            <w:noProof/>
            <w:webHidden/>
          </w:rPr>
          <w:tab/>
        </w:r>
        <w:r w:rsidR="00A61239">
          <w:rPr>
            <w:noProof/>
            <w:webHidden/>
          </w:rPr>
          <w:fldChar w:fldCharType="begin"/>
        </w:r>
        <w:r w:rsidR="00A61239">
          <w:rPr>
            <w:noProof/>
            <w:webHidden/>
          </w:rPr>
          <w:instrText xml:space="preserve"> PAGEREF _Toc149917256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2A82EF97" w14:textId="53769C9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7" w:history="1">
        <w:r w:rsidR="00A61239" w:rsidRPr="00836B9A">
          <w:rPr>
            <w:rStyle w:val="Hiperhivatkozs"/>
            <w:noProof/>
          </w:rPr>
          <w:t>1.2.5. Miscellaneous</w:t>
        </w:r>
        <w:r w:rsidR="00A61239">
          <w:rPr>
            <w:noProof/>
            <w:webHidden/>
          </w:rPr>
          <w:tab/>
        </w:r>
        <w:r w:rsidR="00A61239">
          <w:rPr>
            <w:noProof/>
            <w:webHidden/>
          </w:rPr>
          <w:fldChar w:fldCharType="begin"/>
        </w:r>
        <w:r w:rsidR="00A61239">
          <w:rPr>
            <w:noProof/>
            <w:webHidden/>
          </w:rPr>
          <w:instrText xml:space="preserve"> PAGEREF _Toc149917257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C2E3E8E" w14:textId="5A775F0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58" w:history="1">
        <w:r w:rsidR="00A61239" w:rsidRPr="00836B9A">
          <w:rPr>
            <w:rStyle w:val="Hiperhivatkozs"/>
            <w:noProof/>
          </w:rPr>
          <w:t>1.3. Terms and Definitions</w:t>
        </w:r>
        <w:r w:rsidR="00A61239">
          <w:rPr>
            <w:noProof/>
            <w:webHidden/>
          </w:rPr>
          <w:tab/>
        </w:r>
        <w:r w:rsidR="00A61239">
          <w:rPr>
            <w:noProof/>
            <w:webHidden/>
          </w:rPr>
          <w:fldChar w:fldCharType="begin"/>
        </w:r>
        <w:r w:rsidR="00A61239">
          <w:rPr>
            <w:noProof/>
            <w:webHidden/>
          </w:rPr>
          <w:instrText xml:space="preserve"> PAGEREF _Toc149917258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1522D176" w14:textId="284471F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9" w:history="1">
        <w:r w:rsidR="00A61239" w:rsidRPr="00836B9A">
          <w:rPr>
            <w:rStyle w:val="Hiperhivatkozs"/>
            <w:noProof/>
          </w:rPr>
          <w:t>1.3.1. Abbreviations</w:t>
        </w:r>
        <w:r w:rsidR="00A61239">
          <w:rPr>
            <w:noProof/>
            <w:webHidden/>
          </w:rPr>
          <w:tab/>
        </w:r>
        <w:r w:rsidR="00A61239">
          <w:rPr>
            <w:noProof/>
            <w:webHidden/>
          </w:rPr>
          <w:fldChar w:fldCharType="begin"/>
        </w:r>
        <w:r w:rsidR="00A61239">
          <w:rPr>
            <w:noProof/>
            <w:webHidden/>
          </w:rPr>
          <w:instrText xml:space="preserve"> PAGEREF _Toc149917259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3CA69B7" w14:textId="3A8EB2C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0" w:history="1">
        <w:r w:rsidR="00A61239" w:rsidRPr="00836B9A">
          <w:rPr>
            <w:rStyle w:val="Hiperhivatkozs"/>
            <w:noProof/>
          </w:rPr>
          <w:t>1.3.2. Basic terminology</w:t>
        </w:r>
        <w:r w:rsidR="00A61239">
          <w:rPr>
            <w:noProof/>
            <w:webHidden/>
          </w:rPr>
          <w:tab/>
        </w:r>
        <w:r w:rsidR="00A61239">
          <w:rPr>
            <w:noProof/>
            <w:webHidden/>
          </w:rPr>
          <w:fldChar w:fldCharType="begin"/>
        </w:r>
        <w:r w:rsidR="00A61239">
          <w:rPr>
            <w:noProof/>
            <w:webHidden/>
          </w:rPr>
          <w:instrText xml:space="preserve"> PAGEREF _Toc149917260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3746871E" w14:textId="5B06CF8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1" w:history="1">
        <w:r w:rsidR="00A61239" w:rsidRPr="00836B9A">
          <w:rPr>
            <w:rStyle w:val="Hiperhivatkozs"/>
            <w:noProof/>
          </w:rPr>
          <w:t>1.3.3. XML terms and concepts</w:t>
        </w:r>
        <w:r w:rsidR="00A61239">
          <w:rPr>
            <w:noProof/>
            <w:webHidden/>
          </w:rPr>
          <w:tab/>
        </w:r>
        <w:r w:rsidR="00A61239">
          <w:rPr>
            <w:noProof/>
            <w:webHidden/>
          </w:rPr>
          <w:fldChar w:fldCharType="begin"/>
        </w:r>
        <w:r w:rsidR="00A61239">
          <w:rPr>
            <w:noProof/>
            <w:webHidden/>
          </w:rPr>
          <w:instrText xml:space="preserve"> PAGEREF _Toc149917261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27BA6AA2" w14:textId="3027289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2" w:history="1">
        <w:r w:rsidR="00A61239" w:rsidRPr="00836B9A">
          <w:rPr>
            <w:rStyle w:val="Hiperhivatkozs"/>
            <w:noProof/>
          </w:rPr>
          <w:t>1.3.4. Conceptual markup</w:t>
        </w:r>
        <w:r w:rsidR="00A61239">
          <w:rPr>
            <w:noProof/>
            <w:webHidden/>
          </w:rPr>
          <w:tab/>
        </w:r>
        <w:r w:rsidR="00A61239">
          <w:rPr>
            <w:noProof/>
            <w:webHidden/>
          </w:rPr>
          <w:fldChar w:fldCharType="begin"/>
        </w:r>
        <w:r w:rsidR="00A61239">
          <w:rPr>
            <w:noProof/>
            <w:webHidden/>
          </w:rPr>
          <w:instrText xml:space="preserve"> PAGEREF _Toc149917262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35998F6F" w14:textId="20C2BE6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3" w:history="1">
        <w:r w:rsidR="00A61239" w:rsidRPr="00836B9A">
          <w:rPr>
            <w:rStyle w:val="Hiperhivatkozs"/>
            <w:noProof/>
          </w:rPr>
          <w:t>1.4. The Structure of an EpiDoc Edition</w:t>
        </w:r>
        <w:r w:rsidR="00A61239">
          <w:rPr>
            <w:noProof/>
            <w:webHidden/>
          </w:rPr>
          <w:tab/>
        </w:r>
        <w:r w:rsidR="00A61239">
          <w:rPr>
            <w:noProof/>
            <w:webHidden/>
          </w:rPr>
          <w:fldChar w:fldCharType="begin"/>
        </w:r>
        <w:r w:rsidR="00A61239">
          <w:rPr>
            <w:noProof/>
            <w:webHidden/>
          </w:rPr>
          <w:instrText xml:space="preserve"> PAGEREF _Toc149917263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5F207335" w14:textId="19D030A7"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264" w:history="1">
        <w:r w:rsidR="00A61239" w:rsidRPr="00836B9A">
          <w:rPr>
            <w:rStyle w:val="Hiperhivatkozs"/>
            <w:noProof/>
          </w:rPr>
          <w:t>2. Marking up Intrinsic Structure in the Edition</w:t>
        </w:r>
        <w:r w:rsidR="00A61239">
          <w:rPr>
            <w:noProof/>
            <w:webHidden/>
          </w:rPr>
          <w:tab/>
        </w:r>
        <w:r w:rsidR="00A61239">
          <w:rPr>
            <w:noProof/>
            <w:webHidden/>
          </w:rPr>
          <w:fldChar w:fldCharType="begin"/>
        </w:r>
        <w:r w:rsidR="00A61239">
          <w:rPr>
            <w:noProof/>
            <w:webHidden/>
          </w:rPr>
          <w:instrText xml:space="preserve"> PAGEREF _Toc149917264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AF0A8F1" w14:textId="2D1D8B69"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5" w:history="1">
        <w:r w:rsidR="00A61239" w:rsidRPr="00836B9A">
          <w:rPr>
            <w:rStyle w:val="Hiperhivatkozs"/>
            <w:noProof/>
          </w:rPr>
          <w:t>2.1. Block-level Containers for Intrinsic Structure</w:t>
        </w:r>
        <w:r w:rsidR="00A61239">
          <w:rPr>
            <w:noProof/>
            <w:webHidden/>
          </w:rPr>
          <w:tab/>
        </w:r>
        <w:r w:rsidR="00A61239">
          <w:rPr>
            <w:noProof/>
            <w:webHidden/>
          </w:rPr>
          <w:fldChar w:fldCharType="begin"/>
        </w:r>
        <w:r w:rsidR="00A61239">
          <w:rPr>
            <w:noProof/>
            <w:webHidden/>
          </w:rPr>
          <w:instrText xml:space="preserve"> PAGEREF _Toc149917265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D8E2CF1" w14:textId="4AC64D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6" w:history="1">
        <w:r w:rsidR="00A61239" w:rsidRPr="00836B9A">
          <w:rPr>
            <w:rStyle w:val="Hiperhivatkozs"/>
            <w:noProof/>
          </w:rPr>
          <w:t>2.1.1. Overview</w:t>
        </w:r>
        <w:r w:rsidR="00A61239">
          <w:rPr>
            <w:noProof/>
            <w:webHidden/>
          </w:rPr>
          <w:tab/>
        </w:r>
        <w:r w:rsidR="00A61239">
          <w:rPr>
            <w:noProof/>
            <w:webHidden/>
          </w:rPr>
          <w:fldChar w:fldCharType="begin"/>
        </w:r>
        <w:r w:rsidR="00A61239">
          <w:rPr>
            <w:noProof/>
            <w:webHidden/>
          </w:rPr>
          <w:instrText xml:space="preserve"> PAGEREF _Toc149917266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525F2272" w14:textId="461F62C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7" w:history="1">
        <w:r w:rsidR="00A61239" w:rsidRPr="00836B9A">
          <w:rPr>
            <w:rStyle w:val="Hiperhivatkozs"/>
            <w:noProof/>
          </w:rPr>
          <w:t>2.1.2. Text segmentation interfering with container boundaries</w:t>
        </w:r>
        <w:r w:rsidR="00A61239">
          <w:rPr>
            <w:noProof/>
            <w:webHidden/>
          </w:rPr>
          <w:tab/>
        </w:r>
        <w:r w:rsidR="00A61239">
          <w:rPr>
            <w:noProof/>
            <w:webHidden/>
          </w:rPr>
          <w:fldChar w:fldCharType="begin"/>
        </w:r>
        <w:r w:rsidR="00A61239">
          <w:rPr>
            <w:noProof/>
            <w:webHidden/>
          </w:rPr>
          <w:instrText xml:space="preserve"> PAGEREF _Toc149917267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26B943DC" w14:textId="004CA1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8" w:history="1">
        <w:r w:rsidR="00A61239" w:rsidRPr="00836B9A">
          <w:rPr>
            <w:rStyle w:val="Hiperhivatkozs"/>
            <w:noProof/>
          </w:rPr>
          <w:t>2.1.3. Incomplete text containers</w:t>
        </w:r>
        <w:r w:rsidR="00A61239">
          <w:rPr>
            <w:noProof/>
            <w:webHidden/>
          </w:rPr>
          <w:tab/>
        </w:r>
        <w:r w:rsidR="00A61239">
          <w:rPr>
            <w:noProof/>
            <w:webHidden/>
          </w:rPr>
          <w:fldChar w:fldCharType="begin"/>
        </w:r>
        <w:r w:rsidR="00A61239">
          <w:rPr>
            <w:noProof/>
            <w:webHidden/>
          </w:rPr>
          <w:instrText xml:space="preserve"> PAGEREF _Toc149917268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2C6D1D99" w14:textId="648E2AC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9" w:history="1">
        <w:r w:rsidR="00A61239" w:rsidRPr="00836B9A">
          <w:rPr>
            <w:rStyle w:val="Hiperhivatkozs"/>
            <w:noProof/>
          </w:rPr>
          <w:t>2.2. Prose Containers</w:t>
        </w:r>
        <w:r w:rsidR="00A61239">
          <w:rPr>
            <w:noProof/>
            <w:webHidden/>
          </w:rPr>
          <w:tab/>
        </w:r>
        <w:r w:rsidR="00A61239">
          <w:rPr>
            <w:noProof/>
            <w:webHidden/>
          </w:rPr>
          <w:fldChar w:fldCharType="begin"/>
        </w:r>
        <w:r w:rsidR="00A61239">
          <w:rPr>
            <w:noProof/>
            <w:webHidden/>
          </w:rPr>
          <w:instrText xml:space="preserve"> PAGEREF _Toc149917269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711545C7" w14:textId="357A3CA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0" w:history="1">
        <w:r w:rsidR="00A61239" w:rsidRPr="00836B9A">
          <w:rPr>
            <w:rStyle w:val="Hiperhivatkozs"/>
            <w:noProof/>
          </w:rPr>
          <w:t>2.2.1. Paragraphs</w:t>
        </w:r>
        <w:r w:rsidR="00A61239">
          <w:rPr>
            <w:noProof/>
            <w:webHidden/>
          </w:rPr>
          <w:tab/>
        </w:r>
        <w:r w:rsidR="00A61239">
          <w:rPr>
            <w:noProof/>
            <w:webHidden/>
          </w:rPr>
          <w:fldChar w:fldCharType="begin"/>
        </w:r>
        <w:r w:rsidR="00A61239">
          <w:rPr>
            <w:noProof/>
            <w:webHidden/>
          </w:rPr>
          <w:instrText xml:space="preserve"> PAGEREF _Toc149917270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5822E345" w14:textId="124BFC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1" w:history="1">
        <w:r w:rsidR="00A61239" w:rsidRPr="00836B9A">
          <w:rPr>
            <w:rStyle w:val="Hiperhivatkozs"/>
            <w:noProof/>
          </w:rPr>
          <w:t>2.2.2. Anonymous blocks</w:t>
        </w:r>
        <w:r w:rsidR="00A61239">
          <w:rPr>
            <w:noProof/>
            <w:webHidden/>
          </w:rPr>
          <w:tab/>
        </w:r>
        <w:r w:rsidR="00A61239">
          <w:rPr>
            <w:noProof/>
            <w:webHidden/>
          </w:rPr>
          <w:fldChar w:fldCharType="begin"/>
        </w:r>
        <w:r w:rsidR="00A61239">
          <w:rPr>
            <w:noProof/>
            <w:webHidden/>
          </w:rPr>
          <w:instrText xml:space="preserve"> PAGEREF _Toc149917271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4D75B132" w14:textId="6E4C8FC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72" w:history="1">
        <w:r w:rsidR="00A61239" w:rsidRPr="00836B9A">
          <w:rPr>
            <w:rStyle w:val="Hiperhivatkozs"/>
            <w:noProof/>
          </w:rPr>
          <w:t>2.3. Verse Containers</w:t>
        </w:r>
        <w:r w:rsidR="00A61239">
          <w:rPr>
            <w:noProof/>
            <w:webHidden/>
          </w:rPr>
          <w:tab/>
        </w:r>
        <w:r w:rsidR="00A61239">
          <w:rPr>
            <w:noProof/>
            <w:webHidden/>
          </w:rPr>
          <w:fldChar w:fldCharType="begin"/>
        </w:r>
        <w:r w:rsidR="00A61239">
          <w:rPr>
            <w:noProof/>
            <w:webHidden/>
          </w:rPr>
          <w:instrText xml:space="preserve"> PAGEREF _Toc149917272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71BB0EB" w14:textId="01F65A0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3" w:history="1">
        <w:r w:rsidR="00A61239" w:rsidRPr="00836B9A">
          <w:rPr>
            <w:rStyle w:val="Hiperhivatkozs"/>
            <w:noProof/>
          </w:rPr>
          <w:t>2.3.1. Terminology and definitions</w:t>
        </w:r>
        <w:r w:rsidR="00A61239">
          <w:rPr>
            <w:noProof/>
            <w:webHidden/>
          </w:rPr>
          <w:tab/>
        </w:r>
        <w:r w:rsidR="00A61239">
          <w:rPr>
            <w:noProof/>
            <w:webHidden/>
          </w:rPr>
          <w:fldChar w:fldCharType="begin"/>
        </w:r>
        <w:r w:rsidR="00A61239">
          <w:rPr>
            <w:noProof/>
            <w:webHidden/>
          </w:rPr>
          <w:instrText xml:space="preserve"> PAGEREF _Toc149917273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C5EF479" w14:textId="311274F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4" w:history="1">
        <w:r w:rsidR="00A61239" w:rsidRPr="00836B9A">
          <w:rPr>
            <w:rStyle w:val="Hiperhivatkozs"/>
            <w:noProof/>
          </w:rPr>
          <w:t>2.3.2. Overview</w:t>
        </w:r>
        <w:r w:rsidR="00A61239">
          <w:rPr>
            <w:noProof/>
            <w:webHidden/>
          </w:rPr>
          <w:tab/>
        </w:r>
        <w:r w:rsidR="00A61239">
          <w:rPr>
            <w:noProof/>
            <w:webHidden/>
          </w:rPr>
          <w:fldChar w:fldCharType="begin"/>
        </w:r>
        <w:r w:rsidR="00A61239">
          <w:rPr>
            <w:noProof/>
            <w:webHidden/>
          </w:rPr>
          <w:instrText xml:space="preserve"> PAGEREF _Toc149917274 \h </w:instrText>
        </w:r>
        <w:r w:rsidR="00A61239">
          <w:rPr>
            <w:noProof/>
            <w:webHidden/>
          </w:rPr>
        </w:r>
        <w:r w:rsidR="00A61239">
          <w:rPr>
            <w:noProof/>
            <w:webHidden/>
          </w:rPr>
          <w:fldChar w:fldCharType="separate"/>
        </w:r>
        <w:r w:rsidR="001721C1">
          <w:rPr>
            <w:noProof/>
            <w:webHidden/>
          </w:rPr>
          <w:t>19</w:t>
        </w:r>
        <w:r w:rsidR="00A61239">
          <w:rPr>
            <w:noProof/>
            <w:webHidden/>
          </w:rPr>
          <w:fldChar w:fldCharType="end"/>
        </w:r>
      </w:hyperlink>
    </w:p>
    <w:p w14:paraId="21D59C47" w14:textId="37A1330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5" w:history="1">
        <w:r w:rsidR="00A61239" w:rsidRPr="00836B9A">
          <w:rPr>
            <w:rStyle w:val="Hiperhivatkozs"/>
            <w:noProof/>
          </w:rPr>
          <w:t>2.3.3. Numbering stanzas</w:t>
        </w:r>
        <w:r w:rsidR="00A61239">
          <w:rPr>
            <w:noProof/>
            <w:webHidden/>
          </w:rPr>
          <w:tab/>
        </w:r>
        <w:r w:rsidR="00A61239">
          <w:rPr>
            <w:noProof/>
            <w:webHidden/>
          </w:rPr>
          <w:fldChar w:fldCharType="begin"/>
        </w:r>
        <w:r w:rsidR="00A61239">
          <w:rPr>
            <w:noProof/>
            <w:webHidden/>
          </w:rPr>
          <w:instrText xml:space="preserve"> PAGEREF _Toc149917275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AD90CDD" w14:textId="7C1648A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6" w:history="1">
        <w:r w:rsidR="00A61239" w:rsidRPr="00836B9A">
          <w:rPr>
            <w:rStyle w:val="Hiperhivatkozs"/>
            <w:noProof/>
          </w:rPr>
          <w:t>2.3.4. Encoding metre for stanzas</w:t>
        </w:r>
        <w:r w:rsidR="00A61239">
          <w:rPr>
            <w:noProof/>
            <w:webHidden/>
          </w:rPr>
          <w:tab/>
        </w:r>
        <w:r w:rsidR="00A61239">
          <w:rPr>
            <w:noProof/>
            <w:webHidden/>
          </w:rPr>
          <w:fldChar w:fldCharType="begin"/>
        </w:r>
        <w:r w:rsidR="00A61239">
          <w:rPr>
            <w:noProof/>
            <w:webHidden/>
          </w:rPr>
          <w:instrText xml:space="preserve"> PAGEREF _Toc149917276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3CF2F30" w14:textId="61283A7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7" w:history="1">
        <w:r w:rsidR="00A61239" w:rsidRPr="00836B9A">
          <w:rPr>
            <w:rStyle w:val="Hiperhivatkozs"/>
            <w:noProof/>
          </w:rPr>
          <w:t>2.3.5. Encoding metre for individual lines</w:t>
        </w:r>
        <w:r w:rsidR="00A61239">
          <w:rPr>
            <w:noProof/>
            <w:webHidden/>
          </w:rPr>
          <w:tab/>
        </w:r>
        <w:r w:rsidR="00A61239">
          <w:rPr>
            <w:noProof/>
            <w:webHidden/>
          </w:rPr>
          <w:fldChar w:fldCharType="begin"/>
        </w:r>
        <w:r w:rsidR="00A61239">
          <w:rPr>
            <w:noProof/>
            <w:webHidden/>
          </w:rPr>
          <w:instrText xml:space="preserve"> PAGEREF _Toc149917277 \h </w:instrText>
        </w:r>
        <w:r w:rsidR="00A61239">
          <w:rPr>
            <w:noProof/>
            <w:webHidden/>
          </w:rPr>
        </w:r>
        <w:r w:rsidR="00A61239">
          <w:rPr>
            <w:noProof/>
            <w:webHidden/>
          </w:rPr>
          <w:fldChar w:fldCharType="separate"/>
        </w:r>
        <w:r w:rsidR="001721C1">
          <w:rPr>
            <w:noProof/>
            <w:webHidden/>
          </w:rPr>
          <w:t>21</w:t>
        </w:r>
        <w:r w:rsidR="00A61239">
          <w:rPr>
            <w:noProof/>
            <w:webHidden/>
          </w:rPr>
          <w:fldChar w:fldCharType="end"/>
        </w:r>
      </w:hyperlink>
    </w:p>
    <w:p w14:paraId="0E52010F" w14:textId="3E80B76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8" w:history="1">
        <w:r w:rsidR="00A61239" w:rsidRPr="00836B9A">
          <w:rPr>
            <w:rStyle w:val="Hiperhivatkozs"/>
            <w:noProof/>
          </w:rPr>
          <w:t>2.3.6. Verse lines, segmentation and enjambement</w:t>
        </w:r>
        <w:r w:rsidR="00A61239">
          <w:rPr>
            <w:noProof/>
            <w:webHidden/>
          </w:rPr>
          <w:tab/>
        </w:r>
        <w:r w:rsidR="00A61239">
          <w:rPr>
            <w:noProof/>
            <w:webHidden/>
          </w:rPr>
          <w:fldChar w:fldCharType="begin"/>
        </w:r>
        <w:r w:rsidR="00A61239">
          <w:rPr>
            <w:noProof/>
            <w:webHidden/>
          </w:rPr>
          <w:instrText xml:space="preserve"> PAGEREF _Toc149917278 \h </w:instrText>
        </w:r>
        <w:r w:rsidR="00A61239">
          <w:rPr>
            <w:noProof/>
            <w:webHidden/>
          </w:rPr>
        </w:r>
        <w:r w:rsidR="00A61239">
          <w:rPr>
            <w:noProof/>
            <w:webHidden/>
          </w:rPr>
          <w:fldChar w:fldCharType="separate"/>
        </w:r>
        <w:r w:rsidR="001721C1">
          <w:rPr>
            <w:noProof/>
            <w:webHidden/>
          </w:rPr>
          <w:t>22</w:t>
        </w:r>
        <w:r w:rsidR="00A61239">
          <w:rPr>
            <w:noProof/>
            <w:webHidden/>
          </w:rPr>
          <w:fldChar w:fldCharType="end"/>
        </w:r>
      </w:hyperlink>
    </w:p>
    <w:p w14:paraId="7AFF4DE6" w14:textId="37B3D31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9" w:history="1">
        <w:r w:rsidR="00A61239" w:rsidRPr="00836B9A">
          <w:rPr>
            <w:rStyle w:val="Hiperhivatkozs"/>
            <w:noProof/>
          </w:rPr>
          <w:t>2.3.7. Verse markup versus other markup</w:t>
        </w:r>
        <w:r w:rsidR="00A61239">
          <w:rPr>
            <w:noProof/>
            <w:webHidden/>
          </w:rPr>
          <w:tab/>
        </w:r>
        <w:r w:rsidR="00A61239">
          <w:rPr>
            <w:noProof/>
            <w:webHidden/>
          </w:rPr>
          <w:fldChar w:fldCharType="begin"/>
        </w:r>
        <w:r w:rsidR="00A61239">
          <w:rPr>
            <w:noProof/>
            <w:webHidden/>
          </w:rPr>
          <w:instrText xml:space="preserve"> PAGEREF _Toc149917279 \h </w:instrText>
        </w:r>
        <w:r w:rsidR="00A61239">
          <w:rPr>
            <w:noProof/>
            <w:webHidden/>
          </w:rPr>
        </w:r>
        <w:r w:rsidR="00A61239">
          <w:rPr>
            <w:noProof/>
            <w:webHidden/>
          </w:rPr>
          <w:fldChar w:fldCharType="separate"/>
        </w:r>
        <w:r w:rsidR="001721C1">
          <w:rPr>
            <w:noProof/>
            <w:webHidden/>
          </w:rPr>
          <w:t>23</w:t>
        </w:r>
        <w:r w:rsidR="00A61239">
          <w:rPr>
            <w:noProof/>
            <w:webHidden/>
          </w:rPr>
          <w:fldChar w:fldCharType="end"/>
        </w:r>
      </w:hyperlink>
    </w:p>
    <w:p w14:paraId="2F5C6C43" w14:textId="4561FC3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0" w:history="1">
        <w:r w:rsidR="00A61239" w:rsidRPr="00836B9A">
          <w:rPr>
            <w:rStyle w:val="Hiperhivatkozs"/>
            <w:noProof/>
          </w:rPr>
          <w:t>2.3.8. Marking up structure in lacunose verse</w:t>
        </w:r>
        <w:r w:rsidR="00A61239">
          <w:rPr>
            <w:noProof/>
            <w:webHidden/>
          </w:rPr>
          <w:tab/>
        </w:r>
        <w:r w:rsidR="00A61239">
          <w:rPr>
            <w:noProof/>
            <w:webHidden/>
          </w:rPr>
          <w:fldChar w:fldCharType="begin"/>
        </w:r>
        <w:r w:rsidR="00A61239">
          <w:rPr>
            <w:noProof/>
            <w:webHidden/>
          </w:rPr>
          <w:instrText xml:space="preserve"> PAGEREF _Toc149917280 \h </w:instrText>
        </w:r>
        <w:r w:rsidR="00A61239">
          <w:rPr>
            <w:noProof/>
            <w:webHidden/>
          </w:rPr>
        </w:r>
        <w:r w:rsidR="00A61239">
          <w:rPr>
            <w:noProof/>
            <w:webHidden/>
          </w:rPr>
          <w:fldChar w:fldCharType="separate"/>
        </w:r>
        <w:r w:rsidR="001721C1">
          <w:rPr>
            <w:noProof/>
            <w:webHidden/>
          </w:rPr>
          <w:t>24</w:t>
        </w:r>
        <w:r w:rsidR="00A61239">
          <w:rPr>
            <w:noProof/>
            <w:webHidden/>
          </w:rPr>
          <w:fldChar w:fldCharType="end"/>
        </w:r>
      </w:hyperlink>
    </w:p>
    <w:p w14:paraId="07B21BFD" w14:textId="5855AD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1" w:history="1">
        <w:r w:rsidR="00A61239" w:rsidRPr="00836B9A">
          <w:rPr>
            <w:rStyle w:val="Hiperhivatkozs"/>
            <w:noProof/>
          </w:rPr>
          <w:t>2.3.9. Markup examples for verse</w:t>
        </w:r>
        <w:r w:rsidR="00A61239">
          <w:rPr>
            <w:noProof/>
            <w:webHidden/>
          </w:rPr>
          <w:tab/>
        </w:r>
        <w:r w:rsidR="00A61239">
          <w:rPr>
            <w:noProof/>
            <w:webHidden/>
          </w:rPr>
          <w:fldChar w:fldCharType="begin"/>
        </w:r>
        <w:r w:rsidR="00A61239">
          <w:rPr>
            <w:noProof/>
            <w:webHidden/>
          </w:rPr>
          <w:instrText xml:space="preserve"> PAGEREF _Toc149917281 \h </w:instrText>
        </w:r>
        <w:r w:rsidR="00A61239">
          <w:rPr>
            <w:noProof/>
            <w:webHidden/>
          </w:rPr>
        </w:r>
        <w:r w:rsidR="00A61239">
          <w:rPr>
            <w:noProof/>
            <w:webHidden/>
          </w:rPr>
          <w:fldChar w:fldCharType="separate"/>
        </w:r>
        <w:r w:rsidR="001721C1">
          <w:rPr>
            <w:noProof/>
            <w:webHidden/>
          </w:rPr>
          <w:t>25</w:t>
        </w:r>
        <w:r w:rsidR="00A61239">
          <w:rPr>
            <w:noProof/>
            <w:webHidden/>
          </w:rPr>
          <w:fldChar w:fldCharType="end"/>
        </w:r>
      </w:hyperlink>
    </w:p>
    <w:p w14:paraId="56E85DA0" w14:textId="2A5A3E0A"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282" w:history="1">
        <w:r w:rsidR="00A61239" w:rsidRPr="00836B9A">
          <w:rPr>
            <w:rStyle w:val="Hiperhivatkozs"/>
            <w:noProof/>
          </w:rPr>
          <w:t>3. Marking up Extrinsic Structure in the Edition</w:t>
        </w:r>
        <w:r w:rsidR="00A61239">
          <w:rPr>
            <w:noProof/>
            <w:webHidden/>
          </w:rPr>
          <w:tab/>
        </w:r>
        <w:r w:rsidR="00A61239">
          <w:rPr>
            <w:noProof/>
            <w:webHidden/>
          </w:rPr>
          <w:fldChar w:fldCharType="begin"/>
        </w:r>
        <w:r w:rsidR="00A61239">
          <w:rPr>
            <w:noProof/>
            <w:webHidden/>
          </w:rPr>
          <w:instrText xml:space="preserve"> PAGEREF _Toc149917282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2B5C9D1E" w14:textId="6C1B5661"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3" w:history="1">
        <w:r w:rsidR="00A61239" w:rsidRPr="00836B9A">
          <w:rPr>
            <w:rStyle w:val="Hiperhivatkozs"/>
            <w:noProof/>
          </w:rPr>
          <w:t>3.1. Overview</w:t>
        </w:r>
        <w:r w:rsidR="00A61239">
          <w:rPr>
            <w:noProof/>
            <w:webHidden/>
          </w:rPr>
          <w:tab/>
        </w:r>
        <w:r w:rsidR="00A61239">
          <w:rPr>
            <w:noProof/>
            <w:webHidden/>
          </w:rPr>
          <w:fldChar w:fldCharType="begin"/>
        </w:r>
        <w:r w:rsidR="00A61239">
          <w:rPr>
            <w:noProof/>
            <w:webHidden/>
          </w:rPr>
          <w:instrText xml:space="preserve"> PAGEREF _Toc149917283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1B044125" w14:textId="4DB8493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4" w:history="1">
        <w:r w:rsidR="00A61239" w:rsidRPr="00836B9A">
          <w:rPr>
            <w:rStyle w:val="Hiperhivatkozs"/>
            <w:noProof/>
          </w:rPr>
          <w:t>3.2. Physical Lines</w:t>
        </w:r>
        <w:r w:rsidR="00A61239">
          <w:rPr>
            <w:noProof/>
            <w:webHidden/>
          </w:rPr>
          <w:tab/>
        </w:r>
        <w:r w:rsidR="00A61239">
          <w:rPr>
            <w:noProof/>
            <w:webHidden/>
          </w:rPr>
          <w:fldChar w:fldCharType="begin"/>
        </w:r>
        <w:r w:rsidR="00A61239">
          <w:rPr>
            <w:noProof/>
            <w:webHidden/>
          </w:rPr>
          <w:instrText xml:space="preserve"> PAGEREF _Toc149917284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0D43F998" w14:textId="1E87594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5" w:history="1">
        <w:r w:rsidR="00A61239" w:rsidRPr="00836B9A">
          <w:rPr>
            <w:rStyle w:val="Hiperhivatkozs"/>
            <w:noProof/>
          </w:rPr>
          <w:t>3.2.1. Marking up line beginnings</w:t>
        </w:r>
        <w:r w:rsidR="00A61239">
          <w:rPr>
            <w:noProof/>
            <w:webHidden/>
          </w:rPr>
          <w:tab/>
        </w:r>
        <w:r w:rsidR="00A61239">
          <w:rPr>
            <w:noProof/>
            <w:webHidden/>
          </w:rPr>
          <w:fldChar w:fldCharType="begin"/>
        </w:r>
        <w:r w:rsidR="00A61239">
          <w:rPr>
            <w:noProof/>
            <w:webHidden/>
          </w:rPr>
          <w:instrText xml:space="preserve"> PAGEREF _Toc149917285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03CAE4D5" w14:textId="5F60029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6" w:history="1">
        <w:r w:rsidR="00A61239" w:rsidRPr="00836B9A">
          <w:rPr>
            <w:rStyle w:val="Hiperhivatkozs"/>
            <w:noProof/>
          </w:rPr>
          <w:t>3.2.2. Numbering lines</w:t>
        </w:r>
        <w:r w:rsidR="00A61239">
          <w:rPr>
            <w:noProof/>
            <w:webHidden/>
          </w:rPr>
          <w:tab/>
        </w:r>
        <w:r w:rsidR="00A61239">
          <w:rPr>
            <w:noProof/>
            <w:webHidden/>
          </w:rPr>
          <w:fldChar w:fldCharType="begin"/>
        </w:r>
        <w:r w:rsidR="00A61239">
          <w:rPr>
            <w:noProof/>
            <w:webHidden/>
          </w:rPr>
          <w:instrText xml:space="preserve"> PAGEREF _Toc149917286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19B98417" w14:textId="25FD0C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7" w:history="1">
        <w:r w:rsidR="00A61239" w:rsidRPr="00836B9A">
          <w:rPr>
            <w:rStyle w:val="Hiperhivatkozs"/>
            <w:noProof/>
          </w:rPr>
          <w:t>3.2.3. Placement of line beginnings</w:t>
        </w:r>
        <w:r w:rsidR="00A61239">
          <w:rPr>
            <w:noProof/>
            <w:webHidden/>
          </w:rPr>
          <w:tab/>
        </w:r>
        <w:r w:rsidR="00A61239">
          <w:rPr>
            <w:noProof/>
            <w:webHidden/>
          </w:rPr>
          <w:fldChar w:fldCharType="begin"/>
        </w:r>
        <w:r w:rsidR="00A61239">
          <w:rPr>
            <w:noProof/>
            <w:webHidden/>
          </w:rPr>
          <w:instrText xml:space="preserve"> PAGEREF _Toc149917287 \h </w:instrText>
        </w:r>
        <w:r w:rsidR="00A61239">
          <w:rPr>
            <w:noProof/>
            <w:webHidden/>
          </w:rPr>
        </w:r>
        <w:r w:rsidR="00A61239">
          <w:rPr>
            <w:noProof/>
            <w:webHidden/>
          </w:rPr>
          <w:fldChar w:fldCharType="separate"/>
        </w:r>
        <w:r w:rsidR="001721C1">
          <w:rPr>
            <w:noProof/>
            <w:webHidden/>
          </w:rPr>
          <w:t>29</w:t>
        </w:r>
        <w:r w:rsidR="00A61239">
          <w:rPr>
            <w:noProof/>
            <w:webHidden/>
          </w:rPr>
          <w:fldChar w:fldCharType="end"/>
        </w:r>
      </w:hyperlink>
    </w:p>
    <w:p w14:paraId="7D0D2F7B" w14:textId="2AFAAA3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8" w:history="1">
        <w:r w:rsidR="00A61239" w:rsidRPr="00836B9A">
          <w:rPr>
            <w:rStyle w:val="Hiperhivatkozs"/>
            <w:noProof/>
          </w:rPr>
          <w:t>3.2.4. Line beginnings interrupting words</w:t>
        </w:r>
        <w:r w:rsidR="00A61239">
          <w:rPr>
            <w:noProof/>
            <w:webHidden/>
          </w:rPr>
          <w:tab/>
        </w:r>
        <w:r w:rsidR="00A61239">
          <w:rPr>
            <w:noProof/>
            <w:webHidden/>
          </w:rPr>
          <w:fldChar w:fldCharType="begin"/>
        </w:r>
        <w:r w:rsidR="00A61239">
          <w:rPr>
            <w:noProof/>
            <w:webHidden/>
          </w:rPr>
          <w:instrText xml:space="preserve"> PAGEREF _Toc149917288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7DE38CAC" w14:textId="03B1705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9" w:history="1">
        <w:r w:rsidR="00A61239" w:rsidRPr="00836B9A">
          <w:rPr>
            <w:rStyle w:val="Hiperhivatkozs"/>
            <w:noProof/>
          </w:rPr>
          <w:t>3.3. Not-quite Partitions</w:t>
        </w:r>
        <w:r w:rsidR="00A61239">
          <w:rPr>
            <w:noProof/>
            <w:webHidden/>
          </w:rPr>
          <w:tab/>
        </w:r>
        <w:r w:rsidR="00A61239">
          <w:rPr>
            <w:noProof/>
            <w:webHidden/>
          </w:rPr>
          <w:fldChar w:fldCharType="begin"/>
        </w:r>
        <w:r w:rsidR="00A61239">
          <w:rPr>
            <w:noProof/>
            <w:webHidden/>
          </w:rPr>
          <w:instrText xml:space="preserve"> PAGEREF _Toc149917289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1D98A097" w14:textId="0A335DA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0" w:history="1">
        <w:r w:rsidR="00A61239" w:rsidRPr="00836B9A">
          <w:rPr>
            <w:rStyle w:val="Hiperhivatkozs"/>
            <w:noProof/>
          </w:rPr>
          <w:t>3.3.1. Stuff in margins</w:t>
        </w:r>
        <w:r w:rsidR="00A61239">
          <w:rPr>
            <w:noProof/>
            <w:webHidden/>
          </w:rPr>
          <w:tab/>
        </w:r>
        <w:r w:rsidR="00A61239">
          <w:rPr>
            <w:noProof/>
            <w:webHidden/>
          </w:rPr>
          <w:fldChar w:fldCharType="begin"/>
        </w:r>
        <w:r w:rsidR="00A61239">
          <w:rPr>
            <w:noProof/>
            <w:webHidden/>
          </w:rPr>
          <w:instrText xml:space="preserve"> PAGEREF _Toc149917290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03558F4F" w14:textId="31C238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1" w:history="1">
        <w:r w:rsidR="00A61239" w:rsidRPr="00836B9A">
          <w:rPr>
            <w:rStyle w:val="Hiperhivatkozs"/>
            <w:noProof/>
          </w:rPr>
          <w:t>3.3.2. Sectioning with space</w:t>
        </w:r>
        <w:r w:rsidR="00A61239">
          <w:rPr>
            <w:noProof/>
            <w:webHidden/>
          </w:rPr>
          <w:tab/>
        </w:r>
        <w:r w:rsidR="00A61239">
          <w:rPr>
            <w:noProof/>
            <w:webHidden/>
          </w:rPr>
          <w:fldChar w:fldCharType="begin"/>
        </w:r>
        <w:r w:rsidR="00A61239">
          <w:rPr>
            <w:noProof/>
            <w:webHidden/>
          </w:rPr>
          <w:instrText xml:space="preserve"> PAGEREF _Toc149917291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046783FF" w14:textId="76DD124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2" w:history="1">
        <w:r w:rsidR="00A61239" w:rsidRPr="00836B9A">
          <w:rPr>
            <w:rStyle w:val="Hiperhivatkozs"/>
            <w:noProof/>
          </w:rPr>
          <w:t>3.3.3. Spatially offset opening sections (incipits)</w:t>
        </w:r>
        <w:r w:rsidR="00A61239">
          <w:rPr>
            <w:noProof/>
            <w:webHidden/>
          </w:rPr>
          <w:tab/>
        </w:r>
        <w:r w:rsidR="00A61239">
          <w:rPr>
            <w:noProof/>
            <w:webHidden/>
          </w:rPr>
          <w:fldChar w:fldCharType="begin"/>
        </w:r>
        <w:r w:rsidR="00A61239">
          <w:rPr>
            <w:noProof/>
            <w:webHidden/>
          </w:rPr>
          <w:instrText xml:space="preserve"> PAGEREF _Toc149917292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123F8D41" w14:textId="413579C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3" w:history="1">
        <w:r w:rsidR="00A61239" w:rsidRPr="00836B9A">
          <w:rPr>
            <w:rStyle w:val="Hiperhivatkozs"/>
            <w:noProof/>
          </w:rPr>
          <w:t>3.3.4. Spatially offset closing lines (colophons)</w:t>
        </w:r>
        <w:r w:rsidR="00A61239">
          <w:rPr>
            <w:noProof/>
            <w:webHidden/>
          </w:rPr>
          <w:tab/>
        </w:r>
        <w:r w:rsidR="00A61239">
          <w:rPr>
            <w:noProof/>
            <w:webHidden/>
          </w:rPr>
          <w:fldChar w:fldCharType="begin"/>
        </w:r>
        <w:r w:rsidR="00A61239">
          <w:rPr>
            <w:noProof/>
            <w:webHidden/>
          </w:rPr>
          <w:instrText xml:space="preserve"> PAGEREF _Toc149917293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2B1AB242" w14:textId="0DB7450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4" w:history="1">
        <w:r w:rsidR="00A61239" w:rsidRPr="00836B9A">
          <w:rPr>
            <w:rStyle w:val="Hiperhivatkozs"/>
            <w:noProof/>
          </w:rPr>
          <w:t>3.3.5. Pagination or foliation: “forme work”</w:t>
        </w:r>
        <w:r w:rsidR="00A61239">
          <w:rPr>
            <w:noProof/>
            <w:webHidden/>
          </w:rPr>
          <w:tab/>
        </w:r>
        <w:r w:rsidR="00A61239">
          <w:rPr>
            <w:noProof/>
            <w:webHidden/>
          </w:rPr>
          <w:fldChar w:fldCharType="begin"/>
        </w:r>
        <w:r w:rsidR="00A61239">
          <w:rPr>
            <w:noProof/>
            <w:webHidden/>
          </w:rPr>
          <w:instrText xml:space="preserve"> PAGEREF _Toc149917294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3A3557EE" w14:textId="0DB82DD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95" w:history="1">
        <w:r w:rsidR="00A61239" w:rsidRPr="00836B9A">
          <w:rPr>
            <w:rStyle w:val="Hiperhivatkozs"/>
            <w:noProof/>
          </w:rPr>
          <w:t>3.4. Boxlike Partitions: Self-contained Zones</w:t>
        </w:r>
        <w:r w:rsidR="00A61239">
          <w:rPr>
            <w:noProof/>
            <w:webHidden/>
          </w:rPr>
          <w:tab/>
        </w:r>
        <w:r w:rsidR="00A61239">
          <w:rPr>
            <w:noProof/>
            <w:webHidden/>
          </w:rPr>
          <w:fldChar w:fldCharType="begin"/>
        </w:r>
        <w:r w:rsidR="00A61239">
          <w:rPr>
            <w:noProof/>
            <w:webHidden/>
          </w:rPr>
          <w:instrText xml:space="preserve"> PAGEREF _Toc149917295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B7B2A04" w14:textId="1773395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6" w:history="1">
        <w:r w:rsidR="00A61239" w:rsidRPr="00836B9A">
          <w:rPr>
            <w:rStyle w:val="Hiperhivatkozs"/>
            <w:noProof/>
          </w:rPr>
          <w:t>3.4.1. Overview</w:t>
        </w:r>
        <w:r w:rsidR="00A61239">
          <w:rPr>
            <w:noProof/>
            <w:webHidden/>
          </w:rPr>
          <w:tab/>
        </w:r>
        <w:r w:rsidR="00A61239">
          <w:rPr>
            <w:noProof/>
            <w:webHidden/>
          </w:rPr>
          <w:fldChar w:fldCharType="begin"/>
        </w:r>
        <w:r w:rsidR="00A61239">
          <w:rPr>
            <w:noProof/>
            <w:webHidden/>
          </w:rPr>
          <w:instrText xml:space="preserve"> PAGEREF _Toc149917296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F07AC27" w14:textId="76245FF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7" w:history="1">
        <w:r w:rsidR="00A61239" w:rsidRPr="00836B9A">
          <w:rPr>
            <w:rStyle w:val="Hiperhivatkozs"/>
            <w:noProof/>
          </w:rPr>
          <w:t>3.4.2. Encoding boxlike partitions</w:t>
        </w:r>
        <w:r w:rsidR="00A61239">
          <w:rPr>
            <w:noProof/>
            <w:webHidden/>
          </w:rPr>
          <w:tab/>
        </w:r>
        <w:r w:rsidR="00A61239">
          <w:rPr>
            <w:noProof/>
            <w:webHidden/>
          </w:rPr>
          <w:fldChar w:fldCharType="begin"/>
        </w:r>
        <w:r w:rsidR="00A61239">
          <w:rPr>
            <w:noProof/>
            <w:webHidden/>
          </w:rPr>
          <w:instrText xml:space="preserve"> PAGEREF _Toc149917297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54641FB2" w14:textId="5C98F76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8" w:history="1">
        <w:r w:rsidR="00A61239" w:rsidRPr="00836B9A">
          <w:rPr>
            <w:rStyle w:val="Hiperhivatkozs"/>
            <w:noProof/>
          </w:rPr>
          <w:t>3.4.3. Textpart identification: subtype, number and headers</w:t>
        </w:r>
        <w:r w:rsidR="00A61239">
          <w:rPr>
            <w:noProof/>
            <w:webHidden/>
          </w:rPr>
          <w:tab/>
        </w:r>
        <w:r w:rsidR="00A61239">
          <w:rPr>
            <w:noProof/>
            <w:webHidden/>
          </w:rPr>
          <w:fldChar w:fldCharType="begin"/>
        </w:r>
        <w:r w:rsidR="00A61239">
          <w:rPr>
            <w:noProof/>
            <w:webHidden/>
          </w:rPr>
          <w:instrText xml:space="preserve"> PAGEREF _Toc149917298 \h </w:instrText>
        </w:r>
        <w:r w:rsidR="00A61239">
          <w:rPr>
            <w:noProof/>
            <w:webHidden/>
          </w:rPr>
        </w:r>
        <w:r w:rsidR="00A61239">
          <w:rPr>
            <w:noProof/>
            <w:webHidden/>
          </w:rPr>
          <w:fldChar w:fldCharType="separate"/>
        </w:r>
        <w:r w:rsidR="001721C1">
          <w:rPr>
            <w:noProof/>
            <w:webHidden/>
          </w:rPr>
          <w:t>35</w:t>
        </w:r>
        <w:r w:rsidR="00A61239">
          <w:rPr>
            <w:noProof/>
            <w:webHidden/>
          </w:rPr>
          <w:fldChar w:fldCharType="end"/>
        </w:r>
      </w:hyperlink>
    </w:p>
    <w:p w14:paraId="2020CD1A" w14:textId="4344BBC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9" w:history="1">
        <w:r w:rsidR="00A61239" w:rsidRPr="00836B9A">
          <w:rPr>
            <w:rStyle w:val="Hiperhivatkozs"/>
            <w:noProof/>
          </w:rPr>
          <w:t>3.4.4. Numbered elements in textparts</w:t>
        </w:r>
        <w:r w:rsidR="00A61239">
          <w:rPr>
            <w:noProof/>
            <w:webHidden/>
          </w:rPr>
          <w:tab/>
        </w:r>
        <w:r w:rsidR="00A61239">
          <w:rPr>
            <w:noProof/>
            <w:webHidden/>
          </w:rPr>
          <w:fldChar w:fldCharType="begin"/>
        </w:r>
        <w:r w:rsidR="00A61239">
          <w:rPr>
            <w:noProof/>
            <w:webHidden/>
          </w:rPr>
          <w:instrText xml:space="preserve"> PAGEREF _Toc149917299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25692554" w14:textId="5B943C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0" w:history="1">
        <w:r w:rsidR="00A61239" w:rsidRPr="00836B9A">
          <w:rPr>
            <w:rStyle w:val="Hiperhivatkozs"/>
            <w:noProof/>
          </w:rPr>
          <w:t>3.4.5. Full markup example for boxlike partitions</w:t>
        </w:r>
        <w:r w:rsidR="00A61239">
          <w:rPr>
            <w:noProof/>
            <w:webHidden/>
          </w:rPr>
          <w:tab/>
        </w:r>
        <w:r w:rsidR="00A61239">
          <w:rPr>
            <w:noProof/>
            <w:webHidden/>
          </w:rPr>
          <w:fldChar w:fldCharType="begin"/>
        </w:r>
        <w:r w:rsidR="00A61239">
          <w:rPr>
            <w:noProof/>
            <w:webHidden/>
          </w:rPr>
          <w:instrText xml:space="preserve"> PAGEREF _Toc149917300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4DC9DAE9" w14:textId="49A23527"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01" w:history="1">
        <w:r w:rsidR="00A61239" w:rsidRPr="00836B9A">
          <w:rPr>
            <w:rStyle w:val="Hiperhivatkozs"/>
            <w:noProof/>
          </w:rPr>
          <w:t>3.5. Pagelike Partitions: Text Flows through Successive Zones</w:t>
        </w:r>
        <w:r w:rsidR="00A61239">
          <w:rPr>
            <w:noProof/>
            <w:webHidden/>
          </w:rPr>
          <w:tab/>
        </w:r>
        <w:r w:rsidR="00A61239">
          <w:rPr>
            <w:noProof/>
            <w:webHidden/>
          </w:rPr>
          <w:fldChar w:fldCharType="begin"/>
        </w:r>
        <w:r w:rsidR="00A61239">
          <w:rPr>
            <w:noProof/>
            <w:webHidden/>
          </w:rPr>
          <w:instrText xml:space="preserve"> PAGEREF _Toc149917301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3DFFCDA" w14:textId="364DE09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2" w:history="1">
        <w:r w:rsidR="00A61239" w:rsidRPr="00836B9A">
          <w:rPr>
            <w:rStyle w:val="Hiperhivatkozs"/>
            <w:noProof/>
          </w:rPr>
          <w:t>3.5.1. Overview</w:t>
        </w:r>
        <w:r w:rsidR="00A61239">
          <w:rPr>
            <w:noProof/>
            <w:webHidden/>
          </w:rPr>
          <w:tab/>
        </w:r>
        <w:r w:rsidR="00A61239">
          <w:rPr>
            <w:noProof/>
            <w:webHidden/>
          </w:rPr>
          <w:fldChar w:fldCharType="begin"/>
        </w:r>
        <w:r w:rsidR="00A61239">
          <w:rPr>
            <w:noProof/>
            <w:webHidden/>
          </w:rPr>
          <w:instrText xml:space="preserve"> PAGEREF _Toc149917302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2F419BA" w14:textId="416C681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3" w:history="1">
        <w:r w:rsidR="00A61239" w:rsidRPr="00836B9A">
          <w:rPr>
            <w:rStyle w:val="Hiperhivatkozs"/>
            <w:noProof/>
          </w:rPr>
          <w:t>3.5.2. Genuine pages</w:t>
        </w:r>
        <w:r w:rsidR="00A61239">
          <w:rPr>
            <w:noProof/>
            <w:webHidden/>
          </w:rPr>
          <w:tab/>
        </w:r>
        <w:r w:rsidR="00A61239">
          <w:rPr>
            <w:noProof/>
            <w:webHidden/>
          </w:rPr>
          <w:fldChar w:fldCharType="begin"/>
        </w:r>
        <w:r w:rsidR="00A61239">
          <w:rPr>
            <w:noProof/>
            <w:webHidden/>
          </w:rPr>
          <w:instrText xml:space="preserve"> PAGEREF _Toc149917303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798BC8F0" w14:textId="6104F7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4" w:history="1">
        <w:r w:rsidR="00A61239" w:rsidRPr="00836B9A">
          <w:rPr>
            <w:rStyle w:val="Hiperhivatkozs"/>
            <w:noProof/>
          </w:rPr>
          <w:t>3.5.3. Other pagelike zones</w:t>
        </w:r>
        <w:r w:rsidR="00A61239">
          <w:rPr>
            <w:noProof/>
            <w:webHidden/>
          </w:rPr>
          <w:tab/>
        </w:r>
        <w:r w:rsidR="00A61239">
          <w:rPr>
            <w:noProof/>
            <w:webHidden/>
          </w:rPr>
          <w:fldChar w:fldCharType="begin"/>
        </w:r>
        <w:r w:rsidR="00A61239">
          <w:rPr>
            <w:noProof/>
            <w:webHidden/>
          </w:rPr>
          <w:instrText xml:space="preserve"> PAGEREF _Toc149917304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02A88D43" w14:textId="168693C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5" w:history="1">
        <w:r w:rsidR="00A61239" w:rsidRPr="00836B9A">
          <w:rPr>
            <w:rStyle w:val="Hiperhivatkozs"/>
            <w:noProof/>
          </w:rPr>
          <w:t>3.5.4. Zone identification: unit, number and label</w:t>
        </w:r>
        <w:r w:rsidR="00A61239">
          <w:rPr>
            <w:noProof/>
            <w:webHidden/>
          </w:rPr>
          <w:tab/>
        </w:r>
        <w:r w:rsidR="00A61239">
          <w:rPr>
            <w:noProof/>
            <w:webHidden/>
          </w:rPr>
          <w:fldChar w:fldCharType="begin"/>
        </w:r>
        <w:r w:rsidR="00A61239">
          <w:rPr>
            <w:noProof/>
            <w:webHidden/>
          </w:rPr>
          <w:instrText xml:space="preserve"> PAGEREF _Toc149917305 \h </w:instrText>
        </w:r>
        <w:r w:rsidR="00A61239">
          <w:rPr>
            <w:noProof/>
            <w:webHidden/>
          </w:rPr>
        </w:r>
        <w:r w:rsidR="00A61239">
          <w:rPr>
            <w:noProof/>
            <w:webHidden/>
          </w:rPr>
          <w:fldChar w:fldCharType="separate"/>
        </w:r>
        <w:r w:rsidR="001721C1">
          <w:rPr>
            <w:noProof/>
            <w:webHidden/>
          </w:rPr>
          <w:t>40</w:t>
        </w:r>
        <w:r w:rsidR="00A61239">
          <w:rPr>
            <w:noProof/>
            <w:webHidden/>
          </w:rPr>
          <w:fldChar w:fldCharType="end"/>
        </w:r>
      </w:hyperlink>
    </w:p>
    <w:p w14:paraId="173FF060" w14:textId="768A3EE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6" w:history="1">
        <w:r w:rsidR="00A61239" w:rsidRPr="00836B9A">
          <w:rPr>
            <w:rStyle w:val="Hiperhivatkozs"/>
            <w:noProof/>
          </w:rPr>
          <w:t>3.5.5. Placement of page and zone beginnings</w:t>
        </w:r>
        <w:r w:rsidR="00A61239">
          <w:rPr>
            <w:noProof/>
            <w:webHidden/>
          </w:rPr>
          <w:tab/>
        </w:r>
        <w:r w:rsidR="00A61239">
          <w:rPr>
            <w:noProof/>
            <w:webHidden/>
          </w:rPr>
          <w:fldChar w:fldCharType="begin"/>
        </w:r>
        <w:r w:rsidR="00A61239">
          <w:rPr>
            <w:noProof/>
            <w:webHidden/>
          </w:rPr>
          <w:instrText xml:space="preserve"> PAGEREF _Toc149917306 \h </w:instrText>
        </w:r>
        <w:r w:rsidR="00A61239">
          <w:rPr>
            <w:noProof/>
            <w:webHidden/>
          </w:rPr>
        </w:r>
        <w:r w:rsidR="00A61239">
          <w:rPr>
            <w:noProof/>
            <w:webHidden/>
          </w:rPr>
          <w:fldChar w:fldCharType="separate"/>
        </w:r>
        <w:r w:rsidR="001721C1">
          <w:rPr>
            <w:noProof/>
            <w:webHidden/>
          </w:rPr>
          <w:t>41</w:t>
        </w:r>
        <w:r w:rsidR="00A61239">
          <w:rPr>
            <w:noProof/>
            <w:webHidden/>
          </w:rPr>
          <w:fldChar w:fldCharType="end"/>
        </w:r>
      </w:hyperlink>
    </w:p>
    <w:p w14:paraId="0AF54CBA" w14:textId="7713671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7" w:history="1">
        <w:r w:rsidR="00A61239" w:rsidRPr="00836B9A">
          <w:rPr>
            <w:rStyle w:val="Hiperhivatkozs"/>
            <w:noProof/>
          </w:rPr>
          <w:t>3.5.6. Numbered elements in pagelike partitions</w:t>
        </w:r>
        <w:r w:rsidR="00A61239">
          <w:rPr>
            <w:noProof/>
            <w:webHidden/>
          </w:rPr>
          <w:tab/>
        </w:r>
        <w:r w:rsidR="00A61239">
          <w:rPr>
            <w:noProof/>
            <w:webHidden/>
          </w:rPr>
          <w:fldChar w:fldCharType="begin"/>
        </w:r>
        <w:r w:rsidR="00A61239">
          <w:rPr>
            <w:noProof/>
            <w:webHidden/>
          </w:rPr>
          <w:instrText xml:space="preserve"> PAGEREF _Toc149917307 \h </w:instrText>
        </w:r>
        <w:r w:rsidR="00A61239">
          <w:rPr>
            <w:noProof/>
            <w:webHidden/>
          </w:rPr>
        </w:r>
        <w:r w:rsidR="00A61239">
          <w:rPr>
            <w:noProof/>
            <w:webHidden/>
          </w:rPr>
          <w:fldChar w:fldCharType="separate"/>
        </w:r>
        <w:r w:rsidR="001721C1">
          <w:rPr>
            <w:noProof/>
            <w:webHidden/>
          </w:rPr>
          <w:t>42</w:t>
        </w:r>
        <w:r w:rsidR="00A61239">
          <w:rPr>
            <w:noProof/>
            <w:webHidden/>
          </w:rPr>
          <w:fldChar w:fldCharType="end"/>
        </w:r>
      </w:hyperlink>
    </w:p>
    <w:p w14:paraId="7F8D2860" w14:textId="59E4FC6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8" w:history="1">
        <w:r w:rsidR="00A61239" w:rsidRPr="00836B9A">
          <w:rPr>
            <w:rStyle w:val="Hiperhivatkozs"/>
            <w:noProof/>
          </w:rPr>
          <w:t>3.5.7. Full markup example for pagelike partitions</w:t>
        </w:r>
        <w:r w:rsidR="00A61239">
          <w:rPr>
            <w:noProof/>
            <w:webHidden/>
          </w:rPr>
          <w:tab/>
        </w:r>
        <w:r w:rsidR="00A61239">
          <w:rPr>
            <w:noProof/>
            <w:webHidden/>
          </w:rPr>
          <w:fldChar w:fldCharType="begin"/>
        </w:r>
        <w:r w:rsidR="00A61239">
          <w:rPr>
            <w:noProof/>
            <w:webHidden/>
          </w:rPr>
          <w:instrText xml:space="preserve"> PAGEREF _Toc149917308 \h </w:instrText>
        </w:r>
        <w:r w:rsidR="00A61239">
          <w:rPr>
            <w:noProof/>
            <w:webHidden/>
          </w:rPr>
        </w:r>
        <w:r w:rsidR="00A61239">
          <w:rPr>
            <w:noProof/>
            <w:webHidden/>
          </w:rPr>
          <w:fldChar w:fldCharType="separate"/>
        </w:r>
        <w:r w:rsidR="001721C1">
          <w:rPr>
            <w:noProof/>
            <w:webHidden/>
          </w:rPr>
          <w:t>43</w:t>
        </w:r>
        <w:r w:rsidR="00A61239">
          <w:rPr>
            <w:noProof/>
            <w:webHidden/>
          </w:rPr>
          <w:fldChar w:fldCharType="end"/>
        </w:r>
      </w:hyperlink>
    </w:p>
    <w:p w14:paraId="6552DC8A" w14:textId="14BA8D0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09" w:history="1">
        <w:r w:rsidR="00A61239" w:rsidRPr="00836B9A">
          <w:rPr>
            <w:rStyle w:val="Hiperhivatkozs"/>
            <w:noProof/>
          </w:rPr>
          <w:t>3.6. Gridlike Partitions: Text Runs Across Contiguous Zones</w:t>
        </w:r>
        <w:r w:rsidR="00A61239">
          <w:rPr>
            <w:noProof/>
            <w:webHidden/>
          </w:rPr>
          <w:tab/>
        </w:r>
        <w:r w:rsidR="00A61239">
          <w:rPr>
            <w:noProof/>
            <w:webHidden/>
          </w:rPr>
          <w:fldChar w:fldCharType="begin"/>
        </w:r>
        <w:r w:rsidR="00A61239">
          <w:rPr>
            <w:noProof/>
            <w:webHidden/>
          </w:rPr>
          <w:instrText xml:space="preserve"> PAGEREF _Toc149917309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6E3891A" w14:textId="6F04C57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0" w:history="1">
        <w:r w:rsidR="00A61239" w:rsidRPr="00836B9A">
          <w:rPr>
            <w:rStyle w:val="Hiperhivatkozs"/>
            <w:noProof/>
          </w:rPr>
          <w:t>3.6.1. Overview</w:t>
        </w:r>
        <w:r w:rsidR="00A61239">
          <w:rPr>
            <w:noProof/>
            <w:webHidden/>
          </w:rPr>
          <w:tab/>
        </w:r>
        <w:r w:rsidR="00A61239">
          <w:rPr>
            <w:noProof/>
            <w:webHidden/>
          </w:rPr>
          <w:fldChar w:fldCharType="begin"/>
        </w:r>
        <w:r w:rsidR="00A61239">
          <w:rPr>
            <w:noProof/>
            <w:webHidden/>
          </w:rPr>
          <w:instrText xml:space="preserve"> PAGEREF _Toc149917310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520F84A8" w14:textId="4D658B5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1" w:history="1">
        <w:r w:rsidR="00A61239" w:rsidRPr="00836B9A">
          <w:rPr>
            <w:rStyle w:val="Hiperhivatkozs"/>
            <w:noProof/>
          </w:rPr>
          <w:t>3.6.2. Encoding gridlike partitions</w:t>
        </w:r>
        <w:r w:rsidR="00A61239">
          <w:rPr>
            <w:noProof/>
            <w:webHidden/>
          </w:rPr>
          <w:tab/>
        </w:r>
        <w:r w:rsidR="00A61239">
          <w:rPr>
            <w:noProof/>
            <w:webHidden/>
          </w:rPr>
          <w:fldChar w:fldCharType="begin"/>
        </w:r>
        <w:r w:rsidR="00A61239">
          <w:rPr>
            <w:noProof/>
            <w:webHidden/>
          </w:rPr>
          <w:instrText xml:space="preserve"> PAGEREF _Toc149917311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861158C" w14:textId="6BAA475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2" w:history="1">
        <w:r w:rsidR="00A61239" w:rsidRPr="00836B9A">
          <w:rPr>
            <w:rStyle w:val="Hiperhivatkozs"/>
            <w:noProof/>
          </w:rPr>
          <w:t>3.6.3. Gridlike milestone identification: unit and number</w:t>
        </w:r>
        <w:r w:rsidR="00A61239">
          <w:rPr>
            <w:noProof/>
            <w:webHidden/>
          </w:rPr>
          <w:tab/>
        </w:r>
        <w:r w:rsidR="00A61239">
          <w:rPr>
            <w:noProof/>
            <w:webHidden/>
          </w:rPr>
          <w:fldChar w:fldCharType="begin"/>
        </w:r>
        <w:r w:rsidR="00A61239">
          <w:rPr>
            <w:noProof/>
            <w:webHidden/>
          </w:rPr>
          <w:instrText xml:space="preserve"> PAGEREF _Toc149917312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7F8460A4" w14:textId="52A2959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3" w:history="1">
        <w:r w:rsidR="00A61239" w:rsidRPr="00836B9A">
          <w:rPr>
            <w:rStyle w:val="Hiperhivatkozs"/>
            <w:noProof/>
          </w:rPr>
          <w:t>3.6.4. Gridlike partitions interrupting words</w:t>
        </w:r>
        <w:r w:rsidR="00A61239">
          <w:rPr>
            <w:noProof/>
            <w:webHidden/>
          </w:rPr>
          <w:tab/>
        </w:r>
        <w:r w:rsidR="00A61239">
          <w:rPr>
            <w:noProof/>
            <w:webHidden/>
          </w:rPr>
          <w:fldChar w:fldCharType="begin"/>
        </w:r>
        <w:r w:rsidR="00A61239">
          <w:rPr>
            <w:noProof/>
            <w:webHidden/>
          </w:rPr>
          <w:instrText xml:space="preserve"> PAGEREF _Toc149917313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147C6A0B" w14:textId="3B4B834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4" w:history="1">
        <w:r w:rsidR="00A61239" w:rsidRPr="00836B9A">
          <w:rPr>
            <w:rStyle w:val="Hiperhivatkozs"/>
            <w:noProof/>
          </w:rPr>
          <w:t>3.6.5. When to encode gridlike partitions</w:t>
        </w:r>
        <w:r w:rsidR="00A61239">
          <w:rPr>
            <w:noProof/>
            <w:webHidden/>
          </w:rPr>
          <w:tab/>
        </w:r>
        <w:r w:rsidR="00A61239">
          <w:rPr>
            <w:noProof/>
            <w:webHidden/>
          </w:rPr>
          <w:fldChar w:fldCharType="begin"/>
        </w:r>
        <w:r w:rsidR="00A61239">
          <w:rPr>
            <w:noProof/>
            <w:webHidden/>
          </w:rPr>
          <w:instrText xml:space="preserve"> PAGEREF _Toc149917314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03FCE238" w14:textId="0C58D4C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5" w:history="1">
        <w:r w:rsidR="00A61239" w:rsidRPr="00836B9A">
          <w:rPr>
            <w:rStyle w:val="Hiperhivatkozs"/>
            <w:noProof/>
          </w:rPr>
          <w:t>3.6.6. Full markup examples for gridlike partitions</w:t>
        </w:r>
        <w:r w:rsidR="00A61239">
          <w:rPr>
            <w:noProof/>
            <w:webHidden/>
          </w:rPr>
          <w:tab/>
        </w:r>
        <w:r w:rsidR="00A61239">
          <w:rPr>
            <w:noProof/>
            <w:webHidden/>
          </w:rPr>
          <w:fldChar w:fldCharType="begin"/>
        </w:r>
        <w:r w:rsidR="00A61239">
          <w:rPr>
            <w:noProof/>
            <w:webHidden/>
          </w:rPr>
          <w:instrText xml:space="preserve"> PAGEREF _Toc149917315 \h </w:instrText>
        </w:r>
        <w:r w:rsidR="00A61239">
          <w:rPr>
            <w:noProof/>
            <w:webHidden/>
          </w:rPr>
        </w:r>
        <w:r w:rsidR="00A61239">
          <w:rPr>
            <w:noProof/>
            <w:webHidden/>
          </w:rPr>
          <w:fldChar w:fldCharType="separate"/>
        </w:r>
        <w:r w:rsidR="001721C1">
          <w:rPr>
            <w:noProof/>
            <w:webHidden/>
          </w:rPr>
          <w:t>46</w:t>
        </w:r>
        <w:r w:rsidR="00A61239">
          <w:rPr>
            <w:noProof/>
            <w:webHidden/>
          </w:rPr>
          <w:fldChar w:fldCharType="end"/>
        </w:r>
      </w:hyperlink>
    </w:p>
    <w:p w14:paraId="177F36FE" w14:textId="1BDF47BF"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16" w:history="1">
        <w:r w:rsidR="00A61239" w:rsidRPr="00836B9A">
          <w:rPr>
            <w:rStyle w:val="Hiperhivatkozs"/>
            <w:noProof/>
          </w:rPr>
          <w:t>4. Encoding the Originally Inscribed Text</w:t>
        </w:r>
        <w:r w:rsidR="00A61239">
          <w:rPr>
            <w:noProof/>
            <w:webHidden/>
          </w:rPr>
          <w:tab/>
        </w:r>
        <w:r w:rsidR="00A61239">
          <w:rPr>
            <w:noProof/>
            <w:webHidden/>
          </w:rPr>
          <w:fldChar w:fldCharType="begin"/>
        </w:r>
        <w:r w:rsidR="00A61239">
          <w:rPr>
            <w:noProof/>
            <w:webHidden/>
          </w:rPr>
          <w:instrText xml:space="preserve"> PAGEREF _Toc149917316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066D6E0B" w14:textId="38FD375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17" w:history="1">
        <w:r w:rsidR="00A61239" w:rsidRPr="00836B9A">
          <w:rPr>
            <w:rStyle w:val="Hiperhivatkozs"/>
            <w:noProof/>
          </w:rPr>
          <w:t>4.1. Alphabetic Characters</w:t>
        </w:r>
        <w:r w:rsidR="00A61239">
          <w:rPr>
            <w:noProof/>
            <w:webHidden/>
          </w:rPr>
          <w:tab/>
        </w:r>
        <w:r w:rsidR="00A61239">
          <w:rPr>
            <w:noProof/>
            <w:webHidden/>
          </w:rPr>
          <w:fldChar w:fldCharType="begin"/>
        </w:r>
        <w:r w:rsidR="00A61239">
          <w:rPr>
            <w:noProof/>
            <w:webHidden/>
          </w:rPr>
          <w:instrText xml:space="preserve"> PAGEREF _Toc149917317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2F233F37" w14:textId="6B0BD32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8" w:history="1">
        <w:r w:rsidR="00A61239" w:rsidRPr="00836B9A">
          <w:rPr>
            <w:rStyle w:val="Hiperhivatkozs"/>
            <w:noProof/>
          </w:rPr>
          <w:t xml:space="preserve">4.1.1. Tagging transliterated characters as one </w:t>
        </w:r>
        <w:r w:rsidR="00A61239" w:rsidRPr="00836B9A">
          <w:rPr>
            <w:rStyle w:val="Hiperhivatkozs"/>
            <w:i/>
            <w:noProof/>
          </w:rPr>
          <w:t>akṣara</w:t>
        </w:r>
        <w:r w:rsidR="00A61239">
          <w:rPr>
            <w:noProof/>
            <w:webHidden/>
          </w:rPr>
          <w:tab/>
        </w:r>
        <w:r w:rsidR="00A61239">
          <w:rPr>
            <w:noProof/>
            <w:webHidden/>
          </w:rPr>
          <w:fldChar w:fldCharType="begin"/>
        </w:r>
        <w:r w:rsidR="00A61239">
          <w:rPr>
            <w:noProof/>
            <w:webHidden/>
          </w:rPr>
          <w:instrText xml:space="preserve"> PAGEREF _Toc149917318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763CE2B1" w14:textId="661BCFC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9" w:history="1">
        <w:r w:rsidR="00A61239" w:rsidRPr="00836B9A">
          <w:rPr>
            <w:rStyle w:val="Hiperhivatkozs"/>
            <w:noProof/>
          </w:rPr>
          <w:t>4.1.2. Tagging parts of alphabetic characters</w:t>
        </w:r>
        <w:r w:rsidR="00A61239">
          <w:rPr>
            <w:noProof/>
            <w:webHidden/>
          </w:rPr>
          <w:tab/>
        </w:r>
        <w:r w:rsidR="00A61239">
          <w:rPr>
            <w:noProof/>
            <w:webHidden/>
          </w:rPr>
          <w:fldChar w:fldCharType="begin"/>
        </w:r>
        <w:r w:rsidR="00A61239">
          <w:rPr>
            <w:noProof/>
            <w:webHidden/>
          </w:rPr>
          <w:instrText xml:space="preserve"> PAGEREF _Toc149917319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18D1859B" w14:textId="5824E2B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0" w:history="1">
        <w:r w:rsidR="00A61239" w:rsidRPr="00836B9A">
          <w:rPr>
            <w:rStyle w:val="Hiperhivatkozs"/>
            <w:noProof/>
          </w:rPr>
          <w:t>4.1.3. Unusual spatial arrangement in conjuncts</w:t>
        </w:r>
        <w:r w:rsidR="00A61239">
          <w:rPr>
            <w:noProof/>
            <w:webHidden/>
          </w:rPr>
          <w:tab/>
        </w:r>
        <w:r w:rsidR="00A61239">
          <w:rPr>
            <w:noProof/>
            <w:webHidden/>
          </w:rPr>
          <w:fldChar w:fldCharType="begin"/>
        </w:r>
        <w:r w:rsidR="00A61239">
          <w:rPr>
            <w:noProof/>
            <w:webHidden/>
          </w:rPr>
          <w:instrText xml:space="preserve"> PAGEREF _Toc149917320 \h </w:instrText>
        </w:r>
        <w:r w:rsidR="00A61239">
          <w:rPr>
            <w:noProof/>
            <w:webHidden/>
          </w:rPr>
        </w:r>
        <w:r w:rsidR="00A61239">
          <w:rPr>
            <w:noProof/>
            <w:webHidden/>
          </w:rPr>
          <w:fldChar w:fldCharType="separate"/>
        </w:r>
        <w:r w:rsidR="001721C1">
          <w:rPr>
            <w:noProof/>
            <w:webHidden/>
          </w:rPr>
          <w:t>50</w:t>
        </w:r>
        <w:r w:rsidR="00A61239">
          <w:rPr>
            <w:noProof/>
            <w:webHidden/>
          </w:rPr>
          <w:fldChar w:fldCharType="end"/>
        </w:r>
      </w:hyperlink>
    </w:p>
    <w:p w14:paraId="38FF54F7" w14:textId="77084CD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1" w:history="1">
        <w:r w:rsidR="00A61239" w:rsidRPr="00836B9A">
          <w:rPr>
            <w:rStyle w:val="Hiperhivatkozs"/>
            <w:noProof/>
          </w:rPr>
          <w:t>4.1.4. Complex characters split by an intervening feature</w:t>
        </w:r>
        <w:r w:rsidR="00A61239">
          <w:rPr>
            <w:noProof/>
            <w:webHidden/>
          </w:rPr>
          <w:tab/>
        </w:r>
        <w:r w:rsidR="00A61239">
          <w:rPr>
            <w:noProof/>
            <w:webHidden/>
          </w:rPr>
          <w:fldChar w:fldCharType="begin"/>
        </w:r>
        <w:r w:rsidR="00A61239">
          <w:rPr>
            <w:noProof/>
            <w:webHidden/>
          </w:rPr>
          <w:instrText xml:space="preserve"> PAGEREF _Toc149917321 \h </w:instrText>
        </w:r>
        <w:r w:rsidR="00A61239">
          <w:rPr>
            <w:noProof/>
            <w:webHidden/>
          </w:rPr>
        </w:r>
        <w:r w:rsidR="00A61239">
          <w:rPr>
            <w:noProof/>
            <w:webHidden/>
          </w:rPr>
          <w:fldChar w:fldCharType="separate"/>
        </w:r>
        <w:r w:rsidR="001721C1">
          <w:rPr>
            <w:noProof/>
            <w:webHidden/>
          </w:rPr>
          <w:t>51</w:t>
        </w:r>
        <w:r w:rsidR="00A61239">
          <w:rPr>
            <w:noProof/>
            <w:webHidden/>
          </w:rPr>
          <w:fldChar w:fldCharType="end"/>
        </w:r>
      </w:hyperlink>
    </w:p>
    <w:p w14:paraId="366B5069" w14:textId="140DE704"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22" w:history="1">
        <w:r w:rsidR="00A61239" w:rsidRPr="00836B9A">
          <w:rPr>
            <w:rStyle w:val="Hiperhivatkozs"/>
            <w:noProof/>
          </w:rPr>
          <w:t>4.2. Non-alphabetic Characters</w:t>
        </w:r>
        <w:r w:rsidR="00A61239">
          <w:rPr>
            <w:noProof/>
            <w:webHidden/>
          </w:rPr>
          <w:tab/>
        </w:r>
        <w:r w:rsidR="00A61239">
          <w:rPr>
            <w:noProof/>
            <w:webHidden/>
          </w:rPr>
          <w:fldChar w:fldCharType="begin"/>
        </w:r>
        <w:r w:rsidR="00A61239">
          <w:rPr>
            <w:noProof/>
            <w:webHidden/>
          </w:rPr>
          <w:instrText xml:space="preserve"> PAGEREF _Toc149917322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4DF8AD53" w14:textId="4E89052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3" w:history="1">
        <w:r w:rsidR="00A61239" w:rsidRPr="00836B9A">
          <w:rPr>
            <w:rStyle w:val="Hiperhivatkozs"/>
            <w:noProof/>
          </w:rPr>
          <w:t>4.2.1. Overview</w:t>
        </w:r>
        <w:r w:rsidR="00A61239">
          <w:rPr>
            <w:noProof/>
            <w:webHidden/>
          </w:rPr>
          <w:tab/>
        </w:r>
        <w:r w:rsidR="00A61239">
          <w:rPr>
            <w:noProof/>
            <w:webHidden/>
          </w:rPr>
          <w:fldChar w:fldCharType="begin"/>
        </w:r>
        <w:r w:rsidR="00A61239">
          <w:rPr>
            <w:noProof/>
            <w:webHidden/>
          </w:rPr>
          <w:instrText xml:space="preserve"> PAGEREF _Toc149917323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581E398B" w14:textId="4FE2F72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4" w:history="1">
        <w:r w:rsidR="00A61239" w:rsidRPr="00836B9A">
          <w:rPr>
            <w:rStyle w:val="Hiperhivatkozs"/>
            <w:noProof/>
          </w:rPr>
          <w:t>4.2.2. Numeral symbols other than decimal digits</w:t>
        </w:r>
        <w:r w:rsidR="00A61239">
          <w:rPr>
            <w:noProof/>
            <w:webHidden/>
          </w:rPr>
          <w:tab/>
        </w:r>
        <w:r w:rsidR="00A61239">
          <w:rPr>
            <w:noProof/>
            <w:webHidden/>
          </w:rPr>
          <w:fldChar w:fldCharType="begin"/>
        </w:r>
        <w:r w:rsidR="00A61239">
          <w:rPr>
            <w:noProof/>
            <w:webHidden/>
          </w:rPr>
          <w:instrText xml:space="preserve"> PAGEREF _Toc149917324 \h </w:instrText>
        </w:r>
        <w:r w:rsidR="00A61239">
          <w:rPr>
            <w:noProof/>
            <w:webHidden/>
          </w:rPr>
        </w:r>
        <w:r w:rsidR="00A61239">
          <w:rPr>
            <w:noProof/>
            <w:webHidden/>
          </w:rPr>
          <w:fldChar w:fldCharType="separate"/>
        </w:r>
        <w:r w:rsidR="001721C1">
          <w:rPr>
            <w:noProof/>
            <w:webHidden/>
          </w:rPr>
          <w:t>53</w:t>
        </w:r>
        <w:r w:rsidR="00A61239">
          <w:rPr>
            <w:noProof/>
            <w:webHidden/>
          </w:rPr>
          <w:fldChar w:fldCharType="end"/>
        </w:r>
      </w:hyperlink>
    </w:p>
    <w:p w14:paraId="1A927505" w14:textId="49E9E4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5" w:history="1">
        <w:r w:rsidR="00A61239" w:rsidRPr="00836B9A">
          <w:rPr>
            <w:rStyle w:val="Hiperhivatkozs"/>
            <w:noProof/>
          </w:rPr>
          <w:t>4.2.3. Symbol tokens</w:t>
        </w:r>
        <w:r w:rsidR="00A61239">
          <w:rPr>
            <w:noProof/>
            <w:webHidden/>
          </w:rPr>
          <w:tab/>
        </w:r>
        <w:r w:rsidR="00A61239">
          <w:rPr>
            <w:noProof/>
            <w:webHidden/>
          </w:rPr>
          <w:fldChar w:fldCharType="begin"/>
        </w:r>
        <w:r w:rsidR="00A61239">
          <w:rPr>
            <w:noProof/>
            <w:webHidden/>
          </w:rPr>
          <w:instrText xml:space="preserve"> PAGEREF _Toc149917325 \h </w:instrText>
        </w:r>
        <w:r w:rsidR="00A61239">
          <w:rPr>
            <w:noProof/>
            <w:webHidden/>
          </w:rPr>
        </w:r>
        <w:r w:rsidR="00A61239">
          <w:rPr>
            <w:noProof/>
            <w:webHidden/>
          </w:rPr>
          <w:fldChar w:fldCharType="separate"/>
        </w:r>
        <w:r w:rsidR="001721C1">
          <w:rPr>
            <w:noProof/>
            <w:webHidden/>
          </w:rPr>
          <w:t>54</w:t>
        </w:r>
        <w:r w:rsidR="00A61239">
          <w:rPr>
            <w:noProof/>
            <w:webHidden/>
          </w:rPr>
          <w:fldChar w:fldCharType="end"/>
        </w:r>
      </w:hyperlink>
    </w:p>
    <w:p w14:paraId="7FA00D64" w14:textId="74ADBB4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6" w:history="1">
        <w:r w:rsidR="00A61239" w:rsidRPr="00836B9A">
          <w:rPr>
            <w:rStyle w:val="Hiperhivatkozs"/>
            <w:noProof/>
          </w:rPr>
          <w:t>4.2.4. Punctuation marks</w:t>
        </w:r>
        <w:r w:rsidR="00A61239">
          <w:rPr>
            <w:noProof/>
            <w:webHidden/>
          </w:rPr>
          <w:tab/>
        </w:r>
        <w:r w:rsidR="00A61239">
          <w:rPr>
            <w:noProof/>
            <w:webHidden/>
          </w:rPr>
          <w:fldChar w:fldCharType="begin"/>
        </w:r>
        <w:r w:rsidR="00A61239">
          <w:rPr>
            <w:noProof/>
            <w:webHidden/>
          </w:rPr>
          <w:instrText xml:space="preserve"> PAGEREF _Toc149917326 \h </w:instrText>
        </w:r>
        <w:r w:rsidR="00A61239">
          <w:rPr>
            <w:noProof/>
            <w:webHidden/>
          </w:rPr>
        </w:r>
        <w:r w:rsidR="00A61239">
          <w:rPr>
            <w:noProof/>
            <w:webHidden/>
          </w:rPr>
          <w:fldChar w:fldCharType="separate"/>
        </w:r>
        <w:r w:rsidR="001721C1">
          <w:rPr>
            <w:noProof/>
            <w:webHidden/>
          </w:rPr>
          <w:t>55</w:t>
        </w:r>
        <w:r w:rsidR="00A61239">
          <w:rPr>
            <w:noProof/>
            <w:webHidden/>
          </w:rPr>
          <w:fldChar w:fldCharType="end"/>
        </w:r>
      </w:hyperlink>
    </w:p>
    <w:p w14:paraId="3A2EA798" w14:textId="5790BE6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7" w:history="1">
        <w:r w:rsidR="00A61239" w:rsidRPr="00836B9A">
          <w:rPr>
            <w:rStyle w:val="Hiperhivatkozs"/>
            <w:noProof/>
          </w:rPr>
          <w:t>4.2.5. Space filler signs</w:t>
        </w:r>
        <w:r w:rsidR="00A61239">
          <w:rPr>
            <w:noProof/>
            <w:webHidden/>
          </w:rPr>
          <w:tab/>
        </w:r>
        <w:r w:rsidR="00A61239">
          <w:rPr>
            <w:noProof/>
            <w:webHidden/>
          </w:rPr>
          <w:fldChar w:fldCharType="begin"/>
        </w:r>
        <w:r w:rsidR="00A61239">
          <w:rPr>
            <w:noProof/>
            <w:webHidden/>
          </w:rPr>
          <w:instrText xml:space="preserve"> PAGEREF _Toc149917327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2AE04C36" w14:textId="73AB9D8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8" w:history="1">
        <w:r w:rsidR="00A61239" w:rsidRPr="00836B9A">
          <w:rPr>
            <w:rStyle w:val="Hiperhivatkozs"/>
            <w:noProof/>
          </w:rPr>
          <w:t>4.2.6. Miscellaneous symbols</w:t>
        </w:r>
        <w:r w:rsidR="00A61239">
          <w:rPr>
            <w:noProof/>
            <w:webHidden/>
          </w:rPr>
          <w:tab/>
        </w:r>
        <w:r w:rsidR="00A61239">
          <w:rPr>
            <w:noProof/>
            <w:webHidden/>
          </w:rPr>
          <w:fldChar w:fldCharType="begin"/>
        </w:r>
        <w:r w:rsidR="00A61239">
          <w:rPr>
            <w:noProof/>
            <w:webHidden/>
          </w:rPr>
          <w:instrText xml:space="preserve"> PAGEREF _Toc149917328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9D86CDC" w14:textId="6F94DE2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9" w:history="1">
        <w:r w:rsidR="00A61239" w:rsidRPr="00836B9A">
          <w:rPr>
            <w:rStyle w:val="Hiperhivatkozs"/>
            <w:noProof/>
          </w:rPr>
          <w:t>4.2.7. Alphanumeric characters used for a different function</w:t>
        </w:r>
        <w:r w:rsidR="00A61239">
          <w:rPr>
            <w:noProof/>
            <w:webHidden/>
          </w:rPr>
          <w:tab/>
        </w:r>
        <w:r w:rsidR="00A61239">
          <w:rPr>
            <w:noProof/>
            <w:webHidden/>
          </w:rPr>
          <w:fldChar w:fldCharType="begin"/>
        </w:r>
        <w:r w:rsidR="00A61239">
          <w:rPr>
            <w:noProof/>
            <w:webHidden/>
          </w:rPr>
          <w:instrText xml:space="preserve"> PAGEREF _Toc149917329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ED52B6E" w14:textId="528337B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30" w:history="1">
        <w:r w:rsidR="00A61239" w:rsidRPr="00836B9A">
          <w:rPr>
            <w:rStyle w:val="Hiperhivatkozs"/>
            <w:noProof/>
          </w:rPr>
          <w:t>4.3. Space</w:t>
        </w:r>
        <w:r w:rsidR="00A61239">
          <w:rPr>
            <w:noProof/>
            <w:webHidden/>
          </w:rPr>
          <w:tab/>
        </w:r>
        <w:r w:rsidR="00A61239">
          <w:rPr>
            <w:noProof/>
            <w:webHidden/>
          </w:rPr>
          <w:fldChar w:fldCharType="begin"/>
        </w:r>
        <w:r w:rsidR="00A61239">
          <w:rPr>
            <w:noProof/>
            <w:webHidden/>
          </w:rPr>
          <w:instrText xml:space="preserve"> PAGEREF _Toc149917330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2F0105F" w14:textId="5B700D1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1" w:history="1">
        <w:r w:rsidR="00A61239" w:rsidRPr="00836B9A">
          <w:rPr>
            <w:rStyle w:val="Hiperhivatkozs"/>
            <w:noProof/>
          </w:rPr>
          <w:t>4.3.1. Generic markup for original space</w:t>
        </w:r>
        <w:r w:rsidR="00A61239">
          <w:rPr>
            <w:noProof/>
            <w:webHidden/>
          </w:rPr>
          <w:tab/>
        </w:r>
        <w:r w:rsidR="00A61239">
          <w:rPr>
            <w:noProof/>
            <w:webHidden/>
          </w:rPr>
          <w:fldChar w:fldCharType="begin"/>
        </w:r>
        <w:r w:rsidR="00A61239">
          <w:rPr>
            <w:noProof/>
            <w:webHidden/>
          </w:rPr>
          <w:instrText xml:space="preserve"> PAGEREF _Toc149917331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EB0FEA0" w14:textId="62200DD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2" w:history="1">
        <w:r w:rsidR="00A61239" w:rsidRPr="00836B9A">
          <w:rPr>
            <w:rStyle w:val="Hiperhivatkozs"/>
            <w:noProof/>
          </w:rPr>
          <w:t>4.3.2. Not all blanks are space</w:t>
        </w:r>
        <w:r w:rsidR="00A61239">
          <w:rPr>
            <w:noProof/>
            <w:webHidden/>
          </w:rPr>
          <w:tab/>
        </w:r>
        <w:r w:rsidR="00A61239">
          <w:rPr>
            <w:noProof/>
            <w:webHidden/>
          </w:rPr>
          <w:fldChar w:fldCharType="begin"/>
        </w:r>
        <w:r w:rsidR="00A61239">
          <w:rPr>
            <w:noProof/>
            <w:webHidden/>
          </w:rPr>
          <w:instrText xml:space="preserve"> PAGEREF _Toc149917332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47253277" w14:textId="3CA2D9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3" w:history="1">
        <w:r w:rsidR="00A61239" w:rsidRPr="00836B9A">
          <w:rPr>
            <w:rStyle w:val="Hiperhivatkozs"/>
            <w:noProof/>
          </w:rPr>
          <w:t>4.3.3. Space for semantic segmentation</w:t>
        </w:r>
        <w:r w:rsidR="00A61239">
          <w:rPr>
            <w:noProof/>
            <w:webHidden/>
          </w:rPr>
          <w:tab/>
        </w:r>
        <w:r w:rsidR="00A61239">
          <w:rPr>
            <w:noProof/>
            <w:webHidden/>
          </w:rPr>
          <w:fldChar w:fldCharType="begin"/>
        </w:r>
        <w:r w:rsidR="00A61239">
          <w:rPr>
            <w:noProof/>
            <w:webHidden/>
          </w:rPr>
          <w:instrText xml:space="preserve"> PAGEREF _Toc149917333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790DE01C" w14:textId="762899F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4" w:history="1">
        <w:r w:rsidR="00A61239" w:rsidRPr="00836B9A">
          <w:rPr>
            <w:rStyle w:val="Hiperhivatkozs"/>
            <w:noProof/>
          </w:rPr>
          <w:t>4.3.4. Space left blank for information not available to the engraver</w:t>
        </w:r>
        <w:r w:rsidR="00A61239">
          <w:rPr>
            <w:noProof/>
            <w:webHidden/>
          </w:rPr>
          <w:tab/>
        </w:r>
        <w:r w:rsidR="00A61239">
          <w:rPr>
            <w:noProof/>
            <w:webHidden/>
          </w:rPr>
          <w:fldChar w:fldCharType="begin"/>
        </w:r>
        <w:r w:rsidR="00A61239">
          <w:rPr>
            <w:noProof/>
            <w:webHidden/>
          </w:rPr>
          <w:instrText xml:space="preserve"> PAGEREF _Toc149917334 \h </w:instrText>
        </w:r>
        <w:r w:rsidR="00A61239">
          <w:rPr>
            <w:noProof/>
            <w:webHidden/>
          </w:rPr>
        </w:r>
        <w:r w:rsidR="00A61239">
          <w:rPr>
            <w:noProof/>
            <w:webHidden/>
          </w:rPr>
          <w:fldChar w:fldCharType="separate"/>
        </w:r>
        <w:r w:rsidR="001721C1">
          <w:rPr>
            <w:noProof/>
            <w:webHidden/>
          </w:rPr>
          <w:t>58</w:t>
        </w:r>
        <w:r w:rsidR="00A61239">
          <w:rPr>
            <w:noProof/>
            <w:webHidden/>
          </w:rPr>
          <w:fldChar w:fldCharType="end"/>
        </w:r>
      </w:hyperlink>
    </w:p>
    <w:p w14:paraId="245B8D0E" w14:textId="7200820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5" w:history="1">
        <w:r w:rsidR="00A61239" w:rsidRPr="00836B9A">
          <w:rPr>
            <w:rStyle w:val="Hiperhivatkozs"/>
            <w:noProof/>
          </w:rPr>
          <w:t>4.3.5. Spaces imposed by physical necessity</w:t>
        </w:r>
        <w:r w:rsidR="00A61239">
          <w:rPr>
            <w:noProof/>
            <w:webHidden/>
          </w:rPr>
          <w:tab/>
        </w:r>
        <w:r w:rsidR="00A61239">
          <w:rPr>
            <w:noProof/>
            <w:webHidden/>
          </w:rPr>
          <w:fldChar w:fldCharType="begin"/>
        </w:r>
        <w:r w:rsidR="00A61239">
          <w:rPr>
            <w:noProof/>
            <w:webHidden/>
          </w:rPr>
          <w:instrText xml:space="preserve"> PAGEREF _Toc149917335 \h </w:instrText>
        </w:r>
        <w:r w:rsidR="00A61239">
          <w:rPr>
            <w:noProof/>
            <w:webHidden/>
          </w:rPr>
        </w:r>
        <w:r w:rsidR="00A61239">
          <w:rPr>
            <w:noProof/>
            <w:webHidden/>
          </w:rPr>
          <w:fldChar w:fldCharType="separate"/>
        </w:r>
        <w:r w:rsidR="001721C1">
          <w:rPr>
            <w:noProof/>
            <w:webHidden/>
          </w:rPr>
          <w:t>59</w:t>
        </w:r>
        <w:r w:rsidR="00A61239">
          <w:rPr>
            <w:noProof/>
            <w:webHidden/>
          </w:rPr>
          <w:fldChar w:fldCharType="end"/>
        </w:r>
      </w:hyperlink>
    </w:p>
    <w:p w14:paraId="673F27BA" w14:textId="354FE11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6" w:history="1">
        <w:r w:rsidR="00A61239" w:rsidRPr="00836B9A">
          <w:rPr>
            <w:rStyle w:val="Hiperhivatkozs"/>
            <w:noProof/>
          </w:rPr>
          <w:t>4.3.6. Unexplained space</w:t>
        </w:r>
        <w:r w:rsidR="00A61239">
          <w:rPr>
            <w:noProof/>
            <w:webHidden/>
          </w:rPr>
          <w:tab/>
        </w:r>
        <w:r w:rsidR="00A61239">
          <w:rPr>
            <w:noProof/>
            <w:webHidden/>
          </w:rPr>
          <w:fldChar w:fldCharType="begin"/>
        </w:r>
        <w:r w:rsidR="00A61239">
          <w:rPr>
            <w:noProof/>
            <w:webHidden/>
          </w:rPr>
          <w:instrText xml:space="preserve"> PAGEREF _Toc149917336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7CE3FC02" w14:textId="7B261C6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37" w:history="1">
        <w:r w:rsidR="00A61239" w:rsidRPr="00836B9A">
          <w:rPr>
            <w:rStyle w:val="Hiperhivatkozs"/>
            <w:noProof/>
          </w:rPr>
          <w:t>4.4. Premodern Scribal Intervention</w:t>
        </w:r>
        <w:r w:rsidR="00A61239">
          <w:rPr>
            <w:noProof/>
            <w:webHidden/>
          </w:rPr>
          <w:tab/>
        </w:r>
        <w:r w:rsidR="00A61239">
          <w:rPr>
            <w:noProof/>
            <w:webHidden/>
          </w:rPr>
          <w:fldChar w:fldCharType="begin"/>
        </w:r>
        <w:r w:rsidR="00A61239">
          <w:rPr>
            <w:noProof/>
            <w:webHidden/>
          </w:rPr>
          <w:instrText xml:space="preserve"> PAGEREF _Toc149917337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5147D914" w14:textId="5F6704B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8" w:history="1">
        <w:r w:rsidR="00A61239" w:rsidRPr="00836B9A">
          <w:rPr>
            <w:rStyle w:val="Hiperhivatkozs"/>
            <w:noProof/>
          </w:rPr>
          <w:t>4.4.1. Premodern deletion</w:t>
        </w:r>
        <w:r w:rsidR="00A61239">
          <w:rPr>
            <w:noProof/>
            <w:webHidden/>
          </w:rPr>
          <w:tab/>
        </w:r>
        <w:r w:rsidR="00A61239">
          <w:rPr>
            <w:noProof/>
            <w:webHidden/>
          </w:rPr>
          <w:fldChar w:fldCharType="begin"/>
        </w:r>
        <w:r w:rsidR="00A61239">
          <w:rPr>
            <w:noProof/>
            <w:webHidden/>
          </w:rPr>
          <w:instrText xml:space="preserve"> PAGEREF _Toc149917338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4C5FB3F3" w14:textId="054069A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9" w:history="1">
        <w:r w:rsidR="00A61239" w:rsidRPr="00836B9A">
          <w:rPr>
            <w:rStyle w:val="Hiperhivatkozs"/>
            <w:noProof/>
          </w:rPr>
          <w:t>4.4.2. Premodern insertion</w:t>
        </w:r>
        <w:r w:rsidR="00A61239">
          <w:rPr>
            <w:noProof/>
            <w:webHidden/>
          </w:rPr>
          <w:tab/>
        </w:r>
        <w:r w:rsidR="00A61239">
          <w:rPr>
            <w:noProof/>
            <w:webHidden/>
          </w:rPr>
          <w:fldChar w:fldCharType="begin"/>
        </w:r>
        <w:r w:rsidR="00A61239">
          <w:rPr>
            <w:noProof/>
            <w:webHidden/>
          </w:rPr>
          <w:instrText xml:space="preserve"> PAGEREF _Toc149917339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0E874965" w14:textId="307D7CA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0" w:history="1">
        <w:r w:rsidR="00A61239" w:rsidRPr="00836B9A">
          <w:rPr>
            <w:rStyle w:val="Hiperhivatkozs"/>
            <w:noProof/>
          </w:rPr>
          <w:t>4.4.3. Premodern correction</w:t>
        </w:r>
        <w:r w:rsidR="00A61239">
          <w:rPr>
            <w:noProof/>
            <w:webHidden/>
          </w:rPr>
          <w:tab/>
        </w:r>
        <w:r w:rsidR="00A61239">
          <w:rPr>
            <w:noProof/>
            <w:webHidden/>
          </w:rPr>
          <w:fldChar w:fldCharType="begin"/>
        </w:r>
        <w:r w:rsidR="00A61239">
          <w:rPr>
            <w:noProof/>
            <w:webHidden/>
          </w:rPr>
          <w:instrText xml:space="preserve"> PAGEREF _Toc149917340 \h </w:instrText>
        </w:r>
        <w:r w:rsidR="00A61239">
          <w:rPr>
            <w:noProof/>
            <w:webHidden/>
          </w:rPr>
        </w:r>
        <w:r w:rsidR="00A61239">
          <w:rPr>
            <w:noProof/>
            <w:webHidden/>
          </w:rPr>
          <w:fldChar w:fldCharType="separate"/>
        </w:r>
        <w:r w:rsidR="001721C1">
          <w:rPr>
            <w:noProof/>
            <w:webHidden/>
          </w:rPr>
          <w:t>62</w:t>
        </w:r>
        <w:r w:rsidR="00A61239">
          <w:rPr>
            <w:noProof/>
            <w:webHidden/>
          </w:rPr>
          <w:fldChar w:fldCharType="end"/>
        </w:r>
      </w:hyperlink>
    </w:p>
    <w:p w14:paraId="7717728B" w14:textId="68E4B559"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41" w:history="1">
        <w:r w:rsidR="00A61239" w:rsidRPr="00836B9A">
          <w:rPr>
            <w:rStyle w:val="Hiperhivatkozs"/>
            <w:noProof/>
          </w:rPr>
          <w:t>5. Physical Condition and Legibility</w:t>
        </w:r>
        <w:r w:rsidR="00A61239">
          <w:rPr>
            <w:noProof/>
            <w:webHidden/>
          </w:rPr>
          <w:tab/>
        </w:r>
        <w:r w:rsidR="00A61239">
          <w:rPr>
            <w:noProof/>
            <w:webHidden/>
          </w:rPr>
          <w:fldChar w:fldCharType="begin"/>
        </w:r>
        <w:r w:rsidR="00A61239">
          <w:rPr>
            <w:noProof/>
            <w:webHidden/>
          </w:rPr>
          <w:instrText xml:space="preserve"> PAGEREF _Toc149917341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99229F1" w14:textId="537A470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2" w:history="1">
        <w:r w:rsidR="00A61239" w:rsidRPr="00836B9A">
          <w:rPr>
            <w:rStyle w:val="Hiperhivatkozs"/>
            <w:noProof/>
          </w:rPr>
          <w:t>5.1. Overview</w:t>
        </w:r>
        <w:r w:rsidR="00A61239">
          <w:rPr>
            <w:noProof/>
            <w:webHidden/>
          </w:rPr>
          <w:tab/>
        </w:r>
        <w:r w:rsidR="00A61239">
          <w:rPr>
            <w:noProof/>
            <w:webHidden/>
          </w:rPr>
          <w:fldChar w:fldCharType="begin"/>
        </w:r>
        <w:r w:rsidR="00A61239">
          <w:rPr>
            <w:noProof/>
            <w:webHidden/>
          </w:rPr>
          <w:instrText xml:space="preserve"> PAGEREF _Toc149917342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75FEEAC" w14:textId="107B44B2"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3" w:history="1">
        <w:r w:rsidR="00A61239" w:rsidRPr="00836B9A">
          <w:rPr>
            <w:rStyle w:val="Hiperhivatkozs"/>
            <w:noProof/>
          </w:rPr>
          <w:t>5.2. Damage Not Affecting Legibility</w:t>
        </w:r>
        <w:r w:rsidR="00A61239">
          <w:rPr>
            <w:noProof/>
            <w:webHidden/>
          </w:rPr>
          <w:tab/>
        </w:r>
        <w:r w:rsidR="00A61239">
          <w:rPr>
            <w:noProof/>
            <w:webHidden/>
          </w:rPr>
          <w:fldChar w:fldCharType="begin"/>
        </w:r>
        <w:r w:rsidR="00A61239">
          <w:rPr>
            <w:noProof/>
            <w:webHidden/>
          </w:rPr>
          <w:instrText xml:space="preserve"> PAGEREF _Toc149917343 \h </w:instrText>
        </w:r>
        <w:r w:rsidR="00A61239">
          <w:rPr>
            <w:noProof/>
            <w:webHidden/>
          </w:rPr>
        </w:r>
        <w:r w:rsidR="00A61239">
          <w:rPr>
            <w:noProof/>
            <w:webHidden/>
          </w:rPr>
          <w:fldChar w:fldCharType="separate"/>
        </w:r>
        <w:r w:rsidR="001721C1">
          <w:rPr>
            <w:noProof/>
            <w:webHidden/>
          </w:rPr>
          <w:t>66</w:t>
        </w:r>
        <w:r w:rsidR="00A61239">
          <w:rPr>
            <w:noProof/>
            <w:webHidden/>
          </w:rPr>
          <w:fldChar w:fldCharType="end"/>
        </w:r>
      </w:hyperlink>
    </w:p>
    <w:p w14:paraId="16541A73" w14:textId="5997439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4" w:history="1">
        <w:r w:rsidR="00A61239" w:rsidRPr="00836B9A">
          <w:rPr>
            <w:rStyle w:val="Hiperhivatkozs"/>
            <w:noProof/>
          </w:rPr>
          <w:t>5.3. Doubtful Readings</w:t>
        </w:r>
        <w:r w:rsidR="00A61239">
          <w:rPr>
            <w:noProof/>
            <w:webHidden/>
          </w:rPr>
          <w:tab/>
        </w:r>
        <w:r w:rsidR="00A61239">
          <w:rPr>
            <w:noProof/>
            <w:webHidden/>
          </w:rPr>
          <w:fldChar w:fldCharType="begin"/>
        </w:r>
        <w:r w:rsidR="00A61239">
          <w:rPr>
            <w:noProof/>
            <w:webHidden/>
          </w:rPr>
          <w:instrText xml:space="preserve"> PAGEREF _Toc149917344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338758B6" w14:textId="10FF680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5" w:history="1">
        <w:r w:rsidR="00A61239" w:rsidRPr="00836B9A">
          <w:rPr>
            <w:rStyle w:val="Hiperhivatkozs"/>
            <w:noProof/>
          </w:rPr>
          <w:t xml:space="preserve">5.3.1. The EpiDoc element </w:t>
        </w:r>
        <w:r w:rsidR="00A61239" w:rsidRPr="00836B9A">
          <w:rPr>
            <w:rStyle w:val="Hiperhivatkozs"/>
            <w:rFonts w:ascii="Consolas" w:hAnsi="Consolas" w:cs="Consolas"/>
            <w:noProof/>
            <w:shd w:val="clear" w:color="auto" w:fill="F2F2F2" w:themeFill="background1" w:themeFillShade="F2"/>
          </w:rPr>
          <w:t>&lt;unclear&gt;</w:t>
        </w:r>
        <w:r w:rsidR="00A61239">
          <w:rPr>
            <w:noProof/>
            <w:webHidden/>
          </w:rPr>
          <w:tab/>
        </w:r>
        <w:r w:rsidR="00A61239">
          <w:rPr>
            <w:noProof/>
            <w:webHidden/>
          </w:rPr>
          <w:fldChar w:fldCharType="begin"/>
        </w:r>
        <w:r w:rsidR="00A61239">
          <w:rPr>
            <w:noProof/>
            <w:webHidden/>
          </w:rPr>
          <w:instrText xml:space="preserve"> PAGEREF _Toc149917345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6A631B07" w14:textId="5DBC46F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6" w:history="1">
        <w:r w:rsidR="00A61239" w:rsidRPr="00836B9A">
          <w:rPr>
            <w:rStyle w:val="Hiperhivatkozs"/>
            <w:noProof/>
          </w:rPr>
          <w:t>5.3.2. Tentative readings</w:t>
        </w:r>
        <w:r w:rsidR="00A61239">
          <w:rPr>
            <w:noProof/>
            <w:webHidden/>
          </w:rPr>
          <w:tab/>
        </w:r>
        <w:r w:rsidR="00A61239">
          <w:rPr>
            <w:noProof/>
            <w:webHidden/>
          </w:rPr>
          <w:fldChar w:fldCharType="begin"/>
        </w:r>
        <w:r w:rsidR="00A61239">
          <w:rPr>
            <w:noProof/>
            <w:webHidden/>
          </w:rPr>
          <w:instrText xml:space="preserve"> PAGEREF _Toc149917346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7710BE5F" w14:textId="4ABFF33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7" w:history="1">
        <w:r w:rsidR="00A61239" w:rsidRPr="00836B9A">
          <w:rPr>
            <w:rStyle w:val="Hiperhivatkozs"/>
            <w:noProof/>
          </w:rPr>
          <w:t>5.3.3. Ambiguous characters</w:t>
        </w:r>
        <w:r w:rsidR="00A61239">
          <w:rPr>
            <w:noProof/>
            <w:webHidden/>
          </w:rPr>
          <w:tab/>
        </w:r>
        <w:r w:rsidR="00A61239">
          <w:rPr>
            <w:noProof/>
            <w:webHidden/>
          </w:rPr>
          <w:fldChar w:fldCharType="begin"/>
        </w:r>
        <w:r w:rsidR="00A61239">
          <w:rPr>
            <w:noProof/>
            <w:webHidden/>
          </w:rPr>
          <w:instrText xml:space="preserve"> PAGEREF _Toc149917347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586432C1" w14:textId="4CBB7E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8" w:history="1">
        <w:r w:rsidR="00A61239" w:rsidRPr="00836B9A">
          <w:rPr>
            <w:rStyle w:val="Hiperhivatkozs"/>
            <w:noProof/>
          </w:rPr>
          <w:t xml:space="preserve">5.3.4. Reading difficulties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_Toc149917348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16FBF3DA" w14:textId="74B1617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9" w:history="1">
        <w:r w:rsidR="00A61239" w:rsidRPr="00836B9A">
          <w:rPr>
            <w:rStyle w:val="Hiperhivatkozs"/>
            <w:noProof/>
          </w:rPr>
          <w:t>5.4. Lacunae</w:t>
        </w:r>
        <w:r w:rsidR="00A61239">
          <w:rPr>
            <w:noProof/>
            <w:webHidden/>
          </w:rPr>
          <w:tab/>
        </w:r>
        <w:r w:rsidR="00A61239">
          <w:rPr>
            <w:noProof/>
            <w:webHidden/>
          </w:rPr>
          <w:fldChar w:fldCharType="begin"/>
        </w:r>
        <w:r w:rsidR="00A61239">
          <w:rPr>
            <w:noProof/>
            <w:webHidden/>
          </w:rPr>
          <w:instrText xml:space="preserve"> PAGEREF _Toc149917349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5AC6AE96" w14:textId="51A0F97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0" w:history="1">
        <w:r w:rsidR="00A61239" w:rsidRPr="00836B9A">
          <w:rPr>
            <w:rStyle w:val="Hiperhivatkozs"/>
            <w:noProof/>
          </w:rPr>
          <w:t xml:space="preserve">5.4.1. The EpiDoc element </w:t>
        </w:r>
        <w:r w:rsidR="00A61239" w:rsidRPr="00836B9A">
          <w:rPr>
            <w:rStyle w:val="Hiperhivatkozs"/>
            <w:rFonts w:ascii="Consolas" w:hAnsi="Consolas" w:cs="Consolas"/>
            <w:noProof/>
            <w:shd w:val="clear" w:color="auto" w:fill="F2F2F2" w:themeFill="background1" w:themeFillShade="F2"/>
          </w:rPr>
          <w:t>&lt;gap/&gt;</w:t>
        </w:r>
        <w:r w:rsidR="00A61239">
          <w:rPr>
            <w:noProof/>
            <w:webHidden/>
          </w:rPr>
          <w:tab/>
        </w:r>
        <w:r w:rsidR="00A61239">
          <w:rPr>
            <w:noProof/>
            <w:webHidden/>
          </w:rPr>
          <w:fldChar w:fldCharType="begin"/>
        </w:r>
        <w:r w:rsidR="00A61239">
          <w:rPr>
            <w:noProof/>
            <w:webHidden/>
          </w:rPr>
          <w:instrText xml:space="preserve"> PAGEREF _Toc149917350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132499C5" w14:textId="3989556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1" w:history="1">
        <w:r w:rsidR="00A61239" w:rsidRPr="00836B9A">
          <w:rPr>
            <w:rStyle w:val="Hiperhivatkozs"/>
            <w:noProof/>
          </w:rPr>
          <w:t>5.4.2. The reason for a lacuna: illegible or lost</w:t>
        </w:r>
        <w:r w:rsidR="00A61239">
          <w:rPr>
            <w:noProof/>
            <w:webHidden/>
          </w:rPr>
          <w:tab/>
        </w:r>
        <w:r w:rsidR="00A61239">
          <w:rPr>
            <w:noProof/>
            <w:webHidden/>
          </w:rPr>
          <w:fldChar w:fldCharType="begin"/>
        </w:r>
        <w:r w:rsidR="00A61239">
          <w:rPr>
            <w:noProof/>
            <w:webHidden/>
          </w:rPr>
          <w:instrText xml:space="preserve"> PAGEREF _Toc149917351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E2BD5E8" w14:textId="1CC3905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2" w:history="1">
        <w:r w:rsidR="00A61239" w:rsidRPr="00836B9A">
          <w:rPr>
            <w:rStyle w:val="Hiperhivatkozs"/>
            <w:noProof/>
          </w:rPr>
          <w:t>5.4.3. Inline lacunae</w:t>
        </w:r>
        <w:r w:rsidR="00A61239">
          <w:rPr>
            <w:noProof/>
            <w:webHidden/>
          </w:rPr>
          <w:tab/>
        </w:r>
        <w:r w:rsidR="00A61239">
          <w:rPr>
            <w:noProof/>
            <w:webHidden/>
          </w:rPr>
          <w:fldChar w:fldCharType="begin"/>
        </w:r>
        <w:r w:rsidR="00A61239">
          <w:rPr>
            <w:noProof/>
            <w:webHidden/>
          </w:rPr>
          <w:instrText xml:space="preserve"> PAGEREF _Toc149917352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2BA2016" w14:textId="2EFB024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3" w:history="1">
        <w:r w:rsidR="00A61239" w:rsidRPr="00836B9A">
          <w:rPr>
            <w:rStyle w:val="Hiperhivatkozs"/>
            <w:noProof/>
          </w:rPr>
          <w:t>5.4.4. Lacunae with known metre</w:t>
        </w:r>
        <w:r w:rsidR="00A61239">
          <w:rPr>
            <w:noProof/>
            <w:webHidden/>
          </w:rPr>
          <w:tab/>
        </w:r>
        <w:r w:rsidR="00A61239">
          <w:rPr>
            <w:noProof/>
            <w:webHidden/>
          </w:rPr>
          <w:fldChar w:fldCharType="begin"/>
        </w:r>
        <w:r w:rsidR="00A61239">
          <w:rPr>
            <w:noProof/>
            <w:webHidden/>
          </w:rPr>
          <w:instrText xml:space="preserve"> PAGEREF _Toc149917353 \h </w:instrText>
        </w:r>
        <w:r w:rsidR="00A61239">
          <w:rPr>
            <w:noProof/>
            <w:webHidden/>
          </w:rPr>
        </w:r>
        <w:r w:rsidR="00A61239">
          <w:rPr>
            <w:noProof/>
            <w:webHidden/>
          </w:rPr>
          <w:fldChar w:fldCharType="separate"/>
        </w:r>
        <w:r w:rsidR="001721C1">
          <w:rPr>
            <w:noProof/>
            <w:webHidden/>
          </w:rPr>
          <w:t>71</w:t>
        </w:r>
        <w:r w:rsidR="00A61239">
          <w:rPr>
            <w:noProof/>
            <w:webHidden/>
          </w:rPr>
          <w:fldChar w:fldCharType="end"/>
        </w:r>
      </w:hyperlink>
    </w:p>
    <w:p w14:paraId="696DE11A" w14:textId="19CE6B8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4" w:history="1">
        <w:r w:rsidR="00A61239" w:rsidRPr="00836B9A">
          <w:rPr>
            <w:rStyle w:val="Hiperhivatkozs"/>
            <w:noProof/>
          </w:rPr>
          <w:t xml:space="preserve">5.4.5. Lacunae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_Toc149917354 \h </w:instrText>
        </w:r>
        <w:r w:rsidR="00A61239">
          <w:rPr>
            <w:noProof/>
            <w:webHidden/>
          </w:rPr>
        </w:r>
        <w:r w:rsidR="00A61239">
          <w:rPr>
            <w:noProof/>
            <w:webHidden/>
          </w:rPr>
          <w:fldChar w:fldCharType="separate"/>
        </w:r>
        <w:r w:rsidR="001721C1">
          <w:rPr>
            <w:noProof/>
            <w:webHidden/>
          </w:rPr>
          <w:t>72</w:t>
        </w:r>
        <w:r w:rsidR="00A61239">
          <w:rPr>
            <w:noProof/>
            <w:webHidden/>
          </w:rPr>
          <w:fldChar w:fldCharType="end"/>
        </w:r>
      </w:hyperlink>
    </w:p>
    <w:p w14:paraId="37619F0D" w14:textId="735B51B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5" w:history="1">
        <w:r w:rsidR="00A61239" w:rsidRPr="00836B9A">
          <w:rPr>
            <w:rStyle w:val="Hiperhivatkozs"/>
            <w:noProof/>
          </w:rPr>
          <w:t>5.4.6. Entire lines lost</w:t>
        </w:r>
        <w:r w:rsidR="00A61239">
          <w:rPr>
            <w:noProof/>
            <w:webHidden/>
          </w:rPr>
          <w:tab/>
        </w:r>
        <w:r w:rsidR="00A61239">
          <w:rPr>
            <w:noProof/>
            <w:webHidden/>
          </w:rPr>
          <w:fldChar w:fldCharType="begin"/>
        </w:r>
        <w:r w:rsidR="00A61239">
          <w:rPr>
            <w:noProof/>
            <w:webHidden/>
          </w:rPr>
          <w:instrText xml:space="preserve"> PAGEREF _Toc149917355 \h </w:instrText>
        </w:r>
        <w:r w:rsidR="00A61239">
          <w:rPr>
            <w:noProof/>
            <w:webHidden/>
          </w:rPr>
        </w:r>
        <w:r w:rsidR="00A61239">
          <w:rPr>
            <w:noProof/>
            <w:webHidden/>
          </w:rPr>
          <w:fldChar w:fldCharType="separate"/>
        </w:r>
        <w:r w:rsidR="001721C1">
          <w:rPr>
            <w:noProof/>
            <w:webHidden/>
          </w:rPr>
          <w:t>73</w:t>
        </w:r>
        <w:r w:rsidR="00A61239">
          <w:rPr>
            <w:noProof/>
            <w:webHidden/>
          </w:rPr>
          <w:fldChar w:fldCharType="end"/>
        </w:r>
      </w:hyperlink>
    </w:p>
    <w:p w14:paraId="371F922F" w14:textId="149A40B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6" w:history="1">
        <w:r w:rsidR="00A61239" w:rsidRPr="00836B9A">
          <w:rPr>
            <w:rStyle w:val="Hiperhivatkozs"/>
            <w:noProof/>
          </w:rPr>
          <w:t>5.4.7. Massive lacunae</w:t>
        </w:r>
        <w:r w:rsidR="00A61239">
          <w:rPr>
            <w:noProof/>
            <w:webHidden/>
          </w:rPr>
          <w:tab/>
        </w:r>
        <w:r w:rsidR="00A61239">
          <w:rPr>
            <w:noProof/>
            <w:webHidden/>
          </w:rPr>
          <w:fldChar w:fldCharType="begin"/>
        </w:r>
        <w:r w:rsidR="00A61239">
          <w:rPr>
            <w:noProof/>
            <w:webHidden/>
          </w:rPr>
          <w:instrText xml:space="preserve"> PAGEREF _Toc149917356 \h </w:instrText>
        </w:r>
        <w:r w:rsidR="00A61239">
          <w:rPr>
            <w:noProof/>
            <w:webHidden/>
          </w:rPr>
        </w:r>
        <w:r w:rsidR="00A61239">
          <w:rPr>
            <w:noProof/>
            <w:webHidden/>
          </w:rPr>
          <w:fldChar w:fldCharType="separate"/>
        </w:r>
        <w:r w:rsidR="001721C1">
          <w:rPr>
            <w:noProof/>
            <w:webHidden/>
          </w:rPr>
          <w:t>74</w:t>
        </w:r>
        <w:r w:rsidR="00A61239">
          <w:rPr>
            <w:noProof/>
            <w:webHidden/>
          </w:rPr>
          <w:fldChar w:fldCharType="end"/>
        </w:r>
      </w:hyperlink>
    </w:p>
    <w:p w14:paraId="5137F475" w14:textId="783A1A3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7" w:history="1">
        <w:r w:rsidR="00A61239" w:rsidRPr="00836B9A">
          <w:rPr>
            <w:rStyle w:val="Hiperhivatkozs"/>
            <w:noProof/>
          </w:rPr>
          <w:t>5.4.8. Lost copper plates</w:t>
        </w:r>
        <w:r w:rsidR="00A61239">
          <w:rPr>
            <w:noProof/>
            <w:webHidden/>
          </w:rPr>
          <w:tab/>
        </w:r>
        <w:r w:rsidR="00A61239">
          <w:rPr>
            <w:noProof/>
            <w:webHidden/>
          </w:rPr>
          <w:fldChar w:fldCharType="begin"/>
        </w:r>
        <w:r w:rsidR="00A61239">
          <w:rPr>
            <w:noProof/>
            <w:webHidden/>
          </w:rPr>
          <w:instrText xml:space="preserve"> PAGEREF _Toc149917357 \h </w:instrText>
        </w:r>
        <w:r w:rsidR="00A61239">
          <w:rPr>
            <w:noProof/>
            <w:webHidden/>
          </w:rPr>
        </w:r>
        <w:r w:rsidR="00A61239">
          <w:rPr>
            <w:noProof/>
            <w:webHidden/>
          </w:rPr>
          <w:fldChar w:fldCharType="separate"/>
        </w:r>
        <w:r w:rsidR="001721C1">
          <w:rPr>
            <w:noProof/>
            <w:webHidden/>
          </w:rPr>
          <w:t>77</w:t>
        </w:r>
        <w:r w:rsidR="00A61239">
          <w:rPr>
            <w:noProof/>
            <w:webHidden/>
          </w:rPr>
          <w:fldChar w:fldCharType="end"/>
        </w:r>
      </w:hyperlink>
    </w:p>
    <w:p w14:paraId="6AAA0F1B" w14:textId="4F5A86B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8" w:history="1">
        <w:r w:rsidR="00A61239" w:rsidRPr="00836B9A">
          <w:rPr>
            <w:rStyle w:val="Hiperhivatkozs"/>
            <w:noProof/>
          </w:rPr>
          <w:t>5.4.9. Fractured inscriptions</w:t>
        </w:r>
        <w:r w:rsidR="00A61239">
          <w:rPr>
            <w:noProof/>
            <w:webHidden/>
          </w:rPr>
          <w:tab/>
        </w:r>
        <w:r w:rsidR="00A61239">
          <w:rPr>
            <w:noProof/>
            <w:webHidden/>
          </w:rPr>
          <w:fldChar w:fldCharType="begin"/>
        </w:r>
        <w:r w:rsidR="00A61239">
          <w:rPr>
            <w:noProof/>
            <w:webHidden/>
          </w:rPr>
          <w:instrText xml:space="preserve"> PAGEREF _Toc149917358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9128083" w14:textId="13FA4EAF"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59" w:history="1">
        <w:r w:rsidR="00A61239" w:rsidRPr="00836B9A">
          <w:rPr>
            <w:rStyle w:val="Hiperhivatkozs"/>
            <w:noProof/>
          </w:rPr>
          <w:t>5.5. Restoring Lacunae</w:t>
        </w:r>
        <w:r w:rsidR="00A61239">
          <w:rPr>
            <w:noProof/>
            <w:webHidden/>
          </w:rPr>
          <w:tab/>
        </w:r>
        <w:r w:rsidR="00A61239">
          <w:rPr>
            <w:noProof/>
            <w:webHidden/>
          </w:rPr>
          <w:fldChar w:fldCharType="begin"/>
        </w:r>
        <w:r w:rsidR="00A61239">
          <w:rPr>
            <w:noProof/>
            <w:webHidden/>
          </w:rPr>
          <w:instrText xml:space="preserve"> PAGEREF _Toc149917359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75D8E52C" w14:textId="5DE92FB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0" w:history="1">
        <w:r w:rsidR="00A61239" w:rsidRPr="00836B9A">
          <w:rPr>
            <w:rStyle w:val="Hiperhivatkozs"/>
            <w:noProof/>
          </w:rPr>
          <w:t>5.5.1. Marking up restored text</w:t>
        </w:r>
        <w:r w:rsidR="00A61239">
          <w:rPr>
            <w:noProof/>
            <w:webHidden/>
          </w:rPr>
          <w:tab/>
        </w:r>
        <w:r w:rsidR="00A61239">
          <w:rPr>
            <w:noProof/>
            <w:webHidden/>
          </w:rPr>
          <w:fldChar w:fldCharType="begin"/>
        </w:r>
        <w:r w:rsidR="00A61239">
          <w:rPr>
            <w:noProof/>
            <w:webHidden/>
          </w:rPr>
          <w:instrText xml:space="preserve"> PAGEREF _Toc149917360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CDCC30C" w14:textId="3C5672E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1" w:history="1">
        <w:r w:rsidR="00A61239" w:rsidRPr="00836B9A">
          <w:rPr>
            <w:rStyle w:val="Hiperhivatkozs"/>
            <w:noProof/>
          </w:rPr>
          <w:t>5.5.2. The basis of restoration</w:t>
        </w:r>
        <w:r w:rsidR="00A61239">
          <w:rPr>
            <w:noProof/>
            <w:webHidden/>
          </w:rPr>
          <w:tab/>
        </w:r>
        <w:r w:rsidR="00A61239">
          <w:rPr>
            <w:noProof/>
            <w:webHidden/>
          </w:rPr>
          <w:fldChar w:fldCharType="begin"/>
        </w:r>
        <w:r w:rsidR="00A61239">
          <w:rPr>
            <w:noProof/>
            <w:webHidden/>
          </w:rPr>
          <w:instrText xml:space="preserve"> PAGEREF _Toc149917361 \h </w:instrText>
        </w:r>
        <w:r w:rsidR="00A61239">
          <w:rPr>
            <w:noProof/>
            <w:webHidden/>
          </w:rPr>
        </w:r>
        <w:r w:rsidR="00A61239">
          <w:rPr>
            <w:noProof/>
            <w:webHidden/>
          </w:rPr>
          <w:fldChar w:fldCharType="separate"/>
        </w:r>
        <w:r w:rsidR="001721C1">
          <w:rPr>
            <w:noProof/>
            <w:webHidden/>
          </w:rPr>
          <w:t>80</w:t>
        </w:r>
        <w:r w:rsidR="00A61239">
          <w:rPr>
            <w:noProof/>
            <w:webHidden/>
          </w:rPr>
          <w:fldChar w:fldCharType="end"/>
        </w:r>
      </w:hyperlink>
    </w:p>
    <w:p w14:paraId="5C3352CA" w14:textId="10082C15"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62" w:history="1">
        <w:r w:rsidR="00A61239" w:rsidRPr="00836B9A">
          <w:rPr>
            <w:rStyle w:val="Hiperhivatkozs"/>
            <w:noProof/>
          </w:rPr>
          <w:t>6. Editorial Intervention</w:t>
        </w:r>
        <w:r w:rsidR="00A61239">
          <w:rPr>
            <w:noProof/>
            <w:webHidden/>
          </w:rPr>
          <w:tab/>
        </w:r>
        <w:r w:rsidR="00A61239">
          <w:rPr>
            <w:noProof/>
            <w:webHidden/>
          </w:rPr>
          <w:fldChar w:fldCharType="begin"/>
        </w:r>
        <w:r w:rsidR="00A61239">
          <w:rPr>
            <w:noProof/>
            <w:webHidden/>
          </w:rPr>
          <w:instrText xml:space="preserve"> PAGEREF _Toc149917362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37FBE866" w14:textId="3047D23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63" w:history="1">
        <w:r w:rsidR="00A61239" w:rsidRPr="00836B9A">
          <w:rPr>
            <w:rStyle w:val="Hiperhivatkozs"/>
            <w:noProof/>
          </w:rPr>
          <w:t>6.1. Correction and Normalisation</w:t>
        </w:r>
        <w:r w:rsidR="00A61239">
          <w:rPr>
            <w:noProof/>
            <w:webHidden/>
          </w:rPr>
          <w:tab/>
        </w:r>
        <w:r w:rsidR="00A61239">
          <w:rPr>
            <w:noProof/>
            <w:webHidden/>
          </w:rPr>
          <w:fldChar w:fldCharType="begin"/>
        </w:r>
        <w:r w:rsidR="00A61239">
          <w:rPr>
            <w:noProof/>
            <w:webHidden/>
          </w:rPr>
          <w:instrText xml:space="preserve"> PAGEREF _Toc149917363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560F62CD" w14:textId="45349A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4" w:history="1">
        <w:r w:rsidR="00A61239" w:rsidRPr="00836B9A">
          <w:rPr>
            <w:rStyle w:val="Hiperhivatkozs"/>
            <w:noProof/>
          </w:rPr>
          <w:t>6.1.1. Correction versus normalisation</w:t>
        </w:r>
        <w:r w:rsidR="00A61239">
          <w:rPr>
            <w:noProof/>
            <w:webHidden/>
          </w:rPr>
          <w:tab/>
        </w:r>
        <w:r w:rsidR="00A61239">
          <w:rPr>
            <w:noProof/>
            <w:webHidden/>
          </w:rPr>
          <w:fldChar w:fldCharType="begin"/>
        </w:r>
        <w:r w:rsidR="00A61239">
          <w:rPr>
            <w:noProof/>
            <w:webHidden/>
          </w:rPr>
          <w:instrText xml:space="preserve"> PAGEREF _Toc149917364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274E32D5" w14:textId="48ECD25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5" w:history="1">
        <w:r w:rsidR="00A61239" w:rsidRPr="00836B9A">
          <w:rPr>
            <w:rStyle w:val="Hiperhivatkozs"/>
            <w:noProof/>
          </w:rPr>
          <w:t>6.1.2. Markup methods for correction and normalisation</w:t>
        </w:r>
        <w:r w:rsidR="00A61239">
          <w:rPr>
            <w:noProof/>
            <w:webHidden/>
          </w:rPr>
          <w:tab/>
        </w:r>
        <w:r w:rsidR="00A61239">
          <w:rPr>
            <w:noProof/>
            <w:webHidden/>
          </w:rPr>
          <w:fldChar w:fldCharType="begin"/>
        </w:r>
        <w:r w:rsidR="00A61239">
          <w:rPr>
            <w:noProof/>
            <w:webHidden/>
          </w:rPr>
          <w:instrText xml:space="preserve"> PAGEREF _Toc149917365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7E00DF7B" w14:textId="5D8658F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6" w:history="1">
        <w:r w:rsidR="00A61239" w:rsidRPr="00836B9A">
          <w:rPr>
            <w:rStyle w:val="Hiperhivatkozs"/>
            <w:noProof/>
          </w:rPr>
          <w:t>6.1.3. Good practice in editorial intervention</w:t>
        </w:r>
        <w:r w:rsidR="00A61239">
          <w:rPr>
            <w:noProof/>
            <w:webHidden/>
          </w:rPr>
          <w:tab/>
        </w:r>
        <w:r w:rsidR="00A61239">
          <w:rPr>
            <w:noProof/>
            <w:webHidden/>
          </w:rPr>
          <w:fldChar w:fldCharType="begin"/>
        </w:r>
        <w:r w:rsidR="00A61239">
          <w:rPr>
            <w:noProof/>
            <w:webHidden/>
          </w:rPr>
          <w:instrText xml:space="preserve"> PAGEREF _Toc149917366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028A642E" w14:textId="360039F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7" w:history="1">
        <w:r w:rsidR="00A61239" w:rsidRPr="00836B9A">
          <w:rPr>
            <w:rStyle w:val="Hiperhivatkozs"/>
            <w:noProof/>
          </w:rPr>
          <w:t>6.1.4. Correction and normalisation in verse</w:t>
        </w:r>
        <w:r w:rsidR="00A61239">
          <w:rPr>
            <w:noProof/>
            <w:webHidden/>
          </w:rPr>
          <w:tab/>
        </w:r>
        <w:r w:rsidR="00A61239">
          <w:rPr>
            <w:noProof/>
            <w:webHidden/>
          </w:rPr>
          <w:fldChar w:fldCharType="begin"/>
        </w:r>
        <w:r w:rsidR="00A61239">
          <w:rPr>
            <w:noProof/>
            <w:webHidden/>
          </w:rPr>
          <w:instrText xml:space="preserve"> PAGEREF _Toc149917367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1231DACE" w14:textId="38776712" w:rsidR="00A61239" w:rsidRDefault="00000000">
      <w:pPr>
        <w:pStyle w:val="TJ4"/>
        <w:rPr>
          <w:rFonts w:asciiTheme="minorHAnsi" w:hAnsiTheme="minorHAnsi" w:cstheme="minorBidi"/>
          <w:noProof/>
          <w:kern w:val="2"/>
          <w:sz w:val="22"/>
          <w:szCs w:val="20"/>
          <w:lang w:val="hu-HU"/>
          <w14:ligatures w14:val="standardContextual"/>
        </w:rPr>
      </w:pPr>
      <w:hyperlink w:anchor="_Toc149917368" w:history="1">
        <w:r w:rsidR="00A61239" w:rsidRPr="00836B9A">
          <w:rPr>
            <w:rStyle w:val="Hiperhivatkozs"/>
            <w:noProof/>
            <w:lang w:bidi="ar-SA"/>
          </w:rPr>
          <w:t>6.1.4.1. Non-standard prosody with non-standard language</w:t>
        </w:r>
        <w:r w:rsidR="00A61239">
          <w:rPr>
            <w:noProof/>
            <w:webHidden/>
          </w:rPr>
          <w:tab/>
        </w:r>
        <w:r w:rsidR="00A61239">
          <w:rPr>
            <w:noProof/>
            <w:webHidden/>
          </w:rPr>
          <w:fldChar w:fldCharType="begin"/>
        </w:r>
        <w:r w:rsidR="00A61239">
          <w:rPr>
            <w:noProof/>
            <w:webHidden/>
          </w:rPr>
          <w:instrText xml:space="preserve"> PAGEREF _Toc149917368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1DA3DD1E" w14:textId="62089206" w:rsidR="00A61239" w:rsidRDefault="00000000">
      <w:pPr>
        <w:pStyle w:val="TJ4"/>
        <w:rPr>
          <w:rFonts w:asciiTheme="minorHAnsi" w:hAnsiTheme="minorHAnsi" w:cstheme="minorBidi"/>
          <w:noProof/>
          <w:kern w:val="2"/>
          <w:sz w:val="22"/>
          <w:szCs w:val="20"/>
          <w:lang w:val="hu-HU"/>
          <w14:ligatures w14:val="standardContextual"/>
        </w:rPr>
      </w:pPr>
      <w:hyperlink w:anchor="_Toc149917369" w:history="1">
        <w:r w:rsidR="00A61239" w:rsidRPr="00836B9A">
          <w:rPr>
            <w:rStyle w:val="Hiperhivatkozs"/>
            <w:noProof/>
            <w:lang w:bidi="ar-SA"/>
          </w:rPr>
          <w:t>6.1.4.2. Standard prosody with non-standard language</w:t>
        </w:r>
        <w:r w:rsidR="00A61239">
          <w:rPr>
            <w:noProof/>
            <w:webHidden/>
          </w:rPr>
          <w:tab/>
        </w:r>
        <w:r w:rsidR="00A61239">
          <w:rPr>
            <w:noProof/>
            <w:webHidden/>
          </w:rPr>
          <w:fldChar w:fldCharType="begin"/>
        </w:r>
        <w:r w:rsidR="00A61239">
          <w:rPr>
            <w:noProof/>
            <w:webHidden/>
          </w:rPr>
          <w:instrText xml:space="preserve"> PAGEREF _Toc149917369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32668EEE" w14:textId="70EC069E" w:rsidR="00A61239" w:rsidRDefault="00000000">
      <w:pPr>
        <w:pStyle w:val="TJ4"/>
        <w:rPr>
          <w:rFonts w:asciiTheme="minorHAnsi" w:hAnsiTheme="minorHAnsi" w:cstheme="minorBidi"/>
          <w:noProof/>
          <w:kern w:val="2"/>
          <w:sz w:val="22"/>
          <w:szCs w:val="20"/>
          <w:lang w:val="hu-HU"/>
          <w14:ligatures w14:val="standardContextual"/>
        </w:rPr>
      </w:pPr>
      <w:hyperlink w:anchor="_Toc149917370" w:history="1">
        <w:r w:rsidR="00A61239" w:rsidRPr="00836B9A">
          <w:rPr>
            <w:rStyle w:val="Hiperhivatkozs"/>
            <w:noProof/>
            <w:lang w:bidi="ar-SA"/>
          </w:rPr>
          <w:t>6.1.4.3. Non-standard prosody with standard language</w:t>
        </w:r>
        <w:r w:rsidR="00A61239">
          <w:rPr>
            <w:noProof/>
            <w:webHidden/>
          </w:rPr>
          <w:tab/>
        </w:r>
        <w:r w:rsidR="00A61239">
          <w:rPr>
            <w:noProof/>
            <w:webHidden/>
          </w:rPr>
          <w:fldChar w:fldCharType="begin"/>
        </w:r>
        <w:r w:rsidR="00A61239">
          <w:rPr>
            <w:noProof/>
            <w:webHidden/>
          </w:rPr>
          <w:instrText xml:space="preserve"> PAGEREF _Toc149917370 \h </w:instrText>
        </w:r>
        <w:r w:rsidR="00A61239">
          <w:rPr>
            <w:noProof/>
            <w:webHidden/>
          </w:rPr>
        </w:r>
        <w:r w:rsidR="00A61239">
          <w:rPr>
            <w:noProof/>
            <w:webHidden/>
          </w:rPr>
          <w:fldChar w:fldCharType="separate"/>
        </w:r>
        <w:r w:rsidR="001721C1">
          <w:rPr>
            <w:noProof/>
            <w:webHidden/>
          </w:rPr>
          <w:t>84</w:t>
        </w:r>
        <w:r w:rsidR="00A61239">
          <w:rPr>
            <w:noProof/>
            <w:webHidden/>
          </w:rPr>
          <w:fldChar w:fldCharType="end"/>
        </w:r>
      </w:hyperlink>
    </w:p>
    <w:p w14:paraId="238621CB" w14:textId="460E1214"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71" w:history="1">
        <w:r w:rsidR="00A61239" w:rsidRPr="00836B9A">
          <w:rPr>
            <w:rStyle w:val="Hiperhivatkozs"/>
            <w:noProof/>
          </w:rPr>
          <w:t>6.2. Encoding Correction</w:t>
        </w:r>
        <w:r w:rsidR="00A61239">
          <w:rPr>
            <w:noProof/>
            <w:webHidden/>
          </w:rPr>
          <w:tab/>
        </w:r>
        <w:r w:rsidR="00A61239">
          <w:rPr>
            <w:noProof/>
            <w:webHidden/>
          </w:rPr>
          <w:fldChar w:fldCharType="begin"/>
        </w:r>
        <w:r w:rsidR="00A61239">
          <w:rPr>
            <w:noProof/>
            <w:webHidden/>
          </w:rPr>
          <w:instrText xml:space="preserve"> PAGEREF _Toc149917371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BCB40B6" w14:textId="6962286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2" w:history="1">
        <w:r w:rsidR="00A61239" w:rsidRPr="00836B9A">
          <w:rPr>
            <w:rStyle w:val="Hiperhivatkozs"/>
            <w:noProof/>
          </w:rPr>
          <w:t>6.2.1. Flagging erroneous and uninterpretable text</w:t>
        </w:r>
        <w:r w:rsidR="00A61239">
          <w:rPr>
            <w:noProof/>
            <w:webHidden/>
          </w:rPr>
          <w:tab/>
        </w:r>
        <w:r w:rsidR="00A61239">
          <w:rPr>
            <w:noProof/>
            <w:webHidden/>
          </w:rPr>
          <w:fldChar w:fldCharType="begin"/>
        </w:r>
        <w:r w:rsidR="00A61239">
          <w:rPr>
            <w:noProof/>
            <w:webHidden/>
          </w:rPr>
          <w:instrText xml:space="preserve"> PAGEREF _Toc149917372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F7E6965" w14:textId="503670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3" w:history="1">
        <w:r w:rsidR="00A61239" w:rsidRPr="00836B9A">
          <w:rPr>
            <w:rStyle w:val="Hiperhivatkozs"/>
            <w:noProof/>
          </w:rPr>
          <w:t>6.2.2. Correcting erroneous text</w:t>
        </w:r>
        <w:r w:rsidR="00A61239">
          <w:rPr>
            <w:noProof/>
            <w:webHidden/>
          </w:rPr>
          <w:tab/>
        </w:r>
        <w:r w:rsidR="00A61239">
          <w:rPr>
            <w:noProof/>
            <w:webHidden/>
          </w:rPr>
          <w:fldChar w:fldCharType="begin"/>
        </w:r>
        <w:r w:rsidR="00A61239">
          <w:rPr>
            <w:noProof/>
            <w:webHidden/>
          </w:rPr>
          <w:instrText xml:space="preserve"> PAGEREF _Toc149917373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9E3B74" w14:textId="65F754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4" w:history="1">
        <w:r w:rsidR="00A61239" w:rsidRPr="00836B9A">
          <w:rPr>
            <w:rStyle w:val="Hiperhivatkozs"/>
            <w:noProof/>
          </w:rPr>
          <w:t>6.2.3. Editorial deletion (suppression)</w:t>
        </w:r>
        <w:r w:rsidR="00A61239">
          <w:rPr>
            <w:noProof/>
            <w:webHidden/>
          </w:rPr>
          <w:tab/>
        </w:r>
        <w:r w:rsidR="00A61239">
          <w:rPr>
            <w:noProof/>
            <w:webHidden/>
          </w:rPr>
          <w:fldChar w:fldCharType="begin"/>
        </w:r>
        <w:r w:rsidR="00A61239">
          <w:rPr>
            <w:noProof/>
            <w:webHidden/>
          </w:rPr>
          <w:instrText xml:space="preserve"> PAGEREF _Toc149917374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45BC368" w14:textId="6D6351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5" w:history="1">
        <w:r w:rsidR="00A61239" w:rsidRPr="00836B9A">
          <w:rPr>
            <w:rStyle w:val="Hiperhivatkozs"/>
            <w:noProof/>
          </w:rPr>
          <w:t>6.2.4. Editorial addition</w:t>
        </w:r>
        <w:r w:rsidR="00A61239">
          <w:rPr>
            <w:noProof/>
            <w:webHidden/>
          </w:rPr>
          <w:tab/>
        </w:r>
        <w:r w:rsidR="00A61239">
          <w:rPr>
            <w:noProof/>
            <w:webHidden/>
          </w:rPr>
          <w:fldChar w:fldCharType="begin"/>
        </w:r>
        <w:r w:rsidR="00A61239">
          <w:rPr>
            <w:noProof/>
            <w:webHidden/>
          </w:rPr>
          <w:instrText xml:space="preserve"> PAGEREF _Toc149917375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6446B2" w14:textId="2C6AE3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6" w:history="1">
        <w:r w:rsidR="00A61239" w:rsidRPr="00836B9A">
          <w:rPr>
            <w:rStyle w:val="Hiperhivatkozs"/>
            <w:noProof/>
          </w:rPr>
          <w:t>6.2.5. Distinguishing correction from deletion and addition</w:t>
        </w:r>
        <w:r w:rsidR="00A61239">
          <w:rPr>
            <w:noProof/>
            <w:webHidden/>
          </w:rPr>
          <w:tab/>
        </w:r>
        <w:r w:rsidR="00A61239">
          <w:rPr>
            <w:noProof/>
            <w:webHidden/>
          </w:rPr>
          <w:fldChar w:fldCharType="begin"/>
        </w:r>
        <w:r w:rsidR="00A61239">
          <w:rPr>
            <w:noProof/>
            <w:webHidden/>
          </w:rPr>
          <w:instrText xml:space="preserve"> PAGEREF _Toc149917376 \h </w:instrText>
        </w:r>
        <w:r w:rsidR="00A61239">
          <w:rPr>
            <w:noProof/>
            <w:webHidden/>
          </w:rPr>
        </w:r>
        <w:r w:rsidR="00A61239">
          <w:rPr>
            <w:noProof/>
            <w:webHidden/>
          </w:rPr>
          <w:fldChar w:fldCharType="separate"/>
        </w:r>
        <w:r w:rsidR="001721C1">
          <w:rPr>
            <w:noProof/>
            <w:webHidden/>
          </w:rPr>
          <w:t>86</w:t>
        </w:r>
        <w:r w:rsidR="00A61239">
          <w:rPr>
            <w:noProof/>
            <w:webHidden/>
          </w:rPr>
          <w:fldChar w:fldCharType="end"/>
        </w:r>
      </w:hyperlink>
    </w:p>
    <w:p w14:paraId="24F8F34E" w14:textId="7D8DD32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7" w:history="1">
        <w:r w:rsidR="00A61239" w:rsidRPr="00836B9A">
          <w:rPr>
            <w:rStyle w:val="Hiperhivatkozs"/>
            <w:noProof/>
          </w:rPr>
          <w:t>6.2.6. Good practice in correction</w:t>
        </w:r>
        <w:r w:rsidR="00A61239">
          <w:rPr>
            <w:noProof/>
            <w:webHidden/>
          </w:rPr>
          <w:tab/>
        </w:r>
        <w:r w:rsidR="00A61239">
          <w:rPr>
            <w:noProof/>
            <w:webHidden/>
          </w:rPr>
          <w:fldChar w:fldCharType="begin"/>
        </w:r>
        <w:r w:rsidR="00A61239">
          <w:rPr>
            <w:noProof/>
            <w:webHidden/>
          </w:rPr>
          <w:instrText xml:space="preserve"> PAGEREF _Toc149917377 \h </w:instrText>
        </w:r>
        <w:r w:rsidR="00A61239">
          <w:rPr>
            <w:noProof/>
            <w:webHidden/>
          </w:rPr>
        </w:r>
        <w:r w:rsidR="00A61239">
          <w:rPr>
            <w:noProof/>
            <w:webHidden/>
          </w:rPr>
          <w:fldChar w:fldCharType="separate"/>
        </w:r>
        <w:r w:rsidR="001721C1">
          <w:rPr>
            <w:noProof/>
            <w:webHidden/>
          </w:rPr>
          <w:t>87</w:t>
        </w:r>
        <w:r w:rsidR="00A61239">
          <w:rPr>
            <w:noProof/>
            <w:webHidden/>
          </w:rPr>
          <w:fldChar w:fldCharType="end"/>
        </w:r>
      </w:hyperlink>
    </w:p>
    <w:p w14:paraId="7D9ACC9A" w14:textId="4F4081E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78" w:history="1">
        <w:r w:rsidR="00A61239" w:rsidRPr="00836B9A">
          <w:rPr>
            <w:rStyle w:val="Hiperhivatkozs"/>
            <w:noProof/>
          </w:rPr>
          <w:t>6.3. Encoding Normalisation</w:t>
        </w:r>
        <w:r w:rsidR="00A61239">
          <w:rPr>
            <w:noProof/>
            <w:webHidden/>
          </w:rPr>
          <w:tab/>
        </w:r>
        <w:r w:rsidR="00A61239">
          <w:rPr>
            <w:noProof/>
            <w:webHidden/>
          </w:rPr>
          <w:fldChar w:fldCharType="begin"/>
        </w:r>
        <w:r w:rsidR="00A61239">
          <w:rPr>
            <w:noProof/>
            <w:webHidden/>
          </w:rPr>
          <w:instrText xml:space="preserve"> PAGEREF _Toc149917378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36A824E9" w14:textId="2864E7E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9" w:history="1">
        <w:r w:rsidR="00A61239" w:rsidRPr="00836B9A">
          <w:rPr>
            <w:rStyle w:val="Hiperhivatkozs"/>
            <w:noProof/>
          </w:rPr>
          <w:t>6.3.1. Flagging non-standard usage</w:t>
        </w:r>
        <w:r w:rsidR="00A61239">
          <w:rPr>
            <w:noProof/>
            <w:webHidden/>
          </w:rPr>
          <w:tab/>
        </w:r>
        <w:r w:rsidR="00A61239">
          <w:rPr>
            <w:noProof/>
            <w:webHidden/>
          </w:rPr>
          <w:fldChar w:fldCharType="begin"/>
        </w:r>
        <w:r w:rsidR="00A61239">
          <w:rPr>
            <w:noProof/>
            <w:webHidden/>
          </w:rPr>
          <w:instrText xml:space="preserve"> PAGEREF _Toc149917379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6B9CC6F3" w14:textId="00A1B4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0" w:history="1">
        <w:r w:rsidR="00A61239" w:rsidRPr="00836B9A">
          <w:rPr>
            <w:rStyle w:val="Hiperhivatkozs"/>
            <w:noProof/>
          </w:rPr>
          <w:t>6.3.2. Normalising non-standard usage</w:t>
        </w:r>
        <w:r w:rsidR="00A61239">
          <w:rPr>
            <w:noProof/>
            <w:webHidden/>
          </w:rPr>
          <w:tab/>
        </w:r>
        <w:r w:rsidR="00A61239">
          <w:rPr>
            <w:noProof/>
            <w:webHidden/>
          </w:rPr>
          <w:fldChar w:fldCharType="begin"/>
        </w:r>
        <w:r w:rsidR="00A61239">
          <w:rPr>
            <w:noProof/>
            <w:webHidden/>
          </w:rPr>
          <w:instrText xml:space="preserve"> PAGEREF _Toc149917380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78893CFA" w14:textId="5B7EED4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1" w:history="1">
        <w:r w:rsidR="00A61239" w:rsidRPr="00836B9A">
          <w:rPr>
            <w:rStyle w:val="Hiperhivatkozs"/>
            <w:noProof/>
          </w:rPr>
          <w:t>6.3.3. Nesting normalisation and correction</w:t>
        </w:r>
        <w:r w:rsidR="00A61239">
          <w:rPr>
            <w:noProof/>
            <w:webHidden/>
          </w:rPr>
          <w:tab/>
        </w:r>
        <w:r w:rsidR="00A61239">
          <w:rPr>
            <w:noProof/>
            <w:webHidden/>
          </w:rPr>
          <w:fldChar w:fldCharType="begin"/>
        </w:r>
        <w:r w:rsidR="00A61239">
          <w:rPr>
            <w:noProof/>
            <w:webHidden/>
          </w:rPr>
          <w:instrText xml:space="preserve"> PAGEREF _Toc149917381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43F547D1" w14:textId="05428A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2" w:history="1">
        <w:r w:rsidR="00A61239" w:rsidRPr="00836B9A">
          <w:rPr>
            <w:rStyle w:val="Hiperhivatkozs"/>
            <w:noProof/>
          </w:rPr>
          <w:t>6.3.4. Good practice in normalisation</w:t>
        </w:r>
        <w:r w:rsidR="00A61239">
          <w:rPr>
            <w:noProof/>
            <w:webHidden/>
          </w:rPr>
          <w:tab/>
        </w:r>
        <w:r w:rsidR="00A61239">
          <w:rPr>
            <w:noProof/>
            <w:webHidden/>
          </w:rPr>
          <w:fldChar w:fldCharType="begin"/>
        </w:r>
        <w:r w:rsidR="00A61239">
          <w:rPr>
            <w:noProof/>
            <w:webHidden/>
          </w:rPr>
          <w:instrText xml:space="preserve"> PAGEREF _Toc149917382 \h </w:instrText>
        </w:r>
        <w:r w:rsidR="00A61239">
          <w:rPr>
            <w:noProof/>
            <w:webHidden/>
          </w:rPr>
        </w:r>
        <w:r w:rsidR="00A61239">
          <w:rPr>
            <w:noProof/>
            <w:webHidden/>
          </w:rPr>
          <w:fldChar w:fldCharType="separate"/>
        </w:r>
        <w:r w:rsidR="001721C1">
          <w:rPr>
            <w:noProof/>
            <w:webHidden/>
          </w:rPr>
          <w:t>89</w:t>
        </w:r>
        <w:r w:rsidR="00A61239">
          <w:rPr>
            <w:noProof/>
            <w:webHidden/>
          </w:rPr>
          <w:fldChar w:fldCharType="end"/>
        </w:r>
      </w:hyperlink>
    </w:p>
    <w:p w14:paraId="33D106A7" w14:textId="129147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3" w:history="1">
        <w:r w:rsidR="00A61239" w:rsidRPr="00836B9A">
          <w:rPr>
            <w:rStyle w:val="Hiperhivatkozs"/>
            <w:noProof/>
          </w:rPr>
          <w:t>6.3.5. How non-standard is non-standard?</w:t>
        </w:r>
        <w:r w:rsidR="00A61239">
          <w:rPr>
            <w:noProof/>
            <w:webHidden/>
          </w:rPr>
          <w:tab/>
        </w:r>
        <w:r w:rsidR="00A61239">
          <w:rPr>
            <w:noProof/>
            <w:webHidden/>
          </w:rPr>
          <w:fldChar w:fldCharType="begin"/>
        </w:r>
        <w:r w:rsidR="00A61239">
          <w:rPr>
            <w:noProof/>
            <w:webHidden/>
          </w:rPr>
          <w:instrText xml:space="preserve"> PAGEREF _Toc149917383 \h </w:instrText>
        </w:r>
        <w:r w:rsidR="00A61239">
          <w:rPr>
            <w:noProof/>
            <w:webHidden/>
          </w:rPr>
        </w:r>
        <w:r w:rsidR="00A61239">
          <w:rPr>
            <w:noProof/>
            <w:webHidden/>
          </w:rPr>
          <w:fldChar w:fldCharType="separate"/>
        </w:r>
        <w:r w:rsidR="001721C1">
          <w:rPr>
            <w:noProof/>
            <w:webHidden/>
          </w:rPr>
          <w:t>90</w:t>
        </w:r>
        <w:r w:rsidR="00A61239">
          <w:rPr>
            <w:noProof/>
            <w:webHidden/>
          </w:rPr>
          <w:fldChar w:fldCharType="end"/>
        </w:r>
      </w:hyperlink>
    </w:p>
    <w:p w14:paraId="74F8F374" w14:textId="7E9907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4" w:history="1">
        <w:r w:rsidR="00A61239" w:rsidRPr="00836B9A">
          <w:rPr>
            <w:rStyle w:val="Hiperhivatkozs"/>
            <w:noProof/>
          </w:rPr>
          <w:t>6.3.6. Supplying punctuation</w:t>
        </w:r>
        <w:r w:rsidR="00A61239">
          <w:rPr>
            <w:noProof/>
            <w:webHidden/>
          </w:rPr>
          <w:tab/>
        </w:r>
        <w:r w:rsidR="00A61239">
          <w:rPr>
            <w:noProof/>
            <w:webHidden/>
          </w:rPr>
          <w:fldChar w:fldCharType="begin"/>
        </w:r>
        <w:r w:rsidR="00A61239">
          <w:rPr>
            <w:noProof/>
            <w:webHidden/>
          </w:rPr>
          <w:instrText xml:space="preserve"> PAGEREF _Toc149917384 \h </w:instrText>
        </w:r>
        <w:r w:rsidR="00A61239">
          <w:rPr>
            <w:noProof/>
            <w:webHidden/>
          </w:rPr>
        </w:r>
        <w:r w:rsidR="00A61239">
          <w:rPr>
            <w:noProof/>
            <w:webHidden/>
          </w:rPr>
          <w:fldChar w:fldCharType="separate"/>
        </w:r>
        <w:r w:rsidR="001721C1">
          <w:rPr>
            <w:noProof/>
            <w:webHidden/>
          </w:rPr>
          <w:t>91</w:t>
        </w:r>
        <w:r w:rsidR="00A61239">
          <w:rPr>
            <w:noProof/>
            <w:webHidden/>
          </w:rPr>
          <w:fldChar w:fldCharType="end"/>
        </w:r>
      </w:hyperlink>
    </w:p>
    <w:p w14:paraId="0DA0B197" w14:textId="0C2DE55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5" w:history="1">
        <w:r w:rsidR="00A61239" w:rsidRPr="00836B9A">
          <w:rPr>
            <w:rStyle w:val="Hiperhivatkozs"/>
            <w:noProof/>
          </w:rPr>
          <w:t>6.3.7. Automated normalisation</w:t>
        </w:r>
        <w:r w:rsidR="00A61239">
          <w:rPr>
            <w:noProof/>
            <w:webHidden/>
          </w:rPr>
          <w:tab/>
        </w:r>
        <w:r w:rsidR="00A61239">
          <w:rPr>
            <w:noProof/>
            <w:webHidden/>
          </w:rPr>
          <w:fldChar w:fldCharType="begin"/>
        </w:r>
        <w:r w:rsidR="00A61239">
          <w:rPr>
            <w:noProof/>
            <w:webHidden/>
          </w:rPr>
          <w:instrText xml:space="preserve"> PAGEREF _Toc149917385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68C9987D" w14:textId="72683AB1"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86" w:history="1">
        <w:r w:rsidR="00A61239" w:rsidRPr="00836B9A">
          <w:rPr>
            <w:rStyle w:val="Hiperhivatkozs"/>
            <w:noProof/>
          </w:rPr>
          <w:t>6.4. Scribal Omission without Editorial Restoration</w:t>
        </w:r>
        <w:r w:rsidR="00A61239">
          <w:rPr>
            <w:noProof/>
            <w:webHidden/>
          </w:rPr>
          <w:tab/>
        </w:r>
        <w:r w:rsidR="00A61239">
          <w:rPr>
            <w:noProof/>
            <w:webHidden/>
          </w:rPr>
          <w:fldChar w:fldCharType="begin"/>
        </w:r>
        <w:r w:rsidR="00A61239">
          <w:rPr>
            <w:noProof/>
            <w:webHidden/>
          </w:rPr>
          <w:instrText xml:space="preserve"> PAGEREF _Toc149917386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18EBDAD0" w14:textId="50107E61"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87" w:history="1">
        <w:r w:rsidR="00A61239" w:rsidRPr="00836B9A">
          <w:rPr>
            <w:rStyle w:val="Hiperhivatkozs"/>
            <w:noProof/>
          </w:rPr>
          <w:t>7. Encoding Additional Information in the Edition</w:t>
        </w:r>
        <w:r w:rsidR="00A61239">
          <w:rPr>
            <w:noProof/>
            <w:webHidden/>
          </w:rPr>
          <w:tab/>
        </w:r>
        <w:r w:rsidR="00A61239">
          <w:rPr>
            <w:noProof/>
            <w:webHidden/>
          </w:rPr>
          <w:fldChar w:fldCharType="begin"/>
        </w:r>
        <w:r w:rsidR="00A61239">
          <w:rPr>
            <w:noProof/>
            <w:webHidden/>
          </w:rPr>
          <w:instrText xml:space="preserve"> PAGEREF _Toc149917387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2B362A84" w14:textId="11720FE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88" w:history="1">
        <w:r w:rsidR="00A61239" w:rsidRPr="00836B9A">
          <w:rPr>
            <w:rStyle w:val="Hiperhivatkozs"/>
            <w:noProof/>
          </w:rPr>
          <w:t>7.1. Numeral Values</w:t>
        </w:r>
        <w:r w:rsidR="00A61239">
          <w:rPr>
            <w:noProof/>
            <w:webHidden/>
          </w:rPr>
          <w:tab/>
        </w:r>
        <w:r w:rsidR="00A61239">
          <w:rPr>
            <w:noProof/>
            <w:webHidden/>
          </w:rPr>
          <w:fldChar w:fldCharType="begin"/>
        </w:r>
        <w:r w:rsidR="00A61239">
          <w:rPr>
            <w:noProof/>
            <w:webHidden/>
          </w:rPr>
          <w:instrText xml:space="preserve"> PAGEREF _Toc149917388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809D255" w14:textId="795D0C5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9" w:history="1">
        <w:r w:rsidR="00A61239" w:rsidRPr="00836B9A">
          <w:rPr>
            <w:rStyle w:val="Hiperhivatkozs"/>
            <w:noProof/>
          </w:rPr>
          <w:t>7.1.1. Generic numeral markup</w:t>
        </w:r>
        <w:r w:rsidR="00A61239">
          <w:rPr>
            <w:noProof/>
            <w:webHidden/>
          </w:rPr>
          <w:tab/>
        </w:r>
        <w:r w:rsidR="00A61239">
          <w:rPr>
            <w:noProof/>
            <w:webHidden/>
          </w:rPr>
          <w:fldChar w:fldCharType="begin"/>
        </w:r>
        <w:r w:rsidR="00A61239">
          <w:rPr>
            <w:noProof/>
            <w:webHidden/>
          </w:rPr>
          <w:instrText xml:space="preserve"> PAGEREF _Toc149917389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0BD6F28E" w14:textId="0AE4F53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0" w:history="1">
        <w:r w:rsidR="00A61239" w:rsidRPr="00836B9A">
          <w:rPr>
            <w:rStyle w:val="Hiperhivatkozs"/>
            <w:noProof/>
          </w:rPr>
          <w:t>7.1.2. Difficulties in reading numbers</w:t>
        </w:r>
        <w:r w:rsidR="00A61239">
          <w:rPr>
            <w:noProof/>
            <w:webHidden/>
          </w:rPr>
          <w:tab/>
        </w:r>
        <w:r w:rsidR="00A61239">
          <w:rPr>
            <w:noProof/>
            <w:webHidden/>
          </w:rPr>
          <w:fldChar w:fldCharType="begin"/>
        </w:r>
        <w:r w:rsidR="00A61239">
          <w:rPr>
            <w:noProof/>
            <w:webHidden/>
          </w:rPr>
          <w:instrText xml:space="preserve"> PAGEREF _Toc149917390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023E5BC" w14:textId="639C39F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1" w:history="1">
        <w:r w:rsidR="00A61239" w:rsidRPr="00836B9A">
          <w:rPr>
            <w:rStyle w:val="Hiperhivatkozs"/>
            <w:noProof/>
          </w:rPr>
          <w:t>7.1.3. Editorial intervention and numerals</w:t>
        </w:r>
        <w:r w:rsidR="00A61239">
          <w:rPr>
            <w:noProof/>
            <w:webHidden/>
          </w:rPr>
          <w:tab/>
        </w:r>
        <w:r w:rsidR="00A61239">
          <w:rPr>
            <w:noProof/>
            <w:webHidden/>
          </w:rPr>
          <w:fldChar w:fldCharType="begin"/>
        </w:r>
        <w:r w:rsidR="00A61239">
          <w:rPr>
            <w:noProof/>
            <w:webHidden/>
          </w:rPr>
          <w:instrText xml:space="preserve"> PAGEREF _Toc149917391 \h </w:instrText>
        </w:r>
        <w:r w:rsidR="00A61239">
          <w:rPr>
            <w:noProof/>
            <w:webHidden/>
          </w:rPr>
        </w:r>
        <w:r w:rsidR="00A61239">
          <w:rPr>
            <w:noProof/>
            <w:webHidden/>
          </w:rPr>
          <w:fldChar w:fldCharType="separate"/>
        </w:r>
        <w:r w:rsidR="001721C1">
          <w:rPr>
            <w:noProof/>
            <w:webHidden/>
          </w:rPr>
          <w:t>95</w:t>
        </w:r>
        <w:r w:rsidR="00A61239">
          <w:rPr>
            <w:noProof/>
            <w:webHidden/>
          </w:rPr>
          <w:fldChar w:fldCharType="end"/>
        </w:r>
      </w:hyperlink>
    </w:p>
    <w:p w14:paraId="0C314753" w14:textId="34A48AB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2" w:history="1">
        <w:r w:rsidR="00A61239" w:rsidRPr="00836B9A">
          <w:rPr>
            <w:rStyle w:val="Hiperhivatkozs"/>
            <w:noProof/>
          </w:rPr>
          <w:t>7.1.4. Numbers expressed in words</w:t>
        </w:r>
        <w:r w:rsidR="00A61239">
          <w:rPr>
            <w:noProof/>
            <w:webHidden/>
          </w:rPr>
          <w:tab/>
        </w:r>
        <w:r w:rsidR="00A61239">
          <w:rPr>
            <w:noProof/>
            <w:webHidden/>
          </w:rPr>
          <w:fldChar w:fldCharType="begin"/>
        </w:r>
        <w:r w:rsidR="00A61239">
          <w:rPr>
            <w:noProof/>
            <w:webHidden/>
          </w:rPr>
          <w:instrText xml:space="preserve"> PAGEREF _Toc149917392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5989EF73" w14:textId="49CF18B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3" w:history="1">
        <w:r w:rsidR="00A61239" w:rsidRPr="00836B9A">
          <w:rPr>
            <w:rStyle w:val="Hiperhivatkozs"/>
            <w:noProof/>
          </w:rPr>
          <w:t>7.2. Tagging Language in the Edition</w:t>
        </w:r>
        <w:r w:rsidR="00A61239">
          <w:rPr>
            <w:noProof/>
            <w:webHidden/>
          </w:rPr>
          <w:tab/>
        </w:r>
        <w:r w:rsidR="00A61239">
          <w:rPr>
            <w:noProof/>
            <w:webHidden/>
          </w:rPr>
          <w:fldChar w:fldCharType="begin"/>
        </w:r>
        <w:r w:rsidR="00A61239">
          <w:rPr>
            <w:noProof/>
            <w:webHidden/>
          </w:rPr>
          <w:instrText xml:space="preserve"> PAGEREF _Toc149917393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1BB406BD" w14:textId="338F493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4" w:history="1">
        <w:r w:rsidR="00A61239" w:rsidRPr="00836B9A">
          <w:rPr>
            <w:rStyle w:val="Hiperhivatkozs"/>
            <w:noProof/>
          </w:rPr>
          <w:t>7.2.1. Inscriptions consisting of sections in different languages</w:t>
        </w:r>
        <w:r w:rsidR="00A61239">
          <w:rPr>
            <w:noProof/>
            <w:webHidden/>
          </w:rPr>
          <w:tab/>
        </w:r>
        <w:r w:rsidR="00A61239">
          <w:rPr>
            <w:noProof/>
            <w:webHidden/>
          </w:rPr>
          <w:fldChar w:fldCharType="begin"/>
        </w:r>
        <w:r w:rsidR="00A61239">
          <w:rPr>
            <w:noProof/>
            <w:webHidden/>
          </w:rPr>
          <w:instrText xml:space="preserve"> PAGEREF _Toc149917394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64735314" w14:textId="424C3F8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5" w:history="1">
        <w:r w:rsidR="00A61239" w:rsidRPr="00836B9A">
          <w:rPr>
            <w:rStyle w:val="Hiperhivatkozs"/>
            <w:noProof/>
          </w:rPr>
          <w:t>7.2.2. Inscriptions containing foreign words or phrases</w:t>
        </w:r>
        <w:r w:rsidR="00A61239">
          <w:rPr>
            <w:noProof/>
            <w:webHidden/>
          </w:rPr>
          <w:tab/>
        </w:r>
        <w:r w:rsidR="00A61239">
          <w:rPr>
            <w:noProof/>
            <w:webHidden/>
          </w:rPr>
          <w:fldChar w:fldCharType="begin"/>
        </w:r>
        <w:r w:rsidR="00A61239">
          <w:rPr>
            <w:noProof/>
            <w:webHidden/>
          </w:rPr>
          <w:instrText xml:space="preserve"> PAGEREF _Toc149917395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7471EFA" w14:textId="2114623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6" w:history="1">
        <w:r w:rsidR="00A61239" w:rsidRPr="00836B9A">
          <w:rPr>
            <w:rStyle w:val="Hiperhivatkozs"/>
            <w:noProof/>
          </w:rPr>
          <w:t>7.3. Abbreviations</w:t>
        </w:r>
        <w:r w:rsidR="00A61239">
          <w:rPr>
            <w:noProof/>
            <w:webHidden/>
          </w:rPr>
          <w:tab/>
        </w:r>
        <w:r w:rsidR="00A61239">
          <w:rPr>
            <w:noProof/>
            <w:webHidden/>
          </w:rPr>
          <w:fldChar w:fldCharType="begin"/>
        </w:r>
        <w:r w:rsidR="00A61239">
          <w:rPr>
            <w:noProof/>
            <w:webHidden/>
          </w:rPr>
          <w:instrText xml:space="preserve"> PAGEREF _Toc149917396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E7C2833" w14:textId="0759457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7" w:history="1">
        <w:r w:rsidR="00A61239" w:rsidRPr="00836B9A">
          <w:rPr>
            <w:rStyle w:val="Hiperhivatkozs"/>
            <w:noProof/>
          </w:rPr>
          <w:t>7.3.1. Expanding (resolving) abbreviations</w:t>
        </w:r>
        <w:r w:rsidR="00A61239">
          <w:rPr>
            <w:noProof/>
            <w:webHidden/>
          </w:rPr>
          <w:tab/>
        </w:r>
        <w:r w:rsidR="00A61239">
          <w:rPr>
            <w:noProof/>
            <w:webHidden/>
          </w:rPr>
          <w:fldChar w:fldCharType="begin"/>
        </w:r>
        <w:r w:rsidR="00A61239">
          <w:rPr>
            <w:noProof/>
            <w:webHidden/>
          </w:rPr>
          <w:instrText xml:space="preserve"> PAGEREF _Toc149917397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C1EFC07" w14:textId="32D28CAF"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8" w:history="1">
        <w:r w:rsidR="00A61239" w:rsidRPr="00836B9A">
          <w:rPr>
            <w:rStyle w:val="Hiperhivatkozs"/>
            <w:noProof/>
          </w:rPr>
          <w:t>7.4. Optional Encoding of Semantic Features</w:t>
        </w:r>
        <w:r w:rsidR="00A61239">
          <w:rPr>
            <w:noProof/>
            <w:webHidden/>
          </w:rPr>
          <w:tab/>
        </w:r>
        <w:r w:rsidR="00A61239">
          <w:rPr>
            <w:noProof/>
            <w:webHidden/>
          </w:rPr>
          <w:fldChar w:fldCharType="begin"/>
        </w:r>
        <w:r w:rsidR="00A61239">
          <w:rPr>
            <w:noProof/>
            <w:webHidden/>
          </w:rPr>
          <w:instrText xml:space="preserve"> PAGEREF _Toc149917398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0BB767AC" w14:textId="446ADB8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9" w:history="1">
        <w:r w:rsidR="00A61239" w:rsidRPr="00836B9A">
          <w:rPr>
            <w:rStyle w:val="Hiperhivatkozs"/>
            <w:noProof/>
          </w:rPr>
          <w:t>7.4.1. Personal names</w:t>
        </w:r>
        <w:r w:rsidR="00A61239">
          <w:rPr>
            <w:noProof/>
            <w:webHidden/>
          </w:rPr>
          <w:tab/>
        </w:r>
        <w:r w:rsidR="00A61239">
          <w:rPr>
            <w:noProof/>
            <w:webHidden/>
          </w:rPr>
          <w:fldChar w:fldCharType="begin"/>
        </w:r>
        <w:r w:rsidR="00A61239">
          <w:rPr>
            <w:noProof/>
            <w:webHidden/>
          </w:rPr>
          <w:instrText xml:space="preserve"> PAGEREF _Toc149917399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1610DDC5" w14:textId="62AAA92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0" w:history="1">
        <w:r w:rsidR="00A61239" w:rsidRPr="00836B9A">
          <w:rPr>
            <w:rStyle w:val="Hiperhivatkozs"/>
            <w:noProof/>
          </w:rPr>
          <w:t>7.4.2. Adding ranks and roles to names</w:t>
        </w:r>
        <w:r w:rsidR="00A61239">
          <w:rPr>
            <w:noProof/>
            <w:webHidden/>
          </w:rPr>
          <w:tab/>
        </w:r>
        <w:r w:rsidR="00A61239">
          <w:rPr>
            <w:noProof/>
            <w:webHidden/>
          </w:rPr>
          <w:fldChar w:fldCharType="begin"/>
        </w:r>
        <w:r w:rsidR="00A61239">
          <w:rPr>
            <w:noProof/>
            <w:webHidden/>
          </w:rPr>
          <w:instrText xml:space="preserve"> PAGEREF _Toc149917400 \h </w:instrText>
        </w:r>
        <w:r w:rsidR="00A61239">
          <w:rPr>
            <w:noProof/>
            <w:webHidden/>
          </w:rPr>
        </w:r>
        <w:r w:rsidR="00A61239">
          <w:rPr>
            <w:noProof/>
            <w:webHidden/>
          </w:rPr>
          <w:fldChar w:fldCharType="separate"/>
        </w:r>
        <w:r w:rsidR="001721C1">
          <w:rPr>
            <w:noProof/>
            <w:webHidden/>
          </w:rPr>
          <w:t>99</w:t>
        </w:r>
        <w:r w:rsidR="00A61239">
          <w:rPr>
            <w:noProof/>
            <w:webHidden/>
          </w:rPr>
          <w:fldChar w:fldCharType="end"/>
        </w:r>
      </w:hyperlink>
    </w:p>
    <w:p w14:paraId="20188F75" w14:textId="6824231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1" w:history="1">
        <w:r w:rsidR="00A61239" w:rsidRPr="00836B9A">
          <w:rPr>
            <w:rStyle w:val="Hiperhivatkozs"/>
            <w:noProof/>
          </w:rPr>
          <w:t>7.4.3. Place names</w:t>
        </w:r>
        <w:r w:rsidR="00A61239">
          <w:rPr>
            <w:noProof/>
            <w:webHidden/>
          </w:rPr>
          <w:tab/>
        </w:r>
        <w:r w:rsidR="00A61239">
          <w:rPr>
            <w:noProof/>
            <w:webHidden/>
          </w:rPr>
          <w:fldChar w:fldCharType="begin"/>
        </w:r>
        <w:r w:rsidR="00A61239">
          <w:rPr>
            <w:noProof/>
            <w:webHidden/>
          </w:rPr>
          <w:instrText xml:space="preserve"> PAGEREF _Toc149917401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69443A84" w14:textId="6AAC8A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2" w:history="1">
        <w:r w:rsidR="00A61239" w:rsidRPr="00836B9A">
          <w:rPr>
            <w:rStyle w:val="Hiperhivatkozs"/>
            <w:noProof/>
          </w:rPr>
          <w:t>7.4.4. Measurements</w:t>
        </w:r>
        <w:r w:rsidR="00A61239">
          <w:rPr>
            <w:noProof/>
            <w:webHidden/>
          </w:rPr>
          <w:tab/>
        </w:r>
        <w:r w:rsidR="00A61239">
          <w:rPr>
            <w:noProof/>
            <w:webHidden/>
          </w:rPr>
          <w:fldChar w:fldCharType="begin"/>
        </w:r>
        <w:r w:rsidR="00A61239">
          <w:rPr>
            <w:noProof/>
            <w:webHidden/>
          </w:rPr>
          <w:instrText xml:space="preserve"> PAGEREF _Toc149917402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7985D0F0" w14:textId="329D60E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3" w:history="1">
        <w:r w:rsidR="00A61239" w:rsidRPr="00836B9A">
          <w:rPr>
            <w:rStyle w:val="Hiperhivatkozs"/>
            <w:noProof/>
          </w:rPr>
          <w:t>7.4.5. Tagged semantic features interacting with text or markup</w:t>
        </w:r>
        <w:r w:rsidR="00A61239">
          <w:rPr>
            <w:noProof/>
            <w:webHidden/>
          </w:rPr>
          <w:tab/>
        </w:r>
        <w:r w:rsidR="00A61239">
          <w:rPr>
            <w:noProof/>
            <w:webHidden/>
          </w:rPr>
          <w:fldChar w:fldCharType="begin"/>
        </w:r>
        <w:r w:rsidR="00A61239">
          <w:rPr>
            <w:noProof/>
            <w:webHidden/>
          </w:rPr>
          <w:instrText xml:space="preserve"> PAGEREF _Toc149917403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1DAD721D" w14:textId="4551B25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04" w:history="1">
        <w:r w:rsidR="00A61239" w:rsidRPr="00836B9A">
          <w:rPr>
            <w:rStyle w:val="Hiperhivatkozs"/>
            <w:noProof/>
          </w:rPr>
          <w:t>7.5. Visual Features</w:t>
        </w:r>
        <w:r w:rsidR="00A61239">
          <w:rPr>
            <w:noProof/>
            <w:webHidden/>
          </w:rPr>
          <w:tab/>
        </w:r>
        <w:r w:rsidR="00A61239">
          <w:rPr>
            <w:noProof/>
            <w:webHidden/>
          </w:rPr>
          <w:fldChar w:fldCharType="begin"/>
        </w:r>
        <w:r w:rsidR="00A61239">
          <w:rPr>
            <w:noProof/>
            <w:webHidden/>
          </w:rPr>
          <w:instrText xml:space="preserve"> PAGEREF _Toc149917404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21FF7DCE" w14:textId="5DD61AD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5" w:history="1">
        <w:r w:rsidR="00A61239" w:rsidRPr="00836B9A">
          <w:rPr>
            <w:rStyle w:val="Hiperhivatkozs"/>
            <w:noProof/>
          </w:rPr>
          <w:t>7.5.1. Scribal Hands</w:t>
        </w:r>
        <w:r w:rsidR="00A61239">
          <w:rPr>
            <w:noProof/>
            <w:webHidden/>
          </w:rPr>
          <w:tab/>
        </w:r>
        <w:r w:rsidR="00A61239">
          <w:rPr>
            <w:noProof/>
            <w:webHidden/>
          </w:rPr>
          <w:fldChar w:fldCharType="begin"/>
        </w:r>
        <w:r w:rsidR="00A61239">
          <w:rPr>
            <w:noProof/>
            <w:webHidden/>
          </w:rPr>
          <w:instrText xml:space="preserve"> PAGEREF _Toc149917405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618A154F" w14:textId="4D0164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6" w:history="1">
        <w:r w:rsidR="00A61239" w:rsidRPr="00836B9A">
          <w:rPr>
            <w:rStyle w:val="Hiperhivatkozs"/>
            <w:noProof/>
          </w:rPr>
          <w:t>7.5.2. The scope of visual features encoded in attributes</w:t>
        </w:r>
        <w:r w:rsidR="00A61239">
          <w:rPr>
            <w:noProof/>
            <w:webHidden/>
          </w:rPr>
          <w:tab/>
        </w:r>
        <w:r w:rsidR="00A61239">
          <w:rPr>
            <w:noProof/>
            <w:webHidden/>
          </w:rPr>
          <w:fldChar w:fldCharType="begin"/>
        </w:r>
        <w:r w:rsidR="00A61239">
          <w:rPr>
            <w:noProof/>
            <w:webHidden/>
          </w:rPr>
          <w:instrText xml:space="preserve"> PAGEREF _Toc149917406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096070DD" w14:textId="2550DF4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7" w:history="1">
        <w:r w:rsidR="00A61239" w:rsidRPr="00836B9A">
          <w:rPr>
            <w:rStyle w:val="Hiperhivatkozs"/>
            <w:noProof/>
          </w:rPr>
          <w:t>7.5.3. Alignment</w:t>
        </w:r>
        <w:r w:rsidR="00A61239">
          <w:rPr>
            <w:noProof/>
            <w:webHidden/>
          </w:rPr>
          <w:tab/>
        </w:r>
        <w:r w:rsidR="00A61239">
          <w:rPr>
            <w:noProof/>
            <w:webHidden/>
          </w:rPr>
          <w:fldChar w:fldCharType="begin"/>
        </w:r>
        <w:r w:rsidR="00A61239">
          <w:rPr>
            <w:noProof/>
            <w:webHidden/>
          </w:rPr>
          <w:instrText xml:space="preserve"> PAGEREF _Toc149917407 \h </w:instrText>
        </w:r>
        <w:r w:rsidR="00A61239">
          <w:rPr>
            <w:noProof/>
            <w:webHidden/>
          </w:rPr>
        </w:r>
        <w:r w:rsidR="00A61239">
          <w:rPr>
            <w:noProof/>
            <w:webHidden/>
          </w:rPr>
          <w:fldChar w:fldCharType="separate"/>
        </w:r>
        <w:r w:rsidR="001721C1">
          <w:rPr>
            <w:noProof/>
            <w:webHidden/>
          </w:rPr>
          <w:t>102</w:t>
        </w:r>
        <w:r w:rsidR="00A61239">
          <w:rPr>
            <w:noProof/>
            <w:webHidden/>
          </w:rPr>
          <w:fldChar w:fldCharType="end"/>
        </w:r>
      </w:hyperlink>
    </w:p>
    <w:p w14:paraId="53D676BF" w14:textId="2A086BF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8" w:history="1">
        <w:r w:rsidR="00A61239" w:rsidRPr="00836B9A">
          <w:rPr>
            <w:rStyle w:val="Hiperhivatkozs"/>
            <w:noProof/>
          </w:rPr>
          <w:t>7.5.4. Directionality and orientation</w:t>
        </w:r>
        <w:r w:rsidR="00A61239">
          <w:rPr>
            <w:noProof/>
            <w:webHidden/>
          </w:rPr>
          <w:tab/>
        </w:r>
        <w:r w:rsidR="00A61239">
          <w:rPr>
            <w:noProof/>
            <w:webHidden/>
          </w:rPr>
          <w:fldChar w:fldCharType="begin"/>
        </w:r>
        <w:r w:rsidR="00A61239">
          <w:rPr>
            <w:noProof/>
            <w:webHidden/>
          </w:rPr>
          <w:instrText xml:space="preserve"> PAGEREF _Toc149917408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65965A85" w14:textId="2615FD4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9" w:history="1">
        <w:r w:rsidR="00A61239" w:rsidRPr="00836B9A">
          <w:rPr>
            <w:rStyle w:val="Hiperhivatkozs"/>
            <w:noProof/>
          </w:rPr>
          <w:t>7.5.5. Script</w:t>
        </w:r>
        <w:r w:rsidR="00A61239">
          <w:rPr>
            <w:noProof/>
            <w:webHidden/>
          </w:rPr>
          <w:tab/>
        </w:r>
        <w:r w:rsidR="00A61239">
          <w:rPr>
            <w:noProof/>
            <w:webHidden/>
          </w:rPr>
          <w:fldChar w:fldCharType="begin"/>
        </w:r>
        <w:r w:rsidR="00A61239">
          <w:rPr>
            <w:noProof/>
            <w:webHidden/>
          </w:rPr>
          <w:instrText xml:space="preserve"> PAGEREF _Toc149917409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541B980D" w14:textId="24DCCB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0" w:history="1">
        <w:r w:rsidR="00A61239" w:rsidRPr="00836B9A">
          <w:rPr>
            <w:rStyle w:val="Hiperhivatkozs"/>
            <w:noProof/>
          </w:rPr>
          <w:t>7.5.6. Lettering</w:t>
        </w:r>
        <w:r w:rsidR="00A61239">
          <w:rPr>
            <w:noProof/>
            <w:webHidden/>
          </w:rPr>
          <w:tab/>
        </w:r>
        <w:r w:rsidR="00A61239">
          <w:rPr>
            <w:noProof/>
            <w:webHidden/>
          </w:rPr>
          <w:fldChar w:fldCharType="begin"/>
        </w:r>
        <w:r w:rsidR="00A61239">
          <w:rPr>
            <w:noProof/>
            <w:webHidden/>
          </w:rPr>
          <w:instrText xml:space="preserve"> PAGEREF _Toc149917410 \h </w:instrText>
        </w:r>
        <w:r w:rsidR="00A61239">
          <w:rPr>
            <w:noProof/>
            <w:webHidden/>
          </w:rPr>
        </w:r>
        <w:r w:rsidR="00A61239">
          <w:rPr>
            <w:noProof/>
            <w:webHidden/>
          </w:rPr>
          <w:fldChar w:fldCharType="separate"/>
        </w:r>
        <w:r w:rsidR="001721C1">
          <w:rPr>
            <w:noProof/>
            <w:webHidden/>
          </w:rPr>
          <w:t>104</w:t>
        </w:r>
        <w:r w:rsidR="00A61239">
          <w:rPr>
            <w:noProof/>
            <w:webHidden/>
          </w:rPr>
          <w:fldChar w:fldCharType="end"/>
        </w:r>
      </w:hyperlink>
    </w:p>
    <w:p w14:paraId="41A50E9A" w14:textId="5B169DF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1" w:history="1">
        <w:r w:rsidR="00A61239" w:rsidRPr="00836B9A">
          <w:rPr>
            <w:rStyle w:val="Hiperhivatkozs"/>
            <w:noProof/>
          </w:rPr>
          <w:t>7.6. Highlighting text for internal review</w:t>
        </w:r>
        <w:r w:rsidR="00A61239">
          <w:rPr>
            <w:noProof/>
            <w:webHidden/>
          </w:rPr>
          <w:tab/>
        </w:r>
        <w:r w:rsidR="00A61239">
          <w:rPr>
            <w:noProof/>
            <w:webHidden/>
          </w:rPr>
          <w:fldChar w:fldCharType="begin"/>
        </w:r>
        <w:r w:rsidR="00A61239">
          <w:rPr>
            <w:noProof/>
            <w:webHidden/>
          </w:rPr>
          <w:instrText xml:space="preserve"> PAGEREF _Toc149917411 \h </w:instrText>
        </w:r>
        <w:r w:rsidR="00A61239">
          <w:rPr>
            <w:noProof/>
            <w:webHidden/>
          </w:rPr>
        </w:r>
        <w:r w:rsidR="00A61239">
          <w:rPr>
            <w:noProof/>
            <w:webHidden/>
          </w:rPr>
          <w:fldChar w:fldCharType="separate"/>
        </w:r>
        <w:r w:rsidR="001721C1">
          <w:rPr>
            <w:noProof/>
            <w:webHidden/>
          </w:rPr>
          <w:t>105</w:t>
        </w:r>
        <w:r w:rsidR="00A61239">
          <w:rPr>
            <w:noProof/>
            <w:webHidden/>
          </w:rPr>
          <w:fldChar w:fldCharType="end"/>
        </w:r>
      </w:hyperlink>
    </w:p>
    <w:p w14:paraId="742E08A7" w14:textId="7A526BF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12" w:history="1">
        <w:r w:rsidR="00A61239" w:rsidRPr="00836B9A">
          <w:rPr>
            <w:rStyle w:val="Hiperhivatkozs"/>
            <w:noProof/>
          </w:rPr>
          <w:t>8. General Guidance for Tidy XML Code</w:t>
        </w:r>
        <w:r w:rsidR="00A61239">
          <w:rPr>
            <w:noProof/>
            <w:webHidden/>
          </w:rPr>
          <w:tab/>
        </w:r>
        <w:r w:rsidR="00A61239">
          <w:rPr>
            <w:noProof/>
            <w:webHidden/>
          </w:rPr>
          <w:fldChar w:fldCharType="begin"/>
        </w:r>
        <w:r w:rsidR="00A61239">
          <w:rPr>
            <w:noProof/>
            <w:webHidden/>
          </w:rPr>
          <w:instrText xml:space="preserve"> PAGEREF _Toc149917412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250EDF4A" w14:textId="77D24D0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3" w:history="1">
        <w:r w:rsidR="00A61239" w:rsidRPr="00836B9A">
          <w:rPr>
            <w:rStyle w:val="Hiperhivatkozs"/>
            <w:noProof/>
          </w:rPr>
          <w:t>8.1. Spaces and New Lines in the Code</w:t>
        </w:r>
        <w:r w:rsidR="00A61239">
          <w:rPr>
            <w:noProof/>
            <w:webHidden/>
          </w:rPr>
          <w:tab/>
        </w:r>
        <w:r w:rsidR="00A61239">
          <w:rPr>
            <w:noProof/>
            <w:webHidden/>
          </w:rPr>
          <w:fldChar w:fldCharType="begin"/>
        </w:r>
        <w:r w:rsidR="00A61239">
          <w:rPr>
            <w:noProof/>
            <w:webHidden/>
          </w:rPr>
          <w:instrText xml:space="preserve"> PAGEREF _Toc149917413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4698CDA8" w14:textId="530DC9A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4" w:history="1">
        <w:r w:rsidR="00A61239" w:rsidRPr="00836B9A">
          <w:rPr>
            <w:rStyle w:val="Hiperhivatkozs"/>
            <w:noProof/>
          </w:rPr>
          <w:t>8.1.1. White space</w:t>
        </w:r>
        <w:r w:rsidR="00A61239">
          <w:rPr>
            <w:noProof/>
            <w:webHidden/>
          </w:rPr>
          <w:tab/>
        </w:r>
        <w:r w:rsidR="00A61239">
          <w:rPr>
            <w:noProof/>
            <w:webHidden/>
          </w:rPr>
          <w:fldChar w:fldCharType="begin"/>
        </w:r>
        <w:r w:rsidR="00A61239">
          <w:rPr>
            <w:noProof/>
            <w:webHidden/>
          </w:rPr>
          <w:instrText xml:space="preserve"> PAGEREF _Toc149917414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6F169393" w14:textId="7C5D698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5" w:history="1">
        <w:r w:rsidR="00A61239" w:rsidRPr="00836B9A">
          <w:rPr>
            <w:rStyle w:val="Hiperhivatkozs"/>
            <w:noProof/>
          </w:rPr>
          <w:t>8.1.2. Editorial spaces and markup</w:t>
        </w:r>
        <w:r w:rsidR="00A61239">
          <w:rPr>
            <w:noProof/>
            <w:webHidden/>
          </w:rPr>
          <w:tab/>
        </w:r>
        <w:r w:rsidR="00A61239">
          <w:rPr>
            <w:noProof/>
            <w:webHidden/>
          </w:rPr>
          <w:fldChar w:fldCharType="begin"/>
        </w:r>
        <w:r w:rsidR="00A61239">
          <w:rPr>
            <w:noProof/>
            <w:webHidden/>
          </w:rPr>
          <w:instrText xml:space="preserve"> PAGEREF _Toc149917415 \h </w:instrText>
        </w:r>
        <w:r w:rsidR="00A61239">
          <w:rPr>
            <w:noProof/>
            <w:webHidden/>
          </w:rPr>
        </w:r>
        <w:r w:rsidR="00A61239">
          <w:rPr>
            <w:noProof/>
            <w:webHidden/>
          </w:rPr>
          <w:fldChar w:fldCharType="separate"/>
        </w:r>
        <w:r w:rsidR="001721C1">
          <w:rPr>
            <w:noProof/>
            <w:webHidden/>
          </w:rPr>
          <w:t>107</w:t>
        </w:r>
        <w:r w:rsidR="00A61239">
          <w:rPr>
            <w:noProof/>
            <w:webHidden/>
          </w:rPr>
          <w:fldChar w:fldCharType="end"/>
        </w:r>
      </w:hyperlink>
    </w:p>
    <w:p w14:paraId="50285DAC" w14:textId="54F1ECC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6" w:history="1">
        <w:r w:rsidR="00A61239" w:rsidRPr="00836B9A">
          <w:rPr>
            <w:rStyle w:val="Hiperhivatkozs"/>
            <w:noProof/>
          </w:rPr>
          <w:t>8.1.3. Editorial hyphens and markup</w:t>
        </w:r>
        <w:r w:rsidR="00A61239">
          <w:rPr>
            <w:noProof/>
            <w:webHidden/>
          </w:rPr>
          <w:tab/>
        </w:r>
        <w:r w:rsidR="00A61239">
          <w:rPr>
            <w:noProof/>
            <w:webHidden/>
          </w:rPr>
          <w:fldChar w:fldCharType="begin"/>
        </w:r>
        <w:r w:rsidR="00A61239">
          <w:rPr>
            <w:noProof/>
            <w:webHidden/>
          </w:rPr>
          <w:instrText xml:space="preserve"> PAGEREF _Toc149917416 \h </w:instrText>
        </w:r>
        <w:r w:rsidR="00A61239">
          <w:rPr>
            <w:noProof/>
            <w:webHidden/>
          </w:rPr>
        </w:r>
        <w:r w:rsidR="00A61239">
          <w:rPr>
            <w:noProof/>
            <w:webHidden/>
          </w:rPr>
          <w:fldChar w:fldCharType="separate"/>
        </w:r>
        <w:r w:rsidR="001721C1">
          <w:rPr>
            <w:noProof/>
            <w:webHidden/>
          </w:rPr>
          <w:t>109</w:t>
        </w:r>
        <w:r w:rsidR="00A61239">
          <w:rPr>
            <w:noProof/>
            <w:webHidden/>
          </w:rPr>
          <w:fldChar w:fldCharType="end"/>
        </w:r>
      </w:hyperlink>
    </w:p>
    <w:p w14:paraId="379E5F49" w14:textId="2F8718E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7" w:history="1">
        <w:r w:rsidR="00A61239" w:rsidRPr="00836B9A">
          <w:rPr>
            <w:rStyle w:val="Hiperhivatkozs"/>
            <w:noProof/>
          </w:rPr>
          <w:t>8.2. Top to Bottom Hierarchy</w:t>
        </w:r>
        <w:r w:rsidR="00A61239">
          <w:rPr>
            <w:noProof/>
            <w:webHidden/>
          </w:rPr>
          <w:tab/>
        </w:r>
        <w:r w:rsidR="00A61239">
          <w:rPr>
            <w:noProof/>
            <w:webHidden/>
          </w:rPr>
          <w:fldChar w:fldCharType="begin"/>
        </w:r>
        <w:r w:rsidR="00A61239">
          <w:rPr>
            <w:noProof/>
            <w:webHidden/>
          </w:rPr>
          <w:instrText xml:space="preserve"> PAGEREF _Toc149917417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51BA3827" w14:textId="71DF160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8" w:history="1">
        <w:r w:rsidR="00A61239" w:rsidRPr="00836B9A">
          <w:rPr>
            <w:rStyle w:val="Hiperhivatkozs"/>
            <w:noProof/>
          </w:rPr>
          <w:t>8.2.1. Tier 1, block-level elements representing XML structure and extrinsic structure</w:t>
        </w:r>
        <w:r w:rsidR="00A61239">
          <w:rPr>
            <w:noProof/>
            <w:webHidden/>
          </w:rPr>
          <w:tab/>
        </w:r>
        <w:r w:rsidR="00A61239">
          <w:rPr>
            <w:noProof/>
            <w:webHidden/>
          </w:rPr>
          <w:fldChar w:fldCharType="begin"/>
        </w:r>
        <w:r w:rsidR="00A61239">
          <w:rPr>
            <w:noProof/>
            <w:webHidden/>
          </w:rPr>
          <w:instrText xml:space="preserve"> PAGEREF _Toc149917418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00918B1" w14:textId="62CC925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9" w:history="1">
        <w:r w:rsidR="00A61239" w:rsidRPr="00836B9A">
          <w:rPr>
            <w:rStyle w:val="Hiperhivatkozs"/>
            <w:noProof/>
          </w:rPr>
          <w:t>8.2.2. Tier 2, block-level elements representing intrinsic structure</w:t>
        </w:r>
        <w:r w:rsidR="00A61239">
          <w:rPr>
            <w:noProof/>
            <w:webHidden/>
          </w:rPr>
          <w:tab/>
        </w:r>
        <w:r w:rsidR="00A61239">
          <w:rPr>
            <w:noProof/>
            <w:webHidden/>
          </w:rPr>
          <w:fldChar w:fldCharType="begin"/>
        </w:r>
        <w:r w:rsidR="00A61239">
          <w:rPr>
            <w:noProof/>
            <w:webHidden/>
          </w:rPr>
          <w:instrText xml:space="preserve"> PAGEREF _Toc149917419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2805270D" w14:textId="563F5D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0" w:history="1">
        <w:r w:rsidR="00A61239" w:rsidRPr="00836B9A">
          <w:rPr>
            <w:rStyle w:val="Hiperhivatkozs"/>
            <w:noProof/>
          </w:rPr>
          <w:t>8.2.3. Tier 3, empty elements representing extrinsic structure</w:t>
        </w:r>
        <w:r w:rsidR="00A61239">
          <w:rPr>
            <w:noProof/>
            <w:webHidden/>
          </w:rPr>
          <w:tab/>
        </w:r>
        <w:r w:rsidR="00A61239">
          <w:rPr>
            <w:noProof/>
            <w:webHidden/>
          </w:rPr>
          <w:fldChar w:fldCharType="begin"/>
        </w:r>
        <w:r w:rsidR="00A61239">
          <w:rPr>
            <w:noProof/>
            <w:webHidden/>
          </w:rPr>
          <w:instrText xml:space="preserve"> PAGEREF _Toc149917420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68B7F529" w14:textId="1C86A84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1" w:history="1">
        <w:r w:rsidR="00A61239" w:rsidRPr="00836B9A">
          <w:rPr>
            <w:rStyle w:val="Hiperhivatkozs"/>
            <w:noProof/>
          </w:rPr>
          <w:t>8.2.4. Tier 4, empty elements representing local features</w:t>
        </w:r>
        <w:r w:rsidR="00A61239">
          <w:rPr>
            <w:noProof/>
            <w:webHidden/>
          </w:rPr>
          <w:tab/>
        </w:r>
        <w:r w:rsidR="00A61239">
          <w:rPr>
            <w:noProof/>
            <w:webHidden/>
          </w:rPr>
          <w:fldChar w:fldCharType="begin"/>
        </w:r>
        <w:r w:rsidR="00A61239">
          <w:rPr>
            <w:noProof/>
            <w:webHidden/>
          </w:rPr>
          <w:instrText xml:space="preserve"> PAGEREF _Toc149917421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445251F" w14:textId="7F4F3FF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2" w:history="1">
        <w:r w:rsidR="00A61239" w:rsidRPr="00836B9A">
          <w:rPr>
            <w:rStyle w:val="Hiperhivatkozs"/>
            <w:noProof/>
          </w:rPr>
          <w:t>8.2.5. Tier 5, phrase-level elements</w:t>
        </w:r>
        <w:r w:rsidR="00A61239">
          <w:rPr>
            <w:noProof/>
            <w:webHidden/>
          </w:rPr>
          <w:tab/>
        </w:r>
        <w:r w:rsidR="00A61239">
          <w:rPr>
            <w:noProof/>
            <w:webHidden/>
          </w:rPr>
          <w:fldChar w:fldCharType="begin"/>
        </w:r>
        <w:r w:rsidR="00A61239">
          <w:rPr>
            <w:noProof/>
            <w:webHidden/>
          </w:rPr>
          <w:instrText xml:space="preserve"> PAGEREF _Toc149917422 \h </w:instrText>
        </w:r>
        <w:r w:rsidR="00A61239">
          <w:rPr>
            <w:noProof/>
            <w:webHidden/>
          </w:rPr>
        </w:r>
        <w:r w:rsidR="00A61239">
          <w:rPr>
            <w:noProof/>
            <w:webHidden/>
          </w:rPr>
          <w:fldChar w:fldCharType="separate"/>
        </w:r>
        <w:r w:rsidR="001721C1">
          <w:rPr>
            <w:noProof/>
            <w:webHidden/>
          </w:rPr>
          <w:t>111</w:t>
        </w:r>
        <w:r w:rsidR="00A61239">
          <w:rPr>
            <w:noProof/>
            <w:webHidden/>
          </w:rPr>
          <w:fldChar w:fldCharType="end"/>
        </w:r>
      </w:hyperlink>
    </w:p>
    <w:p w14:paraId="1BAE0070" w14:textId="3344B1D3"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23" w:history="1">
        <w:r w:rsidR="00A61239" w:rsidRPr="00836B9A">
          <w:rPr>
            <w:rStyle w:val="Hiperhivatkozs"/>
            <w:noProof/>
          </w:rPr>
          <w:t>9. Additional Content Divisions</w:t>
        </w:r>
        <w:r w:rsidR="00A61239">
          <w:rPr>
            <w:noProof/>
            <w:webHidden/>
          </w:rPr>
          <w:tab/>
        </w:r>
        <w:r w:rsidR="00A61239">
          <w:rPr>
            <w:noProof/>
            <w:webHidden/>
          </w:rPr>
          <w:fldChar w:fldCharType="begin"/>
        </w:r>
        <w:r w:rsidR="00A61239">
          <w:rPr>
            <w:noProof/>
            <w:webHidden/>
          </w:rPr>
          <w:instrText xml:space="preserve"> PAGEREF _Toc149917423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7D538AFF" w14:textId="4274950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24" w:history="1">
        <w:r w:rsidR="00A61239" w:rsidRPr="00836B9A">
          <w:rPr>
            <w:rStyle w:val="Hiperhivatkozs"/>
            <w:noProof/>
          </w:rPr>
          <w:t>9.1. The Critical Apparatus</w:t>
        </w:r>
        <w:r w:rsidR="00A61239">
          <w:rPr>
            <w:noProof/>
            <w:webHidden/>
          </w:rPr>
          <w:tab/>
        </w:r>
        <w:r w:rsidR="00A61239">
          <w:rPr>
            <w:noProof/>
            <w:webHidden/>
          </w:rPr>
          <w:fldChar w:fldCharType="begin"/>
        </w:r>
        <w:r w:rsidR="00A61239">
          <w:rPr>
            <w:noProof/>
            <w:webHidden/>
          </w:rPr>
          <w:instrText xml:space="preserve"> PAGEREF _Toc149917424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09084F54" w14:textId="74CFFDB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5" w:history="1">
        <w:r w:rsidR="00A61239" w:rsidRPr="00836B9A">
          <w:rPr>
            <w:rStyle w:val="Hiperhivatkozs"/>
            <w:noProof/>
          </w:rPr>
          <w:t>9.1.1. Overview</w:t>
        </w:r>
        <w:r w:rsidR="00A61239">
          <w:rPr>
            <w:noProof/>
            <w:webHidden/>
          </w:rPr>
          <w:tab/>
        </w:r>
        <w:r w:rsidR="00A61239">
          <w:rPr>
            <w:noProof/>
            <w:webHidden/>
          </w:rPr>
          <w:fldChar w:fldCharType="begin"/>
        </w:r>
        <w:r w:rsidR="00A61239">
          <w:rPr>
            <w:noProof/>
            <w:webHidden/>
          </w:rPr>
          <w:instrText xml:space="preserve"> PAGEREF _Toc149917425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1ED7F234" w14:textId="4E75007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6" w:history="1">
        <w:r w:rsidR="00A61239" w:rsidRPr="00836B9A">
          <w:rPr>
            <w:rStyle w:val="Hiperhivatkozs"/>
            <w:noProof/>
          </w:rPr>
          <w:t>9.1.2. Indicating location</w:t>
        </w:r>
        <w:r w:rsidR="00A61239">
          <w:rPr>
            <w:noProof/>
            <w:webHidden/>
          </w:rPr>
          <w:tab/>
        </w:r>
        <w:r w:rsidR="00A61239">
          <w:rPr>
            <w:noProof/>
            <w:webHidden/>
          </w:rPr>
          <w:fldChar w:fldCharType="begin"/>
        </w:r>
        <w:r w:rsidR="00A61239">
          <w:rPr>
            <w:noProof/>
            <w:webHidden/>
          </w:rPr>
          <w:instrText xml:space="preserve"> PAGEREF _Toc149917426 \h </w:instrText>
        </w:r>
        <w:r w:rsidR="00A61239">
          <w:rPr>
            <w:noProof/>
            <w:webHidden/>
          </w:rPr>
        </w:r>
        <w:r w:rsidR="00A61239">
          <w:rPr>
            <w:noProof/>
            <w:webHidden/>
          </w:rPr>
          <w:fldChar w:fldCharType="separate"/>
        </w:r>
        <w:r w:rsidR="001721C1">
          <w:rPr>
            <w:noProof/>
            <w:webHidden/>
          </w:rPr>
          <w:t>114</w:t>
        </w:r>
        <w:r w:rsidR="00A61239">
          <w:rPr>
            <w:noProof/>
            <w:webHidden/>
          </w:rPr>
          <w:fldChar w:fldCharType="end"/>
        </w:r>
      </w:hyperlink>
    </w:p>
    <w:p w14:paraId="5D738091" w14:textId="5767C3D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7" w:history="1">
        <w:r w:rsidR="00A61239" w:rsidRPr="00836B9A">
          <w:rPr>
            <w:rStyle w:val="Hiperhivatkozs"/>
            <w:noProof/>
          </w:rPr>
          <w:t>9.1.3. Lemmas</w:t>
        </w:r>
        <w:r w:rsidR="00A61239">
          <w:rPr>
            <w:noProof/>
            <w:webHidden/>
          </w:rPr>
          <w:tab/>
        </w:r>
        <w:r w:rsidR="00A61239">
          <w:rPr>
            <w:noProof/>
            <w:webHidden/>
          </w:rPr>
          <w:fldChar w:fldCharType="begin"/>
        </w:r>
        <w:r w:rsidR="00A61239">
          <w:rPr>
            <w:noProof/>
            <w:webHidden/>
          </w:rPr>
          <w:instrText xml:space="preserve"> PAGEREF _Toc149917427 \h </w:instrText>
        </w:r>
        <w:r w:rsidR="00A61239">
          <w:rPr>
            <w:noProof/>
            <w:webHidden/>
          </w:rPr>
        </w:r>
        <w:r w:rsidR="00A61239">
          <w:rPr>
            <w:noProof/>
            <w:webHidden/>
          </w:rPr>
          <w:fldChar w:fldCharType="separate"/>
        </w:r>
        <w:r w:rsidR="001721C1">
          <w:rPr>
            <w:noProof/>
            <w:webHidden/>
          </w:rPr>
          <w:t>115</w:t>
        </w:r>
        <w:r w:rsidR="00A61239">
          <w:rPr>
            <w:noProof/>
            <w:webHidden/>
          </w:rPr>
          <w:fldChar w:fldCharType="end"/>
        </w:r>
      </w:hyperlink>
    </w:p>
    <w:p w14:paraId="3318260D" w14:textId="24E17B2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8" w:history="1">
        <w:r w:rsidR="00A61239" w:rsidRPr="00836B9A">
          <w:rPr>
            <w:rStyle w:val="Hiperhivatkozs"/>
            <w:noProof/>
          </w:rPr>
          <w:t>9.1.4. Alternative readings, restorations and emendations</w:t>
        </w:r>
        <w:r w:rsidR="00A61239">
          <w:rPr>
            <w:noProof/>
            <w:webHidden/>
          </w:rPr>
          <w:tab/>
        </w:r>
        <w:r w:rsidR="00A61239">
          <w:rPr>
            <w:noProof/>
            <w:webHidden/>
          </w:rPr>
          <w:fldChar w:fldCharType="begin"/>
        </w:r>
        <w:r w:rsidR="00A61239">
          <w:rPr>
            <w:noProof/>
            <w:webHidden/>
          </w:rPr>
          <w:instrText xml:space="preserve"> PAGEREF _Toc149917428 \h </w:instrText>
        </w:r>
        <w:r w:rsidR="00A61239">
          <w:rPr>
            <w:noProof/>
            <w:webHidden/>
          </w:rPr>
        </w:r>
        <w:r w:rsidR="00A61239">
          <w:rPr>
            <w:noProof/>
            <w:webHidden/>
          </w:rPr>
          <w:fldChar w:fldCharType="separate"/>
        </w:r>
        <w:r w:rsidR="001721C1">
          <w:rPr>
            <w:noProof/>
            <w:webHidden/>
          </w:rPr>
          <w:t>116</w:t>
        </w:r>
        <w:r w:rsidR="00A61239">
          <w:rPr>
            <w:noProof/>
            <w:webHidden/>
          </w:rPr>
          <w:fldChar w:fldCharType="end"/>
        </w:r>
      </w:hyperlink>
    </w:p>
    <w:p w14:paraId="40787F5D" w14:textId="24D6876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9" w:history="1">
        <w:r w:rsidR="00A61239" w:rsidRPr="00836B9A">
          <w:rPr>
            <w:rStyle w:val="Hiperhivatkozs"/>
            <w:noProof/>
          </w:rPr>
          <w:t>9.1.5. Identical lemmas, identical readings</w:t>
        </w:r>
        <w:r w:rsidR="00A61239">
          <w:rPr>
            <w:noProof/>
            <w:webHidden/>
          </w:rPr>
          <w:tab/>
        </w:r>
        <w:r w:rsidR="00A61239">
          <w:rPr>
            <w:noProof/>
            <w:webHidden/>
          </w:rPr>
          <w:fldChar w:fldCharType="begin"/>
        </w:r>
        <w:r w:rsidR="00A61239">
          <w:rPr>
            <w:noProof/>
            <w:webHidden/>
          </w:rPr>
          <w:instrText xml:space="preserve"> PAGEREF _Toc149917429 \h </w:instrText>
        </w:r>
        <w:r w:rsidR="00A61239">
          <w:rPr>
            <w:noProof/>
            <w:webHidden/>
          </w:rPr>
        </w:r>
        <w:r w:rsidR="00A61239">
          <w:rPr>
            <w:noProof/>
            <w:webHidden/>
          </w:rPr>
          <w:fldChar w:fldCharType="separate"/>
        </w:r>
        <w:r w:rsidR="001721C1">
          <w:rPr>
            <w:noProof/>
            <w:webHidden/>
          </w:rPr>
          <w:t>117</w:t>
        </w:r>
        <w:r w:rsidR="00A61239">
          <w:rPr>
            <w:noProof/>
            <w:webHidden/>
          </w:rPr>
          <w:fldChar w:fldCharType="end"/>
        </w:r>
      </w:hyperlink>
    </w:p>
    <w:p w14:paraId="69BAE6ED" w14:textId="4353203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0" w:history="1">
        <w:r w:rsidR="00A61239" w:rsidRPr="00836B9A">
          <w:rPr>
            <w:rStyle w:val="Hiperhivatkozs"/>
            <w:noProof/>
          </w:rPr>
          <w:t>9.1.6. XML tags in lemmas and readings</w:t>
        </w:r>
        <w:r w:rsidR="00A61239">
          <w:rPr>
            <w:noProof/>
            <w:webHidden/>
          </w:rPr>
          <w:tab/>
        </w:r>
        <w:r w:rsidR="00A61239">
          <w:rPr>
            <w:noProof/>
            <w:webHidden/>
          </w:rPr>
          <w:fldChar w:fldCharType="begin"/>
        </w:r>
        <w:r w:rsidR="00A61239">
          <w:rPr>
            <w:noProof/>
            <w:webHidden/>
          </w:rPr>
          <w:instrText xml:space="preserve"> PAGEREF _Toc149917430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23A11A0" w14:textId="658811B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1" w:history="1">
        <w:r w:rsidR="00A61239" w:rsidRPr="00836B9A">
          <w:rPr>
            <w:rStyle w:val="Hiperhivatkozs"/>
            <w:noProof/>
          </w:rPr>
          <w:t>9.1.7. Freeform apparatus notes</w:t>
        </w:r>
        <w:r w:rsidR="00A61239">
          <w:rPr>
            <w:noProof/>
            <w:webHidden/>
          </w:rPr>
          <w:tab/>
        </w:r>
        <w:r w:rsidR="00A61239">
          <w:rPr>
            <w:noProof/>
            <w:webHidden/>
          </w:rPr>
          <w:fldChar w:fldCharType="begin"/>
        </w:r>
        <w:r w:rsidR="00A61239">
          <w:rPr>
            <w:noProof/>
            <w:webHidden/>
          </w:rPr>
          <w:instrText xml:space="preserve"> PAGEREF _Toc149917431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8C306CF" w14:textId="4796F40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2" w:history="1">
        <w:r w:rsidR="00A61239" w:rsidRPr="00836B9A">
          <w:rPr>
            <w:rStyle w:val="Hiperhivatkozs"/>
            <w:noProof/>
          </w:rPr>
          <w:t>9.1.8. Textpart divisions in the apparatus</w:t>
        </w:r>
        <w:r w:rsidR="00A61239">
          <w:rPr>
            <w:noProof/>
            <w:webHidden/>
          </w:rPr>
          <w:tab/>
        </w:r>
        <w:r w:rsidR="00A61239">
          <w:rPr>
            <w:noProof/>
            <w:webHidden/>
          </w:rPr>
          <w:fldChar w:fldCharType="begin"/>
        </w:r>
        <w:r w:rsidR="00A61239">
          <w:rPr>
            <w:noProof/>
            <w:webHidden/>
          </w:rPr>
          <w:instrText xml:space="preserve"> PAGEREF _Toc149917432 \h </w:instrText>
        </w:r>
        <w:r w:rsidR="00A61239">
          <w:rPr>
            <w:noProof/>
            <w:webHidden/>
          </w:rPr>
        </w:r>
        <w:r w:rsidR="00A61239">
          <w:rPr>
            <w:noProof/>
            <w:webHidden/>
          </w:rPr>
          <w:fldChar w:fldCharType="separate"/>
        </w:r>
        <w:r w:rsidR="001721C1">
          <w:rPr>
            <w:noProof/>
            <w:webHidden/>
          </w:rPr>
          <w:t>119</w:t>
        </w:r>
        <w:r w:rsidR="00A61239">
          <w:rPr>
            <w:noProof/>
            <w:webHidden/>
          </w:rPr>
          <w:fldChar w:fldCharType="end"/>
        </w:r>
      </w:hyperlink>
    </w:p>
    <w:p w14:paraId="7CE90B50" w14:textId="2372E1A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33" w:history="1">
        <w:r w:rsidR="00A61239" w:rsidRPr="00836B9A">
          <w:rPr>
            <w:rStyle w:val="Hiperhivatkozs"/>
            <w:noProof/>
          </w:rPr>
          <w:t>9.2. The Translation</w:t>
        </w:r>
        <w:r w:rsidR="00A61239">
          <w:rPr>
            <w:noProof/>
            <w:webHidden/>
          </w:rPr>
          <w:tab/>
        </w:r>
        <w:r w:rsidR="00A61239">
          <w:rPr>
            <w:noProof/>
            <w:webHidden/>
          </w:rPr>
          <w:fldChar w:fldCharType="begin"/>
        </w:r>
        <w:r w:rsidR="00A61239">
          <w:rPr>
            <w:noProof/>
            <w:webHidden/>
          </w:rPr>
          <w:instrText xml:space="preserve"> PAGEREF _Toc149917433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1363ED48" w14:textId="0A75112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4" w:history="1">
        <w:r w:rsidR="00A61239" w:rsidRPr="00836B9A">
          <w:rPr>
            <w:rStyle w:val="Hiperhivatkozs"/>
            <w:noProof/>
          </w:rPr>
          <w:t>9.2.1. Overview</w:t>
        </w:r>
        <w:r w:rsidR="00A61239">
          <w:rPr>
            <w:noProof/>
            <w:webHidden/>
          </w:rPr>
          <w:tab/>
        </w:r>
        <w:r w:rsidR="00A61239">
          <w:rPr>
            <w:noProof/>
            <w:webHidden/>
          </w:rPr>
          <w:fldChar w:fldCharType="begin"/>
        </w:r>
        <w:r w:rsidR="00A61239">
          <w:rPr>
            <w:noProof/>
            <w:webHidden/>
          </w:rPr>
          <w:instrText xml:space="preserve"> PAGEREF _Toc149917434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7B92A850" w14:textId="11A48F2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5" w:history="1">
        <w:r w:rsidR="00A61239" w:rsidRPr="00836B9A">
          <w:rPr>
            <w:rStyle w:val="Hiperhivatkozs"/>
            <w:noProof/>
          </w:rPr>
          <w:t>9.2.2. Headings in translations</w:t>
        </w:r>
        <w:r w:rsidR="00A61239">
          <w:rPr>
            <w:noProof/>
            <w:webHidden/>
          </w:rPr>
          <w:tab/>
        </w:r>
        <w:r w:rsidR="00A61239">
          <w:rPr>
            <w:noProof/>
            <w:webHidden/>
          </w:rPr>
          <w:fldChar w:fldCharType="begin"/>
        </w:r>
        <w:r w:rsidR="00A61239">
          <w:rPr>
            <w:noProof/>
            <w:webHidden/>
          </w:rPr>
          <w:instrText xml:space="preserve"> PAGEREF _Toc149917435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44FF801" w14:textId="176D285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6" w:history="1">
        <w:r w:rsidR="00A61239" w:rsidRPr="00836B9A">
          <w:rPr>
            <w:rStyle w:val="Hiperhivatkozs"/>
            <w:noProof/>
          </w:rPr>
          <w:t>9.2.3. Attaching multiple translations</w:t>
        </w:r>
        <w:r w:rsidR="00A61239">
          <w:rPr>
            <w:noProof/>
            <w:webHidden/>
          </w:rPr>
          <w:tab/>
        </w:r>
        <w:r w:rsidR="00A61239">
          <w:rPr>
            <w:noProof/>
            <w:webHidden/>
          </w:rPr>
          <w:fldChar w:fldCharType="begin"/>
        </w:r>
        <w:r w:rsidR="00A61239">
          <w:rPr>
            <w:noProof/>
            <w:webHidden/>
          </w:rPr>
          <w:instrText xml:space="preserve"> PAGEREF _Toc149917436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4AEA0A6A" w14:textId="16ED46A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7" w:history="1">
        <w:r w:rsidR="00A61239" w:rsidRPr="00836B9A">
          <w:rPr>
            <w:rStyle w:val="Hiperhivatkozs"/>
            <w:noProof/>
          </w:rPr>
          <w:t>9.2.4. Reproducing a published translation</w:t>
        </w:r>
        <w:r w:rsidR="00A61239">
          <w:rPr>
            <w:noProof/>
            <w:webHidden/>
          </w:rPr>
          <w:tab/>
        </w:r>
        <w:r w:rsidR="00A61239">
          <w:rPr>
            <w:noProof/>
            <w:webHidden/>
          </w:rPr>
          <w:fldChar w:fldCharType="begin"/>
        </w:r>
        <w:r w:rsidR="00A61239">
          <w:rPr>
            <w:noProof/>
            <w:webHidden/>
          </w:rPr>
          <w:instrText xml:space="preserve"> PAGEREF _Toc149917437 \h </w:instrText>
        </w:r>
        <w:r w:rsidR="00A61239">
          <w:rPr>
            <w:noProof/>
            <w:webHidden/>
          </w:rPr>
        </w:r>
        <w:r w:rsidR="00A61239">
          <w:rPr>
            <w:noProof/>
            <w:webHidden/>
          </w:rPr>
          <w:fldChar w:fldCharType="separate"/>
        </w:r>
        <w:r w:rsidR="001721C1">
          <w:rPr>
            <w:noProof/>
            <w:webHidden/>
          </w:rPr>
          <w:t>127</w:t>
        </w:r>
        <w:r w:rsidR="00A61239">
          <w:rPr>
            <w:noProof/>
            <w:webHidden/>
          </w:rPr>
          <w:fldChar w:fldCharType="end"/>
        </w:r>
      </w:hyperlink>
    </w:p>
    <w:p w14:paraId="0F9E6C5D" w14:textId="45CFD6E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8" w:history="1">
        <w:r w:rsidR="00A61239" w:rsidRPr="00836B9A">
          <w:rPr>
            <w:rStyle w:val="Hiperhivatkozs"/>
            <w:noProof/>
          </w:rPr>
          <w:t>9.2.5. Structural markup in translation</w:t>
        </w:r>
        <w:r w:rsidR="00A61239">
          <w:rPr>
            <w:noProof/>
            <w:webHidden/>
          </w:rPr>
          <w:tab/>
        </w:r>
        <w:r w:rsidR="00A61239">
          <w:rPr>
            <w:noProof/>
            <w:webHidden/>
          </w:rPr>
          <w:fldChar w:fldCharType="begin"/>
        </w:r>
        <w:r w:rsidR="00A61239">
          <w:rPr>
            <w:noProof/>
            <w:webHidden/>
          </w:rPr>
          <w:instrText xml:space="preserve"> PAGEREF _Toc149917438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BAFD5D2" w14:textId="3CD21AD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9" w:history="1">
        <w:r w:rsidR="00A61239" w:rsidRPr="00836B9A">
          <w:rPr>
            <w:rStyle w:val="Hiperhivatkozs"/>
            <w:noProof/>
          </w:rPr>
          <w:t>9.2.6. Indicating correspondence to the original</w:t>
        </w:r>
        <w:r w:rsidR="00A61239">
          <w:rPr>
            <w:noProof/>
            <w:webHidden/>
          </w:rPr>
          <w:tab/>
        </w:r>
        <w:r w:rsidR="00A61239">
          <w:rPr>
            <w:noProof/>
            <w:webHidden/>
          </w:rPr>
          <w:fldChar w:fldCharType="begin"/>
        </w:r>
        <w:r w:rsidR="00A61239">
          <w:rPr>
            <w:noProof/>
            <w:webHidden/>
          </w:rPr>
          <w:instrText xml:space="preserve"> PAGEREF _Toc149917439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33AAAF4F" w14:textId="0FBFAC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0" w:history="1">
        <w:r w:rsidR="00A61239" w:rsidRPr="00836B9A">
          <w:rPr>
            <w:rStyle w:val="Hiperhivatkozs"/>
            <w:noProof/>
          </w:rPr>
          <w:t>9.2.7. Phrase-level markup in translations</w:t>
        </w:r>
        <w:r w:rsidR="00A61239">
          <w:rPr>
            <w:noProof/>
            <w:webHidden/>
          </w:rPr>
          <w:tab/>
        </w:r>
        <w:r w:rsidR="00A61239">
          <w:rPr>
            <w:noProof/>
            <w:webHidden/>
          </w:rPr>
          <w:fldChar w:fldCharType="begin"/>
        </w:r>
        <w:r w:rsidR="00A61239">
          <w:rPr>
            <w:noProof/>
            <w:webHidden/>
          </w:rPr>
          <w:instrText xml:space="preserve"> PAGEREF _Toc149917440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6143142" w14:textId="70CBE3D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1" w:history="1">
        <w:r w:rsidR="00A61239" w:rsidRPr="00836B9A">
          <w:rPr>
            <w:rStyle w:val="Hiperhivatkozs"/>
            <w:noProof/>
          </w:rPr>
          <w:t>9.2.8. Foreign words</w:t>
        </w:r>
        <w:r w:rsidR="00A61239">
          <w:rPr>
            <w:noProof/>
            <w:webHidden/>
          </w:rPr>
          <w:tab/>
        </w:r>
        <w:r w:rsidR="00A61239">
          <w:rPr>
            <w:noProof/>
            <w:webHidden/>
          </w:rPr>
          <w:fldChar w:fldCharType="begin"/>
        </w:r>
        <w:r w:rsidR="00A61239">
          <w:rPr>
            <w:noProof/>
            <w:webHidden/>
          </w:rPr>
          <w:instrText xml:space="preserve"> PAGEREF _Toc149917441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FB2765C" w14:textId="63F5BD8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2" w:history="1">
        <w:r w:rsidR="00A61239" w:rsidRPr="00836B9A">
          <w:rPr>
            <w:rStyle w:val="Hiperhivatkozs"/>
            <w:noProof/>
          </w:rPr>
          <w:t>9.2.9. Additions to the translation</w:t>
        </w:r>
        <w:r w:rsidR="00A61239">
          <w:rPr>
            <w:noProof/>
            <w:webHidden/>
          </w:rPr>
          <w:tab/>
        </w:r>
        <w:r w:rsidR="00A61239">
          <w:rPr>
            <w:noProof/>
            <w:webHidden/>
          </w:rPr>
          <w:fldChar w:fldCharType="begin"/>
        </w:r>
        <w:r w:rsidR="00A61239">
          <w:rPr>
            <w:noProof/>
            <w:webHidden/>
          </w:rPr>
          <w:instrText xml:space="preserve"> PAGEREF _Toc149917442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C7388E7" w14:textId="231E970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3" w:history="1">
        <w:r w:rsidR="00A61239" w:rsidRPr="00836B9A">
          <w:rPr>
            <w:rStyle w:val="Hiperhivatkozs"/>
            <w:noProof/>
          </w:rPr>
          <w:t>9.2.10. Indicating uncertainty</w:t>
        </w:r>
        <w:r w:rsidR="00A61239">
          <w:rPr>
            <w:noProof/>
            <w:webHidden/>
          </w:rPr>
          <w:tab/>
        </w:r>
        <w:r w:rsidR="00A61239">
          <w:rPr>
            <w:noProof/>
            <w:webHidden/>
          </w:rPr>
          <w:fldChar w:fldCharType="begin"/>
        </w:r>
        <w:r w:rsidR="00A61239">
          <w:rPr>
            <w:noProof/>
            <w:webHidden/>
          </w:rPr>
          <w:instrText xml:space="preserve"> PAGEREF _Toc149917443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3757EBD2" w14:textId="5A6568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4" w:history="1">
        <w:r w:rsidR="00A61239" w:rsidRPr="00836B9A">
          <w:rPr>
            <w:rStyle w:val="Hiperhivatkozs"/>
            <w:noProof/>
          </w:rPr>
          <w:t>9.2.11. Indicating incorrect or unexpected text</w:t>
        </w:r>
        <w:r w:rsidR="00A61239">
          <w:rPr>
            <w:noProof/>
            <w:webHidden/>
          </w:rPr>
          <w:tab/>
        </w:r>
        <w:r w:rsidR="00A61239">
          <w:rPr>
            <w:noProof/>
            <w:webHidden/>
          </w:rPr>
          <w:fldChar w:fldCharType="begin"/>
        </w:r>
        <w:r w:rsidR="00A61239">
          <w:rPr>
            <w:noProof/>
            <w:webHidden/>
          </w:rPr>
          <w:instrText xml:space="preserve"> PAGEREF _Toc149917444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2FEB254" w14:textId="35AC8FA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5" w:history="1">
        <w:r w:rsidR="00A61239" w:rsidRPr="00836B9A">
          <w:rPr>
            <w:rStyle w:val="Hiperhivatkozs"/>
            <w:noProof/>
          </w:rPr>
          <w:t>9.2.12. Gaps in the translation</w:t>
        </w:r>
        <w:r w:rsidR="00A61239">
          <w:rPr>
            <w:noProof/>
            <w:webHidden/>
          </w:rPr>
          <w:tab/>
        </w:r>
        <w:r w:rsidR="00A61239">
          <w:rPr>
            <w:noProof/>
            <w:webHidden/>
          </w:rPr>
          <w:fldChar w:fldCharType="begin"/>
        </w:r>
        <w:r w:rsidR="00A61239">
          <w:rPr>
            <w:noProof/>
            <w:webHidden/>
          </w:rPr>
          <w:instrText xml:space="preserve"> PAGEREF _Toc149917445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00C0E97" w14:textId="0538AD7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6" w:history="1">
        <w:r w:rsidR="00A61239" w:rsidRPr="00836B9A">
          <w:rPr>
            <w:rStyle w:val="Hiperhivatkozs"/>
            <w:noProof/>
          </w:rPr>
          <w:t>9.2.13. Blank space in the translation</w:t>
        </w:r>
        <w:r w:rsidR="00A61239">
          <w:rPr>
            <w:noProof/>
            <w:webHidden/>
          </w:rPr>
          <w:tab/>
        </w:r>
        <w:r w:rsidR="00A61239">
          <w:rPr>
            <w:noProof/>
            <w:webHidden/>
          </w:rPr>
          <w:fldChar w:fldCharType="begin"/>
        </w:r>
        <w:r w:rsidR="00A61239">
          <w:rPr>
            <w:noProof/>
            <w:webHidden/>
          </w:rPr>
          <w:instrText xml:space="preserve"> PAGEREF _Toc149917446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29989B09" w14:textId="2FBDD0C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7" w:history="1">
        <w:r w:rsidR="00A61239" w:rsidRPr="00836B9A">
          <w:rPr>
            <w:rStyle w:val="Hiperhivatkozs"/>
            <w:noProof/>
          </w:rPr>
          <w:t>9.2.14. Indicating bitextuality</w:t>
        </w:r>
        <w:r w:rsidR="00A61239">
          <w:rPr>
            <w:noProof/>
            <w:webHidden/>
          </w:rPr>
          <w:tab/>
        </w:r>
        <w:r w:rsidR="00A61239">
          <w:rPr>
            <w:noProof/>
            <w:webHidden/>
          </w:rPr>
          <w:fldChar w:fldCharType="begin"/>
        </w:r>
        <w:r w:rsidR="00A61239">
          <w:rPr>
            <w:noProof/>
            <w:webHidden/>
          </w:rPr>
          <w:instrText xml:space="preserve"> PAGEREF _Toc149917447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5E807C7D" w14:textId="5400443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48" w:history="1">
        <w:r w:rsidR="00A61239" w:rsidRPr="00836B9A">
          <w:rPr>
            <w:rStyle w:val="Hiperhivatkozs"/>
            <w:noProof/>
          </w:rPr>
          <w:t>9.3. The Commentary</w:t>
        </w:r>
        <w:r w:rsidR="00A61239">
          <w:rPr>
            <w:noProof/>
            <w:webHidden/>
          </w:rPr>
          <w:tab/>
        </w:r>
        <w:r w:rsidR="00A61239">
          <w:rPr>
            <w:noProof/>
            <w:webHidden/>
          </w:rPr>
          <w:fldChar w:fldCharType="begin"/>
        </w:r>
        <w:r w:rsidR="00A61239">
          <w:rPr>
            <w:noProof/>
            <w:webHidden/>
          </w:rPr>
          <w:instrText xml:space="preserve"> PAGEREF _Toc149917448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0234A78C" w14:textId="107E686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9" w:history="1">
        <w:r w:rsidR="00A61239" w:rsidRPr="00836B9A">
          <w:rPr>
            <w:rStyle w:val="Hiperhivatkozs"/>
            <w:noProof/>
          </w:rPr>
          <w:t>9.3.1. Overview</w:t>
        </w:r>
        <w:r w:rsidR="00A61239">
          <w:rPr>
            <w:noProof/>
            <w:webHidden/>
          </w:rPr>
          <w:tab/>
        </w:r>
        <w:r w:rsidR="00A61239">
          <w:rPr>
            <w:noProof/>
            <w:webHidden/>
          </w:rPr>
          <w:fldChar w:fldCharType="begin"/>
        </w:r>
        <w:r w:rsidR="00A61239">
          <w:rPr>
            <w:noProof/>
            <w:webHidden/>
          </w:rPr>
          <w:instrText xml:space="preserve"> PAGEREF _Toc149917449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390C5B0F" w14:textId="7D898E2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0" w:history="1">
        <w:r w:rsidR="00A61239" w:rsidRPr="00836B9A">
          <w:rPr>
            <w:rStyle w:val="Hiperhivatkozs"/>
            <w:noProof/>
          </w:rPr>
          <w:t>9.3.2. Structure of the commentary and correspondence to the text</w:t>
        </w:r>
        <w:r w:rsidR="00A61239">
          <w:rPr>
            <w:noProof/>
            <w:webHidden/>
          </w:rPr>
          <w:tab/>
        </w:r>
        <w:r w:rsidR="00A61239">
          <w:rPr>
            <w:noProof/>
            <w:webHidden/>
          </w:rPr>
          <w:fldChar w:fldCharType="begin"/>
        </w:r>
        <w:r w:rsidR="00A61239">
          <w:rPr>
            <w:noProof/>
            <w:webHidden/>
          </w:rPr>
          <w:instrText xml:space="preserve"> PAGEREF _Toc149917450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2A0E26F2" w14:textId="77D2C41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1" w:history="1">
        <w:r w:rsidR="00A61239" w:rsidRPr="00836B9A">
          <w:rPr>
            <w:rStyle w:val="Hiperhivatkozs"/>
            <w:noProof/>
          </w:rPr>
          <w:t>9.4. The Bibliography</w:t>
        </w:r>
        <w:r w:rsidR="00A61239">
          <w:rPr>
            <w:noProof/>
            <w:webHidden/>
          </w:rPr>
          <w:tab/>
        </w:r>
        <w:r w:rsidR="00A61239">
          <w:rPr>
            <w:noProof/>
            <w:webHidden/>
          </w:rPr>
          <w:fldChar w:fldCharType="begin"/>
        </w:r>
        <w:r w:rsidR="00A61239">
          <w:rPr>
            <w:noProof/>
            <w:webHidden/>
          </w:rPr>
          <w:instrText xml:space="preserve"> PAGEREF _Toc149917451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7BF8C9E2" w14:textId="53682E4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2" w:history="1">
        <w:r w:rsidR="00A61239" w:rsidRPr="00836B9A">
          <w:rPr>
            <w:rStyle w:val="Hiperhivatkozs"/>
            <w:noProof/>
          </w:rPr>
          <w:t>9.4.1. Overview</w:t>
        </w:r>
        <w:r w:rsidR="00A61239">
          <w:rPr>
            <w:noProof/>
            <w:webHidden/>
          </w:rPr>
          <w:tab/>
        </w:r>
        <w:r w:rsidR="00A61239">
          <w:rPr>
            <w:noProof/>
            <w:webHidden/>
          </w:rPr>
          <w:fldChar w:fldCharType="begin"/>
        </w:r>
        <w:r w:rsidR="00A61239">
          <w:rPr>
            <w:noProof/>
            <w:webHidden/>
          </w:rPr>
          <w:instrText xml:space="preserve"> PAGEREF _Toc149917452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1265D73E" w14:textId="5AB170A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3" w:history="1">
        <w:r w:rsidR="00A61239" w:rsidRPr="00836B9A">
          <w:rPr>
            <w:rStyle w:val="Hiperhivatkozs"/>
            <w:noProof/>
          </w:rPr>
          <w:t>9.4.2. The structured bibliography</w:t>
        </w:r>
        <w:r w:rsidR="00A61239">
          <w:rPr>
            <w:noProof/>
            <w:webHidden/>
          </w:rPr>
          <w:tab/>
        </w:r>
        <w:r w:rsidR="00A61239">
          <w:rPr>
            <w:noProof/>
            <w:webHidden/>
          </w:rPr>
          <w:fldChar w:fldCharType="begin"/>
        </w:r>
        <w:r w:rsidR="00A61239">
          <w:rPr>
            <w:noProof/>
            <w:webHidden/>
          </w:rPr>
          <w:instrText xml:space="preserve"> PAGEREF _Toc149917453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67FF2DFA" w14:textId="0755F36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4" w:history="1">
        <w:r w:rsidR="00A61239" w:rsidRPr="00836B9A">
          <w:rPr>
            <w:rStyle w:val="Hiperhivatkozs"/>
            <w:noProof/>
          </w:rPr>
          <w:t>9.4.3. Bibliographic sigla</w:t>
        </w:r>
        <w:r w:rsidR="00A61239">
          <w:rPr>
            <w:noProof/>
            <w:webHidden/>
          </w:rPr>
          <w:tab/>
        </w:r>
        <w:r w:rsidR="00A61239">
          <w:rPr>
            <w:noProof/>
            <w:webHidden/>
          </w:rPr>
          <w:fldChar w:fldCharType="begin"/>
        </w:r>
        <w:r w:rsidR="00A61239">
          <w:rPr>
            <w:noProof/>
            <w:webHidden/>
          </w:rPr>
          <w:instrText xml:space="preserve"> PAGEREF _Toc149917454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4393C276" w14:textId="019EFA9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5" w:history="1">
        <w:r w:rsidR="00A61239" w:rsidRPr="00836B9A">
          <w:rPr>
            <w:rStyle w:val="Hiperhivatkozs"/>
            <w:noProof/>
          </w:rPr>
          <w:t>9.4.4. The epigraphic lemma</w:t>
        </w:r>
        <w:r w:rsidR="00A61239">
          <w:rPr>
            <w:noProof/>
            <w:webHidden/>
          </w:rPr>
          <w:tab/>
        </w:r>
        <w:r w:rsidR="00A61239">
          <w:rPr>
            <w:noProof/>
            <w:webHidden/>
          </w:rPr>
          <w:fldChar w:fldCharType="begin"/>
        </w:r>
        <w:r w:rsidR="00A61239">
          <w:rPr>
            <w:noProof/>
            <w:webHidden/>
          </w:rPr>
          <w:instrText xml:space="preserve"> PAGEREF _Toc149917455 \h </w:instrText>
        </w:r>
        <w:r w:rsidR="00A61239">
          <w:rPr>
            <w:noProof/>
            <w:webHidden/>
          </w:rPr>
        </w:r>
        <w:r w:rsidR="00A61239">
          <w:rPr>
            <w:noProof/>
            <w:webHidden/>
          </w:rPr>
          <w:fldChar w:fldCharType="separate"/>
        </w:r>
        <w:r w:rsidR="001721C1">
          <w:rPr>
            <w:noProof/>
            <w:webHidden/>
          </w:rPr>
          <w:t>130</w:t>
        </w:r>
        <w:r w:rsidR="00A61239">
          <w:rPr>
            <w:noProof/>
            <w:webHidden/>
          </w:rPr>
          <w:fldChar w:fldCharType="end"/>
        </w:r>
      </w:hyperlink>
    </w:p>
    <w:p w14:paraId="1697FF43" w14:textId="675556F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6" w:history="1">
        <w:r w:rsidR="00A61239" w:rsidRPr="00836B9A">
          <w:rPr>
            <w:rStyle w:val="Hiperhivatkozs"/>
            <w:noProof/>
          </w:rPr>
          <w:t>9.4.5. Full markup example for the bibliography</w:t>
        </w:r>
        <w:r w:rsidR="00A61239">
          <w:rPr>
            <w:noProof/>
            <w:webHidden/>
          </w:rPr>
          <w:tab/>
        </w:r>
        <w:r w:rsidR="00A61239">
          <w:rPr>
            <w:noProof/>
            <w:webHidden/>
          </w:rPr>
          <w:fldChar w:fldCharType="begin"/>
        </w:r>
        <w:r w:rsidR="00A61239">
          <w:rPr>
            <w:noProof/>
            <w:webHidden/>
          </w:rPr>
          <w:instrText xml:space="preserve"> PAGEREF _Toc149917456 \h </w:instrText>
        </w:r>
        <w:r w:rsidR="00A61239">
          <w:rPr>
            <w:noProof/>
            <w:webHidden/>
          </w:rPr>
        </w:r>
        <w:r w:rsidR="00A61239">
          <w:rPr>
            <w:noProof/>
            <w:webHidden/>
          </w:rPr>
          <w:fldChar w:fldCharType="separate"/>
        </w:r>
        <w:r w:rsidR="001721C1">
          <w:rPr>
            <w:noProof/>
            <w:webHidden/>
          </w:rPr>
          <w:t>131</w:t>
        </w:r>
        <w:r w:rsidR="00A61239">
          <w:rPr>
            <w:noProof/>
            <w:webHidden/>
          </w:rPr>
          <w:fldChar w:fldCharType="end"/>
        </w:r>
      </w:hyperlink>
    </w:p>
    <w:p w14:paraId="60287160" w14:textId="5E81A03D"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57" w:history="1">
        <w:r w:rsidR="00A61239" w:rsidRPr="00836B9A">
          <w:rPr>
            <w:rStyle w:val="Hiperhivatkozs"/>
            <w:noProof/>
          </w:rPr>
          <w:t>10. Globally Available Markup Outside the Edition</w:t>
        </w:r>
        <w:r w:rsidR="00A61239">
          <w:rPr>
            <w:noProof/>
            <w:webHidden/>
          </w:rPr>
          <w:tab/>
        </w:r>
        <w:r w:rsidR="00A61239">
          <w:rPr>
            <w:noProof/>
            <w:webHidden/>
          </w:rPr>
          <w:fldChar w:fldCharType="begin"/>
        </w:r>
        <w:r w:rsidR="00A61239">
          <w:rPr>
            <w:noProof/>
            <w:webHidden/>
          </w:rPr>
          <w:instrText xml:space="preserve"> PAGEREF _Toc149917457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0A924705" w14:textId="6A4D9B6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8" w:history="1">
        <w:r w:rsidR="00A61239" w:rsidRPr="00836B9A">
          <w:rPr>
            <w:rStyle w:val="Hiperhivatkozs"/>
            <w:noProof/>
          </w:rPr>
          <w:t>10.1. Editorial Markup Outside the Edition</w:t>
        </w:r>
        <w:r w:rsidR="00A61239">
          <w:rPr>
            <w:noProof/>
            <w:webHidden/>
          </w:rPr>
          <w:tab/>
        </w:r>
        <w:r w:rsidR="00A61239">
          <w:rPr>
            <w:noProof/>
            <w:webHidden/>
          </w:rPr>
          <w:fldChar w:fldCharType="begin"/>
        </w:r>
        <w:r w:rsidR="00A61239">
          <w:rPr>
            <w:noProof/>
            <w:webHidden/>
          </w:rPr>
          <w:instrText xml:space="preserve"> PAGEREF _Toc149917458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28BB47CF" w14:textId="31E4C28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9" w:history="1">
        <w:r w:rsidR="00A61239" w:rsidRPr="00836B9A">
          <w:rPr>
            <w:rStyle w:val="Hiperhivatkozs"/>
            <w:noProof/>
          </w:rPr>
          <w:t>10.2. Formatting</w:t>
        </w:r>
        <w:r w:rsidR="00A61239">
          <w:rPr>
            <w:noProof/>
            <w:webHidden/>
          </w:rPr>
          <w:tab/>
        </w:r>
        <w:r w:rsidR="00A61239">
          <w:rPr>
            <w:noProof/>
            <w:webHidden/>
          </w:rPr>
          <w:fldChar w:fldCharType="begin"/>
        </w:r>
        <w:r w:rsidR="00A61239">
          <w:rPr>
            <w:noProof/>
            <w:webHidden/>
          </w:rPr>
          <w:instrText xml:space="preserve"> PAGEREF _Toc149917459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EA47F" w14:textId="3C516CF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0" w:history="1">
        <w:r w:rsidR="00A61239" w:rsidRPr="00836B9A">
          <w:rPr>
            <w:rStyle w:val="Hiperhivatkozs"/>
            <w:noProof/>
          </w:rPr>
          <w:t>10.2.1. Character formatting</w:t>
        </w:r>
        <w:r w:rsidR="00A61239">
          <w:rPr>
            <w:noProof/>
            <w:webHidden/>
          </w:rPr>
          <w:tab/>
        </w:r>
        <w:r w:rsidR="00A61239">
          <w:rPr>
            <w:noProof/>
            <w:webHidden/>
          </w:rPr>
          <w:fldChar w:fldCharType="begin"/>
        </w:r>
        <w:r w:rsidR="00A61239">
          <w:rPr>
            <w:noProof/>
            <w:webHidden/>
          </w:rPr>
          <w:instrText xml:space="preserve"> PAGEREF _Toc149917460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95CE0" w14:textId="46E5284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1" w:history="1">
        <w:r w:rsidR="00A61239" w:rsidRPr="00836B9A">
          <w:rPr>
            <w:rStyle w:val="Hiperhivatkozs"/>
            <w:noProof/>
          </w:rPr>
          <w:t>10.2.2. Lists</w:t>
        </w:r>
        <w:r w:rsidR="00A61239">
          <w:rPr>
            <w:noProof/>
            <w:webHidden/>
          </w:rPr>
          <w:tab/>
        </w:r>
        <w:r w:rsidR="00A61239">
          <w:rPr>
            <w:noProof/>
            <w:webHidden/>
          </w:rPr>
          <w:fldChar w:fldCharType="begin"/>
        </w:r>
        <w:r w:rsidR="00A61239">
          <w:rPr>
            <w:noProof/>
            <w:webHidden/>
          </w:rPr>
          <w:instrText xml:space="preserve"> PAGEREF _Toc149917461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92CD4D0" w14:textId="1BF7F9E2"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62" w:history="1">
        <w:r w:rsidR="00A61239" w:rsidRPr="00836B9A">
          <w:rPr>
            <w:rStyle w:val="Hiperhivatkozs"/>
            <w:noProof/>
          </w:rPr>
          <w:t>10.3. Encoding Language</w:t>
        </w:r>
        <w:r w:rsidR="00A61239">
          <w:rPr>
            <w:noProof/>
            <w:webHidden/>
          </w:rPr>
          <w:tab/>
        </w:r>
        <w:r w:rsidR="00A61239">
          <w:rPr>
            <w:noProof/>
            <w:webHidden/>
          </w:rPr>
          <w:fldChar w:fldCharType="begin"/>
        </w:r>
        <w:r w:rsidR="00A61239">
          <w:rPr>
            <w:noProof/>
            <w:webHidden/>
          </w:rPr>
          <w:instrText xml:space="preserve"> PAGEREF _Toc149917462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77ED2ECA" w14:textId="2D268FF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3" w:history="1">
        <w:r w:rsidR="00A61239" w:rsidRPr="00836B9A">
          <w:rPr>
            <w:rStyle w:val="Hiperhivatkozs"/>
            <w:noProof/>
          </w:rPr>
          <w:t xml:space="preserve">10.3.1. Tagging language with </w:t>
        </w:r>
        <w:r w:rsidR="00A61239" w:rsidRPr="00836B9A">
          <w:rPr>
            <w:rStyle w:val="Hiperhivatkozs"/>
            <w:rFonts w:ascii="Consolas" w:hAnsi="Consolas" w:cs="Consolas"/>
            <w:noProof/>
            <w:shd w:val="clear" w:color="auto" w:fill="F2F2F2" w:themeFill="background1" w:themeFillShade="F2"/>
          </w:rPr>
          <w:t>@xml:lang</w:t>
        </w:r>
        <w:r w:rsidR="00A61239">
          <w:rPr>
            <w:noProof/>
            <w:webHidden/>
          </w:rPr>
          <w:tab/>
        </w:r>
        <w:r w:rsidR="00A61239">
          <w:rPr>
            <w:noProof/>
            <w:webHidden/>
          </w:rPr>
          <w:fldChar w:fldCharType="begin"/>
        </w:r>
        <w:r w:rsidR="00A61239">
          <w:rPr>
            <w:noProof/>
            <w:webHidden/>
          </w:rPr>
          <w:instrText xml:space="preserve"> PAGEREF _Toc149917463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128E58E" w14:textId="53E096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4" w:history="1">
        <w:r w:rsidR="00A61239" w:rsidRPr="00836B9A">
          <w:rPr>
            <w:rStyle w:val="Hiperhivatkozs"/>
            <w:noProof/>
          </w:rPr>
          <w:t>10.3.2. Tagging language in pre-existing containers</w:t>
        </w:r>
        <w:r w:rsidR="00A61239">
          <w:rPr>
            <w:noProof/>
            <w:webHidden/>
          </w:rPr>
          <w:tab/>
        </w:r>
        <w:r w:rsidR="00A61239">
          <w:rPr>
            <w:noProof/>
            <w:webHidden/>
          </w:rPr>
          <w:fldChar w:fldCharType="begin"/>
        </w:r>
        <w:r w:rsidR="00A61239">
          <w:rPr>
            <w:noProof/>
            <w:webHidden/>
          </w:rPr>
          <w:instrText xml:space="preserve"> PAGEREF _Toc149917464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78FB6142" w14:textId="39CF0B2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5" w:history="1">
        <w:r w:rsidR="00A61239" w:rsidRPr="00836B9A">
          <w:rPr>
            <w:rStyle w:val="Hiperhivatkozs"/>
            <w:noProof/>
          </w:rPr>
          <w:t>10.3.3. Tagging foreign languages outside the edition</w:t>
        </w:r>
        <w:r w:rsidR="00A61239">
          <w:rPr>
            <w:noProof/>
            <w:webHidden/>
          </w:rPr>
          <w:tab/>
        </w:r>
        <w:r w:rsidR="00A61239">
          <w:rPr>
            <w:noProof/>
            <w:webHidden/>
          </w:rPr>
          <w:fldChar w:fldCharType="begin"/>
        </w:r>
        <w:r w:rsidR="00A61239">
          <w:rPr>
            <w:noProof/>
            <w:webHidden/>
          </w:rPr>
          <w:instrText xml:space="preserve"> PAGEREF _Toc149917465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5ECF17A9" w14:textId="2D33379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66" w:history="1">
        <w:r w:rsidR="00A61239" w:rsidRPr="00836B9A">
          <w:rPr>
            <w:rStyle w:val="Hiperhivatkozs"/>
            <w:noProof/>
          </w:rPr>
          <w:t>10.4. Notes, Quotations and References</w:t>
        </w:r>
        <w:r w:rsidR="00A61239">
          <w:rPr>
            <w:noProof/>
            <w:webHidden/>
          </w:rPr>
          <w:tab/>
        </w:r>
        <w:r w:rsidR="00A61239">
          <w:rPr>
            <w:noProof/>
            <w:webHidden/>
          </w:rPr>
          <w:fldChar w:fldCharType="begin"/>
        </w:r>
        <w:r w:rsidR="00A61239">
          <w:rPr>
            <w:noProof/>
            <w:webHidden/>
          </w:rPr>
          <w:instrText xml:space="preserve"> PAGEREF _Toc149917466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49CBA3CF" w14:textId="5919F5A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7" w:history="1">
        <w:r w:rsidR="00A61239" w:rsidRPr="00836B9A">
          <w:rPr>
            <w:rStyle w:val="Hiperhivatkozs"/>
            <w:noProof/>
          </w:rPr>
          <w:t>10.4.1. Encoding notes</w:t>
        </w:r>
        <w:r w:rsidR="00A61239">
          <w:rPr>
            <w:noProof/>
            <w:webHidden/>
          </w:rPr>
          <w:tab/>
        </w:r>
        <w:r w:rsidR="00A61239">
          <w:rPr>
            <w:noProof/>
            <w:webHidden/>
          </w:rPr>
          <w:fldChar w:fldCharType="begin"/>
        </w:r>
        <w:r w:rsidR="00A61239">
          <w:rPr>
            <w:noProof/>
            <w:webHidden/>
          </w:rPr>
          <w:instrText xml:space="preserve"> PAGEREF _Toc149917467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245807E1" w14:textId="7FDEB95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8" w:history="1">
        <w:r w:rsidR="00A61239" w:rsidRPr="00836B9A">
          <w:rPr>
            <w:rStyle w:val="Hiperhivatkozs"/>
            <w:noProof/>
          </w:rPr>
          <w:t>10.4.2. Encoding titles</w:t>
        </w:r>
        <w:r w:rsidR="00A61239">
          <w:rPr>
            <w:noProof/>
            <w:webHidden/>
          </w:rPr>
          <w:tab/>
        </w:r>
        <w:r w:rsidR="00A61239">
          <w:rPr>
            <w:noProof/>
            <w:webHidden/>
          </w:rPr>
          <w:fldChar w:fldCharType="begin"/>
        </w:r>
        <w:r w:rsidR="00A61239">
          <w:rPr>
            <w:noProof/>
            <w:webHidden/>
          </w:rPr>
          <w:instrText xml:space="preserve"> PAGEREF _Toc149917468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603307BF" w14:textId="486F8B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9" w:history="1">
        <w:r w:rsidR="00A61239" w:rsidRPr="00836B9A">
          <w:rPr>
            <w:rStyle w:val="Hiperhivatkozs"/>
            <w:noProof/>
          </w:rPr>
          <w:t>10.4.3. Quotations without an encoded reference</w:t>
        </w:r>
        <w:r w:rsidR="00A61239">
          <w:rPr>
            <w:noProof/>
            <w:webHidden/>
          </w:rPr>
          <w:tab/>
        </w:r>
        <w:r w:rsidR="00A61239">
          <w:rPr>
            <w:noProof/>
            <w:webHidden/>
          </w:rPr>
          <w:fldChar w:fldCharType="begin"/>
        </w:r>
        <w:r w:rsidR="00A61239">
          <w:rPr>
            <w:noProof/>
            <w:webHidden/>
          </w:rPr>
          <w:instrText xml:space="preserve"> PAGEREF _Toc149917469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20BD0F64" w14:textId="62F7301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0" w:history="1">
        <w:r w:rsidR="00A61239" w:rsidRPr="00836B9A">
          <w:rPr>
            <w:rStyle w:val="Hiperhivatkozs"/>
            <w:noProof/>
          </w:rPr>
          <w:t>10.4.4. Quoting published material</w:t>
        </w:r>
        <w:r w:rsidR="00A61239">
          <w:rPr>
            <w:noProof/>
            <w:webHidden/>
          </w:rPr>
          <w:tab/>
        </w:r>
        <w:r w:rsidR="00A61239">
          <w:rPr>
            <w:noProof/>
            <w:webHidden/>
          </w:rPr>
          <w:fldChar w:fldCharType="begin"/>
        </w:r>
        <w:r w:rsidR="00A61239">
          <w:rPr>
            <w:noProof/>
            <w:webHidden/>
          </w:rPr>
          <w:instrText xml:space="preserve"> PAGEREF _Toc149917470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1004437A" w14:textId="7CE6DDC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1" w:history="1">
        <w:r w:rsidR="00A61239" w:rsidRPr="00836B9A">
          <w:rPr>
            <w:rStyle w:val="Hiperhivatkozs"/>
            <w:noProof/>
          </w:rPr>
          <w:t>10.4.5. Bibliographic citations</w:t>
        </w:r>
        <w:r w:rsidR="00A61239">
          <w:rPr>
            <w:noProof/>
            <w:webHidden/>
          </w:rPr>
          <w:tab/>
        </w:r>
        <w:r w:rsidR="00A61239">
          <w:rPr>
            <w:noProof/>
            <w:webHidden/>
          </w:rPr>
          <w:fldChar w:fldCharType="begin"/>
        </w:r>
        <w:r w:rsidR="00A61239">
          <w:rPr>
            <w:noProof/>
            <w:webHidden/>
          </w:rPr>
          <w:instrText xml:space="preserve"> PAGEREF _Toc149917471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0E9D5220" w14:textId="04BF2FA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2" w:history="1">
        <w:r w:rsidR="00A61239" w:rsidRPr="00836B9A">
          <w:rPr>
            <w:rStyle w:val="Hiperhivatkozs"/>
            <w:noProof/>
          </w:rPr>
          <w:t>10.4.6. Referring to inscriptions in the DHARMABase</w:t>
        </w:r>
        <w:r w:rsidR="00A61239">
          <w:rPr>
            <w:noProof/>
            <w:webHidden/>
          </w:rPr>
          <w:tab/>
        </w:r>
        <w:r w:rsidR="00A61239">
          <w:rPr>
            <w:noProof/>
            <w:webHidden/>
          </w:rPr>
          <w:fldChar w:fldCharType="begin"/>
        </w:r>
        <w:r w:rsidR="00A61239">
          <w:rPr>
            <w:noProof/>
            <w:webHidden/>
          </w:rPr>
          <w:instrText xml:space="preserve"> PAGEREF _Toc149917472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44644EF2" w14:textId="1886B5A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73" w:history="1">
        <w:r w:rsidR="00A61239" w:rsidRPr="00836B9A">
          <w:rPr>
            <w:rStyle w:val="Hiperhivatkozs"/>
            <w:noProof/>
          </w:rPr>
          <w:t>10.5. Encoding Names</w:t>
        </w:r>
        <w:r w:rsidR="00A61239">
          <w:rPr>
            <w:noProof/>
            <w:webHidden/>
          </w:rPr>
          <w:tab/>
        </w:r>
        <w:r w:rsidR="00A61239">
          <w:rPr>
            <w:noProof/>
            <w:webHidden/>
          </w:rPr>
          <w:fldChar w:fldCharType="begin"/>
        </w:r>
        <w:r w:rsidR="00A61239">
          <w:rPr>
            <w:noProof/>
            <w:webHidden/>
          </w:rPr>
          <w:instrText xml:space="preserve"> PAGEREF _Toc149917473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57357207" w14:textId="7007D2D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4" w:history="1">
        <w:r w:rsidR="00A61239" w:rsidRPr="00836B9A">
          <w:rPr>
            <w:rStyle w:val="Hiperhivatkozs"/>
            <w:noProof/>
          </w:rPr>
          <w:t>10.5.1. Tagging contemporary names</w:t>
        </w:r>
        <w:r w:rsidR="00A61239">
          <w:rPr>
            <w:noProof/>
            <w:webHidden/>
          </w:rPr>
          <w:tab/>
        </w:r>
        <w:r w:rsidR="00A61239">
          <w:rPr>
            <w:noProof/>
            <w:webHidden/>
          </w:rPr>
          <w:fldChar w:fldCharType="begin"/>
        </w:r>
        <w:r w:rsidR="00A61239">
          <w:rPr>
            <w:noProof/>
            <w:webHidden/>
          </w:rPr>
          <w:instrText xml:space="preserve"> PAGEREF _Toc149917474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386467C3" w14:textId="77585A7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75" w:history="1">
        <w:r w:rsidR="00A61239" w:rsidRPr="00836B9A">
          <w:rPr>
            <w:rStyle w:val="Hiperhivatkozs"/>
            <w:noProof/>
          </w:rPr>
          <w:t>10.6. Attributes as Referencing Systems</w:t>
        </w:r>
        <w:r w:rsidR="00A61239">
          <w:rPr>
            <w:noProof/>
            <w:webHidden/>
          </w:rPr>
          <w:tab/>
        </w:r>
        <w:r w:rsidR="00A61239">
          <w:rPr>
            <w:noProof/>
            <w:webHidden/>
          </w:rPr>
          <w:fldChar w:fldCharType="begin"/>
        </w:r>
        <w:r w:rsidR="00A61239">
          <w:rPr>
            <w:noProof/>
            <w:webHidden/>
          </w:rPr>
          <w:instrText xml:space="preserve"> PAGEREF _Toc149917475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EED68EC" w14:textId="2B25561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6" w:history="1">
        <w:r w:rsidR="00A61239" w:rsidRPr="00836B9A">
          <w:rPr>
            <w:rStyle w:val="Hiperhivatkozs"/>
            <w:noProof/>
          </w:rPr>
          <w:t xml:space="preserve">10.6.1. Encoding authorship with </w:t>
        </w:r>
        <w:r w:rsidR="00A61239" w:rsidRPr="00836B9A">
          <w:rPr>
            <w:rStyle w:val="Hiperhivatkozs"/>
            <w:rFonts w:ascii="Consolas" w:hAnsi="Consolas" w:cs="Consolas"/>
            <w:noProof/>
            <w:shd w:val="clear" w:color="auto" w:fill="F2F2F2" w:themeFill="background1" w:themeFillShade="F2"/>
          </w:rPr>
          <w:t>@resp</w:t>
        </w:r>
        <w:r w:rsidR="00A61239">
          <w:rPr>
            <w:noProof/>
            <w:webHidden/>
          </w:rPr>
          <w:tab/>
        </w:r>
        <w:r w:rsidR="00A61239">
          <w:rPr>
            <w:noProof/>
            <w:webHidden/>
          </w:rPr>
          <w:fldChar w:fldCharType="begin"/>
        </w:r>
        <w:r w:rsidR="00A61239">
          <w:rPr>
            <w:noProof/>
            <w:webHidden/>
          </w:rPr>
          <w:instrText xml:space="preserve"> PAGEREF _Toc149917476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4DF11B4" w14:textId="4C37AE7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7" w:history="1">
        <w:r w:rsidR="00A61239" w:rsidRPr="00836B9A">
          <w:rPr>
            <w:rStyle w:val="Hiperhivatkozs"/>
            <w:noProof/>
          </w:rPr>
          <w:t xml:space="preserve">10.6.2. Crediting publications with </w:t>
        </w:r>
        <w:r w:rsidR="00A61239" w:rsidRPr="00836B9A">
          <w:rPr>
            <w:rStyle w:val="Hiperhivatkozs"/>
            <w:rFonts w:ascii="Consolas" w:hAnsi="Consolas" w:cs="Consolas"/>
            <w:noProof/>
            <w:shd w:val="clear" w:color="auto" w:fill="F2F2F2" w:themeFill="background1" w:themeFillShade="F2"/>
          </w:rPr>
          <w:t>@source</w:t>
        </w:r>
        <w:r w:rsidR="00A61239">
          <w:rPr>
            <w:noProof/>
            <w:webHidden/>
          </w:rPr>
          <w:tab/>
        </w:r>
        <w:r w:rsidR="00A61239">
          <w:rPr>
            <w:noProof/>
            <w:webHidden/>
          </w:rPr>
          <w:fldChar w:fldCharType="begin"/>
        </w:r>
        <w:r w:rsidR="00A61239">
          <w:rPr>
            <w:noProof/>
            <w:webHidden/>
          </w:rPr>
          <w:instrText xml:space="preserve"> PAGEREF _Toc149917477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2CB71CDB" w14:textId="1A1EB84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8" w:history="1">
        <w:r w:rsidR="00A61239" w:rsidRPr="00836B9A">
          <w:rPr>
            <w:rStyle w:val="Hiperhivatkozs"/>
            <w:noProof/>
          </w:rPr>
          <w:t xml:space="preserve">10.6.3. Identifying persons and places with </w:t>
        </w:r>
        <w:r w:rsidR="00A61239" w:rsidRPr="00836B9A">
          <w:rPr>
            <w:rStyle w:val="Hiperhivatkozs"/>
            <w:rFonts w:ascii="Consolas" w:hAnsi="Consolas" w:cs="Consolas"/>
            <w:noProof/>
            <w:shd w:val="clear" w:color="auto" w:fill="F2F2F2" w:themeFill="background1" w:themeFillShade="F2"/>
          </w:rPr>
          <w:t>@key</w:t>
        </w:r>
        <w:r w:rsidR="00A61239">
          <w:rPr>
            <w:noProof/>
            <w:webHidden/>
          </w:rPr>
          <w:tab/>
        </w:r>
        <w:r w:rsidR="00A61239">
          <w:rPr>
            <w:noProof/>
            <w:webHidden/>
          </w:rPr>
          <w:fldChar w:fldCharType="begin"/>
        </w:r>
        <w:r w:rsidR="00A61239">
          <w:rPr>
            <w:noProof/>
            <w:webHidden/>
          </w:rPr>
          <w:instrText xml:space="preserve"> PAGEREF _Toc149917478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07DAB7C8" w14:textId="605381C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9" w:history="1">
        <w:r w:rsidR="00A61239" w:rsidRPr="00836B9A">
          <w:rPr>
            <w:rStyle w:val="Hiperhivatkozs"/>
            <w:noProof/>
          </w:rPr>
          <w:t xml:space="preserve">10.6.4. Identifying elements with </w:t>
        </w:r>
        <w:r w:rsidR="00A61239" w:rsidRPr="00836B9A">
          <w:rPr>
            <w:rStyle w:val="Hiperhivatkozs"/>
            <w:rFonts w:ascii="Consolas" w:hAnsi="Consolas" w:cs="Consolas"/>
            <w:noProof/>
            <w:shd w:val="clear" w:color="auto" w:fill="F2F2F2" w:themeFill="background1" w:themeFillShade="F2"/>
          </w:rPr>
          <w:t>@xml:id</w:t>
        </w:r>
        <w:r w:rsidR="00A61239">
          <w:rPr>
            <w:noProof/>
            <w:webHidden/>
          </w:rPr>
          <w:tab/>
        </w:r>
        <w:r w:rsidR="00A61239">
          <w:rPr>
            <w:noProof/>
            <w:webHidden/>
          </w:rPr>
          <w:fldChar w:fldCharType="begin"/>
        </w:r>
        <w:r w:rsidR="00A61239">
          <w:rPr>
            <w:noProof/>
            <w:webHidden/>
          </w:rPr>
          <w:instrText xml:space="preserve"> PAGEREF _Toc149917479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6CC92C4D" w14:textId="75D4B06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0" w:history="1">
        <w:r w:rsidR="00A61239" w:rsidRPr="00836B9A">
          <w:rPr>
            <w:rStyle w:val="Hiperhivatkozs"/>
            <w:noProof/>
          </w:rPr>
          <w:t>10.7. Punctuation and Style in Modern Languages</w:t>
        </w:r>
        <w:r w:rsidR="00A61239">
          <w:rPr>
            <w:noProof/>
            <w:webHidden/>
          </w:rPr>
          <w:tab/>
        </w:r>
        <w:r w:rsidR="00A61239">
          <w:rPr>
            <w:noProof/>
            <w:webHidden/>
          </w:rPr>
          <w:fldChar w:fldCharType="begin"/>
        </w:r>
        <w:r w:rsidR="00A61239">
          <w:rPr>
            <w:noProof/>
            <w:webHidden/>
          </w:rPr>
          <w:instrText xml:space="preserve"> PAGEREF _Toc149917480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7CB56C19" w14:textId="10F92D7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81" w:history="1">
        <w:r w:rsidR="00A61239" w:rsidRPr="00836B9A">
          <w:rPr>
            <w:rStyle w:val="Hiperhivatkozs"/>
            <w:noProof/>
          </w:rPr>
          <w:t>11. The TEI Header</w:t>
        </w:r>
        <w:r w:rsidR="00A61239">
          <w:rPr>
            <w:noProof/>
            <w:webHidden/>
          </w:rPr>
          <w:tab/>
        </w:r>
        <w:r w:rsidR="00A61239">
          <w:rPr>
            <w:noProof/>
            <w:webHidden/>
          </w:rPr>
          <w:fldChar w:fldCharType="begin"/>
        </w:r>
        <w:r w:rsidR="00A61239">
          <w:rPr>
            <w:noProof/>
            <w:webHidden/>
          </w:rPr>
          <w:instrText xml:space="preserve"> PAGEREF _Toc149917481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700EB19" w14:textId="049FDE0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2" w:history="1">
        <w:r w:rsidR="00A61239" w:rsidRPr="00836B9A">
          <w:rPr>
            <w:rStyle w:val="Hiperhivatkozs"/>
            <w:noProof/>
          </w:rPr>
          <w:t>11.1. Describing the XML Document</w:t>
        </w:r>
        <w:r w:rsidR="00A61239">
          <w:rPr>
            <w:noProof/>
            <w:webHidden/>
          </w:rPr>
          <w:tab/>
        </w:r>
        <w:r w:rsidR="00A61239">
          <w:rPr>
            <w:noProof/>
            <w:webHidden/>
          </w:rPr>
          <w:fldChar w:fldCharType="begin"/>
        </w:r>
        <w:r w:rsidR="00A61239">
          <w:rPr>
            <w:noProof/>
            <w:webHidden/>
          </w:rPr>
          <w:instrText xml:space="preserve"> PAGEREF _Toc149917482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9480D33" w14:textId="0C77FC5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3" w:history="1">
        <w:r w:rsidR="00A61239" w:rsidRPr="00836B9A">
          <w:rPr>
            <w:rStyle w:val="Hiperhivatkozs"/>
            <w:noProof/>
          </w:rPr>
          <w:t>11.1.1. The title</w:t>
        </w:r>
        <w:r w:rsidR="00A61239">
          <w:rPr>
            <w:noProof/>
            <w:webHidden/>
          </w:rPr>
          <w:tab/>
        </w:r>
        <w:r w:rsidR="00A61239">
          <w:rPr>
            <w:noProof/>
            <w:webHidden/>
          </w:rPr>
          <w:fldChar w:fldCharType="begin"/>
        </w:r>
        <w:r w:rsidR="00A61239">
          <w:rPr>
            <w:noProof/>
            <w:webHidden/>
          </w:rPr>
          <w:instrText xml:space="preserve"> PAGEREF _Toc149917483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3C2F45AE" w14:textId="52BC131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4" w:history="1">
        <w:r w:rsidR="00A61239" w:rsidRPr="00836B9A">
          <w:rPr>
            <w:rStyle w:val="Hiperhivatkozs"/>
            <w:noProof/>
          </w:rPr>
          <w:t>11.1.2. The responsibility statement</w:t>
        </w:r>
        <w:r w:rsidR="00A61239">
          <w:rPr>
            <w:noProof/>
            <w:webHidden/>
          </w:rPr>
          <w:tab/>
        </w:r>
        <w:r w:rsidR="00A61239">
          <w:rPr>
            <w:noProof/>
            <w:webHidden/>
          </w:rPr>
          <w:fldChar w:fldCharType="begin"/>
        </w:r>
        <w:r w:rsidR="00A61239">
          <w:rPr>
            <w:noProof/>
            <w:webHidden/>
          </w:rPr>
          <w:instrText xml:space="preserve"> PAGEREF _Toc149917484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7C90EA1E" w14:textId="343E7EA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5" w:history="1">
        <w:r w:rsidR="00A61239" w:rsidRPr="00836B9A">
          <w:rPr>
            <w:rStyle w:val="Hiperhivatkozs"/>
            <w:noProof/>
          </w:rPr>
          <w:t>11.1.3. The publication statement</w:t>
        </w:r>
        <w:r w:rsidR="00A61239">
          <w:rPr>
            <w:noProof/>
            <w:webHidden/>
          </w:rPr>
          <w:tab/>
        </w:r>
        <w:r w:rsidR="00A61239">
          <w:rPr>
            <w:noProof/>
            <w:webHidden/>
          </w:rPr>
          <w:fldChar w:fldCharType="begin"/>
        </w:r>
        <w:r w:rsidR="00A61239">
          <w:rPr>
            <w:noProof/>
            <w:webHidden/>
          </w:rPr>
          <w:instrText xml:space="preserve"> PAGEREF _Toc149917485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5E726CCB" w14:textId="7BBBF5F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6" w:history="1">
        <w:r w:rsidR="00A61239" w:rsidRPr="00836B9A">
          <w:rPr>
            <w:rStyle w:val="Hiperhivatkozs"/>
            <w:noProof/>
          </w:rPr>
          <w:t>11.2. Describing the Original Document</w:t>
        </w:r>
        <w:r w:rsidR="00A61239">
          <w:rPr>
            <w:noProof/>
            <w:webHidden/>
          </w:rPr>
          <w:tab/>
        </w:r>
        <w:r w:rsidR="00A61239">
          <w:rPr>
            <w:noProof/>
            <w:webHidden/>
          </w:rPr>
          <w:fldChar w:fldCharType="begin"/>
        </w:r>
        <w:r w:rsidR="00A61239">
          <w:rPr>
            <w:noProof/>
            <w:webHidden/>
          </w:rPr>
          <w:instrText xml:space="preserve"> PAGEREF _Toc149917486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66C4972A" w14:textId="7954422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7" w:history="1">
        <w:r w:rsidR="00A61239" w:rsidRPr="00836B9A">
          <w:rPr>
            <w:rStyle w:val="Hiperhivatkozs"/>
            <w:noProof/>
          </w:rPr>
          <w:t>11.2.1. The hand description</w:t>
        </w:r>
        <w:r w:rsidR="00A61239">
          <w:rPr>
            <w:noProof/>
            <w:webHidden/>
          </w:rPr>
          <w:tab/>
        </w:r>
        <w:r w:rsidR="00A61239">
          <w:rPr>
            <w:noProof/>
            <w:webHidden/>
          </w:rPr>
          <w:fldChar w:fldCharType="begin"/>
        </w:r>
        <w:r w:rsidR="00A61239">
          <w:rPr>
            <w:noProof/>
            <w:webHidden/>
          </w:rPr>
          <w:instrText xml:space="preserve"> PAGEREF _Toc149917487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1EE803EC" w14:textId="3D0AA00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8" w:history="1">
        <w:r w:rsidR="00A61239" w:rsidRPr="00836B9A">
          <w:rPr>
            <w:rStyle w:val="Hiperhivatkozs"/>
            <w:noProof/>
          </w:rPr>
          <w:t>11.3. Keeping Track of File History</w:t>
        </w:r>
        <w:r w:rsidR="00A61239">
          <w:rPr>
            <w:noProof/>
            <w:webHidden/>
          </w:rPr>
          <w:tab/>
        </w:r>
        <w:r w:rsidR="00A61239">
          <w:rPr>
            <w:noProof/>
            <w:webHidden/>
          </w:rPr>
          <w:fldChar w:fldCharType="begin"/>
        </w:r>
        <w:r w:rsidR="00A61239">
          <w:rPr>
            <w:noProof/>
            <w:webHidden/>
          </w:rPr>
          <w:instrText xml:space="preserve"> PAGEREF _Toc149917488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45EB2A29" w14:textId="1E8C1CA4"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89" w:history="1">
        <w:r w:rsidR="00A61239" w:rsidRPr="00836B9A">
          <w:rPr>
            <w:rStyle w:val="Hiperhivatkozs"/>
            <w:noProof/>
          </w:rPr>
          <w:t>Appendix A. Converting CII/EI Markup Conventions to EpiDoc</w:t>
        </w:r>
        <w:r w:rsidR="00A61239">
          <w:rPr>
            <w:noProof/>
            <w:webHidden/>
          </w:rPr>
          <w:tab/>
        </w:r>
        <w:r w:rsidR="00A61239">
          <w:rPr>
            <w:noProof/>
            <w:webHidden/>
          </w:rPr>
          <w:fldChar w:fldCharType="begin"/>
        </w:r>
        <w:r w:rsidR="00A61239">
          <w:rPr>
            <w:noProof/>
            <w:webHidden/>
          </w:rPr>
          <w:instrText xml:space="preserve"> PAGEREF _Toc149917489 \h </w:instrText>
        </w:r>
        <w:r w:rsidR="00A61239">
          <w:rPr>
            <w:noProof/>
            <w:webHidden/>
          </w:rPr>
        </w:r>
        <w:r w:rsidR="00A61239">
          <w:rPr>
            <w:noProof/>
            <w:webHidden/>
          </w:rPr>
          <w:fldChar w:fldCharType="separate"/>
        </w:r>
        <w:r w:rsidR="001721C1">
          <w:rPr>
            <w:noProof/>
            <w:webHidden/>
          </w:rPr>
          <w:t>148</w:t>
        </w:r>
        <w:r w:rsidR="00A61239">
          <w:rPr>
            <w:noProof/>
            <w:webHidden/>
          </w:rPr>
          <w:fldChar w:fldCharType="end"/>
        </w:r>
      </w:hyperlink>
    </w:p>
    <w:p w14:paraId="69BD2DED" w14:textId="29E2EB7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90" w:history="1">
        <w:r w:rsidR="00A61239" w:rsidRPr="00836B9A">
          <w:rPr>
            <w:rStyle w:val="Hiperhivatkozs"/>
            <w:noProof/>
          </w:rPr>
          <w:t>Appendix B. Metre (Prosody)</w:t>
        </w:r>
        <w:r w:rsidR="00A61239">
          <w:rPr>
            <w:noProof/>
            <w:webHidden/>
          </w:rPr>
          <w:tab/>
        </w:r>
        <w:r w:rsidR="00A61239">
          <w:rPr>
            <w:noProof/>
            <w:webHidden/>
          </w:rPr>
          <w:fldChar w:fldCharType="begin"/>
        </w:r>
        <w:r w:rsidR="00A61239">
          <w:rPr>
            <w:noProof/>
            <w:webHidden/>
          </w:rPr>
          <w:instrText xml:space="preserve"> PAGEREF _Toc149917490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1997BE6F" w14:textId="35F7F00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1" w:history="1">
        <w:r w:rsidR="00A61239" w:rsidRPr="00836B9A">
          <w:rPr>
            <w:rStyle w:val="Hiperhivatkozs"/>
            <w:noProof/>
          </w:rPr>
          <w:t>Appendix B.1. Looking up Sanskrit metres</w:t>
        </w:r>
        <w:r w:rsidR="00A61239">
          <w:rPr>
            <w:noProof/>
            <w:webHidden/>
          </w:rPr>
          <w:tab/>
        </w:r>
        <w:r w:rsidR="00A61239">
          <w:rPr>
            <w:noProof/>
            <w:webHidden/>
          </w:rPr>
          <w:fldChar w:fldCharType="begin"/>
        </w:r>
        <w:r w:rsidR="00A61239">
          <w:rPr>
            <w:noProof/>
            <w:webHidden/>
          </w:rPr>
          <w:instrText xml:space="preserve"> PAGEREF _Toc149917491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6D7159ED" w14:textId="6E51ED9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2" w:history="1">
        <w:r w:rsidR="00A61239" w:rsidRPr="00836B9A">
          <w:rPr>
            <w:rStyle w:val="Hiperhivatkozs"/>
            <w:noProof/>
          </w:rPr>
          <w:t>Appendix B.2. Syllable length</w:t>
        </w:r>
        <w:r w:rsidR="00A61239">
          <w:rPr>
            <w:noProof/>
            <w:webHidden/>
          </w:rPr>
          <w:tab/>
        </w:r>
        <w:r w:rsidR="00A61239">
          <w:rPr>
            <w:noProof/>
            <w:webHidden/>
          </w:rPr>
          <w:fldChar w:fldCharType="begin"/>
        </w:r>
        <w:r w:rsidR="00A61239">
          <w:rPr>
            <w:noProof/>
            <w:webHidden/>
          </w:rPr>
          <w:instrText xml:space="preserve"> PAGEREF _Toc149917492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3093BC61" w14:textId="7304CEF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3" w:history="1">
        <w:r w:rsidR="00A61239" w:rsidRPr="00836B9A">
          <w:rPr>
            <w:rStyle w:val="Hiperhivatkozs"/>
            <w:noProof/>
          </w:rPr>
          <w:t>Appendix B.3. Prosodic code</w:t>
        </w:r>
        <w:r w:rsidR="00A61239">
          <w:rPr>
            <w:noProof/>
            <w:webHidden/>
          </w:rPr>
          <w:tab/>
        </w:r>
        <w:r w:rsidR="00A61239">
          <w:rPr>
            <w:noProof/>
            <w:webHidden/>
          </w:rPr>
          <w:fldChar w:fldCharType="begin"/>
        </w:r>
        <w:r w:rsidR="00A61239">
          <w:rPr>
            <w:noProof/>
            <w:webHidden/>
          </w:rPr>
          <w:instrText xml:space="preserve"> PAGEREF _Toc149917493 \h </w:instrText>
        </w:r>
        <w:r w:rsidR="00A61239">
          <w:rPr>
            <w:noProof/>
            <w:webHidden/>
          </w:rPr>
        </w:r>
        <w:r w:rsidR="00A61239">
          <w:rPr>
            <w:noProof/>
            <w:webHidden/>
          </w:rPr>
          <w:fldChar w:fldCharType="separate"/>
        </w:r>
        <w:r w:rsidR="001721C1">
          <w:rPr>
            <w:noProof/>
            <w:webHidden/>
          </w:rPr>
          <w:t>151</w:t>
        </w:r>
        <w:r w:rsidR="00A61239">
          <w:rPr>
            <w:noProof/>
            <w:webHidden/>
          </w:rPr>
          <w:fldChar w:fldCharType="end"/>
        </w:r>
      </w:hyperlink>
    </w:p>
    <w:p w14:paraId="2EAEA2A4" w14:textId="6FA960F7"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4" w:history="1">
        <w:r w:rsidR="00A61239" w:rsidRPr="00836B9A">
          <w:rPr>
            <w:rStyle w:val="Hiperhivatkozs"/>
            <w:noProof/>
          </w:rPr>
          <w:t>Appendix B.4. Sanskrit, Prakrit and Sanskrit-Based metres</w:t>
        </w:r>
        <w:r w:rsidR="00A61239">
          <w:rPr>
            <w:noProof/>
            <w:webHidden/>
          </w:rPr>
          <w:tab/>
        </w:r>
        <w:r w:rsidR="00A61239">
          <w:rPr>
            <w:noProof/>
            <w:webHidden/>
          </w:rPr>
          <w:fldChar w:fldCharType="begin"/>
        </w:r>
        <w:r w:rsidR="00A61239">
          <w:rPr>
            <w:noProof/>
            <w:webHidden/>
          </w:rPr>
          <w:instrText xml:space="preserve"> PAGEREF _Toc149917494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CA23967" w14:textId="4407A0C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5" w:history="1">
        <w:r w:rsidR="00A61239" w:rsidRPr="00836B9A">
          <w:rPr>
            <w:rStyle w:val="Hiperhivatkozs"/>
            <w:noProof/>
          </w:rPr>
          <w:t>Appendix B.4.1. Syllabic metres (</w:t>
        </w:r>
        <w:r w:rsidR="00A61239" w:rsidRPr="00836B9A">
          <w:rPr>
            <w:rStyle w:val="Hiperhivatkozs"/>
            <w:i/>
            <w:noProof/>
          </w:rPr>
          <w:t>varṇavr̥tta</w:t>
        </w:r>
        <w:r w:rsidR="00A61239" w:rsidRPr="00836B9A">
          <w:rPr>
            <w:rStyle w:val="Hiperhivatkozs"/>
            <w:noProof/>
          </w:rPr>
          <w:t>)</w:t>
        </w:r>
        <w:r w:rsidR="00A61239">
          <w:rPr>
            <w:noProof/>
            <w:webHidden/>
          </w:rPr>
          <w:tab/>
        </w:r>
        <w:r w:rsidR="00A61239">
          <w:rPr>
            <w:noProof/>
            <w:webHidden/>
          </w:rPr>
          <w:fldChar w:fldCharType="begin"/>
        </w:r>
        <w:r w:rsidR="00A61239">
          <w:rPr>
            <w:noProof/>
            <w:webHidden/>
          </w:rPr>
          <w:instrText xml:space="preserve"> PAGEREF _Toc149917495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6811DB9" w14:textId="397D86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6" w:history="1">
        <w:r w:rsidR="00A61239" w:rsidRPr="00836B9A">
          <w:rPr>
            <w:rStyle w:val="Hiperhivatkozs"/>
            <w:noProof/>
          </w:rPr>
          <w:t>Appendix B.4.2. Moraic metres</w:t>
        </w:r>
        <w:r w:rsidR="00A61239">
          <w:rPr>
            <w:noProof/>
            <w:webHidden/>
          </w:rPr>
          <w:tab/>
        </w:r>
        <w:r w:rsidR="00A61239">
          <w:rPr>
            <w:noProof/>
            <w:webHidden/>
          </w:rPr>
          <w:fldChar w:fldCharType="begin"/>
        </w:r>
        <w:r w:rsidR="00A61239">
          <w:rPr>
            <w:noProof/>
            <w:webHidden/>
          </w:rPr>
          <w:instrText xml:space="preserve"> PAGEREF _Toc149917496 \h </w:instrText>
        </w:r>
        <w:r w:rsidR="00A61239">
          <w:rPr>
            <w:noProof/>
            <w:webHidden/>
          </w:rPr>
        </w:r>
        <w:r w:rsidR="00A61239">
          <w:rPr>
            <w:noProof/>
            <w:webHidden/>
          </w:rPr>
          <w:fldChar w:fldCharType="separate"/>
        </w:r>
        <w:r w:rsidR="001721C1">
          <w:rPr>
            <w:noProof/>
            <w:webHidden/>
          </w:rPr>
          <w:t>155</w:t>
        </w:r>
        <w:r w:rsidR="00A61239">
          <w:rPr>
            <w:noProof/>
            <w:webHidden/>
          </w:rPr>
          <w:fldChar w:fldCharType="end"/>
        </w:r>
      </w:hyperlink>
    </w:p>
    <w:p w14:paraId="525E4568" w14:textId="36C6D29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7" w:history="1">
        <w:r w:rsidR="00A61239" w:rsidRPr="00836B9A">
          <w:rPr>
            <w:rStyle w:val="Hiperhivatkozs"/>
            <w:noProof/>
          </w:rPr>
          <w:t>Appendix B.4.3.</w:t>
        </w:r>
        <w:r w:rsidR="00A61239" w:rsidRPr="00836B9A">
          <w:rPr>
            <w:rStyle w:val="Hiperhivatkozs"/>
            <w:i/>
            <w:noProof/>
          </w:rPr>
          <w:t xml:space="preserve"> Anuṣṭubh</w:t>
        </w:r>
        <w:r w:rsidR="00A61239" w:rsidRPr="00836B9A">
          <w:rPr>
            <w:rStyle w:val="Hiperhivatkozs"/>
            <w:noProof/>
          </w:rPr>
          <w:t xml:space="preserve"> details</w:t>
        </w:r>
        <w:r w:rsidR="00A61239">
          <w:rPr>
            <w:noProof/>
            <w:webHidden/>
          </w:rPr>
          <w:tab/>
        </w:r>
        <w:r w:rsidR="00A61239">
          <w:rPr>
            <w:noProof/>
            <w:webHidden/>
          </w:rPr>
          <w:fldChar w:fldCharType="begin"/>
        </w:r>
        <w:r w:rsidR="00A61239">
          <w:rPr>
            <w:noProof/>
            <w:webHidden/>
          </w:rPr>
          <w:instrText xml:space="preserve"> PAGEREF _Toc149917497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059982B9" w14:textId="777A551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8" w:history="1">
        <w:r w:rsidR="00A61239" w:rsidRPr="00836B9A">
          <w:rPr>
            <w:rStyle w:val="Hiperhivatkozs"/>
            <w:noProof/>
          </w:rPr>
          <w:t xml:space="preserve">Appendix B.4.4. The </w:t>
        </w:r>
        <w:r w:rsidR="00A61239" w:rsidRPr="00836B9A">
          <w:rPr>
            <w:rStyle w:val="Hiperhivatkozs"/>
            <w:i/>
            <w:noProof/>
          </w:rPr>
          <w:t>upajāti</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_Toc149917498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6D38A1CF" w14:textId="73AD17D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9" w:history="1">
        <w:r w:rsidR="00A61239" w:rsidRPr="00836B9A">
          <w:rPr>
            <w:rStyle w:val="Hiperhivatkozs"/>
            <w:noProof/>
          </w:rPr>
          <w:t xml:space="preserve">Appendix B.4.5. The </w:t>
        </w:r>
        <w:r w:rsidR="00A61239" w:rsidRPr="00836B9A">
          <w:rPr>
            <w:rStyle w:val="Hiperhivatkozs"/>
            <w:i/>
            <w:noProof/>
          </w:rPr>
          <w:t>vaitālīya</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_Toc149917499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0A481A7" w14:textId="0D7EE0C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500" w:history="1">
        <w:r w:rsidR="00A61239" w:rsidRPr="00836B9A">
          <w:rPr>
            <w:rStyle w:val="Hiperhivatkozs"/>
            <w:noProof/>
          </w:rPr>
          <w:t>Appendix B.4.6. Vedic trimeter</w:t>
        </w:r>
        <w:r w:rsidR="00A61239">
          <w:rPr>
            <w:noProof/>
            <w:webHidden/>
          </w:rPr>
          <w:tab/>
        </w:r>
        <w:r w:rsidR="00A61239">
          <w:rPr>
            <w:noProof/>
            <w:webHidden/>
          </w:rPr>
          <w:fldChar w:fldCharType="begin"/>
        </w:r>
        <w:r w:rsidR="00A61239">
          <w:rPr>
            <w:noProof/>
            <w:webHidden/>
          </w:rPr>
          <w:instrText xml:space="preserve"> PAGEREF _Toc149917500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20EBC76" w14:textId="0A2DAC8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501" w:history="1">
        <w:r w:rsidR="00A61239" w:rsidRPr="00836B9A">
          <w:rPr>
            <w:rStyle w:val="Hiperhivatkozs"/>
            <w:noProof/>
          </w:rPr>
          <w:t>Appendix B.4.7. Other semi-syllabic metres</w:t>
        </w:r>
        <w:r w:rsidR="00A61239">
          <w:rPr>
            <w:noProof/>
            <w:webHidden/>
          </w:rPr>
          <w:tab/>
        </w:r>
        <w:r w:rsidR="00A61239">
          <w:rPr>
            <w:noProof/>
            <w:webHidden/>
          </w:rPr>
          <w:fldChar w:fldCharType="begin"/>
        </w:r>
        <w:r w:rsidR="00A61239">
          <w:rPr>
            <w:noProof/>
            <w:webHidden/>
          </w:rPr>
          <w:instrText xml:space="preserve"> PAGEREF _Toc149917501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7A60B7B5" w14:textId="34D810D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502" w:history="1">
        <w:r w:rsidR="00A61239" w:rsidRPr="00836B9A">
          <w:rPr>
            <w:rStyle w:val="Hiperhivatkozs"/>
            <w:noProof/>
          </w:rPr>
          <w:t>Appendix B.5. Tamil metres</w:t>
        </w:r>
        <w:r w:rsidR="00A61239">
          <w:rPr>
            <w:noProof/>
            <w:webHidden/>
          </w:rPr>
          <w:tab/>
        </w:r>
        <w:r w:rsidR="00A61239">
          <w:rPr>
            <w:noProof/>
            <w:webHidden/>
          </w:rPr>
          <w:fldChar w:fldCharType="begin"/>
        </w:r>
        <w:r w:rsidR="00A61239">
          <w:rPr>
            <w:noProof/>
            <w:webHidden/>
          </w:rPr>
          <w:instrText xml:space="preserve"> PAGEREF _Toc149917502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6B748779" w14:textId="50BD8DE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3" w:history="1">
        <w:r w:rsidR="00A61239" w:rsidRPr="00836B9A">
          <w:rPr>
            <w:rStyle w:val="Hiperhivatkozs"/>
            <w:noProof/>
          </w:rPr>
          <w:t>Appendix C. “Case Studies” in Encoding Complex Layout</w:t>
        </w:r>
        <w:r w:rsidR="00A61239">
          <w:rPr>
            <w:noProof/>
            <w:webHidden/>
          </w:rPr>
          <w:tab/>
        </w:r>
        <w:r w:rsidR="00A61239">
          <w:rPr>
            <w:noProof/>
            <w:webHidden/>
          </w:rPr>
          <w:fldChar w:fldCharType="begin"/>
        </w:r>
        <w:r w:rsidR="00A61239">
          <w:rPr>
            <w:noProof/>
            <w:webHidden/>
          </w:rPr>
          <w:instrText xml:space="preserve"> PAGEREF _Toc149917503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707E1C5F" w14:textId="63BFD543"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4" w:history="1">
        <w:r w:rsidR="00A61239" w:rsidRPr="00836B9A">
          <w:rPr>
            <w:rStyle w:val="Hiperhivatkozs"/>
            <w:noProof/>
          </w:rPr>
          <w:t>12. Case study 1: four-faced stele</w:t>
        </w:r>
        <w:r w:rsidR="00A61239">
          <w:rPr>
            <w:noProof/>
            <w:webHidden/>
          </w:rPr>
          <w:tab/>
        </w:r>
        <w:r w:rsidR="00A61239">
          <w:rPr>
            <w:noProof/>
            <w:webHidden/>
          </w:rPr>
          <w:fldChar w:fldCharType="begin"/>
        </w:r>
        <w:r w:rsidR="00A61239">
          <w:rPr>
            <w:noProof/>
            <w:webHidden/>
          </w:rPr>
          <w:instrText xml:space="preserve"> PAGEREF _Toc149917504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31136C9D" w14:textId="00AC69F7"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5" w:history="1">
        <w:r w:rsidR="00A61239" w:rsidRPr="00836B9A">
          <w:rPr>
            <w:rStyle w:val="Hiperhivatkozs"/>
            <w:noProof/>
          </w:rPr>
          <w:t>13. Case study 2A: copperplate charter with seal and other goodies</w:t>
        </w:r>
        <w:r w:rsidR="00A61239">
          <w:rPr>
            <w:noProof/>
            <w:webHidden/>
          </w:rPr>
          <w:tab/>
        </w:r>
        <w:r w:rsidR="00A61239">
          <w:rPr>
            <w:noProof/>
            <w:webHidden/>
          </w:rPr>
          <w:fldChar w:fldCharType="begin"/>
        </w:r>
        <w:r w:rsidR="00A61239">
          <w:rPr>
            <w:noProof/>
            <w:webHidden/>
          </w:rPr>
          <w:instrText xml:space="preserve"> PAGEREF _Toc149917505 \h </w:instrText>
        </w:r>
        <w:r w:rsidR="00A61239">
          <w:rPr>
            <w:noProof/>
            <w:webHidden/>
          </w:rPr>
        </w:r>
        <w:r w:rsidR="00A61239">
          <w:rPr>
            <w:noProof/>
            <w:webHidden/>
          </w:rPr>
          <w:fldChar w:fldCharType="separate"/>
        </w:r>
        <w:r w:rsidR="001721C1">
          <w:rPr>
            <w:noProof/>
            <w:webHidden/>
          </w:rPr>
          <w:t>161</w:t>
        </w:r>
        <w:r w:rsidR="00A61239">
          <w:rPr>
            <w:noProof/>
            <w:webHidden/>
          </w:rPr>
          <w:fldChar w:fldCharType="end"/>
        </w:r>
      </w:hyperlink>
    </w:p>
    <w:p w14:paraId="513A7F80" w14:textId="384434FB"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6" w:history="1">
        <w:r w:rsidR="00A61239" w:rsidRPr="00836B9A">
          <w:rPr>
            <w:rStyle w:val="Hiperhivatkozs"/>
            <w:noProof/>
          </w:rPr>
          <w:t>14. Case study 2B: copperplate charter with a lost plate reconstructed</w:t>
        </w:r>
        <w:r w:rsidR="00A61239">
          <w:rPr>
            <w:noProof/>
            <w:webHidden/>
          </w:rPr>
          <w:tab/>
        </w:r>
        <w:r w:rsidR="00A61239">
          <w:rPr>
            <w:noProof/>
            <w:webHidden/>
          </w:rPr>
          <w:fldChar w:fldCharType="begin"/>
        </w:r>
        <w:r w:rsidR="00A61239">
          <w:rPr>
            <w:noProof/>
            <w:webHidden/>
          </w:rPr>
          <w:instrText xml:space="preserve"> PAGEREF _Toc149917506 \h </w:instrText>
        </w:r>
        <w:r w:rsidR="00A61239">
          <w:rPr>
            <w:noProof/>
            <w:webHidden/>
          </w:rPr>
        </w:r>
        <w:r w:rsidR="00A61239">
          <w:rPr>
            <w:noProof/>
            <w:webHidden/>
          </w:rPr>
          <w:fldChar w:fldCharType="separate"/>
        </w:r>
        <w:r w:rsidR="001721C1">
          <w:rPr>
            <w:noProof/>
            <w:webHidden/>
          </w:rPr>
          <w:t>163</w:t>
        </w:r>
        <w:r w:rsidR="00A61239">
          <w:rPr>
            <w:noProof/>
            <w:webHidden/>
          </w:rPr>
          <w:fldChar w:fldCharType="end"/>
        </w:r>
      </w:hyperlink>
    </w:p>
    <w:p w14:paraId="4C3A41BE" w14:textId="7767F1D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7" w:history="1">
        <w:r w:rsidR="00A61239" w:rsidRPr="00836B9A">
          <w:rPr>
            <w:rStyle w:val="Hiperhivatkozs"/>
            <w:noProof/>
          </w:rPr>
          <w:t>15. Case study 2C: copperplate charter with a lost plate not reconstructed</w:t>
        </w:r>
        <w:r w:rsidR="00A61239">
          <w:rPr>
            <w:noProof/>
            <w:webHidden/>
          </w:rPr>
          <w:tab/>
        </w:r>
        <w:r w:rsidR="00A61239">
          <w:rPr>
            <w:noProof/>
            <w:webHidden/>
          </w:rPr>
          <w:fldChar w:fldCharType="begin"/>
        </w:r>
        <w:r w:rsidR="00A61239">
          <w:rPr>
            <w:noProof/>
            <w:webHidden/>
          </w:rPr>
          <w:instrText xml:space="preserve"> PAGEREF _Toc149917507 \h </w:instrText>
        </w:r>
        <w:r w:rsidR="00A61239">
          <w:rPr>
            <w:noProof/>
            <w:webHidden/>
          </w:rPr>
        </w:r>
        <w:r w:rsidR="00A61239">
          <w:rPr>
            <w:noProof/>
            <w:webHidden/>
          </w:rPr>
          <w:fldChar w:fldCharType="separate"/>
        </w:r>
        <w:r w:rsidR="001721C1">
          <w:rPr>
            <w:noProof/>
            <w:webHidden/>
          </w:rPr>
          <w:t>164</w:t>
        </w:r>
        <w:r w:rsidR="00A61239">
          <w:rPr>
            <w:noProof/>
            <w:webHidden/>
          </w:rPr>
          <w:fldChar w:fldCharType="end"/>
        </w:r>
      </w:hyperlink>
    </w:p>
    <w:p w14:paraId="71F8F39B" w14:textId="11EE7B4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8" w:history="1">
        <w:r w:rsidR="00A61239" w:rsidRPr="00836B9A">
          <w:rPr>
            <w:rStyle w:val="Hiperhivatkozs"/>
            <w:noProof/>
          </w:rPr>
          <w:t>16. Case study 3: stele with two inscribed faces, an incipit and columns</w:t>
        </w:r>
        <w:r w:rsidR="00A61239">
          <w:rPr>
            <w:noProof/>
            <w:webHidden/>
          </w:rPr>
          <w:tab/>
        </w:r>
        <w:r w:rsidR="00A61239">
          <w:rPr>
            <w:noProof/>
            <w:webHidden/>
          </w:rPr>
          <w:fldChar w:fldCharType="begin"/>
        </w:r>
        <w:r w:rsidR="00A61239">
          <w:rPr>
            <w:noProof/>
            <w:webHidden/>
          </w:rPr>
          <w:instrText xml:space="preserve"> PAGEREF _Toc149917508 \h </w:instrText>
        </w:r>
        <w:r w:rsidR="00A61239">
          <w:rPr>
            <w:noProof/>
            <w:webHidden/>
          </w:rPr>
        </w:r>
        <w:r w:rsidR="00A61239">
          <w:rPr>
            <w:noProof/>
            <w:webHidden/>
          </w:rPr>
          <w:fldChar w:fldCharType="separate"/>
        </w:r>
        <w:r w:rsidR="001721C1">
          <w:rPr>
            <w:noProof/>
            <w:webHidden/>
          </w:rPr>
          <w:t>165</w:t>
        </w:r>
        <w:r w:rsidR="00A61239">
          <w:rPr>
            <w:noProof/>
            <w:webHidden/>
          </w:rPr>
          <w:fldChar w:fldCharType="end"/>
        </w:r>
      </w:hyperlink>
    </w:p>
    <w:p w14:paraId="76A67C7D" w14:textId="4938D7FA"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9" w:history="1">
        <w:r w:rsidR="00A61239" w:rsidRPr="00836B9A">
          <w:rPr>
            <w:rStyle w:val="Hiperhivatkozs"/>
            <w:noProof/>
          </w:rPr>
          <w:t>Appendix D. Language Tags</w:t>
        </w:r>
        <w:r w:rsidR="00A61239">
          <w:rPr>
            <w:noProof/>
            <w:webHidden/>
          </w:rPr>
          <w:tab/>
        </w:r>
        <w:r w:rsidR="00A61239">
          <w:rPr>
            <w:noProof/>
            <w:webHidden/>
          </w:rPr>
          <w:fldChar w:fldCharType="begin"/>
        </w:r>
        <w:r w:rsidR="00A61239">
          <w:rPr>
            <w:noProof/>
            <w:webHidden/>
          </w:rPr>
          <w:instrText xml:space="preserve"> PAGEREF _Toc149917509 \h </w:instrText>
        </w:r>
        <w:r w:rsidR="00A61239">
          <w:rPr>
            <w:noProof/>
            <w:webHidden/>
          </w:rPr>
        </w:r>
        <w:r w:rsidR="00A61239">
          <w:rPr>
            <w:noProof/>
            <w:webHidden/>
          </w:rPr>
          <w:fldChar w:fldCharType="separate"/>
        </w:r>
        <w:r w:rsidR="001721C1">
          <w:rPr>
            <w:noProof/>
            <w:webHidden/>
          </w:rPr>
          <w:t>168</w:t>
        </w:r>
        <w:r w:rsidR="00A61239">
          <w:rPr>
            <w:noProof/>
            <w:webHidden/>
          </w:rPr>
          <w:fldChar w:fldCharType="end"/>
        </w:r>
      </w:hyperlink>
    </w:p>
    <w:p w14:paraId="6C02B8ED" w14:textId="379A307B"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0" w:history="1">
        <w:r w:rsidR="00A61239" w:rsidRPr="00836B9A">
          <w:rPr>
            <w:rStyle w:val="Hiperhivatkozs"/>
            <w:noProof/>
          </w:rPr>
          <w:t>Appendix E. Titling Conventions</w:t>
        </w:r>
        <w:r w:rsidR="00A61239">
          <w:rPr>
            <w:noProof/>
            <w:webHidden/>
          </w:rPr>
          <w:tab/>
        </w:r>
        <w:r w:rsidR="00A61239">
          <w:rPr>
            <w:noProof/>
            <w:webHidden/>
          </w:rPr>
          <w:fldChar w:fldCharType="begin"/>
        </w:r>
        <w:r w:rsidR="00A61239">
          <w:rPr>
            <w:noProof/>
            <w:webHidden/>
          </w:rPr>
          <w:instrText xml:space="preserve"> PAGEREF _Toc149917510 \h </w:instrText>
        </w:r>
        <w:r w:rsidR="00A61239">
          <w:rPr>
            <w:noProof/>
            <w:webHidden/>
          </w:rPr>
        </w:r>
        <w:r w:rsidR="00A61239">
          <w:rPr>
            <w:noProof/>
            <w:webHidden/>
          </w:rPr>
          <w:fldChar w:fldCharType="separate"/>
        </w:r>
        <w:r w:rsidR="001721C1">
          <w:rPr>
            <w:noProof/>
            <w:webHidden/>
          </w:rPr>
          <w:t>170</w:t>
        </w:r>
        <w:r w:rsidR="00A61239">
          <w:rPr>
            <w:noProof/>
            <w:webHidden/>
          </w:rPr>
          <w:fldChar w:fldCharType="end"/>
        </w:r>
      </w:hyperlink>
    </w:p>
    <w:p w14:paraId="3F7D3D21" w14:textId="14E4DA7F"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1" w:history="1">
        <w:r w:rsidR="00A61239" w:rsidRPr="00836B9A">
          <w:rPr>
            <w:rStyle w:val="Hiperhivatkozs"/>
            <w:noProof/>
          </w:rPr>
          <w:t>Appendix F. Normalisation Suggestions</w:t>
        </w:r>
        <w:r w:rsidR="00A61239">
          <w:rPr>
            <w:noProof/>
            <w:webHidden/>
          </w:rPr>
          <w:tab/>
        </w:r>
        <w:r w:rsidR="00A61239">
          <w:rPr>
            <w:noProof/>
            <w:webHidden/>
          </w:rPr>
          <w:fldChar w:fldCharType="begin"/>
        </w:r>
        <w:r w:rsidR="00A61239">
          <w:rPr>
            <w:noProof/>
            <w:webHidden/>
          </w:rPr>
          <w:instrText xml:space="preserve"> PAGEREF _Toc149917511 \h </w:instrText>
        </w:r>
        <w:r w:rsidR="00A61239">
          <w:rPr>
            <w:noProof/>
            <w:webHidden/>
          </w:rPr>
        </w:r>
        <w:r w:rsidR="00A61239">
          <w:rPr>
            <w:noProof/>
            <w:webHidden/>
          </w:rPr>
          <w:fldChar w:fldCharType="separate"/>
        </w:r>
        <w:r w:rsidR="001721C1">
          <w:rPr>
            <w:noProof/>
            <w:webHidden/>
          </w:rPr>
          <w:t>172</w:t>
        </w:r>
        <w:r w:rsidR="00A61239">
          <w:rPr>
            <w:noProof/>
            <w:webHidden/>
          </w:rPr>
          <w:fldChar w:fldCharType="end"/>
        </w:r>
      </w:hyperlink>
    </w:p>
    <w:p w14:paraId="429EFD85" w14:textId="067A36B6"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2" w:history="1">
        <w:r w:rsidR="00A61239" w:rsidRPr="00836B9A">
          <w:rPr>
            <w:rStyle w:val="Hiperhivatkozs"/>
            <w:noProof/>
          </w:rPr>
          <w:t>17. References</w:t>
        </w:r>
        <w:r w:rsidR="00A61239">
          <w:rPr>
            <w:noProof/>
            <w:webHidden/>
          </w:rPr>
          <w:tab/>
        </w:r>
        <w:r w:rsidR="00A61239">
          <w:rPr>
            <w:noProof/>
            <w:webHidden/>
          </w:rPr>
          <w:fldChar w:fldCharType="begin"/>
        </w:r>
        <w:r w:rsidR="00A61239">
          <w:rPr>
            <w:noProof/>
            <w:webHidden/>
          </w:rPr>
          <w:instrText xml:space="preserve"> PAGEREF _Toc149917512 \h </w:instrText>
        </w:r>
        <w:r w:rsidR="00A61239">
          <w:rPr>
            <w:noProof/>
            <w:webHidden/>
          </w:rPr>
        </w:r>
        <w:r w:rsidR="00A61239">
          <w:rPr>
            <w:noProof/>
            <w:webHidden/>
          </w:rPr>
          <w:fldChar w:fldCharType="separate"/>
        </w:r>
        <w:r w:rsidR="001721C1">
          <w:rPr>
            <w:noProof/>
            <w:webHidden/>
          </w:rPr>
          <w:t>173</w:t>
        </w:r>
        <w:r w:rsidR="00A61239">
          <w:rPr>
            <w:noProof/>
            <w:webHidden/>
          </w:rPr>
          <w:fldChar w:fldCharType="end"/>
        </w:r>
      </w:hyperlink>
    </w:p>
    <w:p w14:paraId="3DE590C3" w14:textId="6870ABAF"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49917248"/>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49917249"/>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CDB6E37" w:rsidR="00AA170B" w:rsidRPr="00DD7CCF" w:rsidRDefault="00AA170B" w:rsidP="00F14096">
            <w:pPr>
              <w:pStyle w:val="Tabletext"/>
            </w:pPr>
            <w:r>
              <w:t>2.0</w:t>
            </w:r>
          </w:p>
        </w:tc>
        <w:tc>
          <w:tcPr>
            <w:tcW w:w="2602" w:type="pct"/>
            <w:shd w:val="clear" w:color="auto" w:fill="auto"/>
            <w:tcMar>
              <w:top w:w="100" w:type="dxa"/>
              <w:left w:w="100" w:type="dxa"/>
              <w:bottom w:w="100" w:type="dxa"/>
              <w:right w:w="100" w:type="dxa"/>
            </w:tcMar>
          </w:tcPr>
          <w:p w14:paraId="159D289F" w14:textId="2EEE6785" w:rsidR="00AA170B" w:rsidRPr="00DD7CCF" w:rsidRDefault="00AA170B" w:rsidP="00F14096">
            <w:pPr>
              <w:pStyle w:val="Tabletext"/>
            </w:pPr>
            <w:r>
              <w:t>Integration of ongoing revision</w:t>
            </w:r>
          </w:p>
        </w:tc>
        <w:tc>
          <w:tcPr>
            <w:tcW w:w="1599" w:type="pct"/>
            <w:shd w:val="clear" w:color="auto" w:fill="auto"/>
            <w:tcMar>
              <w:top w:w="100" w:type="dxa"/>
              <w:left w:w="100" w:type="dxa"/>
              <w:bottom w:w="100" w:type="dxa"/>
              <w:right w:w="100" w:type="dxa"/>
            </w:tcMar>
          </w:tcPr>
          <w:p w14:paraId="492C1455" w14:textId="45B6512C" w:rsidR="00AA170B" w:rsidRPr="00DD7CCF" w:rsidRDefault="00AA170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49917250"/>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49917251"/>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3A2C3949" w14:textId="035FDDA7"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1721C1">
        <w:t>2.3.6</w:t>
      </w:r>
      <w:r>
        <w:fldChar w:fldCharType="end"/>
      </w:r>
      <w:r>
        <w:t>) have been elaborated and clarified</w:t>
      </w:r>
    </w:p>
    <w:p w14:paraId="075B5E13" w14:textId="3A7DE0A2"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1721C1">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1721C1">
        <w:t>2.3.7</w:t>
      </w:r>
      <w:r w:rsidR="00A30A7D">
        <w:fldChar w:fldCharType="end"/>
      </w:r>
      <w:r>
        <w:t>)</w:t>
      </w:r>
    </w:p>
    <w:p w14:paraId="426CBDB3" w14:textId="312090C8"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1721C1">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1721C1">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1721C1">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17E17610" w14:textId="6042A4C0"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1721C1">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4A9C1585"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1721C1">
        <w:t>4.3.2</w:t>
      </w:r>
      <w:r>
        <w:fldChar w:fldCharType="end"/>
      </w:r>
    </w:p>
    <w:p w14:paraId="021389FE" w14:textId="4CC4CBB5"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1721C1">
        <w:t>4.3.6</w:t>
      </w:r>
      <w:r>
        <w:fldChar w:fldCharType="end"/>
      </w:r>
      <w:r>
        <w:t>)</w:t>
      </w:r>
    </w:p>
    <w:p w14:paraId="7E0D469E" w14:textId="6B2A0619"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1721C1">
        <w:t>7.5.1</w:t>
      </w:r>
      <w:r>
        <w:fldChar w:fldCharType="end"/>
      </w:r>
      <w:r>
        <w:t>, resulting in a renumbering of the sections from §4.4 onward and the subsections from §7.5.1 onward</w:t>
      </w:r>
    </w:p>
    <w:p w14:paraId="78FD00A3" w14:textId="0EAF3565"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1721C1">
        <w:t>4.4.2</w:t>
      </w:r>
      <w:r>
        <w:fldChar w:fldCharType="end"/>
      </w:r>
      <w:r>
        <w:t>)</w:t>
      </w:r>
    </w:p>
    <w:p w14:paraId="68819589" w14:textId="01E506F6" w:rsidR="00F67963" w:rsidRDefault="00F67963" w:rsidP="00F67963">
      <w:pPr>
        <w:pStyle w:val="Lista"/>
      </w:pPr>
      <w:r>
        <w:lastRenderedPageBreak/>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1721C1">
        <w:t>5.5</w:t>
      </w:r>
      <w:r>
        <w:fldChar w:fldCharType="end"/>
      </w:r>
    </w:p>
    <w:p w14:paraId="578AA863" w14:textId="64E229BA"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1721C1">
        <w:t>6.1.4</w:t>
      </w:r>
      <w:r>
        <w:fldChar w:fldCharType="end"/>
      </w:r>
      <w:r>
        <w:t>) have been revised for clarity and slightly expanded</w:t>
      </w:r>
    </w:p>
    <w:p w14:paraId="6AAC34E0" w14:textId="4ACA4195" w:rsidR="00F67963" w:rsidRDefault="00F67963" w:rsidP="00F67963">
      <w:pPr>
        <w:pStyle w:val="Lista"/>
      </w:pPr>
      <w:r>
        <w:t>a new section §</w:t>
      </w:r>
      <w:r>
        <w:fldChar w:fldCharType="begin"/>
      </w:r>
      <w:r>
        <w:instrText xml:space="preserve"> REF _Ref63674857 \r \h </w:instrText>
      </w:r>
      <w:r>
        <w:fldChar w:fldCharType="separate"/>
      </w:r>
      <w:r w:rsidR="001721C1">
        <w:t>6.4</w:t>
      </w:r>
      <w:r>
        <w:fldChar w:fldCharType="end"/>
      </w:r>
      <w:r>
        <w:t xml:space="preserve"> has been added to cater for </w:t>
      </w:r>
      <w:r>
        <w:rPr>
          <w:b/>
          <w:bCs/>
        </w:rPr>
        <w:t>scribal omissions that cannot be restored</w:t>
      </w:r>
    </w:p>
    <w:p w14:paraId="5367B431" w14:textId="3888883E"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1721C1">
        <w:t>7.1.4</w:t>
      </w:r>
      <w:r>
        <w:fldChar w:fldCharType="end"/>
      </w:r>
      <w:r>
        <w:t>)</w:t>
      </w:r>
    </w:p>
    <w:p w14:paraId="56B063DB" w14:textId="614F9205"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1721C1">
        <w:t>7.3.1</w:t>
      </w:r>
      <w:r>
        <w:fldChar w:fldCharType="end"/>
      </w:r>
      <w:r>
        <w:t>)</w:t>
      </w:r>
    </w:p>
    <w:p w14:paraId="5BFF32F8" w14:textId="0874D12E"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1721C1">
        <w:t>7.5.5</w:t>
      </w:r>
      <w:r>
        <w:fldChar w:fldCharType="end"/>
      </w:r>
      <w:r>
        <w:t>)</w:t>
      </w:r>
    </w:p>
    <w:p w14:paraId="2840CB7D" w14:textId="2C17A4F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1721C1">
        <w:t>7.6</w:t>
      </w:r>
      <w:r>
        <w:fldChar w:fldCharType="end"/>
      </w:r>
      <w:r>
        <w:t>)</w:t>
      </w:r>
    </w:p>
    <w:p w14:paraId="400C1FE8" w14:textId="655AFD42"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1721C1">
        <w:t>9.1.6</w:t>
      </w:r>
      <w:r>
        <w:fldChar w:fldCharType="end"/>
      </w:r>
      <w:r>
        <w:t>)</w:t>
      </w:r>
    </w:p>
    <w:p w14:paraId="0629D98C" w14:textId="5BD8167F"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1721C1">
        <w:t>9.2.1</w:t>
      </w:r>
      <w:r>
        <w:fldChar w:fldCharType="end"/>
      </w:r>
      <w:r>
        <w:t>)</w:t>
      </w:r>
    </w:p>
    <w:p w14:paraId="70867FC1" w14:textId="3F7ED238"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1721C1">
        <w:t>9.2.2</w:t>
      </w:r>
      <w:r>
        <w:fldChar w:fldCharType="end"/>
      </w:r>
      <w:r>
        <w:t>)</w:t>
      </w:r>
    </w:p>
    <w:p w14:paraId="6F3E254C" w14:textId="2A4F2E53"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t>9.2.3</w:t>
      </w:r>
      <w:r>
        <w:fldChar w:fldCharType="end"/>
      </w:r>
      <w:r>
        <w:t>)</w:t>
      </w:r>
    </w:p>
    <w:p w14:paraId="2370AF8E" w14:textId="38F4505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1721C1">
        <w:t>9.2.3</w:t>
      </w:r>
      <w:r>
        <w:fldChar w:fldCharType="end"/>
      </w:r>
      <w:r>
        <w:t>)</w:t>
      </w:r>
    </w:p>
    <w:p w14:paraId="3294E853" w14:textId="6D9092E9"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1721C1">
        <w:t>9.4.3</w:t>
      </w:r>
      <w:r>
        <w:fldChar w:fldCharType="end"/>
      </w:r>
      <w:r>
        <w:t>)</w:t>
      </w:r>
    </w:p>
    <w:p w14:paraId="414A2BF1" w14:textId="45F7991A"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1721C1">
        <w:t>10.4.1</w:t>
      </w:r>
      <w:r>
        <w:fldChar w:fldCharType="end"/>
      </w:r>
      <w:r>
        <w:t>), in particular for notes concerning bibliographic items</w:t>
      </w:r>
    </w:p>
    <w:p w14:paraId="0D4CFD88" w14:textId="642309A2"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1721C1">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20A9B571" w14:textId="3DC72759"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1721C1">
        <w:t>Appendix B.4.2</w:t>
      </w:r>
      <w:r>
        <w:fldChar w:fldCharType="end"/>
      </w:r>
      <w:r>
        <w:t>)</w:t>
      </w:r>
    </w:p>
    <w:p w14:paraId="3FAE52D3" w14:textId="4F5082B4"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1721C1">
        <w:t>0</w:t>
      </w:r>
      <w:r>
        <w:fldChar w:fldCharType="end"/>
      </w:r>
      <w:r>
        <w:t>)</w:t>
      </w:r>
    </w:p>
    <w:p w14:paraId="2348E0E4" w14:textId="15C8055F" w:rsidR="00C02B8C" w:rsidRPr="00DD7CCF" w:rsidRDefault="004D2E67" w:rsidP="00EB2024">
      <w:pPr>
        <w:pStyle w:val="Cmsor2"/>
      </w:pPr>
      <w:bookmarkStart w:id="15" w:name="_mnn7i9yp8l0l" w:colFirst="0" w:colLast="0"/>
      <w:bookmarkStart w:id="16" w:name="_Toc149917252"/>
      <w:bookmarkEnd w:id="15"/>
      <w:r w:rsidRPr="00DD7CCF">
        <w:t xml:space="preserve">Introductory </w:t>
      </w:r>
      <w:r w:rsidR="006733B4" w:rsidRPr="00DD7CCF">
        <w:t>remarks</w:t>
      </w:r>
      <w:bookmarkEnd w:id="16"/>
    </w:p>
    <w:p w14:paraId="3DE85409" w14:textId="4CF06B00" w:rsidR="00C02B8C" w:rsidRPr="00DD7CCF" w:rsidRDefault="004D2E67" w:rsidP="00EB2024">
      <w:pPr>
        <w:pStyle w:val="Cmsor3"/>
      </w:pPr>
      <w:bookmarkStart w:id="17" w:name="_pxxk68dqnvkk" w:colFirst="0" w:colLast="0"/>
      <w:bookmarkStart w:id="18" w:name="_Toc149917253"/>
      <w:bookmarkEnd w:id="17"/>
      <w:r w:rsidRPr="00DD7CCF">
        <w:t>Acknowledgements</w:t>
      </w:r>
      <w:bookmarkEnd w:id="18"/>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19" w:name="_Toc149917254"/>
      <w:r>
        <w:t>Scope</w:t>
      </w:r>
      <w:bookmarkEnd w:id="19"/>
    </w:p>
    <w:p w14:paraId="64C167EC" w14:textId="52E1A5B9" w:rsidR="00CF217C" w:rsidRPr="00CF217C" w:rsidRDefault="000D443E" w:rsidP="000D443E">
      <w:r>
        <w:t>T</w:t>
      </w:r>
      <w:r w:rsidR="00CF217C">
        <w:t>his Guide is for the EpiDoc compliant encoding of original sources for the DHARMA project</w:t>
      </w:r>
      <w:r>
        <w:t>. T</w:t>
      </w:r>
      <w:r w:rsidR="00CF217C">
        <w:t>he Guide has been composed primarily with epigraphic texts in mind, but is also applicable to the encoding of diplomatic editions of manuscripts</w:t>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0" w:name="_10lqdugq9c0g" w:colFirst="0" w:colLast="0"/>
      <w:bookmarkStart w:id="21" w:name="_Toc149917255"/>
      <w:bookmarkEnd w:id="20"/>
      <w:r w:rsidRPr="00DD7CCF">
        <w:t xml:space="preserve">Further </w:t>
      </w:r>
      <w:r w:rsidR="00B30777">
        <w:t>r</w:t>
      </w:r>
      <w:r w:rsidRPr="00DD7CCF">
        <w:t>eading</w:t>
      </w:r>
      <w:bookmarkEnd w:id="21"/>
    </w:p>
    <w:p w14:paraId="65FAB615" w14:textId="77777777" w:rsidR="00C02B8C" w:rsidRPr="00DD7CCF" w:rsidRDefault="004D2E67" w:rsidP="00E2714A">
      <w:pPr>
        <w:pStyle w:val="Lista"/>
      </w:pPr>
      <w:r w:rsidRPr="00DD7CCF">
        <w:t>if you are entirely new to XML or the idea of markup, we recommend</w:t>
      </w:r>
    </w:p>
    <w:p w14:paraId="5E282AA7" w14:textId="17AD4F7C"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14:paraId="45F93F81" w14:textId="1890B2F4"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9762B27" w:rsidR="004F4C63" w:rsidRPr="00DD7CCF" w:rsidRDefault="004D2E67" w:rsidP="00E2714A">
      <w:pPr>
        <w:pStyle w:val="Lista2"/>
      </w:pPr>
      <w:r w:rsidRPr="00DD7CCF">
        <w:t xml:space="preserve">for a more in-depth introduction, read the current version of the ur-text “A Gentle Introduction to XML” at </w:t>
      </w:r>
      <w:hyperlink r:id="rId12">
        <w:r w:rsidRPr="00DD7CCF">
          <w:rPr>
            <w:color w:val="1155CC"/>
            <w:u w:val="single"/>
          </w:rPr>
          <w:t>https://www.tei-c.org/release/doc/tei-p5-doc/en/html/SG.html</w:t>
        </w:r>
      </w:hyperlink>
    </w:p>
    <w:p w14:paraId="325AB2A2" w14:textId="2906D42D"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4643D361"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2D0D71D9" w:rsidR="004F4C63" w:rsidRPr="00DD7CCF" w:rsidRDefault="004D2E67" w:rsidP="00E2714A">
      <w:pPr>
        <w:pStyle w:val="Lista2"/>
      </w:pPr>
      <w:r w:rsidRPr="00DD7CCF">
        <w:lastRenderedPageBreak/>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EB2024">
      <w:pPr>
        <w:pStyle w:val="Cmsor3"/>
      </w:pPr>
      <w:bookmarkStart w:id="22" w:name="_tm2h1v9vrjxa" w:colFirst="0" w:colLast="0"/>
      <w:bookmarkStart w:id="23" w:name="_Toc149917256"/>
      <w:bookmarkEnd w:id="22"/>
      <w:r w:rsidRPr="00DD7CCF">
        <w:t>Software</w:t>
      </w:r>
      <w:bookmarkEnd w:id="23"/>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4F9F2D87" w:rsidR="00DB65A6" w:rsidRDefault="00DB65A6" w:rsidP="000D443E">
      <w:pPr>
        <w:pStyle w:val="Lista"/>
      </w:pPr>
      <w:r>
        <w:t xml:space="preserve">for using Oxygen with the DHARMA XML schema: </w:t>
      </w:r>
      <w:hyperlink r:id="rId16" w:history="1">
        <w:r>
          <w:rPr>
            <w:rStyle w:val="Hiperhivatkozs"/>
          </w:rPr>
          <w:t>https://github.com/erc-dharma/project-documentation/blob/66167c20f4be621256460be1640cb7a727104854/schema/README.md</w:t>
        </w:r>
      </w:hyperlink>
    </w:p>
    <w:p w14:paraId="692FB02D" w14:textId="7DAB62C0" w:rsidR="00DB65A6" w:rsidRDefault="00DB65A6" w:rsidP="000D443E">
      <w:pPr>
        <w:pStyle w:val="Lista"/>
      </w:pPr>
      <w:r>
        <w:t xml:space="preserve">for setting up Oxygen to create human-readable HTML from an XML edition: </w:t>
      </w:r>
      <w:hyperlink r:id="rId17" w:history="1">
        <w:r>
          <w:rPr>
            <w:rStyle w:val="Hiperhivatkozs"/>
          </w:rPr>
          <w:t>https://github.com/erc-dharma/project-documentation/blob/master/stylesheets/README.md</w:t>
        </w:r>
      </w:hyperlink>
    </w:p>
    <w:p w14:paraId="33F1C95C" w14:textId="7A1C0CB3" w:rsidR="000D443E" w:rsidRDefault="000D443E" w:rsidP="000D443E">
      <w:pPr>
        <w:pStyle w:val="Lista"/>
      </w:pPr>
      <w:r>
        <w:t xml:space="preserve">for using Visual Studion Code: </w:t>
      </w:r>
      <w:hyperlink r:id="rId18" w:history="1">
        <w:r>
          <w:rPr>
            <w:rStyle w:val="Hiperhivatkozs"/>
          </w:rPr>
          <w:t>https://erc-dharma.github.io/project-documentation/visual-code/UsingVS_v01</w:t>
        </w:r>
      </w:hyperlink>
    </w:p>
    <w:p w14:paraId="3F160588" w14:textId="77777777" w:rsidR="00C02B8C" w:rsidRPr="00DD7CCF" w:rsidRDefault="004D2E67" w:rsidP="00EB2024">
      <w:pPr>
        <w:pStyle w:val="Cmsor3"/>
      </w:pPr>
      <w:bookmarkStart w:id="24" w:name="_h6ld3i1yh73t" w:colFirst="0" w:colLast="0"/>
      <w:bookmarkStart w:id="25" w:name="_Toc149917257"/>
      <w:bookmarkEnd w:id="24"/>
      <w:r w:rsidRPr="00DD7CCF">
        <w:t>Miscellaneous</w:t>
      </w:r>
      <w:bookmarkEnd w:id="25"/>
    </w:p>
    <w:p w14:paraId="30A7E302" w14:textId="4583C771" w:rsidR="00C02B8C" w:rsidRPr="00DD7CCF" w:rsidRDefault="000D443E" w:rsidP="00D30A51">
      <w:r>
        <w:t>T</w:t>
      </w:r>
      <w:r w:rsidR="004D2E67" w:rsidRPr="00DD7CCF">
        <w:t>he text fragments used for illustration are mostly Sanskrit from India</w:t>
      </w:r>
      <w:r>
        <w:t>. C</w:t>
      </w:r>
      <w:r w:rsidR="004D2E67" w:rsidRPr="00DD7CCF">
        <w:t>ontributors working with other languages and regions are welcome to submit samples more relevant to their work, especially if these may require a way of treatment different from the methods described here</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38B1C841"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and highlighted in the same way as elements.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6" w:name="_66jpmlsjumit" w:colFirst="0" w:colLast="0"/>
      <w:bookmarkStart w:id="27" w:name="_Toc149917258"/>
      <w:bookmarkEnd w:id="26"/>
      <w:r w:rsidRPr="00DD7CCF">
        <w:t xml:space="preserve">Terms and </w:t>
      </w:r>
      <w:r w:rsidR="006733B4" w:rsidRPr="00DD7CCF">
        <w:t>definitions</w:t>
      </w:r>
      <w:bookmarkEnd w:id="27"/>
    </w:p>
    <w:p w14:paraId="178AC1BD" w14:textId="36E2E25A" w:rsidR="00C02B8C" w:rsidRPr="00DD7CCF" w:rsidRDefault="004D2E67" w:rsidP="00EB2024">
      <w:pPr>
        <w:pStyle w:val="Cmsor3"/>
      </w:pPr>
      <w:bookmarkStart w:id="28" w:name="_ktq4gtyoojde" w:colFirst="0" w:colLast="0"/>
      <w:bookmarkStart w:id="29" w:name="_Toc149917259"/>
      <w:bookmarkEnd w:id="28"/>
      <w:r w:rsidRPr="00DD7CCF">
        <w:t>Abbreviations</w:t>
      </w:r>
      <w:bookmarkEnd w:id="29"/>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F47381">
        <w:rPr>
          <w:rStyle w:val="Lbjegyzet-hivatkozs"/>
        </w:rPr>
        <w:footnoteReference w:id="3"/>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F47381">
        <w:rPr>
          <w:rStyle w:val="Lbjegyzet-hivatkozs"/>
        </w:rPr>
        <w:footnoteReference w:id="4"/>
      </w:r>
    </w:p>
    <w:p w14:paraId="11100BC2" w14:textId="77777777" w:rsidR="00C02B8C" w:rsidRPr="00DD7CCF" w:rsidRDefault="00A938E4" w:rsidP="00A938E4">
      <w:pPr>
        <w:pStyle w:val="Legend"/>
      </w:pPr>
      <w:r>
        <w:lastRenderedPageBreak/>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F47381">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F47381">
        <w:rPr>
          <w:rStyle w:val="Lbjegyzet-hivatkozs"/>
        </w:rPr>
        <w:footnoteReference w:id="6"/>
      </w:r>
    </w:p>
    <w:p w14:paraId="1EBE1D0A" w14:textId="77777777" w:rsidR="00C02B8C" w:rsidRPr="00DD7CCF" w:rsidRDefault="004D2E67" w:rsidP="00EB2024">
      <w:pPr>
        <w:pStyle w:val="Cmsor3"/>
      </w:pPr>
      <w:bookmarkStart w:id="30" w:name="_u31qo517lzme" w:colFirst="0" w:colLast="0"/>
      <w:bookmarkStart w:id="31" w:name="_Toc149917260"/>
      <w:bookmarkStart w:id="32" w:name="_Ref149918317"/>
      <w:bookmarkEnd w:id="30"/>
      <w:r w:rsidRPr="00DD7CCF">
        <w:t>Basic terminology</w:t>
      </w:r>
      <w:bookmarkEnd w:id="31"/>
      <w:bookmarkEnd w:id="32"/>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F47381">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3" w:name="_2jkucuulj067" w:colFirst="0" w:colLast="0"/>
      <w:bookmarkStart w:id="34" w:name="_Ref43978696"/>
      <w:bookmarkStart w:id="35" w:name="_Toc149917261"/>
      <w:bookmarkEnd w:id="33"/>
      <w:commentRangeStart w:id="36"/>
      <w:r w:rsidRPr="00DD7CCF">
        <w:t>XML terms and concepts</w:t>
      </w:r>
      <w:bookmarkEnd w:id="34"/>
      <w:commentRangeEnd w:id="36"/>
      <w:r w:rsidR="00AD56A0">
        <w:rPr>
          <w:rStyle w:val="Jegyzethivatkozs"/>
          <w:rFonts w:ascii="Gentium Plus" w:hAnsi="Gentium Plus" w:cs="Mangal"/>
          <w:kern w:val="0"/>
        </w:rPr>
        <w:commentReference w:id="36"/>
      </w:r>
      <w:bookmarkEnd w:id="35"/>
    </w:p>
    <w:p w14:paraId="2F8EDF69" w14:textId="441F37B8" w:rsidR="00C02B8C" w:rsidRPr="00DD7CCF" w:rsidRDefault="00AD56A0" w:rsidP="00E2714A">
      <w:pPr>
        <w:pStyle w:val="Lista"/>
      </w:pPr>
      <w:r>
        <w:t>@@@</w:t>
      </w:r>
      <w:r w:rsidR="004D2E67" w:rsidRPr="00DD7CCF">
        <w:t xml:space="preserve">the conceptual model of XML is based on structural units technically known as </w:t>
      </w:r>
      <w:r w:rsidR="004D2E67" w:rsidRPr="005D2B22">
        <w:rPr>
          <w:b/>
          <w:bCs/>
        </w:rPr>
        <w:t>elements</w:t>
      </w:r>
      <w:r w:rsidR="004D2E67"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lastRenderedPageBreak/>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69C0E7C3"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1721C1">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lastRenderedPageBreak/>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6E5DA465" w:rsidR="00AE23C3" w:rsidRPr="00DD7CCF" w:rsidRDefault="00AE23C3" w:rsidP="00AE23C3">
            <w:pPr>
              <w:pStyle w:val="Kpalrs"/>
            </w:pPr>
            <w:bookmarkStart w:id="37" w:name="_Ref43993481"/>
            <w:r w:rsidRPr="00DD7CCF">
              <w:t xml:space="preserve">Example </w:t>
            </w:r>
            <w:fldSimple w:instr=" STYLEREF 3 \s ">
              <w:r w:rsidR="001721C1">
                <w:rPr>
                  <w:noProof/>
                </w:rPr>
                <w:t>1.3.3</w:t>
              </w:r>
            </w:fldSimple>
            <w:r w:rsidR="00EE7E86" w:rsidRPr="00DD7CCF">
              <w:t>.</w:t>
            </w:r>
            <w:fldSimple w:instr=" SEQ Example \* ALPHABETIC \s 3 ">
              <w:r w:rsidR="001721C1">
                <w:rPr>
                  <w:noProof/>
                </w:rPr>
                <w:t>A</w:t>
              </w:r>
            </w:fldSimple>
            <w:bookmarkEnd w:id="37"/>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609EB387"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1721C1" w:rsidRPr="00DD7CCF">
        <w:t xml:space="preserve">Example </w:t>
      </w:r>
      <w:r w:rsidR="001721C1">
        <w:rPr>
          <w:noProof/>
        </w:rPr>
        <w:t>1.3.3</w:t>
      </w:r>
      <w:r w:rsidR="001721C1" w:rsidRPr="00DD7CCF">
        <w:rPr>
          <w:noProof/>
        </w:rPr>
        <w:t>.</w:t>
      </w:r>
      <w:r w:rsidR="001721C1">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359B9DB"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lastRenderedPageBreak/>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F47381">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F47381">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lastRenderedPageBreak/>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38" w:name="_a0njpk1xs3b7" w:colFirst="0" w:colLast="0"/>
      <w:bookmarkStart w:id="39" w:name="_Ref43990537"/>
      <w:bookmarkStart w:id="40" w:name="_Toc149917262"/>
      <w:bookmarkEnd w:id="38"/>
      <w:commentRangeStart w:id="41"/>
      <w:r w:rsidRPr="00DD7CCF">
        <w:t>Conceptual markup</w:t>
      </w:r>
      <w:bookmarkEnd w:id="39"/>
      <w:bookmarkEnd w:id="40"/>
      <w:commentRangeEnd w:id="41"/>
      <w:r w:rsidR="00D82BB6">
        <w:rPr>
          <w:rStyle w:val="Jegyzethivatkozs"/>
          <w:rFonts w:ascii="Gentium Plus" w:hAnsi="Gentium Plus" w:cs="Mangal"/>
          <w:kern w:val="0"/>
        </w:rPr>
        <w:commentReference w:id="41"/>
      </w:r>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F47381">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2" w:name="_z3xeqgcx3br1" w:colFirst="0" w:colLast="0"/>
      <w:bookmarkStart w:id="43" w:name="_Ref43990558"/>
      <w:bookmarkStart w:id="44" w:name="_Toc149917263"/>
      <w:bookmarkEnd w:id="42"/>
      <w:commentRangeStart w:id="45"/>
      <w:r w:rsidRPr="00DD7CCF">
        <w:t xml:space="preserve">The </w:t>
      </w:r>
      <w:r w:rsidR="006733B4" w:rsidRPr="00DD7CCF">
        <w:t xml:space="preserve">structure </w:t>
      </w:r>
      <w:r w:rsidRPr="00DD7CCF">
        <w:t xml:space="preserve">of an EpiDoc </w:t>
      </w:r>
      <w:r w:rsidR="006733B4" w:rsidRPr="00DD7CCF">
        <w:t>edition</w:t>
      </w:r>
      <w:bookmarkEnd w:id="43"/>
      <w:bookmarkEnd w:id="44"/>
      <w:commentRangeEnd w:id="45"/>
      <w:r w:rsidR="00D82BB6">
        <w:rPr>
          <w:rStyle w:val="Jegyzethivatkozs"/>
          <w:rFonts w:ascii="Gentium Plus" w:hAnsi="Gentium Plus" w:cs="Mangal"/>
          <w:kern w:val="0"/>
        </w:rPr>
        <w:commentReference w:id="45"/>
      </w:r>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1D523ECC" w:rsidR="004F4C63" w:rsidRPr="00DD7CCF" w:rsidRDefault="004D2E67" w:rsidP="00E2714A">
      <w:pPr>
        <w:pStyle w:val="Lista3"/>
      </w:pPr>
      <w:r w:rsidRPr="00DD7CCF">
        <w:t xml:space="preserve">the template file is available at </w:t>
      </w:r>
      <w:hyperlink r:id="rId23">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67521591" w:rsidR="00C02B8C" w:rsidRPr="00DD7CCF" w:rsidRDefault="004D2E67" w:rsidP="00E2714A">
      <w:pPr>
        <w:pStyle w:val="Lista2"/>
      </w:pPr>
      <w:r w:rsidRPr="00DD7CCF">
        <w:lastRenderedPageBreak/>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1721C1">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7CE69742"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50E38C86"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1B5A7F1E"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0B4056E6"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7DA20666"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38B3DD5"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9.2.6</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77B62338"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3B42D121" w:rsidR="00C02B8C" w:rsidRPr="00DD7CCF" w:rsidRDefault="004D2E67" w:rsidP="00EB2024">
      <w:pPr>
        <w:pStyle w:val="Cmsor1"/>
      </w:pPr>
      <w:bookmarkStart w:id="46" w:name="_a88bdnf7s1v4" w:colFirst="0" w:colLast="0"/>
      <w:bookmarkStart w:id="47" w:name="_Ref43978632"/>
      <w:bookmarkStart w:id="48" w:name="_Toc149917264"/>
      <w:bookmarkEnd w:id="46"/>
      <w:r w:rsidRPr="00DD7CCF">
        <w:lastRenderedPageBreak/>
        <w:t xml:space="preserve">Marking up </w:t>
      </w:r>
      <w:r w:rsidR="006733B4" w:rsidRPr="00DD7CCF">
        <w:t>intrinsic structure in the edition</w:t>
      </w:r>
      <w:bookmarkEnd w:id="47"/>
      <w:bookmarkEnd w:id="48"/>
    </w:p>
    <w:p w14:paraId="1261C75C" w14:textId="17DA14E8" w:rsidR="00C02B8C" w:rsidRDefault="006733B4" w:rsidP="00EB2024">
      <w:pPr>
        <w:pStyle w:val="Cmsor2"/>
      </w:pPr>
      <w:bookmarkStart w:id="49" w:name="_npo9c26uh9kc" w:colFirst="0" w:colLast="0"/>
      <w:bookmarkStart w:id="50" w:name="_Toc149917265"/>
      <w:bookmarkEnd w:id="49"/>
      <w:r>
        <w:t>Using b</w:t>
      </w:r>
      <w:r w:rsidR="004D2E67" w:rsidRPr="0045293E">
        <w:t xml:space="preserve">lock-level </w:t>
      </w:r>
      <w:r w:rsidRPr="0045293E">
        <w:t xml:space="preserve">containers </w:t>
      </w:r>
      <w:r w:rsidR="004D2E67" w:rsidRPr="0045293E">
        <w:t>for Intrinsic Structure</w:t>
      </w:r>
      <w:bookmarkEnd w:id="50"/>
    </w:p>
    <w:p w14:paraId="4C29D72F" w14:textId="6655BED3" w:rsidR="00C02B8C" w:rsidRPr="00DD7CCF" w:rsidRDefault="004D2E67" w:rsidP="00EB2024">
      <w:pPr>
        <w:pStyle w:val="Cmsor3"/>
      </w:pPr>
      <w:bookmarkStart w:id="51" w:name="_jc4wva15vg6u" w:colFirst="0" w:colLast="0"/>
      <w:bookmarkStart w:id="52" w:name="_Toc149917266"/>
      <w:bookmarkEnd w:id="51"/>
      <w:r w:rsidRPr="00DD7CCF">
        <w:t>Overview</w:t>
      </w:r>
      <w:bookmarkEnd w:id="52"/>
    </w:p>
    <w:p w14:paraId="2B7FDDEB" w14:textId="4DB736EA" w:rsidR="00C02B8C" w:rsidRPr="00DD7CCF" w:rsidRDefault="00D82BB6" w:rsidP="006733B4">
      <w:r>
        <w:t>Intrinsic structure is defined (§</w:t>
      </w:r>
      <w:r>
        <w:fldChar w:fldCharType="begin"/>
      </w:r>
      <w:r>
        <w:instrText xml:space="preserve"> REF _Ref149918317 \r \h </w:instrText>
      </w:r>
      <w:r>
        <w:fldChar w:fldCharType="separate"/>
      </w:r>
      <w:r w:rsidR="001721C1">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1721C1">
        <w:t>3.4</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1721C1">
        <w:t>2.2</w:t>
      </w:r>
      <w:r>
        <w:fldChar w:fldCharType="end"/>
      </w:r>
      <w:r w:rsidR="004D2E67" w:rsidRPr="00DD7CCF">
        <w:t>)</w:t>
      </w:r>
      <w:r>
        <w:t xml:space="preserve">, or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004D2E67" w:rsidRPr="00DD7CCF">
        <w:t>)</w:t>
      </w:r>
      <w:r>
        <w:t>. A</w:t>
      </w:r>
      <w:r w:rsidR="004D2E67" w:rsidRPr="00DD7CCF">
        <w:t>ny number of these elements may be used in any sequence as called for by the nature of the text, but these elements may never be nested in one another</w:t>
      </w:r>
      <w:r>
        <w:t>.</w:t>
      </w:r>
      <w:r w:rsidR="006733B4">
        <w:t xml:space="preserve"> See also §</w:t>
      </w:r>
      <w:r w:rsidR="006733B4">
        <w:fldChar w:fldCharType="begin"/>
      </w:r>
      <w:r w:rsidR="006733B4">
        <w:instrText xml:space="preserve"> REF _Ref43978660 \r \h </w:instrText>
      </w:r>
      <w:r w:rsidR="006733B4">
        <w:fldChar w:fldCharType="separate"/>
      </w:r>
      <w:r w:rsidR="001721C1">
        <w:t>8.2</w:t>
      </w:r>
      <w:r w:rsidR="006733B4">
        <w:fldChar w:fldCharType="end"/>
      </w:r>
      <w:r w:rsidR="006733B4">
        <w:t xml:space="preserve"> for general guidelines on hierarchy, including cases where empty elements may appear in an edition outside one of these structural containers.</w:t>
      </w:r>
    </w:p>
    <w:p w14:paraId="637144B4" w14:textId="2528C223" w:rsidR="00C02B8C" w:rsidRPr="00DD7CCF" w:rsidRDefault="009F2799" w:rsidP="00EB2024">
      <w:pPr>
        <w:pStyle w:val="Cmsor3"/>
      </w:pPr>
      <w:bookmarkStart w:id="53" w:name="_5nopgd94ub2w" w:colFirst="0" w:colLast="0"/>
      <w:bookmarkStart w:id="54" w:name="_Ref61250776"/>
      <w:bookmarkStart w:id="55" w:name="_Toc149917267"/>
      <w:bookmarkEnd w:id="53"/>
      <w:r w:rsidRPr="009F2799">
        <w:t xml:space="preserve">Text segmentation </w:t>
      </w:r>
      <w:r w:rsidR="005343B3">
        <w:t xml:space="preserve">interacting </w:t>
      </w:r>
      <w:r w:rsidRPr="009F2799">
        <w:t>with container boundaries</w:t>
      </w:r>
      <w:bookmarkEnd w:id="54"/>
      <w:bookmarkEnd w:id="55"/>
    </w:p>
    <w:p w14:paraId="6F535F67" w14:textId="2A4ADB88" w:rsidR="009F2799" w:rsidRPr="00DD7CCF" w:rsidRDefault="009F2799" w:rsidP="009F2799">
      <w:pPr>
        <w:pStyle w:val="Lista"/>
      </w:pPr>
      <w:r w:rsidRPr="00DD7CCF">
        <w:t xml:space="preserve">if a </w:t>
      </w:r>
      <w:r w:rsidRPr="005343B3">
        <w:rPr>
          <w:b/>
          <w:bCs/>
        </w:rPr>
        <w:t>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1721C1">
        <w:t>4.2.4</w:t>
      </w:r>
      <w:r w:rsidR="005343B3">
        <w:fldChar w:fldCharType="end"/>
      </w:r>
      <w:r w:rsidR="005343B3">
        <w:t xml:space="preserve">) </w:t>
      </w:r>
      <w:r w:rsidRPr="00DD7CCF">
        <w:t xml:space="preserve">is to be </w:t>
      </w:r>
      <w:r w:rsidR="005343B3">
        <w:t xml:space="preserve">placed </w:t>
      </w:r>
      <w:r w:rsidRPr="00DD7CCF">
        <w:t>at the end of the earlier containing block</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87638F">
        <w:rPr>
          <w:b/>
          <w:bCs/>
        </w:rPr>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21F9C903"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522DE6A2"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r w:rsidR="0087638F">
        <w:t xml:space="preserve"> </w:t>
      </w:r>
      <w:r w:rsidR="0087638F">
        <w:br/>
        <w:t xml:space="preserve">(NOT </w:t>
      </w:r>
      <w:r w:rsidR="0087638F" w:rsidRPr="0087638F">
        <w:rPr>
          <w:rStyle w:val="Code"/>
          <w:strike/>
        </w:rPr>
        <w:t>&lt;p&gt;</w:t>
      </w:r>
      <w:r w:rsidR="0087638F" w:rsidRPr="0087638F">
        <w:rPr>
          <w:rStyle w:val="Codetext"/>
          <w:strike/>
        </w:rPr>
        <w:t xml:space="preserve"> ... ājñāpaya</w:t>
      </w:r>
      <w:r w:rsidR="0087638F" w:rsidRPr="0087638F">
        <w:rPr>
          <w:rStyle w:val="Code"/>
          <w:strike/>
        </w:rPr>
        <w:t>&lt;/p&gt;</w:t>
      </w:r>
      <w:r w:rsidR="0087638F" w:rsidRPr="0087638F">
        <w:rPr>
          <w:rStyle w:val="Codetext"/>
          <w:strike/>
        </w:rPr>
        <w:t xml:space="preserve"> </w:t>
      </w:r>
      <w:r w:rsidR="0087638F" w:rsidRPr="0087638F">
        <w:rPr>
          <w:rStyle w:val="Code"/>
          <w:strike/>
        </w:rPr>
        <w:t>&lt;p&gt;</w:t>
      </w:r>
      <w:r w:rsidR="0087638F" w:rsidRPr="0087638F">
        <w:rPr>
          <w:rStyle w:val="Codetext"/>
          <w:strike/>
        </w:rPr>
        <w:t>ty</w:t>
      </w:r>
      <w:r w:rsidR="0087638F">
        <w:rPr>
          <w:rStyle w:val="Codetext"/>
          <w:strike/>
        </w:rPr>
        <w:t xml:space="preserve"> </w:t>
      </w:r>
      <w:r w:rsidR="0087638F" w:rsidRPr="0087638F">
        <w:rPr>
          <w:rStyle w:val="Codetext"/>
          <w:strike/>
        </w:rPr>
        <w:t xml:space="preserve">astu vo viditam ... </w:t>
      </w:r>
      <w:r w:rsidR="0087638F" w:rsidRPr="0087638F">
        <w:rPr>
          <w:rStyle w:val="Code"/>
          <w:strike/>
        </w:rPr>
        <w:t>&lt;/p&gt;</w:t>
      </w:r>
      <w:r w:rsidR="0087638F">
        <w:t>)</w:t>
      </w:r>
    </w:p>
    <w:p w14:paraId="6E993BE1" w14:textId="73007EF6"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r w:rsidR="0087638F">
        <w:t xml:space="preserve"> </w:t>
      </w:r>
      <w:r w:rsidR="0087638F">
        <w:br/>
        <w:t xml:space="preserve">(NOT </w:t>
      </w:r>
      <w:r w:rsidR="0087638F" w:rsidRPr="0087638F">
        <w:rPr>
          <w:rStyle w:val="Code"/>
          <w:strike/>
        </w:rPr>
        <w:t>&lt;l&gt;</w:t>
      </w:r>
      <w:r w:rsidR="0087638F" w:rsidRPr="0087638F">
        <w:rPr>
          <w:rStyle w:val="Codetext"/>
          <w:strike/>
        </w:rPr>
        <w:t>yasya yasya yadā bhūmi</w:t>
      </w:r>
      <w:r w:rsidR="0087638F" w:rsidRPr="0087638F">
        <w:rPr>
          <w:rStyle w:val="Code"/>
          <w:strike/>
        </w:rPr>
        <w:t>&lt;/l&gt;&lt;l&gt;</w:t>
      </w:r>
      <w:r w:rsidR="0087638F" w:rsidRPr="0087638F">
        <w:rPr>
          <w:rStyle w:val="Codetext"/>
          <w:strike/>
        </w:rPr>
        <w:t>s</w:t>
      </w:r>
      <w:r w:rsidR="0087638F">
        <w:rPr>
          <w:rStyle w:val="Codetext"/>
          <w:strike/>
        </w:rPr>
        <w:t xml:space="preserve"> </w:t>
      </w:r>
      <w:r w:rsidR="0087638F" w:rsidRPr="0087638F">
        <w:rPr>
          <w:rStyle w:val="Codetext"/>
          <w:strike/>
        </w:rPr>
        <w:t>tasya tasya tadā phalaṁ</w:t>
      </w:r>
      <w:r w:rsidR="0087638F" w:rsidRPr="0087638F">
        <w:rPr>
          <w:rStyle w:val="Code"/>
          <w:strike/>
        </w:rPr>
        <w:t>&lt;/l&gt;</w:t>
      </w:r>
      <w:r w:rsidR="0087638F">
        <w:t>)</w:t>
      </w:r>
    </w:p>
    <w:p w14:paraId="079B1EDA" w14:textId="3F99A481"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546331E9" w14:textId="19AE1594" w:rsidR="0087638F" w:rsidRDefault="0087638F" w:rsidP="0087638F">
      <w:pPr>
        <w:pStyle w:val="Cmsor4"/>
      </w:pPr>
      <w:bookmarkStart w:id="56" w:name="_Ref149921101"/>
      <w:r>
        <w:t xml:space="preserve">Container boundaries </w:t>
      </w:r>
      <w:bookmarkEnd w:id="56"/>
      <w:r w:rsidR="003F5E63">
        <w:t>without a coincident word boundary</w:t>
      </w:r>
    </w:p>
    <w:p w14:paraId="2158DA4D" w14:textId="627414EF" w:rsidR="00C02B8C" w:rsidRPr="00DD7CCF" w:rsidRDefault="003F5E63" w:rsidP="003F5E63">
      <w:r>
        <w:t>A</w:t>
      </w:r>
      <w:r w:rsidR="004D2E67" w:rsidRPr="00DD7CCF">
        <w:t xml:space="preserve"> container boundary may be necessary at a point where an editorial space is not permitted, in the following rare and specific cases</w:t>
      </w:r>
      <w:r>
        <w:t>:</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73A204BF"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50A6EF65" w:rsidR="00C02B8C" w:rsidRPr="00DD7CCF"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0608E771"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42E5D92" w:rsidR="00C02B8C" w:rsidRPr="00DD7CCF" w:rsidRDefault="004D2E67" w:rsidP="00E2714A">
      <w:pPr>
        <w:pStyle w:val="Lista3"/>
      </w:pPr>
      <w:r w:rsidRPr="00DD7CCF">
        <w:lastRenderedPageBreak/>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to restore two separate vowels as they would be if sandhi had not been applied:</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77EE2706"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5D564E16"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5E1A66F5" w:rsidR="00542B51" w:rsidRPr="00DD7CCF" w:rsidRDefault="001C7A33" w:rsidP="001C7A33">
            <w:pPr>
              <w:pStyle w:val="Kpalrs"/>
            </w:pPr>
            <w:bookmarkStart w:id="57" w:name="_Ref43995893"/>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fldSimple w:instr=" SEQ Example \* ALPHABETIC \s 3 ">
              <w:r w:rsidR="001721C1">
                <w:rPr>
                  <w:noProof/>
                </w:rPr>
                <w:t>A</w:t>
              </w:r>
            </w:fldSimple>
            <w:bookmarkEnd w:id="57"/>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15588E54" w:rsidR="00D73AD0" w:rsidRPr="00DD7CCF" w:rsidRDefault="00D73AD0" w:rsidP="00D73AD0">
            <w:pPr>
              <w:pStyle w:val="Kpalrs"/>
            </w:pPr>
            <w:bookmarkStart w:id="58" w:name="_Ref43996267"/>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fldSimple w:instr=" SEQ Example \* ALPHABETIC \s 3 ">
              <w:r w:rsidR="001721C1">
                <w:rPr>
                  <w:noProof/>
                </w:rPr>
                <w:t>B</w:t>
              </w:r>
            </w:fldSimple>
            <w:bookmarkEnd w:id="58"/>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59" w:name="_9vbmy5wityl0" w:colFirst="0" w:colLast="0"/>
      <w:bookmarkStart w:id="60" w:name="_Ref54602074"/>
      <w:bookmarkStart w:id="61" w:name="_Toc149917268"/>
      <w:bookmarkStart w:id="62" w:name="_Ref43978813"/>
      <w:bookmarkEnd w:id="59"/>
      <w:r>
        <w:t>Incomplete text containers</w:t>
      </w:r>
      <w:bookmarkEnd w:id="60"/>
      <w:bookmarkEnd w:id="61"/>
    </w:p>
    <w:p w14:paraId="4A3B4EBF" w14:textId="5D447324" w:rsidR="00040B2F" w:rsidRDefault="003F5E63" w:rsidP="003F5E63">
      <w:r>
        <w:t>T</w:t>
      </w:r>
      <w:r w:rsidR="00040B2F">
        <w:t xml:space="preserve">ext containers may occasionally be incomplete </w:t>
      </w:r>
      <w:r>
        <w:t xml:space="preserve">in the sense that they </w:t>
      </w:r>
      <w:r w:rsidR="00040B2F">
        <w:t>contain less than a complete paragraph, stanza or verse line, particularly in the following cases</w:t>
      </w:r>
      <w:r>
        <w:t>:</w:t>
      </w:r>
    </w:p>
    <w:p w14:paraId="6048CF86" w14:textId="077CD095" w:rsidR="00040B2F" w:rsidRDefault="00040B2F" w:rsidP="003F5E63">
      <w:pPr>
        <w:pStyle w:val="Lista"/>
      </w:pPr>
      <w:r>
        <w:t>when part of a paragraph or stanza is lost in a massive lacuna (see §</w:t>
      </w:r>
      <w:r w:rsidR="009023B1">
        <w:fldChar w:fldCharType="begin"/>
      </w:r>
      <w:r w:rsidR="009023B1">
        <w:instrText xml:space="preserve"> REF _Ref43981711 \r \h </w:instrText>
      </w:r>
      <w:r w:rsidR="009023B1">
        <w:fldChar w:fldCharType="separate"/>
      </w:r>
      <w:r w:rsidR="001721C1">
        <w:t>5.4.7</w:t>
      </w:r>
      <w:r w:rsidR="009023B1">
        <w:fldChar w:fldCharType="end"/>
      </w:r>
      <w:r>
        <w:t xml:space="preserve"> for further details)</w:t>
      </w:r>
    </w:p>
    <w:p w14:paraId="644E3539" w14:textId="5F0417A9" w:rsidR="00040B2F" w:rsidRDefault="00040B2F" w:rsidP="003F5E63">
      <w:pPr>
        <w:pStyle w:val="Lista2"/>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1721C1">
        <w:t>5.4.3</w:t>
      </w:r>
      <w:r w:rsidR="009023B1">
        <w:fldChar w:fldCharType="end"/>
      </w:r>
    </w:p>
    <w:p w14:paraId="275CBAFA" w14:textId="6FAFDF78" w:rsidR="00040B2F" w:rsidRDefault="00040B2F" w:rsidP="003F5E63">
      <w:pPr>
        <w:pStyle w:val="Lista"/>
      </w:pPr>
      <w:r>
        <w:t xml:space="preserve">when a stanza is interrupted by intervening prose, either deliberately or due to a scribal mistake (see </w:t>
      </w:r>
      <w:r w:rsidR="003F5E63">
        <w:t>§</w:t>
      </w:r>
      <w:r w:rsidR="00A30A7D">
        <w:fldChar w:fldCharType="begin"/>
      </w:r>
      <w:r w:rsidR="00A30A7D">
        <w:instrText xml:space="preserve"> REF _Ref134018245 \r \h </w:instrText>
      </w:r>
      <w:r w:rsidR="00A30A7D">
        <w:fldChar w:fldCharType="separate"/>
      </w:r>
      <w:r w:rsidR="001721C1">
        <w:t>2.3.7</w:t>
      </w:r>
      <w:r w:rsidR="00A30A7D">
        <w:fldChar w:fldCharType="end"/>
      </w:r>
      <w:r>
        <w:t xml:space="preserve"> for further details)</w:t>
      </w:r>
    </w:p>
    <w:p w14:paraId="2B7DD88C" w14:textId="0D7AF0FD" w:rsidR="00040B2F" w:rsidRDefault="003F5E63" w:rsidP="003F5E63">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045EB247" w:rsidR="00C02B8C" w:rsidRPr="00DD7CCF" w:rsidRDefault="004D2E67" w:rsidP="00EB2024">
      <w:pPr>
        <w:pStyle w:val="Cmsor2"/>
      </w:pPr>
      <w:bookmarkStart w:id="63" w:name="_Toc149917269"/>
      <w:bookmarkStart w:id="64" w:name="_Ref149918441"/>
      <w:r w:rsidRPr="00DD7CCF">
        <w:t xml:space="preserve">Prose </w:t>
      </w:r>
      <w:r w:rsidR="006733B4" w:rsidRPr="00DD7CCF">
        <w:t>containers</w:t>
      </w:r>
      <w:bookmarkEnd w:id="62"/>
      <w:bookmarkEnd w:id="63"/>
      <w:bookmarkEnd w:id="64"/>
    </w:p>
    <w:p w14:paraId="36B444D6" w14:textId="5A414935" w:rsidR="00C02B8C" w:rsidRPr="00DD7CCF" w:rsidRDefault="004D2E67" w:rsidP="00EB2024">
      <w:pPr>
        <w:pStyle w:val="Cmsor3"/>
      </w:pPr>
      <w:bookmarkStart w:id="65" w:name="_xcjk45g56cuw" w:colFirst="0" w:colLast="0"/>
      <w:bookmarkStart w:id="66" w:name="_Ref43991413"/>
      <w:bookmarkStart w:id="67" w:name="_Toc149917270"/>
      <w:bookmarkEnd w:id="65"/>
      <w:r w:rsidRPr="00DD7CCF">
        <w:t>Paragraphs</w:t>
      </w:r>
      <w:bookmarkEnd w:id="66"/>
      <w:bookmarkEnd w:id="67"/>
    </w:p>
    <w:p w14:paraId="4FF7BE1A" w14:textId="33427B6B"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w:t>
      </w:r>
      <w:r>
        <w:lastRenderedPageBreak/>
        <w:t xml:space="preserve">original physical manifestation of a text </w:t>
      </w:r>
      <w:r w:rsidRPr="00E24F87">
        <w:rPr>
          <w:noProof/>
        </w:rPr>
        <w:t>(</w:t>
      </w:r>
      <w:r>
        <w:t xml:space="preserve">i.e. units that start in a new line and may begin with an indent). Since our inscriptions seldom employ such visual paragraphs, yet often contain longer sections of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EB2024">
      <w:pPr>
        <w:pStyle w:val="Cmsor3"/>
      </w:pPr>
      <w:bookmarkStart w:id="68" w:name="_28fdtwg1bdas" w:colFirst="0" w:colLast="0"/>
      <w:bookmarkStart w:id="69" w:name="_Ref43981028"/>
      <w:bookmarkStart w:id="70" w:name="_Toc149917271"/>
      <w:bookmarkEnd w:id="68"/>
      <w:commentRangeStart w:id="71"/>
      <w:r w:rsidRPr="00DD7CCF">
        <w:t>Anonymous blocks</w:t>
      </w:r>
      <w:bookmarkEnd w:id="69"/>
      <w:bookmarkEnd w:id="70"/>
      <w:commentRangeEnd w:id="71"/>
      <w:r w:rsidR="00044CFB">
        <w:rPr>
          <w:rStyle w:val="Jegyzethivatkozs"/>
          <w:rFonts w:ascii="Gentium Plus" w:hAnsi="Gentium Plus" w:cs="Mangal"/>
          <w:kern w:val="0"/>
        </w:rPr>
        <w:commentReference w:id="71"/>
      </w:r>
    </w:p>
    <w:p w14:paraId="6239D1B2" w14:textId="67E771B5" w:rsidR="00C02B8C" w:rsidRPr="00DD7CCF" w:rsidRDefault="00044CFB" w:rsidP="00044CFB">
      <w:r>
        <w:t xml:space="preserve">When a distinct unit of text does not make up at least one complete sentence, use the </w:t>
      </w:r>
      <w:r w:rsidRPr="00DD7CCF">
        <w:rPr>
          <w:rStyle w:val="Code"/>
        </w:rPr>
        <w:t>&lt;ab&gt;</w:t>
      </w:r>
      <w:r w:rsidRPr="00DD7CCF">
        <w:t xml:space="preserve"> </w:t>
      </w:r>
      <w:r>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t>:</w:t>
      </w:r>
    </w:p>
    <w:p w14:paraId="5F2E79F2" w14:textId="75626CB7" w:rsidR="00C02B8C" w:rsidRPr="00DD7CCF" w:rsidRDefault="004D2E67" w:rsidP="00044CFB">
      <w:pPr>
        <w:pStyle w:val="Lista"/>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044CFB">
      <w:pPr>
        <w:pStyle w:val="Lista2"/>
      </w:pPr>
      <w:r w:rsidRPr="00DD7CCF">
        <w:t>a sealing with just a name; a label inscription on an image; a graffito</w:t>
      </w:r>
    </w:p>
    <w:p w14:paraId="1A7A0CC2" w14:textId="77777777" w:rsidR="00C02B8C" w:rsidRPr="00DD7CCF" w:rsidRDefault="004D2E67" w:rsidP="00044CFB">
      <w:pPr>
        <w:pStyle w:val="Lista2"/>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044CFB">
      <w:pPr>
        <w:pStyle w:val="Lista2"/>
      </w:pPr>
      <w:r w:rsidRPr="00DD7CCF">
        <w:t>an auspicious word or symbol in a field set off from the rest of the inscription</w:t>
      </w:r>
    </w:p>
    <w:p w14:paraId="0861DBC0" w14:textId="7522850A" w:rsidR="00C02B8C" w:rsidRPr="00DD7CCF" w:rsidRDefault="004D2E67" w:rsidP="00044CFB">
      <w:pPr>
        <w:pStyle w:val="Lista"/>
      </w:pPr>
      <w:r w:rsidRPr="00DD7CCF">
        <w:t xml:space="preserve">if a segment of the text is 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044CFB">
      <w:pPr>
        <w:pStyle w:val="Lista2"/>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044CFB">
      <w:pPr>
        <w:pStyle w:val="Lista2"/>
      </w:pPr>
      <w:r w:rsidRPr="00DD7CCF">
        <w:t>a colophon not comprised of complete sentences</w:t>
      </w:r>
    </w:p>
    <w:p w14:paraId="1F288D61" w14:textId="42E16488" w:rsidR="00C02B8C" w:rsidRPr="00DD7CCF" w:rsidRDefault="004D2E67" w:rsidP="00044CFB">
      <w:pPr>
        <w:pStyle w:val="Lista2"/>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129367A9" w:rsidR="004F4C63" w:rsidRPr="00DD7CCF" w:rsidRDefault="00044CFB" w:rsidP="00044CFB">
      <w:pPr>
        <w:pStyle w:val="Lista"/>
      </w:pPr>
      <w:r>
        <w:t xml:space="preserve">if a section </w:t>
      </w:r>
      <w:r w:rsidR="004D2E67" w:rsidRPr="00DD7CCF">
        <w:t xml:space="preserve">of text </w:t>
      </w:r>
      <w:r>
        <w:t xml:space="preserve">is </w:t>
      </w:r>
      <w:r w:rsidR="004D2E67" w:rsidRPr="00DD7CCF">
        <w:t>so heavily damaged that you cannot determine whether they are in prose or verse</w:t>
      </w:r>
    </w:p>
    <w:p w14:paraId="1883038D" w14:textId="57C5C0D3" w:rsidR="00C02B8C" w:rsidRPr="00DD7CCF" w:rsidRDefault="004D2E67" w:rsidP="00EB2024">
      <w:pPr>
        <w:pStyle w:val="Cmsor2"/>
      </w:pPr>
      <w:bookmarkStart w:id="72" w:name="_twhqkur5z3w2" w:colFirst="0" w:colLast="0"/>
      <w:bookmarkStart w:id="73" w:name="_Ref43978871"/>
      <w:bookmarkStart w:id="74" w:name="_Toc149917272"/>
      <w:bookmarkEnd w:id="72"/>
      <w:r w:rsidRPr="00DD7CCF">
        <w:t xml:space="preserve">Verse </w:t>
      </w:r>
      <w:r w:rsidR="006733B4" w:rsidRPr="00DD7CCF">
        <w:t>containers</w:t>
      </w:r>
      <w:bookmarkEnd w:id="73"/>
      <w:bookmarkEnd w:id="74"/>
    </w:p>
    <w:p w14:paraId="752C0446" w14:textId="527620EC" w:rsidR="00C02B8C" w:rsidRPr="00DD7CCF" w:rsidRDefault="004D2E67" w:rsidP="00EB2024">
      <w:pPr>
        <w:pStyle w:val="Cmsor3"/>
      </w:pPr>
      <w:bookmarkStart w:id="75" w:name="_ddoyoa12vnxb" w:colFirst="0" w:colLast="0"/>
      <w:bookmarkStart w:id="76" w:name="_Ref43984700"/>
      <w:bookmarkStart w:id="77" w:name="_Toc149917273"/>
      <w:bookmarkEnd w:id="75"/>
      <w:r w:rsidRPr="00DD7CCF">
        <w:t>Terminology and definitions</w:t>
      </w:r>
      <w:bookmarkEnd w:id="76"/>
      <w:bookmarkEnd w:id="77"/>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1967116F"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624E22F8"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lastRenderedPageBreak/>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953DC8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EB2024">
      <w:pPr>
        <w:pStyle w:val="Cmsor3"/>
      </w:pPr>
      <w:bookmarkStart w:id="78" w:name="_kb9xljnic52a" w:colFirst="0" w:colLast="0"/>
      <w:bookmarkStart w:id="79" w:name="_Ref43981361"/>
      <w:bookmarkStart w:id="80" w:name="_Toc149917274"/>
      <w:bookmarkEnd w:id="78"/>
      <w:r w:rsidRPr="00DD7CCF">
        <w:t>Overview</w:t>
      </w:r>
      <w:bookmarkEnd w:id="79"/>
      <w:bookmarkEnd w:id="80"/>
    </w:p>
    <w:p w14:paraId="5DF06B4C" w14:textId="6E0193C2" w:rsidR="0061037D" w:rsidRPr="00DD7CCF" w:rsidRDefault="00AF17D6" w:rsidP="00AF17D6">
      <w:r>
        <w:t>V</w:t>
      </w:r>
      <w:r w:rsidR="0061037D" w:rsidRPr="00DD7CCF">
        <w:t xml:space="preserve">erse must </w:t>
      </w:r>
      <w:r w:rsidR="0061037D">
        <w:t xml:space="preserve">always </w:t>
      </w:r>
      <w:r w:rsidR="0061037D" w:rsidRPr="00DD7CCF">
        <w:t>be marked up as distinct from prose</w:t>
      </w:r>
      <w:r>
        <w:t>. T</w:t>
      </w:r>
      <w:r w:rsidR="0061037D" w:rsidRPr="00DD7CCF">
        <w:t xml:space="preserve">ext </w:t>
      </w:r>
      <w:r>
        <w:t xml:space="preserve">composed </w:t>
      </w:r>
      <w:r w:rsidR="0061037D" w:rsidRPr="00DD7CCF">
        <w:t xml:space="preserve">in verse shall be marked up only for metrical structure, </w:t>
      </w:r>
      <w:r>
        <w:t>so</w:t>
      </w:r>
      <w:r w:rsidR="0061037D" w:rsidRPr="00DD7CCF">
        <w:t xml:space="preserve"> semantic </w:t>
      </w:r>
      <w:r>
        <w:t>divisions</w:t>
      </w:r>
      <w:r w:rsidR="0061037D" w:rsidRPr="00DD7CCF">
        <w:t xml:space="preserve"> in a longer verse </w:t>
      </w:r>
      <w:r>
        <w:t xml:space="preserve">passages </w:t>
      </w:r>
      <w:r w:rsidR="0061037D" w:rsidRPr="00DD7CCF">
        <w:t>must be ignored</w:t>
      </w:r>
      <w:r>
        <w:t xml:space="preserve">. </w:t>
      </w:r>
    </w:p>
    <w:p w14:paraId="611BBFB4" w14:textId="2548C06B" w:rsidR="0061037D" w:rsidRPr="00DD7CCF" w:rsidRDefault="00AF17D6" w:rsidP="00AF17D6">
      <w:r>
        <w:t>T</w:t>
      </w:r>
      <w:r w:rsidR="004D2E67" w:rsidRPr="00DD7CCF">
        <w:t xml:space="preserve">he </w:t>
      </w:r>
      <w:r>
        <w:t xml:space="preserve">markup </w:t>
      </w:r>
      <w:r w:rsidR="004D2E67" w:rsidRPr="00DD7CCF">
        <w:t xml:space="preserve">scheme </w:t>
      </w:r>
      <w:r>
        <w:t xml:space="preserve">outlined here </w:t>
      </w:r>
      <w:r w:rsidR="004D2E67" w:rsidRPr="00DD7CCF">
        <w:t>applies to all verse forms in all languages relevant to our project</w:t>
      </w:r>
      <w:r>
        <w:t>. S</w:t>
      </w:r>
      <w:r w:rsidR="004D2E67" w:rsidRPr="00DD7CCF">
        <w:t>hould you have difficulties applying the scheme to a particular verse form, please contact the authors and the XML-TEI Data Manager with the details to devise a solution</w:t>
      </w:r>
      <w:r>
        <w:t>. T</w:t>
      </w:r>
      <w:r w:rsidR="0061037D" w:rsidRPr="00DD7CCF">
        <w:t xml:space="preserve">his section has been written primarily with Sanskrit syllabo-quantitative verse </w:t>
      </w:r>
      <w:r w:rsidR="0061037D" w:rsidRPr="00E24F87">
        <w:rPr>
          <w:noProof/>
        </w:rPr>
        <w:t>(</w:t>
      </w:r>
      <w:r w:rsidR="0061037D" w:rsidRPr="00DD7CCF">
        <w:rPr>
          <w:rStyle w:val="Foreign"/>
        </w:rPr>
        <w:t>varṇavr̥tta</w:t>
      </w:r>
      <w:r w:rsidR="0061037D" w:rsidRPr="00DD7CCF">
        <w:t>) in mind; subsections below give guidance on some cases that are to be handled differently, but input is eagerly requested on the structure of non-Sanskrit verse and the special considerations it may need</w:t>
      </w:r>
      <w:r>
        <w:t>.</w:t>
      </w:r>
    </w:p>
    <w:p w14:paraId="009646A5" w14:textId="01E482E0" w:rsidR="00183969" w:rsidRPr="00DD7CCF" w:rsidRDefault="00AF17D6" w:rsidP="00AF17D6">
      <w:r>
        <w:t xml:space="preserve">The general rules for encoding verse are as follows. </w:t>
      </w:r>
      <w:r w:rsidRPr="00DD7CCF">
        <w:t xml:space="preserve">Various examples of verse encoding </w:t>
      </w:r>
      <w:r>
        <w:t>have been collected in</w:t>
      </w:r>
      <w:r w:rsidR="00183969" w:rsidRPr="00DD7CCF">
        <w:t xml:space="preserve"> §</w:t>
      </w:r>
      <w:r w:rsidR="00183969" w:rsidRPr="00DD7CCF">
        <w:fldChar w:fldCharType="begin"/>
      </w:r>
      <w:r w:rsidR="00183969" w:rsidRPr="00DD7CCF">
        <w:instrText xml:space="preserve"> REF _Ref44077114 \r \h </w:instrText>
      </w:r>
      <w:r w:rsidR="00DD7CCF">
        <w:instrText xml:space="preserve"> \* MERGEFORMAT </w:instrText>
      </w:r>
      <w:r w:rsidR="00183969" w:rsidRPr="00DD7CCF">
        <w:fldChar w:fldCharType="separate"/>
      </w:r>
      <w:r w:rsidR="001721C1">
        <w:t>2.3.9</w:t>
      </w:r>
      <w:r w:rsidR="00183969" w:rsidRPr="00DD7CCF">
        <w:fldChar w:fldCharType="end"/>
      </w:r>
      <w:r>
        <w:t>.</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09414E4F"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004D2E67" w:rsidRPr="00DD7CCF">
        <w:t>)</w:t>
      </w:r>
    </w:p>
    <w:p w14:paraId="7C640AA8" w14:textId="47414E65"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004D2E67" w:rsidRPr="00DD7CCF">
        <w:t>)</w:t>
      </w:r>
    </w:p>
    <w:p w14:paraId="11A66865" w14:textId="0DB461F5" w:rsidR="00C41868" w:rsidRPr="00C41868" w:rsidRDefault="00C41868" w:rsidP="00E2714A">
      <w:pPr>
        <w:pStyle w:val="Lista"/>
      </w:pPr>
      <w:r>
        <w:t>@@@stopped here; consider creating subsections for some or all of the following instead of having them here in the overview</w:t>
      </w:r>
    </w:p>
    <w:p w14:paraId="24F9CBD4" w14:textId="3C292613"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36B27286" w14:textId="4BE9F404" w:rsidR="00C41868" w:rsidRDefault="00C41868" w:rsidP="00E2714A">
      <w:pPr>
        <w:pStyle w:val="Lista3"/>
      </w:pPr>
      <w:r w:rsidRPr="00DD7CCF">
        <w:t xml:space="preserve">use Arabic numerals </w:t>
      </w:r>
      <w:r w:rsidRPr="00E24F87">
        <w:rPr>
          <w:noProof/>
        </w:rPr>
        <w:t>(</w:t>
      </w:r>
      <w:r w:rsidRPr="00DD7CCF">
        <w:t>1, 2, 3, 4)</w:t>
      </w:r>
    </w:p>
    <w:p w14:paraId="7C392CE4" w14:textId="69432C92" w:rsidR="00C02B8C" w:rsidRDefault="00C41868" w:rsidP="00C41868">
      <w:pPr>
        <w:pStyle w:val="Lista4"/>
      </w:pPr>
      <w:r>
        <w:t xml:space="preserve">in </w:t>
      </w:r>
      <w:r w:rsidR="004D2E67" w:rsidRPr="00DD7CCF">
        <w:t xml:space="preserve">Tamil verse </w:t>
      </w:r>
    </w:p>
    <w:p w14:paraId="0C9F4F34" w14:textId="5F496A95" w:rsidR="00070594" w:rsidRDefault="00070594" w:rsidP="00C41868">
      <w:pPr>
        <w:pStyle w:val="Lista4"/>
      </w:pPr>
      <w:r w:rsidRPr="00070594">
        <w:t>in free octosyllabic versification found in some Old Sundanese and Old Javanese works</w:t>
      </w:r>
    </w:p>
    <w:p w14:paraId="4E9274F5" w14:textId="5830B8A8" w:rsidR="00C41868" w:rsidRPr="00070594" w:rsidRDefault="00C41868" w:rsidP="00C41868">
      <w:pPr>
        <w:pStyle w:val="Lista4"/>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387C1B7E" w14:textId="02767F62" w:rsidR="00C02B8C" w:rsidRPr="00DD7CCF" w:rsidRDefault="00C41868" w:rsidP="005839DA">
      <w:pPr>
        <w:pStyle w:val="Lista3"/>
      </w:pPr>
      <w:r w:rsidRPr="00DD7CCF">
        <w:t xml:space="preserve">use pairs of lowercase Latin letters </w:t>
      </w:r>
      <w:r w:rsidRPr="00E24F87">
        <w:rPr>
          <w:noProof/>
        </w:rPr>
        <w:t>(</w:t>
      </w:r>
      <w:r w:rsidRPr="00DD7CCF">
        <w:t>ab, cd)</w:t>
      </w:r>
      <w:r>
        <w:t xml:space="preserve"> </w:t>
      </w:r>
      <w:r w:rsidR="004D2E67" w:rsidRPr="00DD7CCF">
        <w:t>in Sanskrit/Prakrit quantitative verse</w:t>
      </w:r>
    </w:p>
    <w:p w14:paraId="0C378393" w14:textId="673D77C8" w:rsidR="00C02B8C" w:rsidRPr="00DD7CCF" w:rsidRDefault="004D2E67" w:rsidP="00E2714A">
      <w:pPr>
        <w:pStyle w:val="Lista3"/>
      </w:pPr>
      <w:r w:rsidRPr="00DD7CCF">
        <w:t xml:space="preserve">in all other cases, </w:t>
      </w:r>
      <w:r w:rsidR="00C41868">
        <w:t xml:space="preserve">typically quatrains, </w:t>
      </w:r>
      <w:r w:rsidRPr="00DD7CCF">
        <w:t xml:space="preserve">use lowercase Latin letters </w:t>
      </w:r>
      <w:r w:rsidRPr="00E24F87">
        <w:rPr>
          <w:noProof/>
        </w:rPr>
        <w:t>(</w:t>
      </w:r>
      <w:r w:rsidRPr="00DD7CCF">
        <w:t>a, b, c, 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lastRenderedPageBreak/>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6E63932"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00095A6A">
        <w:t xml:space="preserve"> </w:t>
      </w:r>
      <w:r w:rsidR="00095A6A" w:rsidRPr="00095A6A">
        <w:t>for more about enjambement</w:t>
      </w:r>
    </w:p>
    <w:p w14:paraId="5A36FDED" w14:textId="5A5D7DB6"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485E66D7" w14:textId="29A51F1F"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F47381">
        <w:rPr>
          <w:rStyle w:val="Lbjegyzet-hivatkozs"/>
        </w:rPr>
        <w:footnoteReference w:id="11"/>
      </w:r>
    </w:p>
    <w:p w14:paraId="5367165A" w14:textId="7B6B79E6"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0BC6974D"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EB2024">
      <w:pPr>
        <w:pStyle w:val="Cmsor3"/>
      </w:pPr>
      <w:bookmarkStart w:id="81" w:name="_ean8zao6bcdz" w:colFirst="0" w:colLast="0"/>
      <w:bookmarkStart w:id="82" w:name="_Ref43980199"/>
      <w:bookmarkStart w:id="83" w:name="_Toc149917275"/>
      <w:bookmarkEnd w:id="81"/>
      <w:r w:rsidRPr="00DD7CCF">
        <w:t>Numbering stanzas</w:t>
      </w:r>
      <w:bookmarkEnd w:id="82"/>
      <w:bookmarkEnd w:id="83"/>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296A545B"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1721C1">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0F830E16"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stanza numbering must be mandatorily restarted in each textpart division</w:t>
      </w:r>
    </w:p>
    <w:p w14:paraId="5F29122B" w14:textId="347F862D"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EB2024">
      <w:pPr>
        <w:pStyle w:val="Cmsor3"/>
      </w:pPr>
      <w:bookmarkStart w:id="84" w:name="_6q9v7bx41h3i" w:colFirst="0" w:colLast="0"/>
      <w:bookmarkStart w:id="85" w:name="_Ref43980265"/>
      <w:bookmarkStart w:id="86" w:name="_Toc149917276"/>
      <w:bookmarkEnd w:id="84"/>
      <w:r w:rsidRPr="00DD7CCF">
        <w:t>Encoding metre for stanzas</w:t>
      </w:r>
      <w:bookmarkEnd w:id="85"/>
      <w:bookmarkEnd w:id="86"/>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00485CE"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1721C1">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28D4EE74" w:rsidR="00C02B8C" w:rsidRPr="00DD7CCF" w:rsidRDefault="004D2E67" w:rsidP="00E2714A">
      <w:pPr>
        <w:pStyle w:val="Lista2"/>
      </w:pPr>
      <w:r w:rsidRPr="00DD7CCF">
        <w:lastRenderedPageBreak/>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46E03B57"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1721C1">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7F4B0E4F"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1721C1">
        <w:t>2.2.2</w:t>
      </w:r>
      <w:r w:rsidR="009A6168" w:rsidRPr="00DD7CCF">
        <w:fldChar w:fldCharType="end"/>
      </w:r>
      <w:r w:rsidRPr="00DD7CCF">
        <w:t>) instead of marking it up as verse</w:t>
      </w:r>
    </w:p>
    <w:p w14:paraId="72A6273A" w14:textId="4021858E" w:rsidR="00F47381" w:rsidRPr="00DD7CCF" w:rsidRDefault="00F47381" w:rsidP="00EB2024">
      <w:pPr>
        <w:pStyle w:val="Cmsor3"/>
      </w:pPr>
      <w:bookmarkStart w:id="87" w:name="_7tlyzfn6s88r" w:colFirst="0" w:colLast="0"/>
      <w:bookmarkStart w:id="88" w:name="_Toc149917277"/>
      <w:bookmarkStart w:id="89" w:name="_Ref43980303"/>
      <w:bookmarkEnd w:id="87"/>
      <w:r w:rsidRPr="00DD7CCF">
        <w:t xml:space="preserve">Encoding </w:t>
      </w:r>
      <w:r w:rsidR="00D35E03">
        <w:t xml:space="preserve">metre </w:t>
      </w:r>
      <w:r w:rsidRPr="00DD7CCF">
        <w:t>for individual lines</w:t>
      </w:r>
      <w:bookmarkEnd w:id="88"/>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7FC501D3"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1721C1">
        <w:t xml:space="preserve">Table </w:t>
      </w:r>
      <w:r w:rsidR="001721C1">
        <w:rPr>
          <w:noProof/>
        </w:rPr>
        <w:t>2</w:t>
      </w:r>
      <w:r>
        <w:fldChar w:fldCharType="end"/>
      </w:r>
      <w:r>
        <w:t xml:space="preserve"> of </w:t>
      </w:r>
      <w:r>
        <w:fldChar w:fldCharType="begin"/>
      </w:r>
      <w:r>
        <w:instrText xml:space="preserve"> REF _Ref43991811 \r \h </w:instrText>
      </w:r>
      <w:r>
        <w:fldChar w:fldCharType="separate"/>
      </w:r>
      <w:r w:rsidR="001721C1">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19C0CF13"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1721C1">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00E09510"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16AC5">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05A1402B"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1721C1">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1721C1">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1721C1">
        <w:t>6.1.4</w:t>
      </w:r>
      <w:r w:rsidRPr="00DD7CCF">
        <w:fldChar w:fldCharType="end"/>
      </w:r>
      <w:r w:rsidRPr="00DD7CCF">
        <w:t>)</w:t>
      </w:r>
    </w:p>
    <w:p w14:paraId="7572098F" w14:textId="003BC34F"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rsidR="003F5E63">
        <w:fldChar w:fldCharType="begin"/>
      </w:r>
      <w:r w:rsidR="003F5E63">
        <w:instrText xml:space="preserve"> REF _Ref149921101 \r \h </w:instrText>
      </w:r>
      <w:r w:rsidR="003F5E63">
        <w:fldChar w:fldCharType="separate"/>
      </w:r>
      <w:r w:rsidR="001721C1">
        <w:t>2.1.2.1</w:t>
      </w:r>
      <w:r w:rsidR="003F5E63">
        <w:fldChar w:fldCharType="end"/>
      </w:r>
      <w:r>
        <w:t>)</w:t>
      </w:r>
    </w:p>
    <w:p w14:paraId="32E5A537" w14:textId="63F4FAA8"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lastRenderedPageBreak/>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34A5D284"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1721C1" w:rsidRPr="00ED5C86">
        <w:t xml:space="preserve">Table </w:t>
      </w:r>
      <w:r w:rsidR="001721C1">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1721C1">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3B86FAAE"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1721C1">
        <w:t>2.3.4</w:t>
      </w:r>
      <w:r w:rsidR="00AB1EB2" w:rsidRPr="00AB1EB2">
        <w:fldChar w:fldCharType="end"/>
      </w:r>
      <w:r w:rsidR="00AB1EB2" w:rsidRPr="00AB1EB2">
        <w:t>)</w:t>
      </w:r>
    </w:p>
    <w:p w14:paraId="259BFD80" w14:textId="77777777" w:rsidR="0010288F" w:rsidRDefault="00DA49DF" w:rsidP="00216AC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216AC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EB2024">
      <w:pPr>
        <w:pStyle w:val="Cmsor3"/>
      </w:pPr>
      <w:bookmarkStart w:id="90" w:name="_l3elgprsa6k8" w:colFirst="0" w:colLast="0"/>
      <w:bookmarkStart w:id="91" w:name="_Ref43979843"/>
      <w:bookmarkStart w:id="92" w:name="_Ref88133015"/>
      <w:bookmarkStart w:id="93" w:name="_Toc149917278"/>
      <w:bookmarkEnd w:id="89"/>
      <w:bookmarkEnd w:id="90"/>
      <w:r w:rsidRPr="00DD7CCF">
        <w:t>Verse lines</w:t>
      </w:r>
      <w:r w:rsidR="00E11DE8">
        <w:t>,</w:t>
      </w:r>
      <w:r w:rsidRPr="00DD7CCF">
        <w:t xml:space="preserve"> segmentation</w:t>
      </w:r>
      <w:bookmarkEnd w:id="91"/>
      <w:r w:rsidR="00E11DE8">
        <w:t xml:space="preserve"> and enjambement</w:t>
      </w:r>
      <w:bookmarkEnd w:id="92"/>
      <w:bookmarkEnd w:id="93"/>
    </w:p>
    <w:p w14:paraId="5F663325" w14:textId="71C41A13"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1721C1">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r w:rsidRPr="00A25D88">
        <w:rPr>
          <w:rStyle w:val="Foreign"/>
        </w:rPr>
        <w:t>akṣara</w:t>
      </w:r>
      <w:r>
        <w:t xml:space="preserve">s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47AF3986"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1721C1">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22685B4B" w:rsidR="00A25D88" w:rsidRDefault="00A25D88" w:rsidP="00F11F52">
      <w:pPr>
        <w:pStyle w:val="Lista4"/>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 xml:space="preserve"> </w:t>
      </w:r>
      <w:r w:rsidRPr="00A25D88">
        <w:rPr>
          <w:rStyle w:val="Codeattribute"/>
        </w:rPr>
        <w:t>met</w:t>
      </w:r>
      <w:r w:rsidRPr="0062102A">
        <w:rPr>
          <w:rStyle w:val="Codetext"/>
        </w:rPr>
        <w:t>=</w:t>
      </w:r>
      <w:r w:rsidRPr="00787182">
        <w:rPr>
          <w:rStyle w:val="Codevalue"/>
        </w:rPr>
        <w:t>"bha-vipulā"</w:t>
      </w:r>
      <w:r w:rsidRPr="00A25D88">
        <w:rPr>
          <w:rStyle w:val="Code"/>
        </w:rPr>
        <w:t xml:space="preserve"> </w:t>
      </w:r>
      <w:r w:rsidRPr="00A25D88">
        <w:rPr>
          <w:rStyle w:val="Codeattribute"/>
        </w:rPr>
        <w:t>real</w:t>
      </w:r>
      <w:r w:rsidRPr="0062102A">
        <w:rPr>
          <w:rStyle w:val="Codetext"/>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781445C9" w:rsidR="00A25D88" w:rsidRDefault="00A25D88" w:rsidP="00F11F52">
      <w:pPr>
        <w:pStyle w:val="Lista3"/>
      </w:pPr>
      <w:r>
        <w:t>editorial normalisation of sandhi across container boundaries (§</w:t>
      </w:r>
      <w:r w:rsidR="003F5E63">
        <w:fldChar w:fldCharType="begin"/>
      </w:r>
      <w:r w:rsidR="003F5E63">
        <w:instrText xml:space="preserve"> REF _Ref149921101 \r \h </w:instrText>
      </w:r>
      <w:r w:rsidR="003F5E63">
        <w:fldChar w:fldCharType="separate"/>
      </w:r>
      <w:r w:rsidR="001721C1">
        <w:t>2.1.2.1</w:t>
      </w:r>
      <w:r w:rsidR="003F5E63">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lastRenderedPageBreak/>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1868E126" w:rsidR="00A25D88" w:rsidRDefault="00A25D88" w:rsidP="00A25D88">
      <w:pPr>
        <w:pStyle w:val="Lista2"/>
      </w:pPr>
      <w:r>
        <w:t>use the workaround described in §</w:t>
      </w:r>
      <w:r w:rsidR="003F5E63">
        <w:fldChar w:fldCharType="begin"/>
      </w:r>
      <w:r w:rsidR="003F5E63">
        <w:instrText xml:space="preserve"> REF _Ref149921101 \r \h </w:instrText>
      </w:r>
      <w:r w:rsidR="003F5E63">
        <w:fldChar w:fldCharType="separate"/>
      </w:r>
      <w:r w:rsidR="001721C1">
        <w:t>2.1.2.1</w:t>
      </w:r>
      <w:r w:rsidR="003F5E63">
        <w:fldChar w:fldCharType="end"/>
      </w:r>
    </w:p>
    <w:p w14:paraId="4C886D54" w14:textId="77777777" w:rsidR="00C02B8C" w:rsidRPr="00DD7CCF" w:rsidRDefault="004D2E67" w:rsidP="00EB2024">
      <w:pPr>
        <w:pStyle w:val="Cmsor3"/>
      </w:pPr>
      <w:bookmarkStart w:id="94" w:name="_Ref134018245"/>
      <w:bookmarkStart w:id="95" w:name="_Toc149917279"/>
      <w:r w:rsidRPr="00DD7CCF">
        <w:t>Verse markup versus other markup</w:t>
      </w:r>
      <w:bookmarkEnd w:id="94"/>
      <w:bookmarkEnd w:id="95"/>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2547FE2A"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32B57C1D"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must always be avoided</w:t>
      </w:r>
    </w:p>
    <w:p w14:paraId="5674EC38" w14:textId="248407EF"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1721C1">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1721C1">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15ABE27" w:rsidR="00040B2F" w:rsidRDefault="00040B2F" w:rsidP="00040B2F">
      <w:pPr>
        <w:pStyle w:val="Lista4"/>
      </w:pPr>
      <w:r>
        <w:t>mark it up as an insertion (§</w:t>
      </w:r>
      <w:r>
        <w:fldChar w:fldCharType="begin"/>
      </w:r>
      <w:r>
        <w:instrText xml:space="preserve"> REF _Ref43978471 \r \h </w:instrText>
      </w:r>
      <w:r>
        <w:fldChar w:fldCharType="separate"/>
      </w:r>
      <w:r w:rsidR="001721C1">
        <w:t>4.4.2</w:t>
      </w:r>
      <w:r>
        <w:fldChar w:fldCharType="end"/>
      </w:r>
      <w:r>
        <w:t xml:space="preserve">) with a value of </w:t>
      </w:r>
      <w:r w:rsidRPr="00040B2F">
        <w:rPr>
          <w:rStyle w:val="Codeattribute"/>
        </w:rPr>
        <w:t>@place</w:t>
      </w:r>
      <w:r>
        <w:t xml:space="preserve"> that seems to best describe its physical location</w:t>
      </w:r>
    </w:p>
    <w:p w14:paraId="5ED3DDFC" w14:textId="2E71FD69"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1721C1">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1721C1">
        <w:t>4.4.2</w:t>
      </w:r>
      <w:r w:rsidR="00040B2F">
        <w:fldChar w:fldCharType="end"/>
      </w:r>
    </w:p>
    <w:p w14:paraId="00F7E963" w14:textId="57608A8B" w:rsidR="00040B2F" w:rsidRDefault="00040B2F" w:rsidP="00040B2F">
      <w:pPr>
        <w:pStyle w:val="Lista4"/>
      </w:pPr>
      <w:r>
        <w:lastRenderedPageBreak/>
        <w:t>and note in your commentary the fact that the insertion interrupts a different part of the text at such and such a point</w:t>
      </w:r>
    </w:p>
    <w:p w14:paraId="2DAFEC6F" w14:textId="65140736" w:rsidR="007B25A7" w:rsidRDefault="007B25A7" w:rsidP="00040B2F">
      <w:pPr>
        <w:pStyle w:val="Lista4"/>
      </w:pPr>
      <w:r w:rsidRPr="007B25A7">
        <w:t xml:space="preserve">see </w:t>
      </w:r>
      <w:r>
        <w:fldChar w:fldCharType="begin"/>
      </w:r>
      <w:r>
        <w:instrText xml:space="preserve"> REF _Ref54603376 \h </w:instrText>
      </w:r>
      <w:r>
        <w:fldChar w:fldCharType="separate"/>
      </w:r>
      <w:r w:rsidR="001721C1" w:rsidRPr="00DD7CCF">
        <w:t xml:space="preserve">Example </w:t>
      </w:r>
      <w:r w:rsidR="001721C1">
        <w:rPr>
          <w:noProof/>
        </w:rPr>
        <w:t>2.3.7</w:t>
      </w:r>
      <w:r w:rsidR="001721C1" w:rsidRPr="00DD7CCF">
        <w:t>.</w:t>
      </w:r>
      <w:r w:rsidR="001721C1">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510350DF" w14:textId="6E3BD0F7"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1721C1">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0742615E" w14:textId="77777777" w:rsidR="00EF3A98" w:rsidRDefault="00EF3A98" w:rsidP="00EF3A98">
      <w:pPr>
        <w:pStyle w:val="Lista2"/>
      </w:pPr>
      <w:r>
        <w:t>if you deem that encoding a premodern insertion is not the best way to describe your text, encode all text pieces in their physical place and discuss the 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4AB67337"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1721C1">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6FB59AEE" w:rsidR="009023B1" w:rsidRPr="00DD7CCF" w:rsidRDefault="009023B1" w:rsidP="00C15DAE">
            <w:pPr>
              <w:pStyle w:val="Kpalrs"/>
            </w:pPr>
            <w:bookmarkStart w:id="96" w:name="_Ref54603376"/>
            <w:r w:rsidRPr="00DD7CCF">
              <w:t xml:space="preserve">Example </w:t>
            </w:r>
            <w:fldSimple w:instr=" STYLEREF 3 \s ">
              <w:r w:rsidR="001721C1">
                <w:rPr>
                  <w:noProof/>
                </w:rPr>
                <w:t>2.3.7</w:t>
              </w:r>
            </w:fldSimple>
            <w:r w:rsidRPr="00DD7CCF">
              <w:t>.</w:t>
            </w:r>
            <w:fldSimple w:instr=" SEQ Example \* ALPHABETIC \s 3 ">
              <w:r w:rsidR="001721C1">
                <w:rPr>
                  <w:noProof/>
                </w:rPr>
                <w:t>A</w:t>
              </w:r>
            </w:fldSimple>
            <w:bookmarkEnd w:id="96"/>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97" w:name="_wdva3plgupk6" w:colFirst="0" w:colLast="0"/>
      <w:bookmarkEnd w:id="97"/>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6F3C4FED" w:rsidR="00251E0D" w:rsidRPr="00DD7CCF" w:rsidRDefault="00251E0D" w:rsidP="00251E0D">
            <w:pPr>
              <w:pStyle w:val="Kpalrs"/>
            </w:pPr>
            <w:r w:rsidRPr="00DD7CCF">
              <w:t xml:space="preserve">Example </w:t>
            </w:r>
            <w:fldSimple w:instr=" STYLEREF 3 \s ">
              <w:r w:rsidR="001721C1">
                <w:rPr>
                  <w:noProof/>
                </w:rPr>
                <w:t>2.3.7</w:t>
              </w:r>
            </w:fldSimple>
            <w:r w:rsidRPr="00DD7CCF">
              <w:t>.</w:t>
            </w:r>
            <w:fldSimple w:instr=" SEQ Example \* ALPHABETIC \s 3 ">
              <w:r w:rsidR="001721C1">
                <w:rPr>
                  <w:noProof/>
                </w:rPr>
                <w:t>B</w:t>
              </w:r>
            </w:fldSimple>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EB2024">
      <w:pPr>
        <w:pStyle w:val="Cmsor3"/>
      </w:pPr>
      <w:bookmarkStart w:id="98" w:name="_Toc149917280"/>
      <w:r w:rsidRPr="00DD7CCF">
        <w:t>Marking up structure in lacunose verse</w:t>
      </w:r>
      <w:bookmarkEnd w:id="98"/>
    </w:p>
    <w:p w14:paraId="3829976A" w14:textId="3C46800C"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lastRenderedPageBreak/>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EB2024">
      <w:pPr>
        <w:pStyle w:val="Cmsor3"/>
      </w:pPr>
      <w:bookmarkStart w:id="99" w:name="_Ref44077114"/>
      <w:bookmarkStart w:id="100" w:name="_Toc149917281"/>
      <w:r w:rsidRPr="00DD7CCF">
        <w:t>M</w:t>
      </w:r>
      <w:r w:rsidR="00143A4A" w:rsidRPr="00DD7CCF">
        <w:t>arkup examples for verse</w:t>
      </w:r>
      <w:bookmarkEnd w:id="99"/>
      <w:bookmarkEnd w:id="100"/>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305E1D00" w:rsidR="00143A4A" w:rsidRPr="00DD7CCF" w:rsidRDefault="00143A4A" w:rsidP="008E24A9">
            <w:pPr>
              <w:pStyle w:val="Kpalrs"/>
            </w:pPr>
            <w:bookmarkStart w:id="101" w:name="_Ref44077336"/>
            <w:r w:rsidRPr="00DD7CCF">
              <w:t xml:space="preserve">Example </w:t>
            </w:r>
            <w:fldSimple w:instr=" STYLEREF 3 \s ">
              <w:r w:rsidR="001721C1">
                <w:rPr>
                  <w:noProof/>
                </w:rPr>
                <w:t>2.3.9</w:t>
              </w:r>
            </w:fldSimple>
            <w:r w:rsidR="00EE7E86" w:rsidRPr="00DD7CCF">
              <w:t>.</w:t>
            </w:r>
            <w:fldSimple w:instr=" SEQ Example \* ALPHABETIC \s 3 ">
              <w:r w:rsidR="001721C1">
                <w:rPr>
                  <w:noProof/>
                </w:rPr>
                <w:t>A</w:t>
              </w:r>
            </w:fldSimple>
            <w:bookmarkEnd w:id="101"/>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65AE1499" w:rsidR="00143A4A" w:rsidRPr="00DD7CCF" w:rsidRDefault="00143A4A" w:rsidP="008E24A9">
            <w:pPr>
              <w:pStyle w:val="Kpalrs"/>
            </w:pPr>
            <w:r w:rsidRPr="00DD7CCF">
              <w:t xml:space="preserve">Example </w:t>
            </w:r>
            <w:fldSimple w:instr=" STYLEREF 3 \s ">
              <w:r w:rsidR="001721C1">
                <w:rPr>
                  <w:noProof/>
                </w:rPr>
                <w:t>2.3.9</w:t>
              </w:r>
            </w:fldSimple>
            <w:r w:rsidR="00EE7E86" w:rsidRPr="00DD7CCF">
              <w:t>.</w:t>
            </w:r>
            <w:fldSimple w:instr=" SEQ Example \* ALPHABETIC \s 3 ">
              <w:r w:rsidR="001721C1">
                <w:rPr>
                  <w:noProof/>
                </w:rPr>
                <w:t>B</w:t>
              </w:r>
            </w:fldSimple>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38717A0" w:rsidR="00143A4A" w:rsidRPr="00DD7CCF" w:rsidRDefault="00143A4A" w:rsidP="008E24A9">
            <w:pPr>
              <w:pStyle w:val="Kpalrs"/>
            </w:pPr>
            <w:bookmarkStart w:id="102" w:name="_Ref44077259"/>
            <w:r w:rsidRPr="00DD7CCF">
              <w:t xml:space="preserve">Example </w:t>
            </w:r>
            <w:fldSimple w:instr=" STYLEREF 3 \s ">
              <w:r w:rsidR="001721C1">
                <w:rPr>
                  <w:noProof/>
                </w:rPr>
                <w:t>2.3.9</w:t>
              </w:r>
            </w:fldSimple>
            <w:r w:rsidR="00EE7E86" w:rsidRPr="00DD7CCF">
              <w:t>.</w:t>
            </w:r>
            <w:fldSimple w:instr=" SEQ Example \* ALPHABETIC \s 3 ">
              <w:r w:rsidR="001721C1">
                <w:rPr>
                  <w:noProof/>
                </w:rPr>
                <w:t>C</w:t>
              </w:r>
            </w:fldSimple>
            <w:bookmarkEnd w:id="102"/>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1011BDA3"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1721C1">
              <w:t>2.3.2</w:t>
            </w:r>
            <w:r w:rsidRPr="00DD7CCF">
              <w:fldChar w:fldCharType="end"/>
            </w:r>
          </w:p>
          <w:p w14:paraId="5D208252" w14:textId="36D9DA72"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1721C1">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6437A963" w:rsidR="00143A4A" w:rsidRPr="00DD7CCF" w:rsidRDefault="00143A4A" w:rsidP="008E24A9">
            <w:pPr>
              <w:pStyle w:val="Kpalrs"/>
            </w:pPr>
            <w:bookmarkStart w:id="103" w:name="_Ref44077213"/>
            <w:bookmarkStart w:id="104" w:name="_Ref44077183"/>
            <w:r w:rsidRPr="00DD7CCF">
              <w:t xml:space="preserve">Example </w:t>
            </w:r>
            <w:fldSimple w:instr=" STYLEREF 3 \s ">
              <w:r w:rsidR="001721C1">
                <w:rPr>
                  <w:noProof/>
                </w:rPr>
                <w:t>2.3.9</w:t>
              </w:r>
            </w:fldSimple>
            <w:r w:rsidR="00EE7E86" w:rsidRPr="00DD7CCF">
              <w:t>.</w:t>
            </w:r>
            <w:fldSimple w:instr=" SEQ Example \* ALPHABETIC \s 3 ">
              <w:r w:rsidR="001721C1">
                <w:rPr>
                  <w:noProof/>
                </w:rPr>
                <w:t>D</w:t>
              </w:r>
            </w:fldSimple>
            <w:bookmarkEnd w:id="103"/>
            <w:r w:rsidR="00EE7E86" w:rsidRPr="00DD7CCF">
              <w:t>:</w:t>
            </w:r>
            <w:r w:rsidRPr="00DD7CCF">
              <w:t xml:space="preserve"> </w:t>
            </w:r>
            <w:r w:rsidRPr="00DD7CCF">
              <w:rPr>
                <w:rStyle w:val="Foreign"/>
              </w:rPr>
              <w:t>muta cum liquida</w:t>
            </w:r>
            <w:r w:rsidRPr="00DD7CCF">
              <w:t xml:space="preserve"> licence</w:t>
            </w:r>
            <w:bookmarkEnd w:id="104"/>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6F721A31"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56818F72" w:rsidR="006A05BF" w:rsidRPr="00DD7CCF" w:rsidRDefault="006A05BF" w:rsidP="000E1BB0">
            <w:pPr>
              <w:pStyle w:val="Kpalrs"/>
            </w:pPr>
            <w:bookmarkStart w:id="105" w:name="_Ref44077218"/>
            <w:r w:rsidRPr="00DD7CCF">
              <w:t xml:space="preserve">Example </w:t>
            </w:r>
            <w:fldSimple w:instr=" STYLEREF 3 \s ">
              <w:r w:rsidR="001721C1">
                <w:rPr>
                  <w:noProof/>
                </w:rPr>
                <w:t>2.3.9</w:t>
              </w:r>
            </w:fldSimple>
            <w:r w:rsidRPr="00DD7CCF">
              <w:t>.</w:t>
            </w:r>
            <w:fldSimple w:instr=" SEQ Example \* ALPHABETIC \s 3 ">
              <w:r w:rsidR="001721C1">
                <w:rPr>
                  <w:noProof/>
                </w:rPr>
                <w:t>E</w:t>
              </w:r>
            </w:fldSimple>
            <w:bookmarkEnd w:id="105"/>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1AFE720A"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1721C1">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41732DFA" w:rsidR="00143A4A" w:rsidRPr="00DD7CCF" w:rsidRDefault="00143A4A" w:rsidP="008E24A9">
            <w:pPr>
              <w:pStyle w:val="Kpalrs"/>
            </w:pPr>
            <w:bookmarkStart w:id="106" w:name="_Ref44077220"/>
            <w:r w:rsidRPr="00DD7CCF">
              <w:t xml:space="preserve">Example </w:t>
            </w:r>
            <w:fldSimple w:instr=" STYLEREF 3 \s ">
              <w:r w:rsidR="001721C1">
                <w:rPr>
                  <w:noProof/>
                </w:rPr>
                <w:t>2.3.9</w:t>
              </w:r>
            </w:fldSimple>
            <w:r w:rsidR="00EE7E86" w:rsidRPr="00DD7CCF">
              <w:t>.</w:t>
            </w:r>
            <w:fldSimple w:instr=" SEQ Example \* ALPHABETIC \s 3 ">
              <w:r w:rsidR="001721C1">
                <w:rPr>
                  <w:noProof/>
                </w:rPr>
                <w:t>F</w:t>
              </w:r>
            </w:fldSimple>
            <w:bookmarkEnd w:id="106"/>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lastRenderedPageBreak/>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2818862D"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091A3DE8" w14:textId="77777777" w:rsidR="00143A4A" w:rsidRPr="00DD7CCF" w:rsidRDefault="00143A4A" w:rsidP="00143A4A"/>
    <w:p w14:paraId="4EC5AE05" w14:textId="4C13AC90" w:rsidR="00C02B8C" w:rsidRPr="00DD7CCF" w:rsidRDefault="004D2E67" w:rsidP="00EB2024">
      <w:pPr>
        <w:pStyle w:val="Cmsor1"/>
      </w:pPr>
      <w:bookmarkStart w:id="107" w:name="_u75tldno8fkf" w:colFirst="0" w:colLast="0"/>
      <w:bookmarkStart w:id="108" w:name="_Toc149917282"/>
      <w:bookmarkEnd w:id="107"/>
      <w:r w:rsidRPr="00DD7CCF">
        <w:lastRenderedPageBreak/>
        <w:t xml:space="preserve">Marking up </w:t>
      </w:r>
      <w:r w:rsidR="006733B4" w:rsidRPr="00DD7CCF">
        <w:t>extrinsic structure in the edition</w:t>
      </w:r>
      <w:bookmarkEnd w:id="108"/>
    </w:p>
    <w:p w14:paraId="10B1CD43" w14:textId="77777777" w:rsidR="00C02B8C" w:rsidRPr="00DD7CCF" w:rsidRDefault="004D2E67" w:rsidP="00A849C7">
      <w:pPr>
        <w:pStyle w:val="Cmsor2"/>
      </w:pPr>
      <w:bookmarkStart w:id="109" w:name="_2po8nsoeevw0" w:colFirst="0" w:colLast="0"/>
      <w:bookmarkStart w:id="110" w:name="_Toc149917283"/>
      <w:bookmarkEnd w:id="109"/>
      <w:r w:rsidRPr="00F87A56">
        <w:t>Overview</w:t>
      </w:r>
      <w:bookmarkEnd w:id="110"/>
    </w:p>
    <w:p w14:paraId="101C35D8" w14:textId="6930D9C6"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58FB1CF3"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1721C1">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7564ACB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1721C1">
        <w:t>3.3.2</w:t>
      </w:r>
      <w:r w:rsidR="00194541" w:rsidRPr="00DD7CCF">
        <w:fldChar w:fldCharType="end"/>
      </w:r>
      <w:r w:rsidRPr="00DD7CCF">
        <w:t>)</w:t>
      </w:r>
    </w:p>
    <w:p w14:paraId="2598CAB6" w14:textId="3FE47DA5"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71A57C26" w14:textId="2A636A0B"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74989FB2" w14:textId="585C2EC5"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3FB8DDFF">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078CCD9E">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45CA9396">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036FAE47"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1721C1">
              <w:t>3.4</w:t>
            </w:r>
            <w:r w:rsidRPr="00DD7CCF">
              <w:fldChar w:fldCharType="end"/>
            </w:r>
          </w:p>
        </w:tc>
        <w:tc>
          <w:tcPr>
            <w:tcW w:w="1667" w:type="pct"/>
            <w:vAlign w:val="center"/>
          </w:tcPr>
          <w:p w14:paraId="21687865" w14:textId="609BCD81"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1721C1">
              <w:t>3.5</w:t>
            </w:r>
            <w:r w:rsidRPr="00DD7CCF">
              <w:fldChar w:fldCharType="end"/>
            </w:r>
          </w:p>
        </w:tc>
        <w:tc>
          <w:tcPr>
            <w:tcW w:w="1667" w:type="pct"/>
            <w:vAlign w:val="center"/>
          </w:tcPr>
          <w:p w14:paraId="3FDF8911" w14:textId="14C0435F"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1721C1">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2C2EF19A"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p>
    <w:p w14:paraId="597E9246" w14:textId="7228D9F8"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p>
    <w:p w14:paraId="67BE5A39" w14:textId="1BF2451B"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1A0DF4B" w:rsidR="00C02B8C" w:rsidRPr="00DD7CCF" w:rsidRDefault="004D2E67" w:rsidP="00EB2024">
      <w:pPr>
        <w:pStyle w:val="Cmsor2"/>
      </w:pPr>
      <w:bookmarkStart w:id="111" w:name="_t89odjdqfg0j" w:colFirst="0" w:colLast="0"/>
      <w:bookmarkStart w:id="112" w:name="_Ref43979955"/>
      <w:bookmarkStart w:id="113" w:name="_Toc149917284"/>
      <w:bookmarkEnd w:id="111"/>
      <w:r w:rsidRPr="00DD7CCF">
        <w:t xml:space="preserve">Physical </w:t>
      </w:r>
      <w:r w:rsidR="006733B4" w:rsidRPr="00DD7CCF">
        <w:t>lines</w:t>
      </w:r>
      <w:bookmarkEnd w:id="112"/>
      <w:bookmarkEnd w:id="113"/>
    </w:p>
    <w:p w14:paraId="44641CAE" w14:textId="37A19BD2"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1721C1">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lastRenderedPageBreak/>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2D3C881B"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for specific cases)</w:t>
      </w:r>
    </w:p>
    <w:p w14:paraId="33D6B6AE" w14:textId="1DC89B67"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4F2B008F" w14:textId="4704A617"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14" w:name="_xui16zrp0wzt" w:colFirst="0" w:colLast="0"/>
      <w:bookmarkStart w:id="115" w:name="_Ref43980100"/>
      <w:bookmarkStart w:id="116" w:name="_Toc149917285"/>
      <w:bookmarkEnd w:id="114"/>
      <w:r w:rsidRPr="00D67DA5">
        <w:t>Marking up line beginnings</w:t>
      </w:r>
      <w:bookmarkEnd w:id="115"/>
      <w:bookmarkEnd w:id="116"/>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68288E90"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1721C1">
        <w:t>3.2.2</w:t>
      </w:r>
      <w:r w:rsidR="002F1C97">
        <w:fldChar w:fldCharType="end"/>
      </w:r>
    </w:p>
    <w:p w14:paraId="0F461F3A" w14:textId="433BFCCA" w:rsidR="00B36E2E" w:rsidRPr="00DD7CCF" w:rsidRDefault="00B36E2E" w:rsidP="00E2714A">
      <w:pPr>
        <w:pStyle w:val="Lista2"/>
      </w:pPr>
      <w:r w:rsidRPr="00B36E2E">
        <w:t>§</w:t>
      </w:r>
      <w:r>
        <w:fldChar w:fldCharType="begin"/>
      </w:r>
      <w:r>
        <w:instrText xml:space="preserve"> REF _Ref43990371 \r \h </w:instrText>
      </w:r>
      <w:r>
        <w:fldChar w:fldCharType="separate"/>
      </w:r>
      <w:r w:rsidR="001721C1">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773F3E39"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consisting of a single line</w:t>
      </w:r>
    </w:p>
    <w:p w14:paraId="43CBDC68" w14:textId="4BF6B3EB" w:rsidR="00B36E2E" w:rsidRDefault="00B36E2E" w:rsidP="00B36E2E">
      <w:pPr>
        <w:pStyle w:val="Lista"/>
      </w:pPr>
      <w:bookmarkStart w:id="117" w:name="_wrkvn4vo3aia" w:colFirst="0" w:colLast="0"/>
      <w:bookmarkStart w:id="118" w:name="_Ref43977936"/>
      <w:bookmarkEnd w:id="117"/>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34323754"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1721C1">
        <w:t>7.5.2</w:t>
      </w:r>
      <w:r>
        <w:fldChar w:fldCharType="end"/>
      </w:r>
    </w:p>
    <w:p w14:paraId="247913DA" w14:textId="77777777" w:rsidR="00C02B8C" w:rsidRPr="00DD7CCF" w:rsidRDefault="004D2E67" w:rsidP="00A849C7">
      <w:pPr>
        <w:pStyle w:val="Cmsor3"/>
      </w:pPr>
      <w:bookmarkStart w:id="119" w:name="_Ref148523116"/>
      <w:bookmarkStart w:id="120" w:name="_Toc149917286"/>
      <w:r w:rsidRPr="00DD7CCF">
        <w:t>Numbering lines</w:t>
      </w:r>
      <w:bookmarkEnd w:id="118"/>
      <w:bookmarkEnd w:id="119"/>
      <w:bookmarkEnd w:id="120"/>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500BFEB9"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53DCB25"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09EBD514"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04178D72" w14:textId="1546F69D"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7AA2269A"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lastRenderedPageBreak/>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47381">
        <w:rPr>
          <w:rStyle w:val="Lbjegyzet-hivatkozs"/>
        </w:rPr>
        <w:footnoteReference w:id="12"/>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EB2024">
      <w:pPr>
        <w:pStyle w:val="Cmsor3"/>
      </w:pPr>
      <w:bookmarkStart w:id="121" w:name="_r2qg54jy8w2e" w:colFirst="0" w:colLast="0"/>
      <w:bookmarkStart w:id="122" w:name="_Ref43990371"/>
      <w:bookmarkStart w:id="123" w:name="_Toc149917287"/>
      <w:bookmarkEnd w:id="121"/>
      <w:r w:rsidRPr="00DD7CCF">
        <w:t>Placement of line beginnings</w:t>
      </w:r>
      <w:bookmarkEnd w:id="122"/>
      <w:bookmarkEnd w:id="123"/>
    </w:p>
    <w:p w14:paraId="16506F69" w14:textId="2C35D589"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475E2CCE"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where reconstructed line beginnings may be encoded outside block-level containers</w:t>
      </w:r>
    </w:p>
    <w:p w14:paraId="5A6193CF" w14:textId="5A7D45C0"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1721C1">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2E082CEA"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1721C1">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1771B8F1"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of unknown or uncertain length at the end of the former and the beginning of the latter line</w:t>
      </w:r>
    </w:p>
    <w:p w14:paraId="46789EA6" w14:textId="5FB7C5CD"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F47381">
        <w:rPr>
          <w:rStyle w:val="Lbjegyzet-hivatkozs"/>
        </w:rPr>
        <w:footnoteReference w:id="13"/>
      </w:r>
    </w:p>
    <w:p w14:paraId="256D5CD2" w14:textId="77777777" w:rsidR="00B36E2E" w:rsidRDefault="00B36E2E" w:rsidP="00B36E2E">
      <w:pPr>
        <w:pStyle w:val="Lista2"/>
      </w:pPr>
      <w:r>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lastRenderedPageBreak/>
        <w:t>in such cases too, estimate the likely position of the breaks vis-à-vis the text, and note this in your commentary</w:t>
      </w:r>
    </w:p>
    <w:p w14:paraId="257F1313" w14:textId="77777777" w:rsidR="00C02B8C" w:rsidRPr="00DD7CCF" w:rsidRDefault="004D2E67" w:rsidP="00EB2024">
      <w:pPr>
        <w:pStyle w:val="Cmsor3"/>
      </w:pPr>
      <w:bookmarkStart w:id="124" w:name="_7n9w5r6yzssj" w:colFirst="0" w:colLast="0"/>
      <w:bookmarkStart w:id="125" w:name="_Ref43984995"/>
      <w:bookmarkStart w:id="126" w:name="_Toc149917288"/>
      <w:bookmarkEnd w:id="124"/>
      <w:r w:rsidRPr="00DD7CCF">
        <w:t>Line beginnings interrupting words</w:t>
      </w:r>
      <w:bookmarkEnd w:id="125"/>
      <w:bookmarkEnd w:id="126"/>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411CC825"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at the end of the previous line</w:t>
      </w:r>
    </w:p>
    <w:p w14:paraId="61B08412" w14:textId="4483A3A1"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1721C1">
        <w:t>4.3.5</w:t>
      </w:r>
      <w:r w:rsidR="00780A5D" w:rsidRPr="00DD7CCF">
        <w:fldChar w:fldCharType="end"/>
      </w:r>
      <w:r w:rsidRPr="00DD7CCF">
        <w:t>) either before or after the interruption</w:t>
      </w:r>
    </w:p>
    <w:p w14:paraId="4BC7993F" w14:textId="0A9E68FA"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1721C1">
        <w:t>4.4.1</w:t>
      </w:r>
      <w:r w:rsidR="00780A5D" w:rsidRPr="00DD7CCF">
        <w:fldChar w:fldCharType="end"/>
      </w:r>
      <w:r w:rsidRPr="00DD7CCF">
        <w:t>) either before or after the interruption</w:t>
      </w:r>
    </w:p>
    <w:p w14:paraId="434ED3F6" w14:textId="5224E337"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2EB532F5"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1721C1">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12FB97EE" w:rsidR="00C02B8C" w:rsidRPr="00DD7CCF" w:rsidRDefault="004D2E67" w:rsidP="00EB2024">
      <w:pPr>
        <w:pStyle w:val="Cmsor2"/>
      </w:pPr>
      <w:bookmarkStart w:id="127" w:name="_a0jia5gsgfab" w:colFirst="0" w:colLast="0"/>
      <w:bookmarkStart w:id="128" w:name="_Ref43984718"/>
      <w:bookmarkStart w:id="129" w:name="_Toc149917289"/>
      <w:bookmarkEnd w:id="127"/>
      <w:r w:rsidRPr="00DD7CCF">
        <w:t xml:space="preserve">Not-quite </w:t>
      </w:r>
      <w:r w:rsidR="006733B4" w:rsidRPr="00DD7CCF">
        <w:t>partitions</w:t>
      </w:r>
      <w:bookmarkEnd w:id="128"/>
      <w:bookmarkEnd w:id="129"/>
    </w:p>
    <w:p w14:paraId="03126EFF" w14:textId="41C5CFC6" w:rsidR="00C02B8C" w:rsidRPr="00DD7CCF" w:rsidRDefault="004D2E67" w:rsidP="00EB2024">
      <w:pPr>
        <w:pStyle w:val="Cmsor3"/>
      </w:pPr>
      <w:bookmarkStart w:id="130" w:name="_2aaf1avj18kw" w:colFirst="0" w:colLast="0"/>
      <w:bookmarkStart w:id="131" w:name="_Toc149917290"/>
      <w:bookmarkEnd w:id="130"/>
      <w:r w:rsidRPr="00DD7CCF">
        <w:t>Stuff in margins</w:t>
      </w:r>
      <w:bookmarkEnd w:id="131"/>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75659664" w:rsidR="00C02B8C" w:rsidRPr="00DD7CCF" w:rsidRDefault="004D2E67" w:rsidP="00E2714A">
      <w:pPr>
        <w:pStyle w:val="Lista"/>
      </w:pPr>
      <w:r w:rsidRPr="005D2B22">
        <w:rPr>
          <w:b/>
          <w:bCs/>
        </w:rPr>
        <w:lastRenderedPageBreak/>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0DD12DC1" w14:textId="2E0FD4F3"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p>
    <w:p w14:paraId="2CD505B4" w14:textId="51F21937"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p>
    <w:p w14:paraId="034893E6" w14:textId="50CF832C"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p>
    <w:p w14:paraId="125E994D" w14:textId="77777777" w:rsidR="00C02B8C" w:rsidRPr="00DD7CCF" w:rsidRDefault="004D2E67" w:rsidP="00EB2024">
      <w:pPr>
        <w:pStyle w:val="Cmsor3"/>
      </w:pPr>
      <w:bookmarkStart w:id="132" w:name="_rr8pkbi3b1cc" w:colFirst="0" w:colLast="0"/>
      <w:bookmarkStart w:id="133" w:name="_Ref43984388"/>
      <w:bookmarkStart w:id="134" w:name="_Toc149917291"/>
      <w:bookmarkEnd w:id="132"/>
      <w:r w:rsidRPr="00DD7CCF">
        <w:t>Sectioning with space</w:t>
      </w:r>
      <w:bookmarkEnd w:id="133"/>
      <w:bookmarkEnd w:id="134"/>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382E723F"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ED75CF2"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 for some further encoding options</w:t>
      </w:r>
    </w:p>
    <w:p w14:paraId="219CE071" w14:textId="77777777" w:rsidR="00C02B8C" w:rsidRPr="00DD7CCF" w:rsidRDefault="004D2E67" w:rsidP="00EB2024">
      <w:pPr>
        <w:pStyle w:val="Cmsor3"/>
      </w:pPr>
      <w:bookmarkStart w:id="135" w:name="_tmbjz6tt6rwk" w:colFirst="0" w:colLast="0"/>
      <w:bookmarkStart w:id="136" w:name="_Ref43978135"/>
      <w:bookmarkStart w:id="137" w:name="_Toc149917292"/>
      <w:bookmarkEnd w:id="135"/>
      <w:r w:rsidRPr="00DD7CCF">
        <w:t xml:space="preserve">Spatially offset opening sections </w:t>
      </w:r>
      <w:r w:rsidRPr="00E24F87">
        <w:rPr>
          <w:noProof/>
        </w:rPr>
        <w:t>(</w:t>
      </w:r>
      <w:r w:rsidRPr="00DD7CCF">
        <w:t>incipits)</w:t>
      </w:r>
      <w:bookmarkEnd w:id="136"/>
      <w:bookmarkEnd w:id="137"/>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0315A30D"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1BFBD355"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1721C1">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1721C1">
        <w:t>Appendix C</w:t>
      </w:r>
      <w:r w:rsidRPr="00DD7CCF">
        <w:fldChar w:fldCharType="end"/>
      </w:r>
      <w:r>
        <w:t xml:space="preserve"> for a Cambodian stele as an illustration</w:t>
      </w:r>
    </w:p>
    <w:p w14:paraId="169F37B0" w14:textId="22ADCEF1"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2E67D69B" w:rsidR="00934AD5" w:rsidRPr="00DD7CCF" w:rsidRDefault="00934AD5" w:rsidP="00934AD5">
            <w:pPr>
              <w:pStyle w:val="Kpalrs"/>
            </w:pPr>
            <w:r w:rsidRPr="00DD7CCF">
              <w:t xml:space="preserve">Example </w:t>
            </w:r>
            <w:fldSimple w:instr=" STYLEREF 3 \s ">
              <w:r w:rsidR="001721C1">
                <w:rPr>
                  <w:noProof/>
                </w:rPr>
                <w:t>3.3.3</w:t>
              </w:r>
            </w:fldSimple>
            <w:r w:rsidR="00EE7E86" w:rsidRPr="00DD7CCF">
              <w:t>.</w:t>
            </w:r>
            <w:fldSimple w:instr=" SEQ Example \* ALPHABETIC \s 3 ">
              <w:r w:rsidR="001721C1">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38D4FEB5" w:rsidR="00934AD5" w:rsidRPr="00DD7CCF" w:rsidRDefault="00934AD5" w:rsidP="00934AD5">
            <w:pPr>
              <w:pStyle w:val="Kpalrs"/>
            </w:pPr>
            <w:r w:rsidRPr="00DD7CCF">
              <w:t xml:space="preserve">Example </w:t>
            </w:r>
            <w:fldSimple w:instr=" STYLEREF 3 \s ">
              <w:r w:rsidR="001721C1">
                <w:rPr>
                  <w:noProof/>
                </w:rPr>
                <w:t>3.3.3</w:t>
              </w:r>
            </w:fldSimple>
            <w:r w:rsidR="00EE7E86" w:rsidRPr="00DD7CCF">
              <w:t>.</w:t>
            </w:r>
            <w:fldSimple w:instr=" SEQ Example \* ALPHABETIC \s 3 ">
              <w:r w:rsidR="001721C1">
                <w:rPr>
                  <w:noProof/>
                </w:rPr>
                <w:t>B</w:t>
              </w:r>
            </w:fldSimple>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EB2024">
      <w:pPr>
        <w:pStyle w:val="Cmsor3"/>
      </w:pPr>
      <w:bookmarkStart w:id="138" w:name="_tg7yz01k2pc5" w:colFirst="0" w:colLast="0"/>
      <w:bookmarkStart w:id="139" w:name="_Ref43984537"/>
      <w:bookmarkStart w:id="140" w:name="_Toc149917293"/>
      <w:bookmarkEnd w:id="138"/>
      <w:r w:rsidRPr="00DD7CCF">
        <w:t xml:space="preserve">Spatially offset closing lines </w:t>
      </w:r>
      <w:r w:rsidRPr="00E24F87">
        <w:rPr>
          <w:noProof/>
        </w:rPr>
        <w:t>(</w:t>
      </w:r>
      <w:r w:rsidRPr="00DD7CCF">
        <w:t>colophons)</w:t>
      </w:r>
      <w:bookmarkEnd w:id="139"/>
      <w:bookmarkEnd w:id="140"/>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45E4A0F"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3AFE23AF" w14:textId="348E06FF"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4B2D2FA" w:rsidR="00934AD5" w:rsidRPr="00DD7CCF" w:rsidRDefault="00934AD5" w:rsidP="00934AD5">
            <w:pPr>
              <w:pStyle w:val="Kpalrs"/>
            </w:pPr>
            <w:r w:rsidRPr="00DD7CCF">
              <w:t xml:space="preserve">Example </w:t>
            </w:r>
            <w:fldSimple w:instr=" STYLEREF 3 \s ">
              <w:r w:rsidR="001721C1">
                <w:rPr>
                  <w:noProof/>
                </w:rPr>
                <w:t>3.3.4</w:t>
              </w:r>
            </w:fldSimple>
            <w:r w:rsidR="00EE7E86" w:rsidRPr="00DD7CCF">
              <w:t>.</w:t>
            </w:r>
            <w:fldSimple w:instr=" SEQ Example \* ALPHABETIC \s 3 ">
              <w:r w:rsidR="001721C1">
                <w:rPr>
                  <w:noProof/>
                </w:rPr>
                <w:t>A</w:t>
              </w:r>
            </w:fldSimple>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141" w:name="_l370o66akj7v" w:colFirst="0" w:colLast="0"/>
      <w:bookmarkStart w:id="142" w:name="_Ref43984607"/>
      <w:bookmarkStart w:id="143" w:name="_Toc149917294"/>
      <w:bookmarkEnd w:id="141"/>
      <w:r w:rsidRPr="00DD7CCF">
        <w:t>Pagination or foliation: “forme work”</w:t>
      </w:r>
      <w:bookmarkEnd w:id="142"/>
      <w:bookmarkEnd w:id="143"/>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lastRenderedPageBreak/>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9730369"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242E7B8"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70D8F95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54F4449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F47381">
        <w:rPr>
          <w:rStyle w:val="Lbjegyzet-hivatkozs"/>
        </w:rPr>
        <w:footnoteReference w:id="14"/>
      </w:r>
    </w:p>
    <w:p w14:paraId="5A9C9F2D" w14:textId="6B2E68AC"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17351BA6" w:rsidR="00934AD5" w:rsidRPr="00DD7CCF" w:rsidRDefault="00934AD5" w:rsidP="00934AD5">
            <w:pPr>
              <w:pStyle w:val="Kpalrs"/>
            </w:pPr>
            <w:r w:rsidRPr="00DD7CCF">
              <w:t xml:space="preserve">Example </w:t>
            </w:r>
            <w:fldSimple w:instr=" STYLEREF 3 \s ">
              <w:r w:rsidR="001721C1">
                <w:rPr>
                  <w:noProof/>
                </w:rPr>
                <w:t>3.3.5</w:t>
              </w:r>
            </w:fldSimple>
            <w:r w:rsidR="00EE7E86" w:rsidRPr="00DD7CCF">
              <w:t>.</w:t>
            </w:r>
            <w:fldSimple w:instr=" SEQ Example \* ALPHABETIC \s 3 ">
              <w:r w:rsidR="001721C1">
                <w:rPr>
                  <w:noProof/>
                </w:rPr>
                <w:t>A</w:t>
              </w:r>
            </w:fldSimple>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1"/>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144" w:name="_dzwqp0ufpcn5" w:colFirst="0" w:colLast="0"/>
      <w:bookmarkStart w:id="145" w:name="_Ref43978987"/>
      <w:bookmarkStart w:id="146" w:name="_Toc149917295"/>
      <w:bookmarkEnd w:id="144"/>
      <w:r w:rsidRPr="00DD7CCF">
        <w:lastRenderedPageBreak/>
        <w:t xml:space="preserve">Boxlike </w:t>
      </w:r>
      <w:r w:rsidR="006733B4" w:rsidRPr="00DD7CCF">
        <w:t>partitions: self-contained zones</w:t>
      </w:r>
      <w:bookmarkEnd w:id="145"/>
      <w:bookmarkEnd w:id="146"/>
    </w:p>
    <w:p w14:paraId="0B728DD2" w14:textId="6E5C4B5D" w:rsidR="00C02B8C" w:rsidRPr="00DD7CCF" w:rsidRDefault="0053341E" w:rsidP="00EB2024">
      <w:pPr>
        <w:pStyle w:val="Cmsor3"/>
      </w:pPr>
      <w:bookmarkStart w:id="147" w:name="_7afiixd3hprc" w:colFirst="0" w:colLast="0"/>
      <w:bookmarkStart w:id="148" w:name="_Ref43978278"/>
      <w:bookmarkStart w:id="149" w:name="_Toc149917296"/>
      <w:bookmarkEnd w:id="147"/>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48"/>
      <w:bookmarkEnd w:id="149"/>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r w:rsidR="00B36E2E">
        <w:t>particularly</w:t>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2146C1AC"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3986F842"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28687D4D"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3035D9F4"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1721C1">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553F785D"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EB2024">
      <w:pPr>
        <w:pStyle w:val="Cmsor3"/>
      </w:pPr>
      <w:bookmarkStart w:id="150" w:name="_gwyk1jzb0av6" w:colFirst="0" w:colLast="0"/>
      <w:bookmarkStart w:id="151" w:name="_Ref43990385"/>
      <w:bookmarkStart w:id="152" w:name="_Toc149917297"/>
      <w:bookmarkEnd w:id="150"/>
      <w:r w:rsidRPr="00DD7CCF">
        <w:t>Encoding boxlike partitions</w:t>
      </w:r>
      <w:bookmarkEnd w:id="151"/>
      <w:bookmarkEnd w:id="152"/>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3F51323D"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1721C1">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lastRenderedPageBreak/>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6D01229"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0A73830E"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2B6EBB10" w14:textId="5B1C5E05"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even if a given partition consists of just one line</w:t>
      </w:r>
    </w:p>
    <w:p w14:paraId="520B28E2" w14:textId="0DAECA12"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1721C1">
        <w:t>3.2.2</w:t>
      </w:r>
      <w:r w:rsidR="006354A9">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1721C1">
        <w:t>2.3.3</w:t>
      </w:r>
      <w:r w:rsidR="00A77327" w:rsidRPr="00DD7CCF">
        <w:fldChar w:fldCharType="end"/>
      </w:r>
      <w:r w:rsidRPr="00DD7CCF">
        <w:t>) even if a given partition contains only one</w:t>
      </w:r>
    </w:p>
    <w:p w14:paraId="112C43CD" w14:textId="77777777" w:rsidR="00C02B8C" w:rsidRPr="00DD7CCF" w:rsidRDefault="004D2E67" w:rsidP="00EB2024">
      <w:pPr>
        <w:pStyle w:val="Cmsor3"/>
      </w:pPr>
      <w:bookmarkStart w:id="153" w:name="_82q10pa3ovwa" w:colFirst="0" w:colLast="0"/>
      <w:bookmarkStart w:id="154" w:name="_Ref43984577"/>
      <w:bookmarkStart w:id="155" w:name="_Toc149917298"/>
      <w:bookmarkEnd w:id="153"/>
      <w:r w:rsidRPr="00DD7CCF">
        <w:t>Textpart identification: subtype, number and headers</w:t>
      </w:r>
      <w:bookmarkEnd w:id="154"/>
      <w:bookmarkEnd w:id="155"/>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lastRenderedPageBreak/>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0697C341"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1721C1" w:rsidRPr="00DD7CCF">
        <w:t xml:space="preserve">Example </w:t>
      </w:r>
      <w:r w:rsidR="001721C1">
        <w:rPr>
          <w:noProof/>
        </w:rPr>
        <w:t>3.4.3</w:t>
      </w:r>
      <w:r w:rsidR="001721C1" w:rsidRPr="00DD7CCF">
        <w:rPr>
          <w:noProof/>
        </w:rPr>
        <w:t>.</w:t>
      </w:r>
      <w:r w:rsidR="001721C1">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280C0E4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60AFC6CF"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1721C1">
        <w:t>10.3.3</w:t>
      </w:r>
      <w:r w:rsidR="000A421D" w:rsidRPr="00DD7CCF">
        <w:fldChar w:fldCharType="end"/>
      </w:r>
      <w:r w:rsidRPr="00DD7CCF">
        <w:t>), which you may employ if you deem necessary</w:t>
      </w:r>
    </w:p>
    <w:p w14:paraId="063D2C60" w14:textId="77777777" w:rsidR="004A54F9" w:rsidRPr="00DD7CCF" w:rsidRDefault="004A54F9">
      <w:bookmarkStart w:id="156" w:name="_suh8lewninkg" w:colFirst="0" w:colLast="0"/>
      <w:bookmarkEnd w:id="156"/>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661A5C9F" w:rsidR="004A54F9" w:rsidRPr="00DD7CCF" w:rsidRDefault="004A54F9" w:rsidP="004A54F9">
            <w:pPr>
              <w:pStyle w:val="Kpalrs"/>
            </w:pPr>
            <w:bookmarkStart w:id="157" w:name="_Ref44078070"/>
            <w:r w:rsidRPr="00DD7CCF">
              <w:t xml:space="preserve">Example </w:t>
            </w:r>
            <w:fldSimple w:instr=" STYLEREF 3 \s ">
              <w:r w:rsidR="001721C1">
                <w:rPr>
                  <w:noProof/>
                </w:rPr>
                <w:t>3.4.3</w:t>
              </w:r>
            </w:fldSimple>
            <w:r w:rsidR="00EE7E86" w:rsidRPr="00DD7CCF">
              <w:t>.</w:t>
            </w:r>
            <w:fldSimple w:instr=" SEQ Example \* ALPHABETIC \s 3 ">
              <w:r w:rsidR="001721C1">
                <w:rPr>
                  <w:noProof/>
                </w:rPr>
                <w:t>A</w:t>
              </w:r>
            </w:fldSimple>
            <w:bookmarkEnd w:id="157"/>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27FB9581" w:rsidR="004A54F9" w:rsidRPr="00DD7CCF" w:rsidRDefault="004A54F9" w:rsidP="004A54F9">
            <w:pPr>
              <w:pStyle w:val="Kpalrs"/>
            </w:pPr>
            <w:bookmarkStart w:id="158" w:name="_Ref44078271"/>
            <w:r w:rsidRPr="00DD7CCF">
              <w:t xml:space="preserve">Example </w:t>
            </w:r>
            <w:fldSimple w:instr=" STYLEREF 3 \s ">
              <w:r w:rsidR="001721C1">
                <w:rPr>
                  <w:noProof/>
                </w:rPr>
                <w:t>3.4.3</w:t>
              </w:r>
            </w:fldSimple>
            <w:r w:rsidR="00EE7E86" w:rsidRPr="00DD7CCF">
              <w:t>.</w:t>
            </w:r>
            <w:fldSimple w:instr=" SEQ Example \* ALPHABETIC \s 3 ">
              <w:r w:rsidR="001721C1">
                <w:rPr>
                  <w:noProof/>
                </w:rPr>
                <w:t>B</w:t>
              </w:r>
            </w:fldSimple>
            <w:bookmarkEnd w:id="158"/>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29FE1ED5" w:rsidR="00167D32" w:rsidRPr="00DD7CCF" w:rsidRDefault="00167D32" w:rsidP="00167D32">
            <w:pPr>
              <w:pStyle w:val="Kpalrs"/>
            </w:pPr>
            <w:bookmarkStart w:id="159" w:name="_ntlxakteb3wm" w:colFirst="0" w:colLast="0"/>
            <w:bookmarkStart w:id="160" w:name="_u4tz39yk0lmz" w:colFirst="0" w:colLast="0"/>
            <w:bookmarkEnd w:id="159"/>
            <w:bookmarkEnd w:id="160"/>
            <w:r w:rsidRPr="00DD7CCF">
              <w:t xml:space="preserve">Example </w:t>
            </w:r>
            <w:fldSimple w:instr=" STYLEREF 3 \s ">
              <w:r w:rsidR="001721C1">
                <w:rPr>
                  <w:noProof/>
                </w:rPr>
                <w:t>3.4.3</w:t>
              </w:r>
            </w:fldSimple>
            <w:r w:rsidR="00EE7E86" w:rsidRPr="00DD7CCF">
              <w:t>.</w:t>
            </w:r>
            <w:fldSimple w:instr=" SEQ Example \* ALPHABETIC \s 3 ">
              <w:r w:rsidR="001721C1">
                <w:rPr>
                  <w:noProof/>
                </w:rPr>
                <w:t>C</w:t>
              </w:r>
            </w:fldSimple>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119C4A8F"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61" w:name="_v01oqe9wesr6" w:colFirst="0" w:colLast="0"/>
      <w:bookmarkEnd w:id="161"/>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4D3FB0F2" w:rsidR="00167D32" w:rsidRPr="00DD7CCF" w:rsidRDefault="00167D32" w:rsidP="00167D32">
            <w:pPr>
              <w:pStyle w:val="Kpalrs"/>
            </w:pPr>
            <w:bookmarkStart w:id="162" w:name="_Ref44078277"/>
            <w:r w:rsidRPr="00DD7CCF">
              <w:t xml:space="preserve">Example </w:t>
            </w:r>
            <w:fldSimple w:instr=" STYLEREF 3 \s ">
              <w:r w:rsidR="001721C1">
                <w:rPr>
                  <w:noProof/>
                </w:rPr>
                <w:t>3.4.3</w:t>
              </w:r>
            </w:fldSimple>
            <w:r w:rsidR="00EE7E86" w:rsidRPr="00DD7CCF">
              <w:t>.</w:t>
            </w:r>
            <w:fldSimple w:instr=" SEQ Example \* ALPHABETIC \s 3 ">
              <w:r w:rsidR="001721C1">
                <w:rPr>
                  <w:noProof/>
                </w:rPr>
                <w:t>D</w:t>
              </w:r>
            </w:fldSimple>
            <w:bookmarkEnd w:id="162"/>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6679FBF"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EB2024">
      <w:pPr>
        <w:pStyle w:val="Cmsor3"/>
      </w:pPr>
      <w:bookmarkStart w:id="163" w:name="_ro2q56korov1" w:colFirst="0" w:colLast="0"/>
      <w:bookmarkStart w:id="164" w:name="_fh0zn6srq43l" w:colFirst="0" w:colLast="0"/>
      <w:bookmarkStart w:id="165" w:name="_Ref43986747"/>
      <w:bookmarkStart w:id="166" w:name="_Toc149917299"/>
      <w:bookmarkEnd w:id="163"/>
      <w:bookmarkEnd w:id="164"/>
      <w:r w:rsidRPr="00DD7CCF">
        <w:t>Numbered elements in textparts</w:t>
      </w:r>
      <w:bookmarkEnd w:id="165"/>
      <w:bookmarkEnd w:id="166"/>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F47381">
        <w:rPr>
          <w:rStyle w:val="Lbjegyzet-hivatkozs"/>
        </w:rPr>
        <w:footnoteReference w:id="15"/>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3D8464A8"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455A92D8" w14:textId="4486531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EC05484" w14:textId="77777777" w:rsidR="008E24A9" w:rsidRPr="00DD7CCF" w:rsidRDefault="008E24A9" w:rsidP="00EB2024">
      <w:pPr>
        <w:pStyle w:val="Cmsor3"/>
      </w:pPr>
      <w:bookmarkStart w:id="167" w:name="_Toc149917300"/>
      <w:r w:rsidRPr="00DD7CCF">
        <w:t>Full markup example for</w:t>
      </w:r>
      <w:r w:rsidR="004D2E67" w:rsidRPr="00DD7CCF">
        <w:t xml:space="preserve"> boxlike partitions</w:t>
      </w:r>
      <w:bookmarkEnd w:id="167"/>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08038D05" w:rsidR="00D701A6" w:rsidRPr="00DD7CCF" w:rsidRDefault="00D701A6" w:rsidP="00D701A6">
            <w:pPr>
              <w:pStyle w:val="Kpalrs"/>
            </w:pPr>
            <w:bookmarkStart w:id="168" w:name="_Ref44077741"/>
            <w:r w:rsidRPr="00DD7CCF">
              <w:t xml:space="preserve">Example </w:t>
            </w:r>
            <w:fldSimple w:instr=" STYLEREF 3 \s ">
              <w:r w:rsidR="001721C1">
                <w:rPr>
                  <w:noProof/>
                </w:rPr>
                <w:t>3.4.5</w:t>
              </w:r>
            </w:fldSimple>
            <w:r w:rsidRPr="00DD7CCF">
              <w:t>.</w:t>
            </w:r>
            <w:fldSimple w:instr=" SEQ Example \* ALPHABETIC \s 3 ">
              <w:r w:rsidR="001721C1">
                <w:rPr>
                  <w:noProof/>
                </w:rPr>
                <w:t>A</w:t>
              </w:r>
            </w:fldSimple>
            <w:bookmarkEnd w:id="168"/>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lastRenderedPageBreak/>
              <w:t>here we have two fragments of a slab, which are clearly from the top and bottom of a single inscription, but there is no way to know how much text is lost between the two</w:t>
            </w:r>
          </w:p>
          <w:p w14:paraId="714DA2C2" w14:textId="612BC493"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1721C1">
              <w:t>5.4.7</w:t>
            </w:r>
            <w:r w:rsidRPr="00DD7CCF">
              <w:fldChar w:fldCharType="end"/>
            </w:r>
          </w:p>
        </w:tc>
      </w:tr>
      <w:tr w:rsidR="004B66AB" w:rsidRPr="00DD7CCF" w14:paraId="74B5D5A3" w14:textId="77777777" w:rsidTr="000B047B">
        <w:tc>
          <w:tcPr>
            <w:tcW w:w="5000" w:type="pct"/>
          </w:tcPr>
          <w:p w14:paraId="5B9B6D1D" w14:textId="05E3E3B7"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425E3275" w:rsidR="00C02B8C" w:rsidRPr="00DD7CCF" w:rsidRDefault="004D2E67" w:rsidP="00EB2024">
      <w:pPr>
        <w:pStyle w:val="Cmsor2"/>
      </w:pPr>
      <w:bookmarkStart w:id="169" w:name="_k0nurnm93lxl" w:colFirst="0" w:colLast="0"/>
      <w:bookmarkStart w:id="170" w:name="_Ref43979481"/>
      <w:bookmarkStart w:id="171" w:name="_Toc149917301"/>
      <w:bookmarkEnd w:id="169"/>
      <w:r w:rsidRPr="00DD7CCF">
        <w:t xml:space="preserve">Pagelike </w:t>
      </w:r>
      <w:r w:rsidR="006733B4" w:rsidRPr="00DD7CCF">
        <w:t>partitions: text flows through successive zones</w:t>
      </w:r>
      <w:bookmarkEnd w:id="170"/>
      <w:bookmarkEnd w:id="171"/>
    </w:p>
    <w:p w14:paraId="5005C658" w14:textId="1B04FD60" w:rsidR="00C02B8C" w:rsidRPr="00DD7CCF" w:rsidRDefault="004D2E67" w:rsidP="00EB2024">
      <w:pPr>
        <w:pStyle w:val="Cmsor3"/>
      </w:pPr>
      <w:bookmarkStart w:id="172" w:name="_h6ikg2hg8g9u" w:colFirst="0" w:colLast="0"/>
      <w:bookmarkStart w:id="173" w:name="_Toc149917302"/>
      <w:bookmarkEnd w:id="172"/>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73"/>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CAC8D7B"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2BC78B"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lastRenderedPageBreak/>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EB2024">
      <w:pPr>
        <w:pStyle w:val="Cmsor3"/>
      </w:pPr>
      <w:bookmarkStart w:id="174" w:name="_w6aiimbh4273" w:colFirst="0" w:colLast="0"/>
      <w:bookmarkStart w:id="175" w:name="_Ref43978346"/>
      <w:bookmarkStart w:id="176" w:name="_Toc149917303"/>
      <w:bookmarkEnd w:id="174"/>
      <w:r w:rsidRPr="00DD7CCF">
        <w:t>Genuine pages</w:t>
      </w:r>
      <w:bookmarkEnd w:id="175"/>
      <w:bookmarkEnd w:id="176"/>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F47381">
        <w:rPr>
          <w:rStyle w:val="Lbjegyzet-hivatkozs"/>
        </w:rPr>
        <w:footnoteReference w:id="16"/>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5795CED0"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11F476F2"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1721C1">
        <w:t>8.2.3</w:t>
      </w:r>
      <w:r w:rsidR="000A421D" w:rsidRPr="00DD7CCF">
        <w:fldChar w:fldCharType="end"/>
      </w:r>
      <w:r w:rsidRPr="00DD7CCF">
        <w:t>) that such empty elements must be inside block-level containers</w:t>
      </w:r>
    </w:p>
    <w:p w14:paraId="7FF71BBC" w14:textId="628961DD"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1721C1">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EB2024">
      <w:pPr>
        <w:pStyle w:val="Cmsor3"/>
      </w:pPr>
      <w:bookmarkStart w:id="177" w:name="_t032kyf4wcza" w:colFirst="0" w:colLast="0"/>
      <w:bookmarkStart w:id="178" w:name="_Ref43986679"/>
      <w:bookmarkStart w:id="179" w:name="_Toc149917304"/>
      <w:bookmarkEnd w:id="177"/>
      <w:r w:rsidRPr="00DD7CCF">
        <w:t>Other pagelike zones</w:t>
      </w:r>
      <w:bookmarkEnd w:id="178"/>
      <w:bookmarkEnd w:id="179"/>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79EBDD51"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 xml:space="preserve"> below for values recommended in pagelike partitions</w:t>
      </w:r>
    </w:p>
    <w:p w14:paraId="776B3049" w14:textId="6B7F28EE" w:rsidR="00C02B8C" w:rsidRPr="00DD7CCF" w:rsidRDefault="004D2E67" w:rsidP="00E2714A">
      <w:pPr>
        <w:pStyle w:val="Lista2"/>
      </w:pPr>
      <w:r w:rsidRPr="00DD7CCF">
        <w:lastRenderedPageBreak/>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7BC16012"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1721C1" w:rsidRPr="00DD7CCF">
        <w:t xml:space="preserve">Example </w:t>
      </w:r>
      <w:r w:rsidR="001721C1">
        <w:rPr>
          <w:noProof/>
        </w:rPr>
        <w:t>3.5.7</w:t>
      </w:r>
      <w:r w:rsidR="001721C1" w:rsidRPr="00DD7CCF">
        <w:rPr>
          <w:noProof/>
        </w:rPr>
        <w:t>.</w:t>
      </w:r>
      <w:r w:rsidR="001721C1">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EB2024">
      <w:pPr>
        <w:pStyle w:val="Cmsor3"/>
      </w:pPr>
      <w:bookmarkStart w:id="180" w:name="_oypoil6s6m99" w:colFirst="0" w:colLast="0"/>
      <w:bookmarkStart w:id="181" w:name="_Ref43986881"/>
      <w:bookmarkStart w:id="182" w:name="_Toc149917305"/>
      <w:bookmarkEnd w:id="180"/>
      <w:r w:rsidRPr="00DD7CCF">
        <w:t>Zone identification: unit, number and label</w:t>
      </w:r>
      <w:bookmarkEnd w:id="181"/>
      <w:bookmarkEnd w:id="182"/>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42CA6706"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A</w:t>
      </w:r>
      <w:r w:rsidR="00AA796A" w:rsidRPr="00DD7CCF">
        <w:fldChar w:fldCharType="end"/>
      </w:r>
      <w:r w:rsidR="00AA796A" w:rsidRPr="00DD7CCF">
        <w:t xml:space="preserve"> </w:t>
      </w:r>
      <w:r w:rsidRPr="00DD7CCF">
        <w:t>below)</w:t>
      </w:r>
    </w:p>
    <w:p w14:paraId="7ABA81C2" w14:textId="77777777" w:rsidR="00C02B8C"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29A82EB3" w14:textId="6B200D0A" w:rsidR="00726C8B" w:rsidRPr="00DD7CCF" w:rsidRDefault="00726C8B" w:rsidP="00726C8B">
      <w:pPr>
        <w:pStyle w:val="Lista2"/>
      </w:pPr>
      <w:r w:rsidRPr="00DD7CCF">
        <w:t xml:space="preserve">in addition to the </w:t>
      </w:r>
      <w:r>
        <w:t xml:space="preserve">display </w:t>
      </w:r>
      <w:r w:rsidRPr="00DD7CCF">
        <w:t xml:space="preserve">of </w:t>
      </w:r>
      <w:r>
        <w:t>titles</w:t>
      </w:r>
      <w:r w:rsidRPr="00DD7CCF">
        <w:t>, this attribute may be utilised for internal references that can be processed by a computer</w:t>
      </w:r>
    </w:p>
    <w:p w14:paraId="6010E20A" w14:textId="7AB79A7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72C99118" w:rsidR="001E133B" w:rsidRPr="00DD7CCF" w:rsidRDefault="001E133B" w:rsidP="001E133B">
      <w:pPr>
        <w:pStyle w:val="Lista4"/>
      </w:pPr>
      <w:r>
        <w:t>gridlike partitions (§</w:t>
      </w:r>
      <w:r>
        <w:fldChar w:fldCharType="begin"/>
      </w:r>
      <w:r>
        <w:instrText xml:space="preserve"> REF _Ref43984651 \r \h </w:instrText>
      </w:r>
      <w:r>
        <w:fldChar w:fldCharType="separate"/>
      </w:r>
      <w:r w:rsidR="001721C1">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3F45C96D" w14:textId="77777777" w:rsidR="00C02B8C" w:rsidRPr="00DD7CCF" w:rsidRDefault="004D2E67" w:rsidP="00E2714A">
      <w:pPr>
        <w:pStyle w:val="Lista2"/>
      </w:pPr>
      <w:r w:rsidRPr="00DD7CCF">
        <w:lastRenderedPageBreak/>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36D82C8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3D669913"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1721C1">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3C737CFB" w:rsidR="000931D1" w:rsidRPr="00DD7CCF" w:rsidRDefault="000931D1" w:rsidP="00B3351B">
            <w:pPr>
              <w:pStyle w:val="Kpalrs"/>
            </w:pPr>
            <w:bookmarkStart w:id="183" w:name="_Ref44078412"/>
            <w:r w:rsidRPr="00DD7CCF">
              <w:t xml:space="preserve">Example </w:t>
            </w:r>
            <w:fldSimple w:instr=" STYLEREF 3 \s ">
              <w:r w:rsidR="001721C1">
                <w:rPr>
                  <w:noProof/>
                </w:rPr>
                <w:t>3.5.4</w:t>
              </w:r>
            </w:fldSimple>
            <w:r w:rsidRPr="00DD7CCF">
              <w:t>.</w:t>
            </w:r>
            <w:fldSimple w:instr=" SEQ Example \* ALPHABETIC \s 3 ">
              <w:r w:rsidR="001721C1">
                <w:rPr>
                  <w:noProof/>
                </w:rPr>
                <w:t>A</w:t>
              </w:r>
            </w:fldSimple>
            <w:bookmarkEnd w:id="183"/>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79A0957" w:rsidR="000931D1" w:rsidRPr="00DD7CCF" w:rsidRDefault="000931D1" w:rsidP="00B3351B">
            <w:pPr>
              <w:pStyle w:val="Kpalrs"/>
            </w:pPr>
            <w:bookmarkStart w:id="184" w:name="_Ref44078459"/>
            <w:r w:rsidRPr="00DD7CCF">
              <w:t xml:space="preserve">Example </w:t>
            </w:r>
            <w:fldSimple w:instr=" STYLEREF 3 \s ">
              <w:r w:rsidR="001721C1">
                <w:rPr>
                  <w:noProof/>
                </w:rPr>
                <w:t>3.5.4</w:t>
              </w:r>
            </w:fldSimple>
            <w:r w:rsidRPr="00DD7CCF">
              <w:t>.</w:t>
            </w:r>
            <w:fldSimple w:instr=" SEQ Example \* ALPHABETIC \s 3 ">
              <w:r w:rsidR="001721C1">
                <w:rPr>
                  <w:noProof/>
                </w:rPr>
                <w:t>B</w:t>
              </w:r>
            </w:fldSimple>
            <w:bookmarkEnd w:id="184"/>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EB2024">
      <w:pPr>
        <w:pStyle w:val="Cmsor3"/>
      </w:pPr>
      <w:bookmarkStart w:id="185" w:name="_h6lmsgu4umfd" w:colFirst="0" w:colLast="0"/>
      <w:bookmarkStart w:id="186" w:name="_Toc149917306"/>
      <w:bookmarkEnd w:id="185"/>
      <w:r w:rsidRPr="00DD7CCF">
        <w:t>Placement of page and zone beginnings</w:t>
      </w:r>
      <w:bookmarkEnd w:id="186"/>
    </w:p>
    <w:p w14:paraId="2D3F6021" w14:textId="5EACA2A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1A3CBE09"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3DAEC542"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where reconstructed page beginnings may be encoded outside block-level containers</w:t>
      </w:r>
    </w:p>
    <w:p w14:paraId="5D87DF6D" w14:textId="44E125AE"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lastRenderedPageBreak/>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2A074CE9"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EB2024">
      <w:pPr>
        <w:pStyle w:val="Cmsor3"/>
      </w:pPr>
      <w:bookmarkStart w:id="187" w:name="_tezue83pb823" w:colFirst="0" w:colLast="0"/>
      <w:bookmarkStart w:id="188" w:name="_Ref43986994"/>
      <w:bookmarkStart w:id="189" w:name="_Toc149917307"/>
      <w:bookmarkEnd w:id="187"/>
      <w:r w:rsidRPr="00DD7CCF">
        <w:t>Numbered elements in pagelike partitions</w:t>
      </w:r>
      <w:bookmarkEnd w:id="188"/>
      <w:bookmarkEnd w:id="189"/>
    </w:p>
    <w:p w14:paraId="172F4A06" w14:textId="2682A816"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1721C1">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5E7129B5"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EB2024">
      <w:pPr>
        <w:pStyle w:val="Cmsor3"/>
      </w:pPr>
      <w:bookmarkStart w:id="190" w:name="_8rycat4dh5yx" w:colFirst="0" w:colLast="0"/>
      <w:bookmarkStart w:id="191" w:name="_Ref43986940"/>
      <w:bookmarkStart w:id="192" w:name="_Toc149917308"/>
      <w:bookmarkEnd w:id="190"/>
      <w:r w:rsidRPr="00DD7CCF">
        <w:lastRenderedPageBreak/>
        <w:t>Full m</w:t>
      </w:r>
      <w:r w:rsidR="004D2E67" w:rsidRPr="00DD7CCF">
        <w:t>arkup example</w:t>
      </w:r>
      <w:r w:rsidRPr="00DD7CCF">
        <w:t xml:space="preserve"> for</w:t>
      </w:r>
      <w:r w:rsidR="004D2E67" w:rsidRPr="00DD7CCF">
        <w:t xml:space="preserve"> pagelike partitions</w:t>
      </w:r>
      <w:bookmarkEnd w:id="191"/>
      <w:bookmarkEnd w:id="192"/>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4EE1A145" w:rsidR="000931D1" w:rsidRPr="00DD7CCF" w:rsidRDefault="000931D1" w:rsidP="00B3351B">
            <w:pPr>
              <w:pStyle w:val="Kpalrs"/>
            </w:pPr>
            <w:bookmarkStart w:id="193" w:name="_Ref44078357"/>
            <w:r w:rsidRPr="00DD7CCF">
              <w:t xml:space="preserve">Example </w:t>
            </w:r>
            <w:fldSimple w:instr=" STYLEREF 3 \s ">
              <w:r w:rsidR="001721C1">
                <w:rPr>
                  <w:noProof/>
                </w:rPr>
                <w:t>3.5.7</w:t>
              </w:r>
            </w:fldSimple>
            <w:r w:rsidRPr="00DD7CCF">
              <w:t>.</w:t>
            </w:r>
            <w:fldSimple w:instr=" SEQ Example \* ALPHABETIC \s 3 ">
              <w:r w:rsidR="001721C1">
                <w:rPr>
                  <w:noProof/>
                </w:rPr>
                <w:t>A</w:t>
              </w:r>
            </w:fldSimple>
            <w:bookmarkEnd w:id="193"/>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2D98460"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1721C1">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450B1F57"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1721C1">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94" w:name="_xbyjw7atziy5" w:colFirst="0" w:colLast="0"/>
            <w:bookmarkEnd w:id="194"/>
            <w:r w:rsidRPr="00DD7CCF">
              <w:t>a partition may, however, coincide with a semantic boundary as in the slightly altered illustration here</w:t>
            </w:r>
          </w:p>
          <w:p w14:paraId="01224F63" w14:textId="55C7ACC0"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1721C1">
              <w:t>3.4.1</w:t>
            </w:r>
            <w:r w:rsidRPr="00DD7CCF">
              <w:fldChar w:fldCharType="end"/>
            </w:r>
            <w:r w:rsidRPr="00DD7CCF">
              <w:t xml:space="preserve"> above</w:t>
            </w:r>
          </w:p>
          <w:p w14:paraId="1C4C4CDA" w14:textId="77777777" w:rsidR="00ED3579" w:rsidRPr="00DD7CCF" w:rsidRDefault="00ED3579" w:rsidP="00ED3579">
            <w:pPr>
              <w:pStyle w:val="TableNote"/>
            </w:pPr>
            <w:bookmarkStart w:id="195" w:name="_9uretion352s" w:colFirst="0" w:colLast="0"/>
            <w:bookmarkEnd w:id="195"/>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96" w:name="_2o3hdppskxxm" w:colFirst="0" w:colLast="0"/>
            <w:bookmarkEnd w:id="196"/>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3FFEFE8E" w:rsidR="00C02B8C" w:rsidRPr="00DD7CCF" w:rsidRDefault="004D2E67" w:rsidP="00EB2024">
      <w:pPr>
        <w:pStyle w:val="Cmsor2"/>
      </w:pPr>
      <w:bookmarkStart w:id="197" w:name="_wf6bj4i4k83j" w:colFirst="0" w:colLast="0"/>
      <w:bookmarkStart w:id="198" w:name="_17dlwttgms9w" w:colFirst="0" w:colLast="0"/>
      <w:bookmarkStart w:id="199" w:name="_Ref43984651"/>
      <w:bookmarkStart w:id="200" w:name="_Toc149917309"/>
      <w:bookmarkEnd w:id="197"/>
      <w:bookmarkEnd w:id="198"/>
      <w:r w:rsidRPr="00DD7CCF">
        <w:lastRenderedPageBreak/>
        <w:t xml:space="preserve">Gridlike </w:t>
      </w:r>
      <w:r w:rsidR="006733B4" w:rsidRPr="00DD7CCF">
        <w:t>partitions: text runs across contiguous zones</w:t>
      </w:r>
      <w:bookmarkEnd w:id="199"/>
      <w:bookmarkEnd w:id="200"/>
    </w:p>
    <w:p w14:paraId="10526A32" w14:textId="42910855" w:rsidR="00C02B8C" w:rsidRPr="00DD7CCF" w:rsidRDefault="004D2E67" w:rsidP="00EB2024">
      <w:pPr>
        <w:pStyle w:val="Cmsor3"/>
      </w:pPr>
      <w:bookmarkStart w:id="201" w:name="_8u6cxgxomq4n" w:colFirst="0" w:colLast="0"/>
      <w:bookmarkStart w:id="202" w:name="_Toc149917310"/>
      <w:bookmarkEnd w:id="201"/>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02"/>
    </w:p>
    <w:p w14:paraId="44C0C40D" w14:textId="77777777" w:rsidR="00C02B8C" w:rsidRPr="00DD7CCF" w:rsidRDefault="004D2E67" w:rsidP="00E2714A">
      <w:pPr>
        <w:pStyle w:val="Lista"/>
      </w:pPr>
      <w:bookmarkStart w:id="203" w:name="_mq9ex2gduvu8" w:colFirst="0" w:colLast="0"/>
      <w:bookmarkEnd w:id="203"/>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04" w:name="_t81unikmyuu5" w:colFirst="0" w:colLast="0"/>
      <w:bookmarkEnd w:id="204"/>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05" w:name="_npulg4gtw0my" w:colFirst="0" w:colLast="0"/>
      <w:bookmarkEnd w:id="205"/>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06" w:name="_5vtp8j2ur3e0" w:colFirst="0" w:colLast="0"/>
      <w:bookmarkEnd w:id="206"/>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07" w:name="_rs0n67ntt3ye" w:colFirst="0" w:colLast="0"/>
      <w:bookmarkEnd w:id="207"/>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4255B6B8"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4A141AC9" w:rsidR="00C02B8C" w:rsidRPr="00DD7CCF" w:rsidRDefault="004D2E67" w:rsidP="00E2714A">
      <w:pPr>
        <w:pStyle w:val="Lista3"/>
      </w:pPr>
      <w:bookmarkStart w:id="208" w:name="_mtlzzef8q66a" w:colFirst="0" w:colLast="0"/>
      <w:bookmarkEnd w:id="208"/>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4EF357DE" w14:textId="77777777" w:rsidR="00C02B8C" w:rsidRPr="00DD7CCF" w:rsidRDefault="004D2E67" w:rsidP="00E2714A">
      <w:pPr>
        <w:pStyle w:val="Lista3"/>
      </w:pPr>
      <w:bookmarkStart w:id="209" w:name="_r2vovj8fm87l" w:colFirst="0" w:colLast="0"/>
      <w:bookmarkEnd w:id="209"/>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0C46870F" w:rsidR="00C02B8C" w:rsidRPr="00DD7CCF" w:rsidRDefault="004D2E67" w:rsidP="00E2714A">
      <w:pPr>
        <w:pStyle w:val="Lista3"/>
      </w:pPr>
      <w:bookmarkStart w:id="210" w:name="_mssvwla5qx2o" w:colFirst="0" w:colLast="0"/>
      <w:bookmarkEnd w:id="210"/>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B</w:t>
      </w:r>
      <w:r w:rsidR="00AA796A" w:rsidRPr="00DD7CCF">
        <w:fldChar w:fldCharType="end"/>
      </w:r>
    </w:p>
    <w:p w14:paraId="63030689" w14:textId="2A1FA97C"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p>
    <w:p w14:paraId="061E93BC" w14:textId="77777777" w:rsidR="00C02B8C" w:rsidRPr="00DD7CCF" w:rsidRDefault="004D2E67" w:rsidP="00EB2024">
      <w:pPr>
        <w:pStyle w:val="Cmsor3"/>
      </w:pPr>
      <w:bookmarkStart w:id="211" w:name="_tnb25u59sdgt" w:colFirst="0" w:colLast="0"/>
      <w:bookmarkStart w:id="212" w:name="_Toc149917311"/>
      <w:bookmarkEnd w:id="211"/>
      <w:r w:rsidRPr="00DD7CCF">
        <w:t>Encoding gridlike partitions</w:t>
      </w:r>
      <w:bookmarkEnd w:id="212"/>
    </w:p>
    <w:p w14:paraId="5E163E3B" w14:textId="27441785"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EB2024">
      <w:pPr>
        <w:pStyle w:val="Cmsor3"/>
      </w:pPr>
      <w:bookmarkStart w:id="213" w:name="_444cwmslg3uo" w:colFirst="0" w:colLast="0"/>
      <w:bookmarkStart w:id="214" w:name="_Ref63674302"/>
      <w:bookmarkStart w:id="215" w:name="_Toc149917312"/>
      <w:bookmarkEnd w:id="213"/>
      <w:r w:rsidRPr="00DD7CCF">
        <w:t>Gridlike milestone identification: unit and number</w:t>
      </w:r>
      <w:bookmarkEnd w:id="214"/>
      <w:bookmarkEnd w:id="215"/>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97BAAE2" w14:textId="399FCEB9" w:rsidR="00726C8B" w:rsidRPr="00DD7CCF" w:rsidRDefault="00726C8B" w:rsidP="00726C8B">
      <w:pPr>
        <w:pStyle w:val="Lista2"/>
      </w:pPr>
      <w:r w:rsidRPr="00DD7CCF">
        <w:t xml:space="preserve">in addition to the </w:t>
      </w:r>
      <w:r>
        <w:t xml:space="preserve">display </w:t>
      </w:r>
      <w:r w:rsidRPr="00DD7CCF">
        <w:t xml:space="preserve">of </w:t>
      </w:r>
      <w:r>
        <w:t>labels</w:t>
      </w:r>
      <w:r w:rsidRPr="00DD7CCF">
        <w:t>, th</w:t>
      </w:r>
      <w:r>
        <w:t>ese</w:t>
      </w:r>
      <w:r w:rsidRPr="00DD7CCF">
        <w:t xml:space="preserve"> attribute</w:t>
      </w:r>
      <w:r>
        <w:t>s</w:t>
      </w:r>
      <w:r w:rsidRPr="00DD7CCF">
        <w:t xml:space="preserve"> may be utilised for internal references that can be processed by a computer</w:t>
      </w:r>
    </w:p>
    <w:p w14:paraId="1DA0147E" w14:textId="158CCDA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lastRenderedPageBreak/>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20ADABDA" w14:textId="74C488AC" w:rsidR="00047E9A" w:rsidRDefault="00047E9A" w:rsidP="00047E9A">
      <w:pPr>
        <w:pStyle w:val="Lista3"/>
      </w:pPr>
      <w:r>
        <w:t>in complicated cases, particularly those involving multiple irregular fragments, it may be desirable to use complex numbers for gridlike milestones, which identify a line number within a fragment in addition to the fragment’s number</w:t>
      </w:r>
    </w:p>
    <w:p w14:paraId="772175A6" w14:textId="6B563382" w:rsidR="00047E9A" w:rsidRPr="00DD7CCF" w:rsidRDefault="00047E9A" w:rsidP="00047E9A">
      <w:pPr>
        <w:pStyle w:val="Lista4"/>
      </w:pPr>
      <w:r>
        <w:t xml:space="preserve">in such cases, feel free at your discretion to do so, using a . (full stop/period) between the components of the number, e.g.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Pr>
          <w:rStyle w:val="Codevalue"/>
        </w:rPr>
        <w:t>.2</w:t>
      </w:r>
      <w:r w:rsidRPr="0046000E">
        <w:rPr>
          <w:rStyle w:val="Codevalue"/>
        </w:rPr>
        <w:t>"</w:t>
      </w:r>
      <w:r w:rsidRPr="00DD7CCF">
        <w:rPr>
          <w:rStyle w:val="Code"/>
        </w:rPr>
        <w:t>/&gt;</w:t>
      </w:r>
      <w:r>
        <w:t xml:space="preserve"> for the point where the second line on fragment A begins (which may or may not be in the second line of the inscription as a whole)</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EB2024">
      <w:pPr>
        <w:pStyle w:val="Cmsor3"/>
      </w:pPr>
      <w:bookmarkStart w:id="216" w:name="_kqgib25um4gs" w:colFirst="0" w:colLast="0"/>
      <w:bookmarkStart w:id="217" w:name="_Toc149917313"/>
      <w:bookmarkEnd w:id="216"/>
      <w:r w:rsidRPr="00DD7CCF">
        <w:t>Gridlike partitions interrupting words</w:t>
      </w:r>
      <w:bookmarkEnd w:id="217"/>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0218813F"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5115F082" w14:textId="77777777" w:rsidR="00C02B8C" w:rsidRPr="00DD7CCF" w:rsidRDefault="004D2E67" w:rsidP="00EB2024">
      <w:pPr>
        <w:pStyle w:val="Cmsor3"/>
      </w:pPr>
      <w:bookmarkStart w:id="218" w:name="_toz4tvrpqg6p" w:colFirst="0" w:colLast="0"/>
      <w:bookmarkStart w:id="219" w:name="_Toc149917314"/>
      <w:bookmarkEnd w:id="218"/>
      <w:r w:rsidRPr="00DD7CCF">
        <w:t>When to encode gridlike partitions</w:t>
      </w:r>
      <w:bookmarkEnd w:id="219"/>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lastRenderedPageBreak/>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56B7E837"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08DB623B"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1721C1">
        <w:t>4.3.3</w:t>
      </w:r>
      <w:r w:rsidR="001663CE">
        <w:fldChar w:fldCharType="end"/>
      </w:r>
      <w:r w:rsidRPr="00F422F8">
        <w:t>)</w:t>
      </w:r>
    </w:p>
    <w:p w14:paraId="5D6D4B95" w14:textId="77777777" w:rsidR="00C02B8C" w:rsidRPr="00DD7CCF" w:rsidRDefault="000931D1" w:rsidP="00EB2024">
      <w:pPr>
        <w:pStyle w:val="Cmsor3"/>
      </w:pPr>
      <w:bookmarkStart w:id="220" w:name="_varsapous7ty" w:colFirst="0" w:colLast="0"/>
      <w:bookmarkStart w:id="221" w:name="_Toc149917315"/>
      <w:bookmarkEnd w:id="220"/>
      <w:r w:rsidRPr="00DD7CCF">
        <w:t>Full markup examples for</w:t>
      </w:r>
      <w:r w:rsidR="004D2E67" w:rsidRPr="00DD7CCF">
        <w:t xml:space="preserve"> gridlike partitions</w:t>
      </w:r>
      <w:bookmarkEnd w:id="221"/>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2F63AF5C" w:rsidR="006D5583" w:rsidRPr="00DD7CCF" w:rsidRDefault="006D5583" w:rsidP="00B3351B">
            <w:pPr>
              <w:pStyle w:val="Kpalrs"/>
            </w:pPr>
            <w:bookmarkStart w:id="222" w:name="_Ref44078509"/>
            <w:r w:rsidRPr="00DD7CCF">
              <w:t xml:space="preserve">Example </w:t>
            </w:r>
            <w:fldSimple w:instr=" STYLEREF 3 \s ">
              <w:r w:rsidR="001721C1">
                <w:rPr>
                  <w:noProof/>
                </w:rPr>
                <w:t>3.6.6</w:t>
              </w:r>
            </w:fldSimple>
            <w:r w:rsidRPr="00DD7CCF">
              <w:t>.</w:t>
            </w:r>
            <w:fldSimple w:instr=" SEQ Example \* ALPHABETIC \s 3 ">
              <w:r w:rsidR="001721C1">
                <w:rPr>
                  <w:noProof/>
                </w:rPr>
                <w:t>A</w:t>
              </w:r>
            </w:fldSimple>
            <w:bookmarkEnd w:id="222"/>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499B7270" w:rsidR="009119AC" w:rsidRPr="00DD7CCF" w:rsidRDefault="009119AC" w:rsidP="00B3351B">
            <w:pPr>
              <w:pStyle w:val="Kpalrs"/>
            </w:pPr>
            <w:bookmarkStart w:id="223" w:name="_Ref44078533"/>
            <w:r w:rsidRPr="00DD7CCF">
              <w:lastRenderedPageBreak/>
              <w:t xml:space="preserve">Example </w:t>
            </w:r>
            <w:fldSimple w:instr=" STYLEREF 3 \s ">
              <w:r w:rsidR="001721C1">
                <w:rPr>
                  <w:noProof/>
                </w:rPr>
                <w:t>3.6.6</w:t>
              </w:r>
            </w:fldSimple>
            <w:r w:rsidRPr="00DD7CCF">
              <w:t>.</w:t>
            </w:r>
            <w:fldSimple w:instr=" SEQ Example \* ALPHABETIC \s 3 ">
              <w:r w:rsidR="001721C1">
                <w:rPr>
                  <w:noProof/>
                </w:rPr>
                <w:t>B</w:t>
              </w:r>
            </w:fldSimple>
            <w:bookmarkEnd w:id="223"/>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35B0D782" w:rsidR="009119AC" w:rsidRPr="00DD7CCF" w:rsidRDefault="009119AC" w:rsidP="00B3351B">
            <w:pPr>
              <w:pStyle w:val="Kpalrs"/>
            </w:pPr>
            <w:bookmarkStart w:id="224" w:name="_Ref44078552"/>
            <w:r w:rsidRPr="00DD7CCF">
              <w:lastRenderedPageBreak/>
              <w:t xml:space="preserve">Example </w:t>
            </w:r>
            <w:fldSimple w:instr=" STYLEREF 3 \s ">
              <w:r w:rsidR="001721C1">
                <w:rPr>
                  <w:noProof/>
                </w:rPr>
                <w:t>3.6.6</w:t>
              </w:r>
            </w:fldSimple>
            <w:r w:rsidRPr="00DD7CCF">
              <w:t>.</w:t>
            </w:r>
            <w:fldSimple w:instr=" SEQ Example \* ALPHABETIC \s 3 ">
              <w:r w:rsidR="001721C1">
                <w:rPr>
                  <w:noProof/>
                </w:rPr>
                <w:t>C</w:t>
              </w:r>
            </w:fldSimple>
            <w:bookmarkEnd w:id="224"/>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35811ED9" w:rsidR="00C02B8C" w:rsidRPr="00DD7CCF" w:rsidRDefault="004D2E67" w:rsidP="00EB2024">
      <w:pPr>
        <w:pStyle w:val="Cmsor1"/>
      </w:pPr>
      <w:bookmarkStart w:id="225" w:name="_4iehglajtm57" w:colFirst="0" w:colLast="0"/>
      <w:bookmarkStart w:id="226" w:name="_Ref43990458"/>
      <w:bookmarkStart w:id="227" w:name="_Toc149917316"/>
      <w:bookmarkEnd w:id="225"/>
      <w:r w:rsidRPr="00DD7CCF">
        <w:lastRenderedPageBreak/>
        <w:t xml:space="preserve">Encoding the </w:t>
      </w:r>
      <w:r w:rsidR="006733B4" w:rsidRPr="00DD7CCF">
        <w:t>originally inscribed text</w:t>
      </w:r>
      <w:bookmarkEnd w:id="226"/>
      <w:bookmarkEnd w:id="227"/>
    </w:p>
    <w:p w14:paraId="0AA45B87" w14:textId="182F1420" w:rsidR="00C02B8C" w:rsidRPr="00DD7CCF" w:rsidRDefault="004D2E67" w:rsidP="00EB2024">
      <w:pPr>
        <w:pStyle w:val="Cmsor2"/>
      </w:pPr>
      <w:bookmarkStart w:id="228" w:name="_2wkl86mjw6p2" w:colFirst="0" w:colLast="0"/>
      <w:bookmarkStart w:id="229" w:name="_Toc149917317"/>
      <w:bookmarkEnd w:id="228"/>
      <w:r w:rsidRPr="00DD7CCF">
        <w:t xml:space="preserve">Alphabetic </w:t>
      </w:r>
      <w:r w:rsidR="006733B4" w:rsidRPr="00DD7CCF">
        <w:t>characters</w:t>
      </w:r>
      <w:bookmarkEnd w:id="229"/>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230" w:name="_83o605fngw18" w:colFirst="0" w:colLast="0"/>
      <w:bookmarkStart w:id="231" w:name="_Ref43987221"/>
      <w:bookmarkStart w:id="232" w:name="_Toc149917318"/>
      <w:bookmarkEnd w:id="230"/>
      <w:r w:rsidRPr="00DD7CCF">
        <w:t xml:space="preserve">Tagging transliterated characters as one </w:t>
      </w:r>
      <w:r w:rsidRPr="00E24F87">
        <w:rPr>
          <w:rStyle w:val="Foreign"/>
        </w:rPr>
        <w:t>akṣara</w:t>
      </w:r>
      <w:bookmarkEnd w:id="231"/>
      <w:bookmarkEnd w:id="232"/>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F47381">
        <w:rPr>
          <w:rStyle w:val="Lbjegyzet-hivatkozs"/>
        </w:rPr>
        <w:footnoteReference w:id="17"/>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5385C81F" w:rsidR="00EA17FA" w:rsidRPr="00EA17FA" w:rsidRDefault="00EA17FA" w:rsidP="00EA17FA">
            <w:pPr>
              <w:pStyle w:val="Kpalrs"/>
            </w:pPr>
            <w:r w:rsidRPr="00DD7CCF">
              <w:t xml:space="preserve">Example </w:t>
            </w:r>
            <w:fldSimple w:instr=" STYLEREF 3 \s ">
              <w:r w:rsidR="001721C1">
                <w:rPr>
                  <w:noProof/>
                </w:rPr>
                <w:t>4.1.1</w:t>
              </w:r>
            </w:fldSimple>
            <w:r w:rsidRPr="00DD7CCF">
              <w:t>.</w:t>
            </w:r>
            <w:fldSimple w:instr=" SEQ Example \* ALPHABETIC \s 3 ">
              <w:r w:rsidR="001721C1">
                <w:rPr>
                  <w:noProof/>
                </w:rPr>
                <w:t>A</w:t>
              </w:r>
            </w:fldSimple>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5BA0E052">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EB2024">
      <w:pPr>
        <w:pStyle w:val="Cmsor3"/>
      </w:pPr>
      <w:bookmarkStart w:id="233" w:name="_qasht2vjwj9m" w:colFirst="0" w:colLast="0"/>
      <w:bookmarkStart w:id="234" w:name="_Ref43987131"/>
      <w:bookmarkStart w:id="235" w:name="_Toc149917319"/>
      <w:bookmarkEnd w:id="233"/>
      <w:r w:rsidRPr="00DD7CCF">
        <w:t>Tagging parts of alphabetic characters</w:t>
      </w:r>
      <w:bookmarkEnd w:id="234"/>
      <w:bookmarkEnd w:id="235"/>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410C82F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1721C1">
        <w:t>4.1.3</w:t>
      </w:r>
      <w:r w:rsidR="001B68E2" w:rsidRPr="00DD7CCF">
        <w:fldChar w:fldCharType="end"/>
      </w:r>
      <w:r w:rsidRPr="00DD7CCF">
        <w:t>), but we suggest that you avoid it in all other situations</w:t>
      </w:r>
    </w:p>
    <w:p w14:paraId="65435487" w14:textId="0E2A91B1"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1721C1">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07CEE128"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1721C1">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sub-akṣara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236" w:name="_dv2inorm1p09" w:colFirst="0" w:colLast="0"/>
      <w:bookmarkStart w:id="237" w:name="_Ref43987090"/>
      <w:bookmarkStart w:id="238" w:name="_Toc149917320"/>
      <w:bookmarkEnd w:id="236"/>
      <w:r w:rsidRPr="00DD7CCF">
        <w:t>Unusual spatial arrangement in conjuncts</w:t>
      </w:r>
      <w:bookmarkEnd w:id="237"/>
      <w:bookmarkEnd w:id="238"/>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3F1EFD8"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65B7D904" w:rsidR="009119AC" w:rsidRPr="00DD7CCF" w:rsidRDefault="009119AC" w:rsidP="00B3351B">
            <w:pPr>
              <w:pStyle w:val="Kpalrs"/>
            </w:pPr>
            <w:r w:rsidRPr="00DD7CCF">
              <w:t xml:space="preserve">Example </w:t>
            </w:r>
            <w:fldSimple w:instr=" STYLEREF 3 \s ">
              <w:r w:rsidR="001721C1">
                <w:rPr>
                  <w:noProof/>
                </w:rPr>
                <w:t>4.1.3</w:t>
              </w:r>
            </w:fldSimple>
            <w:r w:rsidRPr="00DD7CCF">
              <w:t>.</w:t>
            </w:r>
            <w:fldSimple w:instr=" SEQ Example \* ALPHABETIC \s 3 ">
              <w:r w:rsidR="001721C1">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7C3FA701" w:rsidR="00ED3579" w:rsidRPr="00DD7CCF" w:rsidRDefault="00ED3579" w:rsidP="00B3351B">
            <w:pPr>
              <w:pStyle w:val="Kpalrs"/>
            </w:pPr>
            <w:r w:rsidRPr="00DD7CCF">
              <w:t xml:space="preserve">Example </w:t>
            </w:r>
            <w:fldSimple w:instr=" STYLEREF 3 \s ">
              <w:r w:rsidR="001721C1">
                <w:rPr>
                  <w:noProof/>
                </w:rPr>
                <w:t>4.1.3</w:t>
              </w:r>
            </w:fldSimple>
            <w:r w:rsidRPr="00DD7CCF">
              <w:t>.</w:t>
            </w:r>
            <w:fldSimple w:instr=" SEQ Example \* ALPHABETIC \s 3 ">
              <w:r w:rsidR="001721C1">
                <w:rPr>
                  <w:noProof/>
                </w:rPr>
                <w:t>B</w:t>
              </w:r>
            </w:fldSimple>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239" w:name="_qy84vdm4cqcm" w:colFirst="0" w:colLast="0"/>
      <w:bookmarkStart w:id="240" w:name="_Ref43987165"/>
      <w:bookmarkStart w:id="241" w:name="_Toc149917321"/>
      <w:bookmarkEnd w:id="239"/>
      <w:r w:rsidRPr="00DD7CCF">
        <w:lastRenderedPageBreak/>
        <w:t>Complex characters split by an intervening feature</w:t>
      </w:r>
      <w:bookmarkEnd w:id="240"/>
      <w:bookmarkEnd w:id="241"/>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5AA5414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5C427850"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1721C1" w:rsidRPr="00DD7CCF">
        <w:t xml:space="preserve">Example </w:t>
      </w:r>
      <w:r w:rsidR="001721C1">
        <w:rPr>
          <w:noProof/>
        </w:rPr>
        <w:t>4.1.4</w:t>
      </w:r>
      <w:r w:rsidR="001721C1" w:rsidRPr="00DD7CCF">
        <w:t>.</w:t>
      </w:r>
      <w:r w:rsidR="001721C1">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321F9349"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4D779CDC"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47381">
        <w:rPr>
          <w:rStyle w:val="Lbjegyzet-hivatkozs"/>
        </w:rPr>
        <w:footnoteReference w:id="18"/>
      </w:r>
    </w:p>
    <w:p w14:paraId="6DF9A066" w14:textId="4BDC4E0E"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lastRenderedPageBreak/>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06E4E009" w:rsidR="00817FFE" w:rsidRPr="00DD7CCF" w:rsidRDefault="00817FFE" w:rsidP="00A25D88">
            <w:pPr>
              <w:pStyle w:val="Kpalrs"/>
            </w:pPr>
            <w:bookmarkStart w:id="242" w:name="_Ref148523637"/>
            <w:r w:rsidRPr="00DD7CCF">
              <w:t xml:space="preserve">Example </w:t>
            </w:r>
            <w:fldSimple w:instr=" STYLEREF 3 \s ">
              <w:r w:rsidR="001721C1">
                <w:rPr>
                  <w:noProof/>
                </w:rPr>
                <w:t>4.1.4</w:t>
              </w:r>
            </w:fldSimple>
            <w:r w:rsidRPr="00DD7CCF">
              <w:t>.</w:t>
            </w:r>
            <w:fldSimple w:instr=" SEQ Example \* ALPHABETIC \s 3 ">
              <w:r w:rsidR="001721C1">
                <w:rPr>
                  <w:noProof/>
                </w:rPr>
                <w:t>A</w:t>
              </w:r>
            </w:fldSimple>
            <w:bookmarkEnd w:id="242"/>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243" w:name="_f8rlfquf7u2o" w:colFirst="0" w:colLast="0"/>
      <w:bookmarkStart w:id="244" w:name="_Ref43978591"/>
      <w:bookmarkStart w:id="245" w:name="_Toc149917322"/>
      <w:bookmarkEnd w:id="243"/>
      <w:r w:rsidRPr="00DD7CCF">
        <w:t xml:space="preserve">Non-alphabetic </w:t>
      </w:r>
      <w:r w:rsidR="006733B4" w:rsidRPr="00DD7CCF">
        <w:t>characters</w:t>
      </w:r>
      <w:bookmarkEnd w:id="244"/>
      <w:bookmarkEnd w:id="245"/>
    </w:p>
    <w:p w14:paraId="1397C66F" w14:textId="3727369D" w:rsidR="00C02B8C" w:rsidRPr="00DD7CCF" w:rsidRDefault="004D2E67" w:rsidP="00EB2024">
      <w:pPr>
        <w:pStyle w:val="Cmsor3"/>
      </w:pPr>
      <w:bookmarkStart w:id="246" w:name="_4mw6s39lu6fq" w:colFirst="0" w:colLast="0"/>
      <w:bookmarkStart w:id="247" w:name="_Ref43987431"/>
      <w:bookmarkStart w:id="248" w:name="_Toc149917323"/>
      <w:bookmarkEnd w:id="246"/>
      <w:r w:rsidRPr="00DD7CCF">
        <w:t>Overview</w:t>
      </w:r>
      <w:bookmarkEnd w:id="247"/>
      <w:bookmarkEnd w:id="248"/>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F47381">
        <w:rPr>
          <w:rStyle w:val="Lbjegyzet-hivatkozs"/>
        </w:rPr>
        <w:footnoteReference w:id="19"/>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EE00BD3"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1721C1">
        <w:t>4.2.2</w:t>
      </w:r>
      <w:r w:rsidR="006762C0">
        <w:fldChar w:fldCharType="end"/>
      </w:r>
    </w:p>
    <w:p w14:paraId="59CDC9AC" w14:textId="58F4D572"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6AB601BD" w:rsidR="008525C6" w:rsidRPr="008525C6" w:rsidRDefault="004D2E67" w:rsidP="00E2714A">
      <w:pPr>
        <w:pStyle w:val="Lista2"/>
      </w:pPr>
      <w:r w:rsidRPr="00DD7CCF">
        <w:lastRenderedPageBreak/>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022BA105"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49" w:name="_llvg2tmd9u22" w:colFirst="0" w:colLast="0"/>
      <w:bookmarkStart w:id="250" w:name="_Ref43980440"/>
      <w:bookmarkEnd w:id="249"/>
    </w:p>
    <w:p w14:paraId="2331E7F4" w14:textId="795605F5"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1721C1">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when a symbol, such as a punctuation mark, appears at an akṣara boundary next to, but not coincident with, a word boundary (which would fall within an akṣara),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5DB47492"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1721C1">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251" w:name="_Ref44577917"/>
      <w:bookmarkStart w:id="252" w:name="_Ref44577928"/>
      <w:bookmarkStart w:id="253" w:name="_Ref44577934"/>
      <w:bookmarkStart w:id="254" w:name="_Ref44577939"/>
      <w:bookmarkStart w:id="255" w:name="_Toc149917324"/>
      <w:r w:rsidRPr="00DD7CCF">
        <w:t>Numeral symbols other than decimal digits</w:t>
      </w:r>
      <w:bookmarkEnd w:id="250"/>
      <w:bookmarkEnd w:id="251"/>
      <w:bookmarkEnd w:id="252"/>
      <w:bookmarkEnd w:id="253"/>
      <w:bookmarkEnd w:id="254"/>
      <w:bookmarkEnd w:id="255"/>
    </w:p>
    <w:p w14:paraId="6CBB7791" w14:textId="776D676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lastRenderedPageBreak/>
        <w:t>note that even though “I” in transliteration is a single character, the &lt;g&gt; tag is necessary in this case to mark up this character as non-alphabetic</w:t>
      </w:r>
      <w:r w:rsidRPr="00F47381">
        <w:rPr>
          <w:rStyle w:val="Lbjegyzet-hivatkozs"/>
        </w:rPr>
        <w:footnoteReference w:id="20"/>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256" w:name="_ocw59j4fd9ai" w:colFirst="0" w:colLast="0"/>
      <w:bookmarkStart w:id="257" w:name="_Ref43987525"/>
      <w:bookmarkStart w:id="258" w:name="_Toc149917325"/>
      <w:bookmarkEnd w:id="256"/>
      <w:r w:rsidRPr="00DD7CCF">
        <w:t>Symbol tokens</w:t>
      </w:r>
      <w:bookmarkEnd w:id="257"/>
      <w:bookmarkEnd w:id="258"/>
    </w:p>
    <w:p w14:paraId="67AFE5D2" w14:textId="7AC7CAA3"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1721C1">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2398258C"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F47381">
        <w:rPr>
          <w:rStyle w:val="Lbjegyzet-hivatkozs"/>
        </w:rPr>
        <w:footnoteReference w:id="21"/>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259" w:name="_n0tb9t590fso" w:colFirst="0" w:colLast="0"/>
      <w:bookmarkStart w:id="260" w:name="_Ref43980384"/>
      <w:bookmarkStart w:id="261" w:name="_Toc149917326"/>
      <w:bookmarkEnd w:id="259"/>
      <w:r w:rsidRPr="00DD7CCF">
        <w:lastRenderedPageBreak/>
        <w:t>Punctuation marks</w:t>
      </w:r>
      <w:bookmarkEnd w:id="260"/>
      <w:bookmarkEnd w:id="261"/>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A4B713F"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725B4E9"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F47381">
        <w:rPr>
          <w:rStyle w:val="Lbjegyzet-hivatkozs"/>
        </w:rPr>
        <w:footnoteReference w:id="22"/>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F47381">
        <w:rPr>
          <w:rStyle w:val="Lbjegyzet-hivatkozs"/>
        </w:rPr>
        <w:footnoteReference w:id="23"/>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6C6144A5"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1721C1">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262" w:name="_zhzv8lagn4n3" w:colFirst="0" w:colLast="0"/>
      <w:bookmarkStart w:id="263" w:name="_Ref43985052"/>
      <w:bookmarkStart w:id="264" w:name="_Toc149917327"/>
      <w:bookmarkEnd w:id="262"/>
      <w:r w:rsidRPr="00DD7CCF">
        <w:lastRenderedPageBreak/>
        <w:t>Space filler signs</w:t>
      </w:r>
      <w:bookmarkEnd w:id="263"/>
      <w:bookmarkEnd w:id="264"/>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33B9216A"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50E0F400" w:rsidR="00074E9C" w:rsidRPr="00DD7CCF" w:rsidRDefault="00074E9C" w:rsidP="00B3351B">
            <w:pPr>
              <w:pStyle w:val="Kpalrs"/>
            </w:pPr>
            <w:r w:rsidRPr="00DD7CCF">
              <w:t xml:space="preserve">Example </w:t>
            </w:r>
            <w:fldSimple w:instr=" STYLEREF 3 \s ">
              <w:r w:rsidR="001721C1">
                <w:rPr>
                  <w:noProof/>
                </w:rPr>
                <w:t>4.2.5</w:t>
              </w:r>
            </w:fldSimple>
            <w:r w:rsidRPr="00DD7CCF">
              <w:t>.</w:t>
            </w:r>
            <w:fldSimple w:instr=" SEQ Example \* ALPHABETIC \s 3 ">
              <w:r w:rsidR="001721C1">
                <w:rPr>
                  <w:noProof/>
                </w:rPr>
                <w:t>A</w:t>
              </w:r>
            </w:fldSimple>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2"/>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7D14C8DD" w:rsidR="00074E9C" w:rsidRPr="00DD7CCF" w:rsidRDefault="00074E9C" w:rsidP="00B3351B">
            <w:pPr>
              <w:pStyle w:val="Kpalrs"/>
            </w:pPr>
            <w:r w:rsidRPr="00DD7CCF">
              <w:t xml:space="preserve">Example </w:t>
            </w:r>
            <w:fldSimple w:instr=" STYLEREF 3 \s ">
              <w:r w:rsidR="001721C1">
                <w:rPr>
                  <w:noProof/>
                </w:rPr>
                <w:t>4.2.5</w:t>
              </w:r>
            </w:fldSimple>
            <w:r w:rsidRPr="00DD7CCF">
              <w:t>.</w:t>
            </w:r>
            <w:fldSimple w:instr=" SEQ Example \* ALPHABETIC \s 3 ">
              <w:r w:rsidR="001721C1">
                <w:rPr>
                  <w:noProof/>
                </w:rPr>
                <w:t>B</w:t>
              </w:r>
            </w:fldSimple>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265" w:name="_ds0gogy82fug" w:colFirst="0" w:colLast="0"/>
      <w:bookmarkStart w:id="266" w:name="_Ref43987396"/>
      <w:bookmarkStart w:id="267" w:name="_Toc149917328"/>
      <w:bookmarkEnd w:id="265"/>
      <w:r w:rsidRPr="00DD7CCF">
        <w:t>Miscellaneous symbols</w:t>
      </w:r>
      <w:bookmarkEnd w:id="266"/>
      <w:bookmarkEnd w:id="267"/>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191F51A5"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6FDB36ED" w14:textId="4E1EA2D8"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p>
    <w:p w14:paraId="47D7199C" w14:textId="021896E7"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p>
    <w:p w14:paraId="21FE44B9" w14:textId="35EB580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268" w:name="_szxkvje7z9d2" w:colFirst="0" w:colLast="0"/>
      <w:bookmarkStart w:id="269" w:name="_Ref44577965"/>
      <w:bookmarkStart w:id="270" w:name="_Toc149917329"/>
      <w:bookmarkEnd w:id="268"/>
      <w:r w:rsidRPr="00DD7CCF">
        <w:t xml:space="preserve">Alphanumeric characters used </w:t>
      </w:r>
      <w:r w:rsidR="00547689">
        <w:t>for a different function</w:t>
      </w:r>
      <w:bookmarkEnd w:id="269"/>
      <w:bookmarkEnd w:id="270"/>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5C59E2B3"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14:paraId="642A75EE" w14:textId="5B15A71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1721C1">
        <w:t>7.1</w:t>
      </w:r>
      <w:r w:rsidRPr="00DD7CCF">
        <w:fldChar w:fldCharType="end"/>
      </w:r>
    </w:p>
    <w:p w14:paraId="4BFB121D" w14:textId="77777777" w:rsidR="00C02B8C" w:rsidRPr="00DD7CCF" w:rsidRDefault="004D2E67" w:rsidP="00EB2024">
      <w:pPr>
        <w:pStyle w:val="Cmsor2"/>
      </w:pPr>
      <w:bookmarkStart w:id="271" w:name="_1jfnyljo6f10" w:colFirst="0" w:colLast="0"/>
      <w:bookmarkStart w:id="272" w:name="_Ref43989284"/>
      <w:bookmarkStart w:id="273" w:name="_Toc149917330"/>
      <w:bookmarkEnd w:id="271"/>
      <w:r w:rsidRPr="00DD7CCF">
        <w:lastRenderedPageBreak/>
        <w:t>Space</w:t>
      </w:r>
      <w:bookmarkEnd w:id="272"/>
      <w:bookmarkEnd w:id="273"/>
    </w:p>
    <w:p w14:paraId="79F2B687" w14:textId="12379300" w:rsidR="00C02B8C" w:rsidRPr="00DD7CCF" w:rsidRDefault="004D2E67" w:rsidP="00EB2024">
      <w:pPr>
        <w:pStyle w:val="Cmsor3"/>
      </w:pPr>
      <w:bookmarkStart w:id="274" w:name="_mczil3ausgeg" w:colFirst="0" w:colLast="0"/>
      <w:bookmarkStart w:id="275" w:name="_Ref43987984"/>
      <w:bookmarkStart w:id="276" w:name="_Toc149917331"/>
      <w:bookmarkEnd w:id="274"/>
      <w:r w:rsidRPr="00DD7CCF">
        <w:t>Generic markup for original space</w:t>
      </w:r>
      <w:bookmarkEnd w:id="275"/>
      <w:bookmarkEnd w:id="276"/>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8A95BC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694361A6" w14:textId="79473EA0" w:rsidR="001663CE" w:rsidRDefault="001663CE" w:rsidP="00EB2024">
      <w:pPr>
        <w:pStyle w:val="Cmsor3"/>
      </w:pPr>
      <w:bookmarkStart w:id="277" w:name="_g16v5ug6dm4p" w:colFirst="0" w:colLast="0"/>
      <w:bookmarkStart w:id="278" w:name="_Ref134027392"/>
      <w:bookmarkStart w:id="279" w:name="_Toc149917332"/>
      <w:bookmarkStart w:id="280" w:name="_Ref43987645"/>
      <w:bookmarkEnd w:id="277"/>
      <w:r>
        <w:t>Not all blanks are space</w:t>
      </w:r>
      <w:bookmarkEnd w:id="278"/>
      <w:bookmarkEnd w:id="279"/>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619C2975"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1721C1">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7EDE1220"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1721C1">
        <w:t>3.6</w:t>
      </w:r>
      <w:r w:rsidR="00AF54D4">
        <w:fldChar w:fldCharType="end"/>
      </w:r>
      <w:r>
        <w:t>)</w:t>
      </w:r>
    </w:p>
    <w:p w14:paraId="2AABDE76" w14:textId="123A9A0A"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1721C1">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05860914"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1721C1">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281" w:name="_Ref134026679"/>
      <w:bookmarkStart w:id="282" w:name="_Toc149917333"/>
      <w:r w:rsidRPr="00DD7CCF">
        <w:t>Space for semantic segmentation</w:t>
      </w:r>
      <w:bookmarkEnd w:id="280"/>
      <w:bookmarkEnd w:id="281"/>
      <w:bookmarkEnd w:id="282"/>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47673778"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1721C1">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lastRenderedPageBreak/>
        <w:t>regular TEI practice</w:t>
      </w:r>
      <w:r w:rsidRPr="00F47381">
        <w:rPr>
          <w:rStyle w:val="Lbjegyzet-hivatkozs"/>
        </w:rPr>
        <w:footnoteReference w:id="24"/>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56910F9E"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1721C1">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283" w:name="_ezodp8p1jvoq" w:colFirst="0" w:colLast="0"/>
      <w:bookmarkStart w:id="284" w:name="_Ref43987728"/>
      <w:bookmarkStart w:id="285" w:name="_Toc149917334"/>
      <w:bookmarkEnd w:id="283"/>
      <w:r w:rsidRPr="00DD7CCF">
        <w:t xml:space="preserve">Space left blank </w:t>
      </w:r>
      <w:bookmarkEnd w:id="284"/>
      <w:r w:rsidR="0044366B" w:rsidRPr="0044366B">
        <w:t>for information not available to the engraver</w:t>
      </w:r>
      <w:bookmarkEnd w:id="285"/>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2614940C" w:rsidR="00C02B8C" w:rsidRPr="00DD7CCF" w:rsidRDefault="004D2E67" w:rsidP="00E2714A">
      <w:pPr>
        <w:pStyle w:val="Lista2"/>
      </w:pPr>
      <w:r w:rsidRPr="00DD7CCF">
        <w:lastRenderedPageBreak/>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1721C1">
        <w:t>4.4.2</w:t>
      </w:r>
      <w:r w:rsidR="00EE57DB" w:rsidRPr="00DD7CCF">
        <w:fldChar w:fldCharType="end"/>
      </w:r>
      <w:r w:rsidRPr="00DD7CCF">
        <w:t>) either after or before the space</w:t>
      </w:r>
    </w:p>
    <w:p w14:paraId="4749F7BD" w14:textId="77777777" w:rsidR="00C02B8C" w:rsidRPr="00DD7CCF" w:rsidRDefault="004D2E67" w:rsidP="00EB2024">
      <w:pPr>
        <w:pStyle w:val="Cmsor3"/>
      </w:pPr>
      <w:bookmarkStart w:id="286" w:name="_8rva2rlyx9df" w:colFirst="0" w:colLast="0"/>
      <w:bookmarkStart w:id="287" w:name="_3hdkntv18hp0" w:colFirst="0" w:colLast="0"/>
      <w:bookmarkStart w:id="288" w:name="_Ref43985107"/>
      <w:bookmarkStart w:id="289" w:name="_Toc149917335"/>
      <w:bookmarkEnd w:id="286"/>
      <w:bookmarkEnd w:id="287"/>
      <w:r w:rsidRPr="00DD7CCF">
        <w:t>Spaces imposed by physical necessity</w:t>
      </w:r>
      <w:bookmarkEnd w:id="288"/>
      <w:bookmarkEnd w:id="289"/>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7622C2DF" w:rsidR="0044366B" w:rsidRDefault="0044366B" w:rsidP="00E2714A">
      <w:pPr>
        <w:pStyle w:val="Lista3"/>
      </w:pPr>
      <w:r w:rsidRPr="0044366B">
        <w:t>consistency does not necessarily mean encoding each and every imposed space; instead, you may opt for one of the following strategies:</w:t>
      </w:r>
    </w:p>
    <w:p w14:paraId="3456788E" w14:textId="77777777" w:rsidR="0044366B" w:rsidRDefault="0044366B" w:rsidP="0044366B">
      <w:pPr>
        <w:pStyle w:val="Lista4"/>
      </w:pPr>
      <w:r w:rsidRPr="0044366B">
        <w:t xml:space="preserve">encoding all imposed spaces of a particular class (as discussed below), but not encoding other classes </w:t>
      </w:r>
    </w:p>
    <w:p w14:paraId="0E0933F1" w14:textId="61831950" w:rsidR="00C02B8C" w:rsidRDefault="0044366B" w:rsidP="0044366B">
      <w:pPr>
        <w:pStyle w:val="Lista4"/>
      </w:pPr>
      <w:r w:rsidRPr="0044366B">
        <w:t>encoding imposed spaces when they disrupt the text by falling inside a word, but not encoding them when they fall between words</w:t>
      </w:r>
    </w:p>
    <w:p w14:paraId="7ED17358" w14:textId="7777777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77777777" w:rsidR="0044366B" w:rsidRDefault="0044366B" w:rsidP="0044366B">
      <w:pPr>
        <w:pStyle w:val="Lista4"/>
      </w:pPr>
      <w:r>
        <w:t>aiming for consistency across your subcorpus is a good idea, but feel free to adopt a different strategy for any text where this seems desirable</w:t>
      </w:r>
    </w:p>
    <w:p w14:paraId="121A6BF6" w14:textId="5151F5E0"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77777777"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77777777"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77777777"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77777777"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1CCAE803"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1CE4B5D1"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lastRenderedPageBreak/>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90" w:name="_mo8ye4cvqr4s" w:colFirst="0" w:colLast="0"/>
      <w:bookmarkEnd w:id="290"/>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491D7829"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/1</w:t>
      </w:r>
    </w:p>
    <w:p w14:paraId="69689FC1" w14:textId="4AEADF04"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/2</w:t>
      </w:r>
    </w:p>
    <w:p w14:paraId="6DC59B62" w14:textId="65D06B86"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/3</w:t>
      </w:r>
    </w:p>
    <w:p w14:paraId="50E6EA7F" w14:textId="5076375E"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/4</w:t>
      </w:r>
    </w:p>
    <w:p w14:paraId="016E7C4F" w14:textId="181EEB51"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31F341B" w:rsidR="00894E6E" w:rsidRPr="00DD7CCF" w:rsidRDefault="00894E6E" w:rsidP="00B3351B">
            <w:pPr>
              <w:pStyle w:val="Kpalrs"/>
            </w:pPr>
            <w:bookmarkStart w:id="291" w:name="_Ref44063881"/>
            <w:bookmarkStart w:id="292" w:name="_Ref44063878"/>
            <w:r w:rsidRPr="00DD7CCF">
              <w:t xml:space="preserve">Example </w:t>
            </w:r>
            <w:fldSimple w:instr=" STYLEREF 3 \s ">
              <w:r w:rsidR="001721C1">
                <w:rPr>
                  <w:noProof/>
                </w:rPr>
                <w:t>4.3.5</w:t>
              </w:r>
            </w:fldSimple>
            <w:r w:rsidRPr="00DD7CCF">
              <w:t>.</w:t>
            </w:r>
            <w:fldSimple w:instr=" SEQ Example \* ALPHABETIC \s 3 ">
              <w:r w:rsidR="001721C1">
                <w:rPr>
                  <w:noProof/>
                </w:rPr>
                <w:t>A</w:t>
              </w:r>
            </w:fldSimple>
            <w:bookmarkEnd w:id="291"/>
            <w:r w:rsidRPr="00DD7CCF">
              <w:t>: positions of a binding hole relative to text</w:t>
            </w:r>
            <w:bookmarkEnd w:id="292"/>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293" w:name="_4ie6uwnthfaw" w:colFirst="0" w:colLast="0"/>
      <w:bookmarkStart w:id="294" w:name="_9qk9995s9cyz" w:colFirst="0" w:colLast="0"/>
      <w:bookmarkStart w:id="295" w:name="_Ref63674539"/>
      <w:bookmarkStart w:id="296" w:name="_Toc149917336"/>
      <w:bookmarkStart w:id="297" w:name="_Ref43985257"/>
      <w:bookmarkEnd w:id="293"/>
      <w:bookmarkEnd w:id="294"/>
      <w:r>
        <w:t>Unexplained space</w:t>
      </w:r>
      <w:bookmarkEnd w:id="295"/>
      <w:bookmarkEnd w:id="296"/>
    </w:p>
    <w:p w14:paraId="073BF291" w14:textId="4EC8B902"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1721C1">
        <w:t>4.3.2</w:t>
      </w:r>
      <w:r>
        <w:fldChar w:fldCharType="end"/>
      </w:r>
      <w:r>
        <w:t xml:space="preserve"> to §</w:t>
      </w:r>
      <w:r>
        <w:fldChar w:fldCharType="begin"/>
      </w:r>
      <w:r>
        <w:instrText xml:space="preserve"> REF _Ref43985107 \r \h </w:instrText>
      </w:r>
      <w:r>
        <w:fldChar w:fldCharType="separate"/>
      </w:r>
      <w:r w:rsidR="001721C1">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7473EA17"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1721C1">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298" w:name="_Toc149917337"/>
      <w:r w:rsidRPr="00DD7CCF">
        <w:t xml:space="preserve">Premodern </w:t>
      </w:r>
      <w:r w:rsidR="006733B4">
        <w:t xml:space="preserve">scribal </w:t>
      </w:r>
      <w:r w:rsidR="006733B4" w:rsidRPr="00DD7CCF">
        <w:t>intervention</w:t>
      </w:r>
      <w:bookmarkEnd w:id="297"/>
      <w:bookmarkEnd w:id="298"/>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299" w:name="_an1iq23tb1j" w:colFirst="0" w:colLast="0"/>
      <w:bookmarkStart w:id="300" w:name="_Ref43985171"/>
      <w:bookmarkStart w:id="301" w:name="_Toc149917338"/>
      <w:bookmarkEnd w:id="299"/>
      <w:r w:rsidRPr="00DD7CCF">
        <w:lastRenderedPageBreak/>
        <w:t>Premodern deletion</w:t>
      </w:r>
      <w:bookmarkEnd w:id="300"/>
      <w:bookmarkEnd w:id="301"/>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3B2097B4"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1721C1">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065B65D6" w:rsidR="007346F4" w:rsidRPr="00DD7CCF" w:rsidRDefault="007346F4" w:rsidP="00E2714A">
      <w:pPr>
        <w:pStyle w:val="Lista2"/>
      </w:pPr>
      <w:r w:rsidRPr="007346F4">
        <w:t>see §</w:t>
      </w:r>
      <w:r>
        <w:fldChar w:fldCharType="begin"/>
      </w:r>
      <w:r>
        <w:instrText xml:space="preserve"> REF _Ref74727538 \r \h </w:instrText>
      </w:r>
      <w:r>
        <w:fldChar w:fldCharType="separate"/>
      </w:r>
      <w:r w:rsidR="001721C1">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F7D2FF3"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1721C1">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755E9DCA" w:rsidR="002E3FB1" w:rsidRPr="00DD7CCF" w:rsidRDefault="002E3FB1" w:rsidP="002E3FB1">
            <w:pPr>
              <w:pStyle w:val="Kpalrs"/>
            </w:pPr>
            <w:r w:rsidRPr="00DD7CCF">
              <w:t xml:space="preserve">Example </w:t>
            </w:r>
            <w:fldSimple w:instr=" STYLEREF 3 \s ">
              <w:r w:rsidR="001721C1">
                <w:rPr>
                  <w:noProof/>
                </w:rPr>
                <w:t>4.4.1</w:t>
              </w:r>
            </w:fldSimple>
            <w:r w:rsidRPr="00DD7CCF">
              <w:t>.</w:t>
            </w:r>
            <w:fldSimple w:instr=" SEQ Example \* ALPHABETIC \s 3 ">
              <w:r w:rsidR="001721C1">
                <w:rPr>
                  <w:noProof/>
                </w:rPr>
                <w:t>A</w:t>
              </w:r>
            </w:fldSimple>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302" w:name="_dvngk7b8udu7" w:colFirst="0" w:colLast="0"/>
      <w:bookmarkStart w:id="303" w:name="_Ref43978471"/>
      <w:bookmarkStart w:id="304" w:name="_Toc149917339"/>
      <w:bookmarkEnd w:id="302"/>
      <w:r w:rsidRPr="00DD7CCF">
        <w:t>Premodern insertion</w:t>
      </w:r>
      <w:bookmarkEnd w:id="303"/>
      <w:bookmarkEnd w:id="304"/>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0796E17C"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1721C1">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638005DA"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1721C1" w:rsidRPr="00DD7CCF">
        <w:t xml:space="preserve">Example </w:t>
      </w:r>
      <w:r w:rsidR="001721C1">
        <w:rPr>
          <w:noProof/>
        </w:rPr>
        <w:t>4.4.2</w:t>
      </w:r>
      <w:r w:rsidR="001721C1" w:rsidRPr="00DD7CCF">
        <w:rPr>
          <w:noProof/>
        </w:rPr>
        <w:t>.</w:t>
      </w:r>
      <w:r w:rsidR="001721C1">
        <w:rPr>
          <w:noProof/>
        </w:rPr>
        <w:t>B</w:t>
      </w:r>
      <w:r w:rsidR="00AA796A" w:rsidRPr="00DD7CCF">
        <w:fldChar w:fldCharType="end"/>
      </w:r>
    </w:p>
    <w:p w14:paraId="0FE5D2B8" w14:textId="2D3F4CC2" w:rsidR="00C02B8C" w:rsidRPr="00DD7CCF" w:rsidRDefault="004D2E67" w:rsidP="00E2714A">
      <w:pPr>
        <w:pStyle w:val="Lista3"/>
      </w:pPr>
      <w:r w:rsidRPr="00DD7CCF">
        <w:lastRenderedPageBreak/>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F9ACE9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1721C1">
        <w:t>8.2</w:t>
      </w:r>
      <w:r>
        <w:fldChar w:fldCharType="end"/>
      </w:r>
      <w:r w:rsidRPr="00F94D39">
        <w:t xml:space="preserve">) </w:t>
      </w:r>
    </w:p>
    <w:p w14:paraId="500824A1" w14:textId="360E9E9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1721C1">
        <w:t>3.2</w:t>
      </w:r>
      <w:r>
        <w:fldChar w:fldCharType="end"/>
      </w:r>
      <w:r w:rsidRPr="00F94D39">
        <w:t>; and gridlike milestones, §</w:t>
      </w:r>
      <w:r>
        <w:fldChar w:fldCharType="begin"/>
      </w:r>
      <w:r>
        <w:instrText xml:space="preserve"> REF _Ref43984651 \r \h </w:instrText>
      </w:r>
      <w:r>
        <w:fldChar w:fldCharType="separate"/>
      </w:r>
      <w:r w:rsidR="001721C1">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1721C1" w:rsidRPr="00DD7CCF">
        <w:t xml:space="preserve">Example </w:t>
      </w:r>
      <w:r w:rsidR="001721C1">
        <w:rPr>
          <w:noProof/>
        </w:rPr>
        <w:t>2.3.7</w:t>
      </w:r>
      <w:r w:rsidR="001721C1" w:rsidRPr="00DD7CCF">
        <w:rPr>
          <w:noProof/>
        </w:rPr>
        <w:t>.</w:t>
      </w:r>
      <w:r w:rsidR="001721C1">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757E7956"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68A00AEB" w14:textId="320FFCC8"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1721C1">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F38527A" w:rsidR="001C1063" w:rsidRPr="00DD7CCF" w:rsidRDefault="001C1063" w:rsidP="00B3351B">
            <w:pPr>
              <w:pStyle w:val="Kpalrs"/>
            </w:pPr>
            <w:r w:rsidRPr="00DD7CCF">
              <w:t xml:space="preserve">Example </w:t>
            </w:r>
            <w:fldSimple w:instr=" STYLEREF 3 \s ">
              <w:r w:rsidR="001721C1">
                <w:rPr>
                  <w:noProof/>
                </w:rPr>
                <w:t>4.4.2</w:t>
              </w:r>
            </w:fldSimple>
            <w:r w:rsidRPr="00DD7CCF">
              <w:t>.</w:t>
            </w:r>
            <w:fldSimple w:instr=" SEQ Example \* ALPHABETIC \s 3 ">
              <w:r w:rsidR="001721C1">
                <w:rPr>
                  <w:noProof/>
                </w:rPr>
                <w:t>A</w:t>
              </w:r>
            </w:fldSimple>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6569FB4" w:rsidR="001C1063" w:rsidRPr="00DD7CCF" w:rsidRDefault="001C1063" w:rsidP="00B3351B">
            <w:pPr>
              <w:pStyle w:val="Kpalrs"/>
            </w:pPr>
            <w:bookmarkStart w:id="305" w:name="_Ref44078703"/>
            <w:r w:rsidRPr="00DD7CCF">
              <w:t xml:space="preserve">Example </w:t>
            </w:r>
            <w:fldSimple w:instr=" STYLEREF 3 \s ">
              <w:r w:rsidR="001721C1">
                <w:rPr>
                  <w:noProof/>
                </w:rPr>
                <w:t>4.4.2</w:t>
              </w:r>
            </w:fldSimple>
            <w:r w:rsidRPr="00DD7CCF">
              <w:t>.</w:t>
            </w:r>
            <w:fldSimple w:instr=" SEQ Example \* ALPHABETIC \s 3 ">
              <w:r w:rsidR="001721C1">
                <w:rPr>
                  <w:noProof/>
                </w:rPr>
                <w:t>B</w:t>
              </w:r>
            </w:fldSimple>
            <w:bookmarkEnd w:id="305"/>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06" w:name="_maecup4bnx3" w:colFirst="0" w:colLast="0"/>
      <w:bookmarkStart w:id="307" w:name="_Ref43987708"/>
      <w:bookmarkEnd w:id="306"/>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3DC7AE86" w:rsidR="00203DC6" w:rsidRPr="00DD7CCF" w:rsidRDefault="00203DC6" w:rsidP="006F3B68">
            <w:pPr>
              <w:pStyle w:val="Kpalrs"/>
            </w:pPr>
            <w:r w:rsidRPr="00DD7CCF">
              <w:t xml:space="preserve">Example </w:t>
            </w:r>
            <w:fldSimple w:instr=" STYLEREF 3 \s ">
              <w:r w:rsidR="001721C1">
                <w:rPr>
                  <w:noProof/>
                </w:rPr>
                <w:t>4.4.2</w:t>
              </w:r>
            </w:fldSimple>
            <w:r w:rsidRPr="00DD7CCF">
              <w:t>.</w:t>
            </w:r>
            <w:fldSimple w:instr=" SEQ Example \* ALPHABETIC \s 3 ">
              <w:r w:rsidR="001721C1">
                <w:rPr>
                  <w:noProof/>
                </w:rPr>
                <w:t>C</w:t>
              </w:r>
            </w:fldSimple>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308" w:name="_Ref74727538"/>
      <w:bookmarkStart w:id="309" w:name="_Toc149917340"/>
      <w:r w:rsidRPr="00DD7CCF">
        <w:t>Premodern correction</w:t>
      </w:r>
      <w:bookmarkEnd w:id="307"/>
      <w:bookmarkEnd w:id="308"/>
      <w:bookmarkEnd w:id="309"/>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lastRenderedPageBreak/>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19C28751"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1721C1">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2F8012F0"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1721C1" w:rsidRPr="00DD7CCF">
        <w:t xml:space="preserve">Example </w:t>
      </w:r>
      <w:r w:rsidR="001721C1">
        <w:rPr>
          <w:noProof/>
        </w:rPr>
        <w:t>4.4.3</w:t>
      </w:r>
      <w:r w:rsidR="001721C1" w:rsidRPr="00DD7CCF">
        <w:rPr>
          <w:noProof/>
        </w:rPr>
        <w:t>.</w:t>
      </w:r>
      <w:r w:rsidR="001721C1">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4FDFC64A" w:rsidR="00203DC6" w:rsidRPr="00DD7CCF" w:rsidRDefault="00203DC6" w:rsidP="006F3B68">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A</w:t>
              </w:r>
            </w:fldSimple>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63D0684A" w:rsidR="00517D87" w:rsidRPr="00DD7CCF" w:rsidRDefault="00517D87" w:rsidP="009633E9">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B</w:t>
              </w:r>
            </w:fldSimple>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C907C3D" w:rsidR="001F11CA" w:rsidRPr="00DD7CCF" w:rsidRDefault="001F11CA" w:rsidP="00B3351B">
            <w:pPr>
              <w:pStyle w:val="Kpalrs"/>
            </w:pPr>
            <w:bookmarkStart w:id="310" w:name="_Ref44078690"/>
            <w:r w:rsidRPr="00DD7CCF">
              <w:t xml:space="preserve">Example </w:t>
            </w:r>
            <w:fldSimple w:instr=" STYLEREF 3 \s ">
              <w:r w:rsidR="001721C1">
                <w:rPr>
                  <w:noProof/>
                </w:rPr>
                <w:t>4.4.3</w:t>
              </w:r>
            </w:fldSimple>
            <w:r w:rsidRPr="00DD7CCF">
              <w:t>.</w:t>
            </w:r>
            <w:fldSimple w:instr=" SEQ Example \* ALPHABETIC \s 3 ">
              <w:r w:rsidR="001721C1">
                <w:rPr>
                  <w:noProof/>
                </w:rPr>
                <w:t>C</w:t>
              </w:r>
            </w:fldSimple>
            <w:bookmarkEnd w:id="310"/>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5C2369DB" w:rsidR="001F11CA" w:rsidRPr="00DD7CCF" w:rsidRDefault="001F11CA" w:rsidP="00B3351B">
            <w:pPr>
              <w:pStyle w:val="Kpalrs"/>
            </w:pPr>
            <w:bookmarkStart w:id="311" w:name="_Ref44078634"/>
            <w:r w:rsidRPr="00DD7CCF">
              <w:t xml:space="preserve">Example </w:t>
            </w:r>
            <w:fldSimple w:instr=" STYLEREF 3 \s ">
              <w:r w:rsidR="001721C1">
                <w:rPr>
                  <w:noProof/>
                </w:rPr>
                <w:t>4.4.3</w:t>
              </w:r>
            </w:fldSimple>
            <w:r w:rsidRPr="00DD7CCF">
              <w:t>.</w:t>
            </w:r>
            <w:fldSimple w:instr=" SEQ Example \* ALPHABETIC \s 3 ">
              <w:r w:rsidR="001721C1">
                <w:rPr>
                  <w:noProof/>
                </w:rPr>
                <w:t>D</w:t>
              </w:r>
            </w:fldSimple>
            <w:bookmarkEnd w:id="311"/>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A6DAE07" w:rsidR="001F11CA" w:rsidRPr="00DD7CCF" w:rsidRDefault="001F11CA" w:rsidP="00B3351B">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E</w:t>
              </w:r>
            </w:fldSimple>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312" w:name="_zf8yqisjzwlq" w:colFirst="0" w:colLast="0"/>
      <w:bookmarkStart w:id="313" w:name="_Ref43988752"/>
      <w:bookmarkStart w:id="314" w:name="_Toc149917341"/>
      <w:bookmarkEnd w:id="312"/>
      <w:r w:rsidRPr="00DD7CCF">
        <w:lastRenderedPageBreak/>
        <w:t xml:space="preserve">Physical </w:t>
      </w:r>
      <w:r w:rsidR="006733B4" w:rsidRPr="00DD7CCF">
        <w:t>condition and legibility</w:t>
      </w:r>
      <w:bookmarkEnd w:id="313"/>
      <w:bookmarkEnd w:id="314"/>
    </w:p>
    <w:p w14:paraId="6400D3A4" w14:textId="77777777" w:rsidR="00C02B8C" w:rsidRPr="00DD7CCF" w:rsidRDefault="004D2E67" w:rsidP="00EB2024">
      <w:pPr>
        <w:pStyle w:val="Cmsor2"/>
      </w:pPr>
      <w:bookmarkStart w:id="315" w:name="_z6ifhw1ovfh2" w:colFirst="0" w:colLast="0"/>
      <w:bookmarkStart w:id="316" w:name="_Ref43988606"/>
      <w:bookmarkStart w:id="317" w:name="_Toc149917342"/>
      <w:bookmarkEnd w:id="315"/>
      <w:r w:rsidRPr="00DD7CCF">
        <w:t>Overview</w:t>
      </w:r>
      <w:bookmarkEnd w:id="316"/>
      <w:bookmarkEnd w:id="317"/>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1A69D294"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1898134"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26BB7C92"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1721C1">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1742499"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1721C1">
        <w:t>5.3.1</w:t>
      </w:r>
      <w:r w:rsidR="0082156E" w:rsidRPr="00DD7CCF">
        <w:fldChar w:fldCharType="end"/>
      </w:r>
    </w:p>
    <w:p w14:paraId="68EB5E74" w14:textId="79CBA914"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p>
    <w:p w14:paraId="289374F0" w14:textId="64E230FD"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F47381">
        <w:rPr>
          <w:rStyle w:val="Lbjegyzet-hivatkozs"/>
        </w:rPr>
        <w:footnoteReference w:id="25"/>
      </w:r>
    </w:p>
    <w:p w14:paraId="7DBE7048" w14:textId="6987F7F4" w:rsidR="00177FFC" w:rsidRDefault="00177FFC" w:rsidP="00177FFC">
      <w:pPr>
        <w:pStyle w:val="Kpalrs"/>
      </w:pPr>
      <w:r>
        <w:t xml:space="preserve">Table </w:t>
      </w:r>
      <w:fldSimple w:instr=" SEQ Table \* ARABIC ">
        <w:r w:rsidR="001721C1">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318" w:name="_qwn6j8iel73t" w:colFirst="0" w:colLast="0"/>
      <w:bookmarkStart w:id="319" w:name="_Ref43987823"/>
      <w:bookmarkStart w:id="320" w:name="_Toc149917343"/>
      <w:bookmarkEnd w:id="318"/>
      <w:r w:rsidRPr="00DD7CCF">
        <w:t xml:space="preserve">Damage </w:t>
      </w:r>
      <w:r w:rsidR="006733B4" w:rsidRPr="00DD7CCF">
        <w:t>not affecting legibility</w:t>
      </w:r>
      <w:bookmarkEnd w:id="319"/>
      <w:bookmarkEnd w:id="320"/>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59B3BCCB"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321" w:name="_x58d7yl7rh7w" w:colFirst="0" w:colLast="0"/>
      <w:bookmarkStart w:id="322" w:name="_Ref43981505"/>
      <w:bookmarkStart w:id="323" w:name="_Toc149917344"/>
      <w:bookmarkEnd w:id="321"/>
      <w:r w:rsidRPr="00DD7CCF">
        <w:lastRenderedPageBreak/>
        <w:t xml:space="preserve">Doubtful </w:t>
      </w:r>
      <w:r w:rsidR="006733B4" w:rsidRPr="00DD7CCF">
        <w:t>readings</w:t>
      </w:r>
      <w:bookmarkEnd w:id="322"/>
      <w:bookmarkEnd w:id="323"/>
    </w:p>
    <w:p w14:paraId="1435C20F" w14:textId="656FFF0C" w:rsidR="00C02B8C" w:rsidRPr="00DD7CCF" w:rsidRDefault="004D2E67" w:rsidP="00EB2024">
      <w:pPr>
        <w:pStyle w:val="Cmsor3"/>
      </w:pPr>
      <w:bookmarkStart w:id="324" w:name="_tcav1hmvdct4" w:colFirst="0" w:colLast="0"/>
      <w:bookmarkStart w:id="325" w:name="_Ref43987289"/>
      <w:bookmarkStart w:id="326" w:name="_Toc149917345"/>
      <w:bookmarkEnd w:id="324"/>
      <w:r w:rsidRPr="00DD7CCF">
        <w:t xml:space="preserve">The EpiDoc element </w:t>
      </w:r>
      <w:r w:rsidRPr="008608D1">
        <w:rPr>
          <w:rStyle w:val="Code"/>
        </w:rPr>
        <w:t>&lt;unclear&gt;</w:t>
      </w:r>
      <w:bookmarkEnd w:id="325"/>
      <w:bookmarkEnd w:id="326"/>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F47381">
        <w:rPr>
          <w:rStyle w:val="Lbjegyzet-hivatkozs"/>
        </w:rPr>
        <w:footnoteReference w:id="26"/>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97CDF3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1721C1">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327" w:name="_gpk9nikrok6m" w:colFirst="0" w:colLast="0"/>
      <w:bookmarkStart w:id="328" w:name="_Ref43987867"/>
      <w:bookmarkStart w:id="329" w:name="_Toc149917346"/>
      <w:bookmarkEnd w:id="327"/>
      <w:r w:rsidRPr="00DD7CCF">
        <w:t>Tentative readings</w:t>
      </w:r>
      <w:bookmarkEnd w:id="328"/>
      <w:bookmarkEnd w:id="329"/>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330" w:name="_is1q03k2vcu2" w:colFirst="0" w:colLast="0"/>
      <w:bookmarkStart w:id="331" w:name="_Ref43987339"/>
      <w:bookmarkStart w:id="332" w:name="_Toc149917347"/>
      <w:bookmarkEnd w:id="330"/>
      <w:r w:rsidRPr="00DD7CCF">
        <w:t>Ambiguous characters</w:t>
      </w:r>
      <w:bookmarkEnd w:id="331"/>
      <w:bookmarkEnd w:id="332"/>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00628A01"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6D571003"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1721C1">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333" w:name="_ke7xgc7f3fhh" w:colFirst="0" w:colLast="0"/>
      <w:bookmarkStart w:id="334" w:name="_Ref43987187"/>
      <w:bookmarkStart w:id="335" w:name="_Toc149917348"/>
      <w:bookmarkEnd w:id="333"/>
      <w:r w:rsidRPr="00DD7CCF">
        <w:t xml:space="preserve">Reading difficulties below the </w:t>
      </w:r>
      <w:r w:rsidRPr="00ED5C86">
        <w:rPr>
          <w:rStyle w:val="Foreign"/>
        </w:rPr>
        <w:t>akṣara</w:t>
      </w:r>
      <w:r w:rsidRPr="00DD7CCF">
        <w:t xml:space="preserve"> level</w:t>
      </w:r>
      <w:bookmarkEnd w:id="334"/>
      <w:bookmarkEnd w:id="335"/>
    </w:p>
    <w:p w14:paraId="340F2E3E" w14:textId="7E6663EC"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58E39159"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55872F17"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63B1153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47381">
        <w:rPr>
          <w:rStyle w:val="Lbjegyzet-hivatkozs"/>
        </w:rPr>
        <w:footnoteReference w:id="27"/>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336" w:name="_advce1m7uke1" w:colFirst="0" w:colLast="0"/>
      <w:bookmarkStart w:id="337" w:name="_Ref43979611"/>
      <w:bookmarkStart w:id="338" w:name="_Toc149917349"/>
      <w:bookmarkEnd w:id="336"/>
      <w:r w:rsidRPr="00DD7CCF">
        <w:lastRenderedPageBreak/>
        <w:t>Lacunae</w:t>
      </w:r>
      <w:bookmarkEnd w:id="337"/>
      <w:bookmarkEnd w:id="338"/>
    </w:p>
    <w:p w14:paraId="7380ABF6" w14:textId="7F6B4707" w:rsidR="00C02B8C" w:rsidRPr="00DD7CCF" w:rsidRDefault="004D2E67" w:rsidP="00EB2024">
      <w:pPr>
        <w:pStyle w:val="Cmsor3"/>
      </w:pPr>
      <w:bookmarkStart w:id="339" w:name="_lo8gk73ax0q" w:colFirst="0" w:colLast="0"/>
      <w:bookmarkStart w:id="340" w:name="_Toc149917350"/>
      <w:bookmarkEnd w:id="339"/>
      <w:r w:rsidRPr="00DD7CCF">
        <w:t xml:space="preserve">The EpiDoc element </w:t>
      </w:r>
      <w:r w:rsidRPr="008608D1">
        <w:rPr>
          <w:rStyle w:val="Code"/>
        </w:rPr>
        <w:t>&lt;gap/&gt;</w:t>
      </w:r>
      <w:bookmarkEnd w:id="340"/>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F47381">
        <w:rPr>
          <w:rStyle w:val="Lbjegyzet-hivatkozs"/>
        </w:rPr>
        <w:footnoteReference w:id="28"/>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F47381">
        <w:rPr>
          <w:rStyle w:val="Lbjegyzet-hivatkozs"/>
        </w:rPr>
        <w:footnoteReference w:id="29"/>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48C5E603"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341" w:name="_hxyhjj6qtlem" w:colFirst="0" w:colLast="0"/>
      <w:bookmarkStart w:id="342" w:name="_Ref43987758"/>
      <w:bookmarkStart w:id="343" w:name="_Toc149917351"/>
      <w:bookmarkEnd w:id="341"/>
      <w:r w:rsidRPr="00DD7CCF">
        <w:t>The reason for a lacuna: illegible or lost</w:t>
      </w:r>
      <w:bookmarkEnd w:id="342"/>
      <w:bookmarkEnd w:id="343"/>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F47381">
        <w:rPr>
          <w:rStyle w:val="Lbjegyzet-hivatkozs"/>
        </w:rPr>
        <w:footnoteReference w:id="30"/>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344" w:name="_qo376k1007h" w:colFirst="0" w:colLast="0"/>
      <w:bookmarkStart w:id="345" w:name="_Ref43988016"/>
      <w:bookmarkStart w:id="346" w:name="_Toc149917352"/>
      <w:bookmarkEnd w:id="344"/>
      <w:r w:rsidRPr="00DD7CCF">
        <w:t>Inline lacunae</w:t>
      </w:r>
      <w:bookmarkEnd w:id="345"/>
      <w:bookmarkEnd w:id="346"/>
    </w:p>
    <w:p w14:paraId="62C5AB67" w14:textId="3E40A7D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04F0B92A"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w:t>
      </w:r>
    </w:p>
    <w:p w14:paraId="3943AAC1" w14:textId="65816C23"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1721C1">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F47381">
        <w:rPr>
          <w:rStyle w:val="Lbjegyzet-hivatkozs"/>
        </w:rPr>
        <w:footnoteReference w:id="31"/>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347" w:name="_gheocos7adm9" w:colFirst="0" w:colLast="0"/>
      <w:bookmarkStart w:id="348" w:name="_Ref43981586"/>
      <w:bookmarkStart w:id="349" w:name="_Toc149917353"/>
      <w:bookmarkEnd w:id="347"/>
      <w:r w:rsidRPr="00DD7CCF">
        <w:t>Lacunae with known metre</w:t>
      </w:r>
      <w:bookmarkEnd w:id="348"/>
      <w:bookmarkEnd w:id="349"/>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52896A1F"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63F2108D"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1721C1">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1721C1">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350" w:name="_xrhzsspv9sor" w:colFirst="0" w:colLast="0"/>
      <w:bookmarkStart w:id="351" w:name="_Ref43987049"/>
      <w:bookmarkStart w:id="352" w:name="_Toc149917354"/>
      <w:bookmarkEnd w:id="350"/>
      <w:r w:rsidRPr="00DD7CCF">
        <w:t xml:space="preserve">Lacunae below the </w:t>
      </w:r>
      <w:r w:rsidRPr="00ED5C86">
        <w:rPr>
          <w:rStyle w:val="Foreign"/>
        </w:rPr>
        <w:t>akṣara</w:t>
      </w:r>
      <w:r w:rsidRPr="00DD7CCF">
        <w:t xml:space="preserve"> level</w:t>
      </w:r>
      <w:bookmarkEnd w:id="351"/>
      <w:bookmarkEnd w:id="352"/>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60E36DC"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p>
    <w:p w14:paraId="283B86AF" w14:textId="6BE4D6A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F47381">
        <w:rPr>
          <w:rStyle w:val="Lbjegyzet-hivatkozs"/>
        </w:rPr>
        <w:footnoteReference w:id="32"/>
      </w:r>
    </w:p>
    <w:p w14:paraId="0EAAB68D" w14:textId="093D48DD"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2513F0F2" w:rsidR="00B3351B" w:rsidRPr="00DD7CCF" w:rsidRDefault="00B3351B" w:rsidP="00B3351B">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A</w:t>
              </w:r>
            </w:fldSimple>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0B909EE9" w:rsidR="00B3351B" w:rsidRPr="00DD7CCF" w:rsidRDefault="00B3351B" w:rsidP="00B3351B">
            <w:pPr>
              <w:pStyle w:val="Kpalrs"/>
            </w:pPr>
            <w:r w:rsidRPr="00DD7CCF">
              <w:lastRenderedPageBreak/>
              <w:t xml:space="preserve">Example </w:t>
            </w:r>
            <w:fldSimple w:instr=" STYLEREF 3 \s ">
              <w:r w:rsidR="001721C1">
                <w:rPr>
                  <w:noProof/>
                </w:rPr>
                <w:t>5.4.5</w:t>
              </w:r>
            </w:fldSimple>
            <w:r w:rsidRPr="00DD7CCF">
              <w:t>.</w:t>
            </w:r>
            <w:fldSimple w:instr=" SEQ Example \* ALPHABETIC \s 3 ">
              <w:r w:rsidR="001721C1">
                <w:rPr>
                  <w:noProof/>
                </w:rPr>
                <w:t>B</w:t>
              </w:r>
            </w:fldSimple>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62F023EB" w:rsidR="004B08F9" w:rsidRPr="00DD7CCF" w:rsidRDefault="004B08F9" w:rsidP="009F585E">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C</w:t>
              </w:r>
            </w:fldSimple>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2B594794" w:rsidR="004B08F9" w:rsidRPr="00DD7CCF" w:rsidRDefault="004B08F9" w:rsidP="009F585E">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D</w:t>
              </w:r>
            </w:fldSimple>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353" w:name="_ks1ouwdqdoh4" w:colFirst="0" w:colLast="0"/>
      <w:bookmarkStart w:id="354" w:name="_Ref43987920"/>
      <w:bookmarkStart w:id="355" w:name="_Toc149917355"/>
      <w:bookmarkEnd w:id="353"/>
      <w:r w:rsidRPr="00DD7CCF">
        <w:t>Entire lines lost</w:t>
      </w:r>
      <w:bookmarkEnd w:id="354"/>
      <w:bookmarkEnd w:id="355"/>
    </w:p>
    <w:p w14:paraId="0A676620" w14:textId="1D01DB8B"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7B96943A"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lastRenderedPageBreak/>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F47381">
        <w:rPr>
          <w:rStyle w:val="Lbjegyzet-hivatkozs"/>
        </w:rPr>
        <w:footnoteReference w:id="33"/>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56" w:name="_2xcytpi" w:colFirst="0" w:colLast="0"/>
      <w:bookmarkEnd w:id="356"/>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57" w:name="_dag8mx6ycrl2" w:colFirst="0" w:colLast="0"/>
      <w:bookmarkEnd w:id="357"/>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358" w:name="_bj792jk8c4tv" w:colFirst="0" w:colLast="0"/>
      <w:bookmarkStart w:id="359" w:name="_Ref43981711"/>
      <w:bookmarkStart w:id="360" w:name="_Toc149917356"/>
      <w:bookmarkEnd w:id="358"/>
      <w:r w:rsidRPr="00DD7CCF">
        <w:t>Massive lacunae</w:t>
      </w:r>
      <w:bookmarkEnd w:id="359"/>
      <w:bookmarkEnd w:id="360"/>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4B5DC8EF"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 for the special case of lost copper plates</w:t>
      </w:r>
    </w:p>
    <w:p w14:paraId="3EF83D39" w14:textId="573D2B36"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D2868F0"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1721C1">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lastRenderedPageBreak/>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E81F9FF"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for specific guidance on dealing with incomplete copper plate sets</w:t>
      </w:r>
    </w:p>
    <w:p w14:paraId="6248FD20" w14:textId="6129C846"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827BB3E"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4E48971A" w:rsidR="004B08F9" w:rsidRPr="00DD7CCF" w:rsidRDefault="004B08F9" w:rsidP="009F585E">
            <w:pPr>
              <w:pStyle w:val="Kpalrs"/>
            </w:pPr>
            <w:r w:rsidRPr="00DD7CCF">
              <w:t xml:space="preserve">Example </w:t>
            </w:r>
            <w:fldSimple w:instr=" STYLEREF 3 \s ">
              <w:r w:rsidR="001721C1">
                <w:rPr>
                  <w:noProof/>
                </w:rPr>
                <w:t>5.4.7</w:t>
              </w:r>
            </w:fldSimple>
            <w:r w:rsidRPr="00DD7CCF">
              <w:t>.</w:t>
            </w:r>
            <w:fldSimple w:instr=" SEQ Example \* ALPHABETIC \s 3 ">
              <w:r w:rsidR="001721C1">
                <w:rPr>
                  <w:noProof/>
                </w:rPr>
                <w:t>A</w:t>
              </w:r>
            </w:fldSimple>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24BC7DA"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8CFC9FD" w14:textId="77777777" w:rsidR="00C02B8C" w:rsidRPr="00DD7CCF" w:rsidRDefault="004D2E67" w:rsidP="00E2714A">
      <w:pPr>
        <w:pStyle w:val="Lista2"/>
      </w:pPr>
      <w:r w:rsidRPr="00DD7CCF">
        <w:lastRenderedPageBreak/>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B97B014" w:rsidR="004B08F9" w:rsidRPr="00DD7CCF" w:rsidRDefault="004B08F9" w:rsidP="009F585E">
            <w:pPr>
              <w:pStyle w:val="Kpalrs"/>
            </w:pPr>
            <w:r w:rsidRPr="00DD7CCF">
              <w:t xml:space="preserve">Example </w:t>
            </w:r>
            <w:fldSimple w:instr=" STYLEREF 3 \s ">
              <w:r w:rsidR="001721C1">
                <w:rPr>
                  <w:noProof/>
                </w:rPr>
                <w:t>5.4.7</w:t>
              </w:r>
            </w:fldSimple>
            <w:r w:rsidRPr="00DD7CCF">
              <w:t>.</w:t>
            </w:r>
            <w:fldSimple w:instr=" SEQ Example \* ALPHABETIC \s 3 ">
              <w:r w:rsidR="001721C1">
                <w:rPr>
                  <w:noProof/>
                </w:rPr>
                <w:t>B</w:t>
              </w:r>
            </w:fldSimple>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275B9A22"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r w:rsidRPr="00F47381">
        <w:rPr>
          <w:rStyle w:val="Lbjegyzet-hivatkozs"/>
        </w:rPr>
        <w:footnoteReference w:id="34"/>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lastRenderedPageBreak/>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361" w:name="_ogtcaja4eie" w:colFirst="0" w:colLast="0"/>
      <w:bookmarkStart w:id="362" w:name="_Ref43984811"/>
      <w:bookmarkStart w:id="363" w:name="_Toc149917357"/>
      <w:bookmarkEnd w:id="361"/>
      <w:r w:rsidRPr="00DD7CCF">
        <w:t>Lost copper plates</w:t>
      </w:r>
      <w:bookmarkEnd w:id="362"/>
      <w:bookmarkEnd w:id="363"/>
    </w:p>
    <w:p w14:paraId="77338A30" w14:textId="08371C92"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20F5385B"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r>
        <w:t>Lost final plates</w:t>
      </w:r>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r>
        <w:t>Lost initial plates</w:t>
      </w:r>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12069089"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65C228BE" w14:textId="77777777" w:rsidR="00C02B8C" w:rsidRPr="00DD7CCF" w:rsidRDefault="004D2E67" w:rsidP="00E2714A">
      <w:pPr>
        <w:pStyle w:val="Lista2"/>
      </w:pPr>
      <w:r w:rsidRPr="00DD7CCF">
        <w:lastRenderedPageBreak/>
        <w:t>number lines as follows:</w:t>
      </w:r>
    </w:p>
    <w:p w14:paraId="64A1F396" w14:textId="56336C9B"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0E9FECAF"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364" w:name="_Ref149918878"/>
      <w:r>
        <w:t>Lost medial plates</w:t>
      </w:r>
      <w:bookmarkEnd w:id="364"/>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5ECE792C"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reconstructed medial plate</w:t>
      </w:r>
    </w:p>
    <w:p w14:paraId="6028EAA9" w14:textId="7AF31F87"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094A0FB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365" w:name="_m2k3hdqjm9zb" w:colFirst="0" w:colLast="0"/>
      <w:bookmarkStart w:id="366" w:name="_Toc149917358"/>
      <w:bookmarkEnd w:id="365"/>
      <w:r w:rsidRPr="00DD7CCF">
        <w:lastRenderedPageBreak/>
        <w:t>Fractured inscriptions</w:t>
      </w:r>
      <w:bookmarkEnd w:id="366"/>
    </w:p>
    <w:p w14:paraId="2F592D8C" w14:textId="47ABFD64"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75C4CCE2"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6BEF0D0A"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367" w:name="_v1clk7602zin" w:colFirst="0" w:colLast="0"/>
      <w:bookmarkStart w:id="368" w:name="_Ref43984912"/>
      <w:bookmarkStart w:id="369" w:name="_Toc149917359"/>
      <w:bookmarkStart w:id="370" w:name="_Ref43978565"/>
      <w:bookmarkEnd w:id="367"/>
      <w:r w:rsidRPr="00DD7CCF">
        <w:t xml:space="preserve">Restoring </w:t>
      </w:r>
      <w:r w:rsidR="006733B4" w:rsidRPr="00DD7CCF">
        <w:t>lacunae</w:t>
      </w:r>
      <w:bookmarkEnd w:id="368"/>
      <w:bookmarkEnd w:id="369"/>
    </w:p>
    <w:p w14:paraId="7E450D22" w14:textId="77777777" w:rsidR="00DA61F4" w:rsidRPr="00DD7CCF" w:rsidRDefault="00DA61F4" w:rsidP="00EB2024">
      <w:pPr>
        <w:pStyle w:val="Cmsor3"/>
      </w:pPr>
      <w:bookmarkStart w:id="371" w:name="_ck6yxgbwhraw" w:colFirst="0" w:colLast="0"/>
      <w:bookmarkStart w:id="372" w:name="_Toc149917360"/>
      <w:bookmarkEnd w:id="371"/>
      <w:r w:rsidRPr="00DD7CCF">
        <w:t>Marking up restored text</w:t>
      </w:r>
      <w:bookmarkEnd w:id="372"/>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24B8B21D"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1721C1">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lastRenderedPageBreak/>
        <w:t>and</w:t>
      </w:r>
      <w:r w:rsidRPr="00DD7CCF">
        <w:t xml:space="preserve"> </w:t>
      </w:r>
      <w:r w:rsidRPr="00926092">
        <w:t>you cannot make a reasonable guess as to which of these was the case when the previous editor did their work</w:t>
      </w:r>
    </w:p>
    <w:p w14:paraId="4BC5F9DA" w14:textId="78574D08"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6DD9C3CC"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373" w:name="_1tkql41gk7ns" w:colFirst="0" w:colLast="0"/>
      <w:bookmarkStart w:id="374" w:name="_Toc149917361"/>
      <w:bookmarkEnd w:id="373"/>
      <w:r w:rsidRPr="00DD7CCF">
        <w:t>The basis of restoration</w:t>
      </w:r>
      <w:bookmarkEnd w:id="374"/>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700BFBF4"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1721C1">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6ACD5B40"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1721C1">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375" w:name="_Toc149917362"/>
      <w:r w:rsidRPr="008608D1">
        <w:lastRenderedPageBreak/>
        <w:t xml:space="preserve">Editorial </w:t>
      </w:r>
      <w:r w:rsidR="006733B4" w:rsidRPr="008608D1">
        <w:t>intervention</w:t>
      </w:r>
      <w:bookmarkEnd w:id="370"/>
      <w:bookmarkEnd w:id="375"/>
    </w:p>
    <w:p w14:paraId="233253B5" w14:textId="04FE0552" w:rsidR="00C02B8C" w:rsidRPr="00DD7CCF" w:rsidRDefault="004D2E67" w:rsidP="00EB2024">
      <w:pPr>
        <w:pStyle w:val="Cmsor2"/>
      </w:pPr>
      <w:bookmarkStart w:id="376" w:name="_syuqjrbqvtf4" w:colFirst="0" w:colLast="0"/>
      <w:bookmarkStart w:id="377" w:name="_Toc149917363"/>
      <w:bookmarkEnd w:id="376"/>
      <w:r w:rsidRPr="00DD7CCF">
        <w:t xml:space="preserve">Correction and </w:t>
      </w:r>
      <w:r w:rsidR="006733B4" w:rsidRPr="00DD7CCF">
        <w:t>normalisation</w:t>
      </w:r>
      <w:bookmarkEnd w:id="377"/>
    </w:p>
    <w:p w14:paraId="5CC20CF6" w14:textId="4F20B781" w:rsidR="00C02B8C" w:rsidRPr="00DD7CCF" w:rsidRDefault="004D2E67" w:rsidP="00EB2024">
      <w:pPr>
        <w:pStyle w:val="Cmsor3"/>
      </w:pPr>
      <w:bookmarkStart w:id="378" w:name="_jwbb962kns6j" w:colFirst="0" w:colLast="0"/>
      <w:bookmarkStart w:id="379" w:name="_Toc149917364"/>
      <w:bookmarkEnd w:id="378"/>
      <w:r w:rsidRPr="00DD7CCF">
        <w:t>Correction versus normalisation</w:t>
      </w:r>
      <w:bookmarkEnd w:id="379"/>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00D806A2"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1721C1">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380" w:name="_8gcqc0hm9n9l" w:colFirst="0" w:colLast="0"/>
      <w:bookmarkStart w:id="381" w:name="_Ref43988511"/>
      <w:bookmarkStart w:id="382" w:name="_Toc149917365"/>
      <w:bookmarkEnd w:id="380"/>
      <w:r w:rsidRPr="00DD7CCF">
        <w:t>Markup methods for correction and normalisation</w:t>
      </w:r>
      <w:bookmarkEnd w:id="381"/>
      <w:bookmarkEnd w:id="382"/>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0FFEDF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1721C1">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1721C1">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4CEA78F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544BEAB9"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1721C1">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0EC342B"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05ED959D"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383" w:name="_yyyl8vy3rih7" w:colFirst="0" w:colLast="0"/>
      <w:bookmarkStart w:id="384" w:name="_Ref43991017"/>
      <w:bookmarkStart w:id="385" w:name="_Toc149917366"/>
      <w:bookmarkEnd w:id="383"/>
      <w:r w:rsidRPr="00DD7CCF">
        <w:t>Good practice in editorial intervention</w:t>
      </w:r>
      <w:bookmarkEnd w:id="384"/>
      <w:bookmarkEnd w:id="385"/>
    </w:p>
    <w:p w14:paraId="260F477B" w14:textId="28C45EB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3B40AD51"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A84FC5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118BACE2"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792C5B78"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1721C1">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386" w:name="_28dwy480zoal" w:colFirst="0" w:colLast="0"/>
      <w:bookmarkStart w:id="387" w:name="_Ref43981233"/>
      <w:bookmarkStart w:id="388" w:name="_Toc149917367"/>
      <w:bookmarkEnd w:id="386"/>
      <w:r w:rsidRPr="008D585D">
        <w:t>Correction</w:t>
      </w:r>
      <w:r w:rsidRPr="00DD7CCF">
        <w:t xml:space="preserve"> and normalisation in verse</w:t>
      </w:r>
      <w:bookmarkEnd w:id="387"/>
      <w:bookmarkEnd w:id="388"/>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567D482F"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045F97D4"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1721C1">
        <w:t>6.1.4.1</w:t>
      </w:r>
      <w:r>
        <w:fldChar w:fldCharType="end"/>
      </w:r>
      <w:r w:rsidRPr="00302A26">
        <w:t xml:space="preserve"> for details)</w:t>
      </w:r>
    </w:p>
    <w:p w14:paraId="0EAE1C35" w14:textId="4051E6EB"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1721C1">
        <w:t>6.1.4.2</w:t>
      </w:r>
      <w:r>
        <w:fldChar w:fldCharType="end"/>
      </w:r>
      <w:r>
        <w:t>)</w:t>
      </w:r>
    </w:p>
    <w:p w14:paraId="487CD53A" w14:textId="2DD69BAE"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1721C1">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389" w:name="_Ref137824123"/>
      <w:bookmarkStart w:id="390" w:name="_Toc138064444"/>
      <w:bookmarkStart w:id="391" w:name="_Toc149917368"/>
      <w:bookmarkStart w:id="392" w:name="_Ref43981070"/>
      <w:r w:rsidRPr="00D67DA5">
        <w:t>Non-standard prosody with non-standard language</w:t>
      </w:r>
      <w:bookmarkEnd w:id="389"/>
      <w:bookmarkEnd w:id="390"/>
      <w:bookmarkEnd w:id="391"/>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5A009C45"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21901782"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393" w:name="_Ref137824158"/>
      <w:bookmarkStart w:id="394" w:name="_Toc138064445"/>
      <w:bookmarkStart w:id="395" w:name="_Toc149917369"/>
      <w:r w:rsidRPr="00302A26">
        <w:t xml:space="preserve">Standard </w:t>
      </w:r>
      <w:r w:rsidRPr="002049E7">
        <w:t xml:space="preserve">prosody </w:t>
      </w:r>
      <w:r w:rsidRPr="00302A26">
        <w:t>with non-standard language</w:t>
      </w:r>
      <w:bookmarkEnd w:id="393"/>
      <w:bookmarkEnd w:id="394"/>
      <w:bookmarkEnd w:id="395"/>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222B2028"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4635150E"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396" w:name="_Ref137825393"/>
      <w:bookmarkStart w:id="397" w:name="_Toc138064446"/>
      <w:bookmarkStart w:id="398" w:name="_Toc149917370"/>
      <w:r w:rsidRPr="00302A26">
        <w:t>Non-standard prosody with standard language</w:t>
      </w:r>
      <w:bookmarkEnd w:id="396"/>
      <w:bookmarkEnd w:id="397"/>
      <w:bookmarkEnd w:id="398"/>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24B2A603"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1721C1">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71DE2AA8"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7930C54A"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4AEF2BD2"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1721C1">
        <w:t>2.2.2</w:t>
      </w:r>
      <w:r>
        <w:fldChar w:fldCharType="end"/>
      </w:r>
      <w:r>
        <w:t xml:space="preserve">) for the addition as in </w:t>
      </w:r>
      <w:r>
        <w:fldChar w:fldCharType="begin"/>
      </w:r>
      <w:r>
        <w:instrText xml:space="preserve"> REF _Ref137825293 \h </w:instrText>
      </w:r>
      <w:r>
        <w:fldChar w:fldCharType="separate"/>
      </w:r>
      <w:r w:rsidR="001721C1" w:rsidRPr="00DD7CCF">
        <w:t xml:space="preserve">Example </w:t>
      </w:r>
      <w:r w:rsidR="001721C1">
        <w:rPr>
          <w:noProof/>
        </w:rPr>
        <w:t>6.1.4</w:t>
      </w:r>
      <w:r w:rsidR="001721C1" w:rsidRPr="00DD7CCF">
        <w:t>.</w:t>
      </w:r>
      <w:r w:rsidR="001721C1">
        <w:rPr>
          <w:noProof/>
        </w:rPr>
        <w:t>A</w:t>
      </w:r>
      <w:r>
        <w:fldChar w:fldCharType="end"/>
      </w:r>
    </w:p>
    <w:p w14:paraId="2F8B0730" w14:textId="09896B90" w:rsidR="00267571" w:rsidRDefault="00267571" w:rsidP="00267571">
      <w:pPr>
        <w:pStyle w:val="Lista3"/>
      </w:pPr>
      <w:r>
        <w:t>if such an addition appears inside a stanza, split up the stanza as per §</w:t>
      </w:r>
      <w:r>
        <w:fldChar w:fldCharType="begin"/>
      </w:r>
      <w:r>
        <w:instrText xml:space="preserve"> REF _Ref134018245 \r \h </w:instrText>
      </w:r>
      <w:r>
        <w:fldChar w:fldCharType="separate"/>
      </w:r>
      <w:r w:rsidR="001721C1">
        <w:t>2.3.7</w:t>
      </w:r>
      <w:r>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089A115F" w:rsidR="00267571" w:rsidRPr="00DD7CCF" w:rsidRDefault="00267571" w:rsidP="00216AC5">
            <w:pPr>
              <w:pStyle w:val="Kpalrs"/>
            </w:pPr>
            <w:bookmarkStart w:id="399" w:name="_Ref137825293"/>
            <w:bookmarkStart w:id="400" w:name="_Ref137825286"/>
            <w:r w:rsidRPr="00DD7CCF">
              <w:t xml:space="preserve">Example </w:t>
            </w:r>
            <w:fldSimple w:instr=" STYLEREF 3 \s ">
              <w:r w:rsidR="001721C1">
                <w:rPr>
                  <w:noProof/>
                </w:rPr>
                <w:t>6.1.4</w:t>
              </w:r>
            </w:fldSimple>
            <w:r w:rsidRPr="00DD7CCF">
              <w:t>.</w:t>
            </w:r>
            <w:fldSimple w:instr=" SEQ Example \* ALPHABETIC \s 3 ">
              <w:r w:rsidR="001721C1">
                <w:rPr>
                  <w:noProof/>
                </w:rPr>
                <w:t>A</w:t>
              </w:r>
            </w:fldSimple>
            <w:bookmarkEnd w:id="399"/>
            <w:r w:rsidRPr="00DD7CCF">
              <w:t xml:space="preserve">: </w:t>
            </w:r>
            <w:r w:rsidRPr="00DE4BF5">
              <w:t>stanza with initial extrametrical addition</w:t>
            </w:r>
            <w:bookmarkEnd w:id="400"/>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401" w:name="_Toc149917371"/>
      <w:r w:rsidRPr="00DD7CCF">
        <w:lastRenderedPageBreak/>
        <w:t xml:space="preserve">Encoding </w:t>
      </w:r>
      <w:r w:rsidR="006733B4" w:rsidRPr="00DD7CCF">
        <w:t>correction</w:t>
      </w:r>
      <w:bookmarkEnd w:id="392"/>
      <w:bookmarkEnd w:id="401"/>
    </w:p>
    <w:p w14:paraId="33667352" w14:textId="0D7129B3" w:rsidR="00C02B8C" w:rsidRPr="00DD7CCF" w:rsidRDefault="004D2E67" w:rsidP="00EB2024">
      <w:pPr>
        <w:pStyle w:val="Cmsor3"/>
      </w:pPr>
      <w:bookmarkStart w:id="402" w:name="_tebtz9jasa9y" w:colFirst="0" w:colLast="0"/>
      <w:bookmarkStart w:id="403" w:name="_Ref43988218"/>
      <w:bookmarkStart w:id="404" w:name="_Toc149917372"/>
      <w:bookmarkEnd w:id="402"/>
      <w:r w:rsidRPr="00DD7CCF">
        <w:t>Flagging erroneous and uninterpretable text</w:t>
      </w:r>
      <w:bookmarkEnd w:id="403"/>
      <w:bookmarkEnd w:id="404"/>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405" w:name="_wc8w2ovzvy8k" w:colFirst="0" w:colLast="0"/>
      <w:bookmarkStart w:id="406" w:name="_Ref43988258"/>
      <w:bookmarkStart w:id="407" w:name="_Toc149917373"/>
      <w:bookmarkEnd w:id="405"/>
      <w:r w:rsidRPr="00DD7CCF">
        <w:t>Correcting erroneous text</w:t>
      </w:r>
      <w:bookmarkEnd w:id="406"/>
      <w:bookmarkEnd w:id="407"/>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408" w:name="_26gcps9vrjkt" w:colFirst="0" w:colLast="0"/>
      <w:bookmarkStart w:id="409" w:name="_Ref43988286"/>
      <w:bookmarkStart w:id="410" w:name="_Toc149917374"/>
      <w:bookmarkEnd w:id="408"/>
      <w:r w:rsidRPr="00DD7CCF">
        <w:t>Editorial deletion</w:t>
      </w:r>
      <w:bookmarkEnd w:id="409"/>
      <w:r w:rsidR="00E61AB0">
        <w:t xml:space="preserve"> (suppression)</w:t>
      </w:r>
      <w:bookmarkEnd w:id="410"/>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0FF3F86"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411" w:name="_mhw0d0be1rtp" w:colFirst="0" w:colLast="0"/>
      <w:bookmarkStart w:id="412" w:name="_Ref43988316"/>
      <w:bookmarkStart w:id="413" w:name="_Toc149917375"/>
      <w:bookmarkEnd w:id="411"/>
      <w:r w:rsidRPr="00DD7CCF">
        <w:t>Editorial addition</w:t>
      </w:r>
      <w:bookmarkEnd w:id="412"/>
      <w:bookmarkEnd w:id="413"/>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6789E821"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1721C1">
        <w:t>5.4</w:t>
      </w:r>
      <w:r w:rsidR="00FE7AC5">
        <w:fldChar w:fldCharType="end"/>
      </w:r>
      <w:r w:rsidRPr="00DD7CCF">
        <w:t>)</w:t>
      </w:r>
    </w:p>
    <w:p w14:paraId="08353EDE" w14:textId="31AA65AC"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1721C1">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1721C1">
        <w:t>4.4.2</w:t>
      </w:r>
      <w:r>
        <w:fldChar w:fldCharType="end"/>
      </w:r>
      <w:r w:rsidRPr="00FE7AC5">
        <w:t xml:space="preserve"> </w:t>
      </w:r>
    </w:p>
    <w:p w14:paraId="1C7299B3" w14:textId="5A472E4E"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5B8EAAC6"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414" w:name="_9w2cv2tff5ws" w:colFirst="0" w:colLast="0"/>
      <w:bookmarkStart w:id="415" w:name="_Ref43988467"/>
      <w:bookmarkStart w:id="416" w:name="_Toc149917376"/>
      <w:bookmarkEnd w:id="414"/>
      <w:r w:rsidRPr="00DD7CCF">
        <w:t>Distinguishing correction from deletion and addition</w:t>
      </w:r>
      <w:bookmarkEnd w:id="415"/>
      <w:bookmarkEnd w:id="416"/>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56309E9E"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1721C1">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417" w:name="_xk5v4l7lzr6g" w:colFirst="0" w:colLast="0"/>
      <w:bookmarkStart w:id="418" w:name="_Ref43988445"/>
      <w:bookmarkStart w:id="419" w:name="_Toc149917377"/>
      <w:bookmarkEnd w:id="417"/>
      <w:r w:rsidRPr="00DD7CCF">
        <w:t>Good practice in correction</w:t>
      </w:r>
      <w:bookmarkEnd w:id="418"/>
      <w:bookmarkEnd w:id="419"/>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&lt;/corr&gt;&lt;/choice&gt;</w:t>
      </w:r>
    </w:p>
    <w:p w14:paraId="492B42F7" w14:textId="561A502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1721C1">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471A63C4"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1721C1">
        <w:t>6.3.3</w:t>
      </w:r>
      <w:r w:rsidR="0082156E" w:rsidRPr="00DD7CCF">
        <w:fldChar w:fldCharType="end"/>
      </w:r>
      <w:r w:rsidRPr="00DD7CCF">
        <w:t>)</w:t>
      </w:r>
    </w:p>
    <w:p w14:paraId="6DD9832B" w14:textId="62194AA2" w:rsidR="00C02B8C" w:rsidRPr="00DD7CCF" w:rsidRDefault="004D2E67" w:rsidP="00EB2024">
      <w:pPr>
        <w:pStyle w:val="Cmsor2"/>
      </w:pPr>
      <w:bookmarkStart w:id="420" w:name="_s3fp2wg6e0tr" w:colFirst="0" w:colLast="0"/>
      <w:bookmarkStart w:id="421" w:name="_Ref43979756"/>
      <w:bookmarkStart w:id="422" w:name="_Toc149917378"/>
      <w:bookmarkEnd w:id="420"/>
      <w:r w:rsidRPr="00DD7CCF">
        <w:t xml:space="preserve">Encoding </w:t>
      </w:r>
      <w:r w:rsidR="006733B4" w:rsidRPr="00DD7CCF">
        <w:t>normalisation</w:t>
      </w:r>
      <w:bookmarkEnd w:id="421"/>
      <w:bookmarkEnd w:id="422"/>
    </w:p>
    <w:p w14:paraId="4C8A02C1" w14:textId="5F7A2267" w:rsidR="00C02B8C" w:rsidRPr="00DD7CCF" w:rsidRDefault="004D2E67" w:rsidP="00EB2024">
      <w:pPr>
        <w:pStyle w:val="Cmsor3"/>
      </w:pPr>
      <w:bookmarkStart w:id="423" w:name="_4q8co2w6em7s" w:colFirst="0" w:colLast="0"/>
      <w:bookmarkStart w:id="424" w:name="_Ref43981422"/>
      <w:bookmarkStart w:id="425" w:name="_Toc149917379"/>
      <w:bookmarkEnd w:id="423"/>
      <w:r w:rsidRPr="00DD7CCF">
        <w:t>Flagging non-standard usage</w:t>
      </w:r>
      <w:bookmarkEnd w:id="424"/>
      <w:bookmarkEnd w:id="425"/>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426" w:name="_gfq2483l08s8" w:colFirst="0" w:colLast="0"/>
      <w:bookmarkStart w:id="427" w:name="_Ref43979886"/>
      <w:bookmarkStart w:id="428" w:name="_Toc149917380"/>
      <w:bookmarkEnd w:id="426"/>
      <w:r w:rsidRPr="00DD7CCF">
        <w:t>Normalising non-standard usage</w:t>
      </w:r>
      <w:bookmarkEnd w:id="427"/>
      <w:bookmarkEnd w:id="428"/>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429" w:name="_17phg3rwszds" w:colFirst="0" w:colLast="0"/>
      <w:bookmarkStart w:id="430" w:name="_Ref43988493"/>
      <w:bookmarkStart w:id="431" w:name="_Toc149917381"/>
      <w:bookmarkEnd w:id="429"/>
      <w:r w:rsidRPr="00DD7CCF">
        <w:t>Nesting normalisation and correction</w:t>
      </w:r>
      <w:bookmarkEnd w:id="430"/>
      <w:bookmarkEnd w:id="431"/>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r w:rsidRPr="00547335">
        <w:rPr>
          <w:rStyle w:val="Foreign"/>
        </w:rPr>
        <w:t>virāma</w:t>
      </w:r>
      <w:r w:rsidRPr="00547335">
        <w:t xml:space="preserve">s,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F47381">
        <w:rPr>
          <w:rStyle w:val="Lbjegyzet-hivatkozs"/>
        </w:rPr>
        <w:footnoteReference w:id="35"/>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6714C56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432" w:name="_ed4evxx65471" w:colFirst="0" w:colLast="0"/>
      <w:bookmarkStart w:id="433" w:name="_Ref43988385"/>
      <w:bookmarkStart w:id="434" w:name="_Toc149917382"/>
      <w:bookmarkEnd w:id="432"/>
      <w:r w:rsidRPr="00DD7CCF">
        <w:t>Good practice in normalisation</w:t>
      </w:r>
      <w:bookmarkEnd w:id="433"/>
      <w:bookmarkEnd w:id="434"/>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671B52D"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1721C1">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435" w:name="_ucm4r081jfln" w:colFirst="0" w:colLast="0"/>
      <w:bookmarkStart w:id="436" w:name="_Toc149917383"/>
      <w:bookmarkEnd w:id="435"/>
      <w:r w:rsidRPr="00DD7CCF">
        <w:t>How non-standard is non-standard?</w:t>
      </w:r>
      <w:bookmarkEnd w:id="436"/>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5AF466C8"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1721C1">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437" w:name="_65k0k8n31en0" w:colFirst="0" w:colLast="0"/>
      <w:bookmarkStart w:id="438" w:name="_Ref43987541"/>
      <w:bookmarkStart w:id="439" w:name="_Toc149917384"/>
      <w:bookmarkEnd w:id="437"/>
      <w:r w:rsidRPr="00DD7CCF">
        <w:t>Supplying punctuation</w:t>
      </w:r>
      <w:bookmarkEnd w:id="438"/>
      <w:bookmarkEnd w:id="439"/>
    </w:p>
    <w:p w14:paraId="1A004FDE" w14:textId="48D2A7E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editorial punctuation marks must never be added silently to a text</w:t>
      </w:r>
    </w:p>
    <w:p w14:paraId="1904C6A0" w14:textId="3DBD303F"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37B0FDD0"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279559C0"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F47381">
        <w:rPr>
          <w:rStyle w:val="Lbjegyzet-hivatkozs"/>
        </w:rPr>
        <w:footnoteReference w:id="36"/>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19157D77" w:rsidR="004B08F9" w:rsidRPr="00DD7CCF" w:rsidRDefault="004B08F9" w:rsidP="009F585E">
            <w:pPr>
              <w:pStyle w:val="Kpalrs"/>
            </w:pPr>
            <w:r w:rsidRPr="00DD7CCF">
              <w:t xml:space="preserve">Example </w:t>
            </w:r>
            <w:fldSimple w:instr=" STYLEREF 3 \s ">
              <w:r w:rsidR="001721C1">
                <w:rPr>
                  <w:noProof/>
                </w:rPr>
                <w:t>6.3.6</w:t>
              </w:r>
            </w:fldSimple>
            <w:r w:rsidRPr="00DD7CCF">
              <w:t>.</w:t>
            </w:r>
            <w:fldSimple w:instr=" SEQ Example \* ALPHABETIC \s 3 ">
              <w:r w:rsidR="001721C1">
                <w:rPr>
                  <w:noProof/>
                </w:rPr>
                <w:t>A</w:t>
              </w:r>
            </w:fldSimple>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7CEF3C01" w:rsidR="004B08F9" w:rsidRPr="00DD7CCF" w:rsidRDefault="004B08F9" w:rsidP="009F585E">
            <w:pPr>
              <w:pStyle w:val="Kpalrs"/>
            </w:pPr>
            <w:r w:rsidRPr="00DD7CCF">
              <w:t xml:space="preserve">Example </w:t>
            </w:r>
            <w:fldSimple w:instr=" STYLEREF 3 \s ">
              <w:r w:rsidR="001721C1">
                <w:rPr>
                  <w:noProof/>
                </w:rPr>
                <w:t>6.3.6</w:t>
              </w:r>
            </w:fldSimple>
            <w:r w:rsidRPr="00DD7CCF">
              <w:t>.</w:t>
            </w:r>
            <w:fldSimple w:instr=" SEQ Example \* ALPHABETIC \s 3 ">
              <w:r w:rsidR="001721C1">
                <w:rPr>
                  <w:noProof/>
                </w:rPr>
                <w:t>B</w:t>
              </w:r>
            </w:fldSimple>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440" w:name="_1tyn3helxkp0" w:colFirst="0" w:colLast="0"/>
      <w:bookmarkStart w:id="441" w:name="_Ref43991983"/>
      <w:bookmarkStart w:id="442" w:name="_Toc149917385"/>
      <w:bookmarkEnd w:id="440"/>
      <w:r w:rsidRPr="00DD7CCF">
        <w:t>Automated normali</w:t>
      </w:r>
      <w:r w:rsidRPr="008608D1">
        <w:t>sation</w:t>
      </w:r>
      <w:bookmarkEnd w:id="441"/>
      <w:bookmarkEnd w:id="442"/>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F47381">
        <w:rPr>
          <w:rStyle w:val="Lbjegyzet-hivatkozs"/>
        </w:rPr>
        <w:footnoteReference w:id="37"/>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443" w:name="_Ref63674857"/>
      <w:bookmarkStart w:id="444" w:name="_Toc149917386"/>
      <w:bookmarkStart w:id="445" w:name="_Ref43978756"/>
      <w:r>
        <w:t xml:space="preserve">Scribal </w:t>
      </w:r>
      <w:r w:rsidR="006733B4">
        <w:t>omission without editorial restoration</w:t>
      </w:r>
      <w:bookmarkEnd w:id="443"/>
      <w:bookmarkEnd w:id="444"/>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00DC5AA6" w:rsidR="00DA61F4" w:rsidRDefault="00DA61F4" w:rsidP="00DA61F4">
      <w:pPr>
        <w:pStyle w:val="Lista2"/>
      </w:pPr>
      <w:r>
        <w:lastRenderedPageBreak/>
        <w:t>scribal omissions corrected by a premodern editor on the original artifact are covered under §</w:t>
      </w:r>
      <w:r>
        <w:fldChar w:fldCharType="begin"/>
      </w:r>
      <w:r>
        <w:instrText xml:space="preserve"> REF _Ref43978471 \r \h </w:instrText>
      </w:r>
      <w:r>
        <w:fldChar w:fldCharType="separate"/>
      </w:r>
      <w:r w:rsidR="001721C1">
        <w:t>4.4.2</w:t>
      </w:r>
      <w:r>
        <w:fldChar w:fldCharType="end"/>
      </w:r>
      <w:r>
        <w:t>, and scribal omissions restored by the modern editor are dealt with under §</w:t>
      </w:r>
      <w:r>
        <w:fldChar w:fldCharType="begin"/>
      </w:r>
      <w:r>
        <w:instrText xml:space="preserve"> REF _Ref43988316 \r \h </w:instrText>
      </w:r>
      <w:r>
        <w:fldChar w:fldCharType="separate"/>
      </w:r>
      <w:r w:rsidR="001721C1">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0C62C37B"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1721C1">
        <w:t>5.4.3</w:t>
      </w:r>
      <w:r>
        <w:fldChar w:fldCharType="end"/>
      </w:r>
    </w:p>
    <w:p w14:paraId="705CAF84" w14:textId="354257E2"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1721C1">
        <w:t>5.4.4</w:t>
      </w:r>
      <w:r>
        <w:fldChar w:fldCharType="end"/>
      </w:r>
    </w:p>
    <w:p w14:paraId="5FA19843" w14:textId="4C0D2F3D" w:rsidR="00C02B8C" w:rsidRPr="00DD7CCF" w:rsidRDefault="004D2E67" w:rsidP="00EB2024">
      <w:pPr>
        <w:pStyle w:val="Cmsor1"/>
      </w:pPr>
      <w:bookmarkStart w:id="446" w:name="_Toc149917387"/>
      <w:r w:rsidRPr="00DD7CCF">
        <w:lastRenderedPageBreak/>
        <w:t xml:space="preserve">Encoding </w:t>
      </w:r>
      <w:r w:rsidR="006733B4" w:rsidRPr="00DD7CCF">
        <w:t>additional information in the edition</w:t>
      </w:r>
      <w:bookmarkEnd w:id="445"/>
      <w:bookmarkEnd w:id="446"/>
    </w:p>
    <w:p w14:paraId="555B319B" w14:textId="7EB4D08F" w:rsidR="00C02B8C" w:rsidRPr="00DD7CCF" w:rsidRDefault="004D2E67" w:rsidP="00EB2024">
      <w:pPr>
        <w:pStyle w:val="Cmsor2"/>
      </w:pPr>
      <w:bookmarkStart w:id="447" w:name="_hrv588cx6rm9" w:colFirst="0" w:colLast="0"/>
      <w:bookmarkStart w:id="448" w:name="_Ref43980607"/>
      <w:bookmarkStart w:id="449" w:name="_Toc149917388"/>
      <w:bookmarkEnd w:id="447"/>
      <w:r w:rsidRPr="00DD7CCF">
        <w:t xml:space="preserve">Numeral </w:t>
      </w:r>
      <w:r w:rsidR="006733B4" w:rsidRPr="00DD7CCF">
        <w:t>values</w:t>
      </w:r>
      <w:bookmarkEnd w:id="448"/>
      <w:bookmarkEnd w:id="449"/>
    </w:p>
    <w:p w14:paraId="268AFD66" w14:textId="1D11D9B4" w:rsidR="00C02B8C" w:rsidRPr="00DD7CCF" w:rsidRDefault="004D2E67" w:rsidP="00EB2024">
      <w:pPr>
        <w:pStyle w:val="Cmsor3"/>
      </w:pPr>
      <w:bookmarkStart w:id="450" w:name="_u6q2l31rs9n0" w:colFirst="0" w:colLast="0"/>
      <w:bookmarkStart w:id="451" w:name="_Toc149917389"/>
      <w:bookmarkEnd w:id="450"/>
      <w:r w:rsidRPr="00DD7CCF">
        <w:t>Generic numeral markup</w:t>
      </w:r>
      <w:bookmarkEnd w:id="451"/>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5B765007"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1721C1">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5AC7ADA3"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1721C1">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704274C6" w:rsidR="00E83110" w:rsidRPr="00DD7CCF" w:rsidRDefault="00E83110" w:rsidP="009F585E">
            <w:pPr>
              <w:pStyle w:val="Kpalrs"/>
            </w:pPr>
            <w:r w:rsidRPr="00DD7CCF">
              <w:t xml:space="preserve">Example </w:t>
            </w:r>
            <w:fldSimple w:instr=" STYLEREF 3 \s ">
              <w:r w:rsidR="001721C1">
                <w:rPr>
                  <w:noProof/>
                </w:rPr>
                <w:t>7.1.1</w:t>
              </w:r>
            </w:fldSimple>
            <w:r w:rsidRPr="00DD7CCF">
              <w:t>.</w:t>
            </w:r>
            <w:fldSimple w:instr=" SEQ Example \* ALPHABETIC \s 3 ">
              <w:r w:rsidR="001721C1">
                <w:rPr>
                  <w:noProof/>
                </w:rPr>
                <w:t>A</w:t>
              </w:r>
            </w:fldSimple>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52"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52"/>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453" w:name="_du4pk4npc5nc" w:colFirst="0" w:colLast="0"/>
      <w:bookmarkStart w:id="454" w:name="_Toc149917390"/>
      <w:bookmarkEnd w:id="453"/>
      <w:r w:rsidRPr="00DD7CCF">
        <w:t>Difficulties in reading numbers</w:t>
      </w:r>
      <w:bookmarkEnd w:id="454"/>
    </w:p>
    <w:p w14:paraId="73970C90" w14:textId="0B92E0A4"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1721C1">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F47381">
        <w:rPr>
          <w:rStyle w:val="Lbjegyzet-hivatkozs"/>
        </w:rPr>
        <w:footnoteReference w:id="38"/>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F47381">
        <w:rPr>
          <w:rStyle w:val="Lbjegyzet-hivatkozs"/>
        </w:rPr>
        <w:footnoteReference w:id="39"/>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455" w:name="_h6ric5yl5k83" w:colFirst="0" w:colLast="0"/>
      <w:bookmarkStart w:id="456" w:name="_Toc149917391"/>
      <w:bookmarkEnd w:id="455"/>
      <w:r w:rsidRPr="00DD7CCF">
        <w:t>Editorial intervention and numerals</w:t>
      </w:r>
      <w:bookmarkEnd w:id="456"/>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457" w:name="_givjq86nqgzx" w:colFirst="0" w:colLast="0"/>
      <w:bookmarkStart w:id="458" w:name="_Ref72139759"/>
      <w:bookmarkStart w:id="459" w:name="_Toc149917392"/>
      <w:bookmarkEnd w:id="457"/>
      <w:r w:rsidRPr="00DD7CCF">
        <w:t>Numbers expressed in words</w:t>
      </w:r>
      <w:bookmarkEnd w:id="458"/>
      <w:bookmarkEnd w:id="459"/>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r w:rsidRPr="00DD0596">
        <w:rPr>
          <w:rStyle w:val="Foreign"/>
        </w:rPr>
        <w:t>bhūtasaṁkhyā</w:t>
      </w:r>
      <w:r>
        <w:t xml:space="preserve">, </w:t>
      </w:r>
      <w:r w:rsidRPr="00DD0596">
        <w:rPr>
          <w:rStyle w:val="Foreign"/>
        </w:rPr>
        <w:t>candrasengkala</w:t>
      </w:r>
      <w:r>
        <w:t>/</w:t>
      </w:r>
      <w:r w:rsidRPr="00DD0596">
        <w:rPr>
          <w:rStyle w:val="Foreign"/>
        </w:rPr>
        <w:t>sengkalan</w:t>
      </w:r>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60"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461" w:name="_Ref148532549"/>
      <w:bookmarkStart w:id="462" w:name="_Toc149917393"/>
      <w:r w:rsidRPr="00DD7CCF">
        <w:t xml:space="preserve">Tagging </w:t>
      </w:r>
      <w:r w:rsidR="006733B4" w:rsidRPr="00DD7CCF">
        <w:t>language in the edition</w:t>
      </w:r>
      <w:bookmarkEnd w:id="460"/>
      <w:bookmarkEnd w:id="461"/>
      <w:bookmarkEnd w:id="462"/>
    </w:p>
    <w:p w14:paraId="18C630F9" w14:textId="77777777" w:rsidR="00C02B8C" w:rsidRPr="00DD7CCF" w:rsidRDefault="004D2E67" w:rsidP="00E2714A">
      <w:pPr>
        <w:pStyle w:val="Lista"/>
      </w:pPr>
      <w:r w:rsidRPr="00DD7CCF">
        <w:t>this section concerns encoding language within the edition</w:t>
      </w:r>
    </w:p>
    <w:p w14:paraId="06516CBE" w14:textId="26E0E9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1721C1">
        <w:t>10.3</w:t>
      </w:r>
      <w:r w:rsidR="0082156E" w:rsidRPr="00DD7CCF">
        <w:fldChar w:fldCharType="end"/>
      </w:r>
      <w:r w:rsidRPr="00DD7CCF">
        <w:t xml:space="preserve"> for wider applications of language encoding</w:t>
      </w:r>
    </w:p>
    <w:p w14:paraId="7CC575E8" w14:textId="73B691B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5D0F3343"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1721C1">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463" w:name="_klgqi6fi4k5w" w:colFirst="0" w:colLast="0"/>
      <w:bookmarkStart w:id="464" w:name="_Ref43986547"/>
      <w:bookmarkStart w:id="465" w:name="_Toc149917394"/>
      <w:bookmarkEnd w:id="463"/>
      <w:r w:rsidRPr="00DD7CCF">
        <w:t>Inscriptions consisting of sections in different languages</w:t>
      </w:r>
      <w:bookmarkEnd w:id="464"/>
      <w:bookmarkEnd w:id="465"/>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2FD0567"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466" w:name="_oeygdv1jszl8" w:colFirst="0" w:colLast="0"/>
      <w:bookmarkStart w:id="467" w:name="_Toc149917395"/>
      <w:bookmarkEnd w:id="466"/>
      <w:r w:rsidRPr="00DD7CCF">
        <w:lastRenderedPageBreak/>
        <w:t>Inscriptions containing foreign words or phrases</w:t>
      </w:r>
      <w:bookmarkEnd w:id="467"/>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468" w:name="_jbf4mvmrfbn2" w:colFirst="0" w:colLast="0"/>
      <w:bookmarkStart w:id="469" w:name="_Ref43989327"/>
      <w:bookmarkStart w:id="470" w:name="_Toc149917396"/>
      <w:bookmarkEnd w:id="468"/>
      <w:r w:rsidRPr="00DD7CCF">
        <w:t>Abbreviations</w:t>
      </w:r>
      <w:bookmarkEnd w:id="469"/>
      <w:bookmarkEnd w:id="470"/>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more than one word 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657FB164" w14:textId="70439131" w:rsidR="00796BEE" w:rsidRPr="00DD7CCF" w:rsidRDefault="00796BEE" w:rsidP="00EB2024">
      <w:pPr>
        <w:pStyle w:val="Cmsor3"/>
      </w:pPr>
      <w:bookmarkStart w:id="471" w:name="_Ref122445893"/>
      <w:bookmarkStart w:id="472" w:name="_Toc149917397"/>
      <w:r>
        <w:t>Expanding (resolving) abbreviations</w:t>
      </w:r>
      <w:bookmarkEnd w:id="471"/>
      <w:bookmarkEnd w:id="472"/>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compound abbreviations, e.g. the string kuvā as an abbreviation of kulyavāpa:</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lastRenderedPageBreak/>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F47381">
        <w:rPr>
          <w:rStyle w:val="Lbjegyzet-hivatkozs"/>
        </w:rPr>
        <w:footnoteReference w:id="40"/>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F47381">
        <w:rPr>
          <w:rStyle w:val="Lbjegyzet-hivatkozs"/>
        </w:rPr>
        <w:footnoteReference w:id="41"/>
      </w:r>
    </w:p>
    <w:p w14:paraId="02841B8F" w14:textId="38537EBA"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1721C1">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473" w:name="_y8d6jllfz1" w:colFirst="0" w:colLast="0"/>
      <w:bookmarkStart w:id="474" w:name="_Ref43978612"/>
      <w:bookmarkStart w:id="475" w:name="_Toc149917398"/>
      <w:bookmarkEnd w:id="473"/>
      <w:r w:rsidRPr="00DD7CCF">
        <w:t xml:space="preserve">Optional </w:t>
      </w:r>
      <w:r w:rsidR="006733B4" w:rsidRPr="00DD7CCF">
        <w:t>encoding of semantic features</w:t>
      </w:r>
      <w:bookmarkEnd w:id="474"/>
      <w:bookmarkEnd w:id="475"/>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476" w:name="_if22uogatvm3" w:colFirst="0" w:colLast="0"/>
      <w:bookmarkStart w:id="477" w:name="_Toc149917399"/>
      <w:bookmarkEnd w:id="476"/>
      <w:r w:rsidRPr="00DD7CCF">
        <w:t>Personal names</w:t>
      </w:r>
      <w:bookmarkEnd w:id="477"/>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6181ECE1"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6E342080" w:rsidR="00FE4C29" w:rsidRPr="00DD7CCF" w:rsidRDefault="00FE4C29" w:rsidP="009F585E">
            <w:pPr>
              <w:pStyle w:val="Kpalrs"/>
            </w:pPr>
            <w:r w:rsidRPr="00DD7CCF">
              <w:lastRenderedPageBreak/>
              <w:t xml:space="preserve">Example </w:t>
            </w:r>
            <w:fldSimple w:instr=" STYLEREF 3 \s ">
              <w:r w:rsidR="001721C1">
                <w:rPr>
                  <w:noProof/>
                </w:rPr>
                <w:t>7.4.1</w:t>
              </w:r>
            </w:fldSimple>
            <w:r w:rsidRPr="00DD7CCF">
              <w:t>.</w:t>
            </w:r>
            <w:fldSimple w:instr=" SEQ Example \* ALPHABETIC \s 3 ">
              <w:r w:rsidR="001721C1">
                <w:rPr>
                  <w:noProof/>
                </w:rPr>
                <w:t>A</w:t>
              </w:r>
            </w:fldSimple>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478" w:name="_3pq8h4icqxh2" w:colFirst="0" w:colLast="0"/>
      <w:bookmarkStart w:id="479" w:name="_Toc149917400"/>
      <w:bookmarkEnd w:id="478"/>
      <w:r w:rsidRPr="00DD7CCF">
        <w:t>Adding ranks and roles to names</w:t>
      </w:r>
      <w:bookmarkEnd w:id="479"/>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083130D4" w:rsidR="00C011E1" w:rsidRPr="00DD7CCF" w:rsidRDefault="00C011E1" w:rsidP="009F585E">
            <w:pPr>
              <w:pStyle w:val="Kpalrs"/>
            </w:pPr>
            <w:bookmarkStart w:id="480" w:name="_kzswls62u25y" w:colFirst="0" w:colLast="0"/>
            <w:bookmarkEnd w:id="480"/>
            <w:r w:rsidRPr="00DD7CCF">
              <w:lastRenderedPageBreak/>
              <w:t xml:space="preserve">Example </w:t>
            </w:r>
            <w:fldSimple w:instr=" STYLEREF 3 \s ">
              <w:r w:rsidR="001721C1">
                <w:rPr>
                  <w:noProof/>
                </w:rPr>
                <w:t>7.4.2</w:t>
              </w:r>
            </w:fldSimple>
            <w:r w:rsidRPr="00DD7CCF">
              <w:t>.</w:t>
            </w:r>
            <w:fldSimple w:instr=" SEQ Example \* ALPHABETIC \s 3 ">
              <w:r w:rsidR="001721C1">
                <w:rPr>
                  <w:noProof/>
                </w:rPr>
                <w:t>A</w:t>
              </w:r>
            </w:fldSimple>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481" w:name="_l50o1bs9vq7k" w:colFirst="0" w:colLast="0"/>
      <w:bookmarkStart w:id="482" w:name="_Toc149917401"/>
      <w:bookmarkEnd w:id="481"/>
      <w:r w:rsidRPr="00DD7CCF">
        <w:t>Place names</w:t>
      </w:r>
      <w:bookmarkEnd w:id="482"/>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276A356"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2F77ED6F" w:rsidR="00C011E1" w:rsidRPr="00DD7CCF" w:rsidRDefault="00C011E1" w:rsidP="009F585E">
            <w:pPr>
              <w:pStyle w:val="Kpalrs"/>
            </w:pPr>
            <w:r w:rsidRPr="00DD7CCF">
              <w:t xml:space="preserve">Example </w:t>
            </w:r>
            <w:fldSimple w:instr=" STYLEREF 3 \s ">
              <w:r w:rsidR="001721C1">
                <w:rPr>
                  <w:noProof/>
                </w:rPr>
                <w:t>7.4.3</w:t>
              </w:r>
            </w:fldSimple>
            <w:r w:rsidRPr="00DD7CCF">
              <w:t>.</w:t>
            </w:r>
            <w:fldSimple w:instr=" SEQ Example \* ALPHABETIC \s 3 ">
              <w:r w:rsidR="001721C1">
                <w:rPr>
                  <w:noProof/>
                </w:rPr>
                <w:t>A</w:t>
              </w:r>
            </w:fldSimple>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483" w:name="_s4eo5ge9e49x" w:colFirst="0" w:colLast="0"/>
      <w:bookmarkStart w:id="484" w:name="_Toc149917402"/>
      <w:bookmarkEnd w:id="483"/>
      <w:r w:rsidRPr="00DD7CCF">
        <w:t>Measurements</w:t>
      </w:r>
      <w:bookmarkEnd w:id="484"/>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5A9D111"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1721C1">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CA41E8D" w:rsidR="00C011E1" w:rsidRPr="00DD7CCF" w:rsidRDefault="00C011E1" w:rsidP="009F585E">
            <w:pPr>
              <w:pStyle w:val="Kpalrs"/>
            </w:pPr>
            <w:r w:rsidRPr="00DD7CCF">
              <w:t xml:space="preserve">Example </w:t>
            </w:r>
            <w:fldSimple w:instr=" STYLEREF 3 \s ">
              <w:r w:rsidR="001721C1">
                <w:rPr>
                  <w:noProof/>
                </w:rPr>
                <w:t>7.4.4</w:t>
              </w:r>
            </w:fldSimple>
            <w:r w:rsidRPr="00DD7CCF">
              <w:t>.</w:t>
            </w:r>
            <w:fldSimple w:instr=" SEQ Example \* ALPHABETIC \s 3 ">
              <w:r w:rsidR="001721C1">
                <w:rPr>
                  <w:noProof/>
                </w:rPr>
                <w:t>A</w:t>
              </w:r>
            </w:fldSimple>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485" w:name="_j6ih485s14j7" w:colFirst="0" w:colLast="0"/>
      <w:bookmarkStart w:id="486" w:name="_Toc149917403"/>
      <w:bookmarkEnd w:id="485"/>
      <w:r w:rsidRPr="00DD7CCF">
        <w:t>Tagged semantic features interacting with text or markup</w:t>
      </w:r>
      <w:bookmarkEnd w:id="486"/>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4477510"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270C9633" w:rsidR="00C011E1" w:rsidRPr="00DD7CCF" w:rsidRDefault="00C011E1" w:rsidP="009F585E">
            <w:pPr>
              <w:pStyle w:val="Kpalrs"/>
            </w:pPr>
            <w:r w:rsidRPr="00DD7CCF">
              <w:t xml:space="preserve">Example </w:t>
            </w:r>
            <w:fldSimple w:instr=" STYLEREF 3 \s ">
              <w:r w:rsidR="001721C1">
                <w:rPr>
                  <w:noProof/>
                </w:rPr>
                <w:t>7.4.5</w:t>
              </w:r>
            </w:fldSimple>
            <w:r w:rsidRPr="00DD7CCF">
              <w:t>.</w:t>
            </w:r>
            <w:fldSimple w:instr=" SEQ Example \* ALPHABETIC \s 3 ">
              <w:r w:rsidR="001721C1">
                <w:rPr>
                  <w:noProof/>
                </w:rPr>
                <w:t>A</w:t>
              </w:r>
            </w:fldSimple>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487" w:name="_2s6au4dtqyfr" w:colFirst="0" w:colLast="0"/>
      <w:bookmarkStart w:id="488" w:name="_Ref43990481"/>
      <w:bookmarkStart w:id="489" w:name="_Toc149917404"/>
      <w:bookmarkEnd w:id="487"/>
      <w:r w:rsidRPr="00DD7CCF">
        <w:t xml:space="preserve">Visual </w:t>
      </w:r>
      <w:r w:rsidR="006733B4" w:rsidRPr="00DD7CCF">
        <w:t>features</w:t>
      </w:r>
      <w:bookmarkEnd w:id="488"/>
      <w:bookmarkEnd w:id="489"/>
    </w:p>
    <w:p w14:paraId="7705E048" w14:textId="77777777" w:rsidR="00926092" w:rsidRPr="00DD7CCF" w:rsidRDefault="00926092" w:rsidP="00EB2024">
      <w:pPr>
        <w:pStyle w:val="Cmsor3"/>
      </w:pPr>
      <w:bookmarkStart w:id="490" w:name="_lj3p4hxrzblk" w:colFirst="0" w:colLast="0"/>
      <w:bookmarkStart w:id="491" w:name="_Ref43989139"/>
      <w:bookmarkStart w:id="492" w:name="_Toc149917405"/>
      <w:bookmarkStart w:id="493" w:name="_Ref43989046"/>
      <w:bookmarkEnd w:id="490"/>
      <w:commentRangeStart w:id="494"/>
      <w:r w:rsidRPr="00DD7CCF">
        <w:t>Scribal Hands</w:t>
      </w:r>
      <w:bookmarkEnd w:id="491"/>
      <w:bookmarkEnd w:id="492"/>
      <w:commentRangeEnd w:id="494"/>
      <w:r w:rsidR="00A61239">
        <w:rPr>
          <w:rStyle w:val="Jegyzethivatkozs"/>
          <w:rFonts w:ascii="Gentium Plus" w:hAnsi="Gentium Plus" w:cs="Mangal"/>
          <w:kern w:val="0"/>
        </w:rPr>
        <w:commentReference w:id="494"/>
      </w:r>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64AE66AC"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1721C1">
        <w:t>7.5.5</w:t>
      </w:r>
      <w:r w:rsidRPr="00DD7CCF">
        <w:fldChar w:fldCharType="end"/>
      </w:r>
      <w:r>
        <w:t xml:space="preserve"> and §</w:t>
      </w:r>
      <w:r>
        <w:fldChar w:fldCharType="begin"/>
      </w:r>
      <w:r>
        <w:instrText xml:space="preserve"> REF _Ref43987586 \r \h </w:instrText>
      </w:r>
      <w:r>
        <w:fldChar w:fldCharType="separate"/>
      </w:r>
      <w:r w:rsidR="001721C1">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1721C1">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F47381">
        <w:rPr>
          <w:rStyle w:val="Lbjegyzet-hivatkozs"/>
        </w:rPr>
        <w:footnoteReference w:id="42"/>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495" w:name="_Ref134025629"/>
      <w:bookmarkStart w:id="496" w:name="_Toc149917406"/>
      <w:r w:rsidRPr="00DD7CCF">
        <w:lastRenderedPageBreak/>
        <w:t>The scope of visual features encoded in attributes</w:t>
      </w:r>
      <w:bookmarkEnd w:id="493"/>
      <w:bookmarkEnd w:id="495"/>
      <w:bookmarkEnd w:id="496"/>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7A075EE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0733230" w14:textId="02FD2A64"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F47381">
        <w:rPr>
          <w:rStyle w:val="Lbjegyzet-hivatkozs"/>
        </w:rPr>
        <w:footnoteReference w:id="43"/>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F47381">
        <w:rPr>
          <w:rStyle w:val="Lbjegyzet-hivatkozs"/>
        </w:rPr>
        <w:footnoteReference w:id="44"/>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497" w:name="_c0467s7j2myi" w:colFirst="0" w:colLast="0"/>
      <w:bookmarkStart w:id="498" w:name="_Ref43987598"/>
      <w:bookmarkStart w:id="499" w:name="_Toc149917407"/>
      <w:bookmarkEnd w:id="497"/>
      <w:r w:rsidRPr="00DD7CCF">
        <w:t>Alignment</w:t>
      </w:r>
      <w:bookmarkEnd w:id="498"/>
      <w:bookmarkEnd w:id="499"/>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789172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383859D0" w14:textId="3F7DB6DB"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64DA657D" w14:textId="360D1562"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4ABFEAD0"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1721C1">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42598B67" w:rsidR="00C011E1" w:rsidRPr="00DD7CCF" w:rsidRDefault="00C011E1" w:rsidP="009F585E">
            <w:pPr>
              <w:pStyle w:val="Kpalrs"/>
            </w:pPr>
            <w:r w:rsidRPr="00DD7CCF">
              <w:lastRenderedPageBreak/>
              <w:t xml:space="preserve">Example </w:t>
            </w:r>
            <w:fldSimple w:instr=" STYLEREF 3 \s ">
              <w:r w:rsidR="001721C1">
                <w:rPr>
                  <w:noProof/>
                </w:rPr>
                <w:t>7.5.3</w:t>
              </w:r>
            </w:fldSimple>
            <w:r w:rsidRPr="00DD7CCF">
              <w:t>.</w:t>
            </w:r>
            <w:fldSimple w:instr=" SEQ Example \* ALPHABETIC \s 3 ">
              <w:r w:rsidR="001721C1">
                <w:rPr>
                  <w:noProof/>
                </w:rPr>
                <w:t>A</w:t>
              </w:r>
            </w:fldSimple>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500" w:name="_gjt7ggwzx2z5" w:colFirst="0" w:colLast="0"/>
      <w:bookmarkStart w:id="501" w:name="_Ref43984782"/>
      <w:bookmarkStart w:id="502" w:name="_Toc149917408"/>
      <w:bookmarkEnd w:id="500"/>
      <w:r w:rsidRPr="00DD7CCF">
        <w:t>Directionality and orientation</w:t>
      </w:r>
      <w:bookmarkEnd w:id="501"/>
      <w:bookmarkEnd w:id="502"/>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F47381">
        <w:rPr>
          <w:rStyle w:val="Lbjegyzet-hivatkozs"/>
        </w:rPr>
        <w:footnoteReference w:id="45"/>
      </w:r>
      <w:r w:rsidRPr="00DD7CCF">
        <w:t xml:space="preserve"> to one of the following elements </w:t>
      </w:r>
      <w:r w:rsidRPr="00E24F87">
        <w:rPr>
          <w:noProof/>
        </w:rPr>
        <w:t>(</w:t>
      </w:r>
      <w:r w:rsidRPr="00DD7CCF">
        <w:t>but not to any other element):</w:t>
      </w:r>
    </w:p>
    <w:p w14:paraId="0376D7A9" w14:textId="128A61D9"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013C2D57" w14:textId="477B1EDA"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7CA405E5" w14:textId="23038B7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503" w:name="_vj2ep179y4tp" w:colFirst="0" w:colLast="0"/>
      <w:bookmarkStart w:id="504" w:name="_Ref43985361"/>
      <w:bookmarkStart w:id="505" w:name="_Toc149917409"/>
      <w:bookmarkEnd w:id="503"/>
      <w:commentRangeStart w:id="506"/>
      <w:r w:rsidRPr="00DD7CCF">
        <w:t>Script</w:t>
      </w:r>
      <w:bookmarkEnd w:id="504"/>
      <w:bookmarkEnd w:id="505"/>
      <w:commentRangeEnd w:id="506"/>
      <w:r w:rsidR="00A61239">
        <w:rPr>
          <w:rStyle w:val="Jegyzethivatkozs"/>
          <w:rFonts w:ascii="Gentium Plus" w:hAnsi="Gentium Plus" w:cs="Mangal"/>
          <w:kern w:val="0"/>
        </w:rPr>
        <w:commentReference w:id="506"/>
      </w:r>
    </w:p>
    <w:p w14:paraId="19B22CCF" w14:textId="7D6C985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1721C1">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5DEB858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1721C1">
        <w:t>7.5.1</w:t>
      </w:r>
      <w:r>
        <w:fldChar w:fldCharType="end"/>
      </w:r>
    </w:p>
    <w:p w14:paraId="6F5F63F3" w14:textId="43820AF5"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1721C1">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F47381">
        <w:rPr>
          <w:rStyle w:val="Lbjegyzet-hivatkozs"/>
        </w:rPr>
        <w:footnoteReference w:id="46"/>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F47381">
        <w:rPr>
          <w:rStyle w:val="Lbjegyzet-hivatkozs"/>
        </w:rPr>
        <w:footnoteReference w:id="47"/>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50C531BC"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1721C1">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1EE936DF"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1721C1">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1F0031EE"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&lt;/hi&gt;ṉa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507" w:name="_alr4dlls2gjb" w:colFirst="0" w:colLast="0"/>
      <w:bookmarkStart w:id="508" w:name="_Ref43987586"/>
      <w:bookmarkStart w:id="509" w:name="_Toc149917410"/>
      <w:bookmarkEnd w:id="507"/>
      <w:r w:rsidRPr="00DD7CCF">
        <w:lastRenderedPageBreak/>
        <w:t>Lettering</w:t>
      </w:r>
      <w:bookmarkEnd w:id="508"/>
      <w:bookmarkEnd w:id="509"/>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1283F419"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xml:space="preserve"> above</w:t>
      </w:r>
    </w:p>
    <w:p w14:paraId="182F8E43" w14:textId="634D2C0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510" w:name="_msv3i980wz4v" w:colFirst="0" w:colLast="0"/>
      <w:bookmarkStart w:id="511" w:name="_Ref122447347"/>
      <w:bookmarkStart w:id="512" w:name="_Toc149917411"/>
      <w:bookmarkStart w:id="513" w:name="_Ref43978966"/>
      <w:bookmarkEnd w:id="510"/>
      <w:r>
        <w:t>Highlighting text for internal review</w:t>
      </w:r>
      <w:bookmarkEnd w:id="511"/>
      <w:bookmarkEnd w:id="512"/>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514" w:name="_Toc149917412"/>
      <w:r w:rsidRPr="00DD7CCF">
        <w:lastRenderedPageBreak/>
        <w:t xml:space="preserve">General </w:t>
      </w:r>
      <w:r w:rsidR="006733B4" w:rsidRPr="00DD7CCF">
        <w:t>guidance for tidy XML code</w:t>
      </w:r>
      <w:bookmarkEnd w:id="513"/>
      <w:bookmarkEnd w:id="514"/>
    </w:p>
    <w:p w14:paraId="0EF89728" w14:textId="76CCDA3A" w:rsidR="00C02B8C" w:rsidRPr="00DD7CCF" w:rsidRDefault="004D2E67" w:rsidP="00EB2024">
      <w:pPr>
        <w:pStyle w:val="Cmsor2"/>
      </w:pPr>
      <w:bookmarkStart w:id="515" w:name="_udlxmxv788yo" w:colFirst="0" w:colLast="0"/>
      <w:bookmarkStart w:id="516" w:name="_Ref43985198"/>
      <w:bookmarkStart w:id="517" w:name="_Toc149917413"/>
      <w:bookmarkEnd w:id="515"/>
      <w:r w:rsidRPr="00DD7CCF">
        <w:t xml:space="preserve">Spaces and </w:t>
      </w:r>
      <w:r w:rsidR="006733B4" w:rsidRPr="00DD7CCF">
        <w:t>new lines in the code</w:t>
      </w:r>
      <w:bookmarkEnd w:id="516"/>
      <w:bookmarkEnd w:id="517"/>
    </w:p>
    <w:p w14:paraId="71CB8656" w14:textId="3B807388" w:rsidR="00C02B8C" w:rsidRPr="00DD7CCF" w:rsidRDefault="004D2E67" w:rsidP="00EB2024">
      <w:pPr>
        <w:pStyle w:val="Cmsor3"/>
      </w:pPr>
      <w:bookmarkStart w:id="518" w:name="_i3nexhtm21xy" w:colFirst="0" w:colLast="0"/>
      <w:bookmarkStart w:id="519" w:name="_Ref43989206"/>
      <w:bookmarkStart w:id="520" w:name="_Toc149917414"/>
      <w:bookmarkEnd w:id="518"/>
      <w:r w:rsidRPr="00DD7CCF">
        <w:t>White space</w:t>
      </w:r>
      <w:bookmarkEnd w:id="519"/>
      <w:bookmarkEnd w:id="520"/>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F47381">
        <w:rPr>
          <w:rStyle w:val="Lbjegyzet-hivatkozs"/>
        </w:rPr>
        <w:footnoteReference w:id="48"/>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521" w:name="_8hshbbqbehg5" w:colFirst="0" w:colLast="0"/>
      <w:bookmarkStart w:id="522" w:name="_Ref43984944"/>
      <w:bookmarkStart w:id="523" w:name="_Toc149917415"/>
      <w:bookmarkEnd w:id="521"/>
      <w:r w:rsidRPr="00DD7CCF">
        <w:t>Editorial spaces and markup</w:t>
      </w:r>
      <w:bookmarkEnd w:id="522"/>
      <w:bookmarkEnd w:id="523"/>
    </w:p>
    <w:p w14:paraId="5C031BB8" w14:textId="4C52BFB6"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1721C1">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1F80712" w:rsidR="00C02B8C" w:rsidRDefault="00132DCD" w:rsidP="00E2714A">
      <w:pPr>
        <w:pStyle w:val="Lista3"/>
      </w:pPr>
      <w:r w:rsidRPr="00132DCD">
        <w:t>between symbols (§</w:t>
      </w:r>
      <w:r>
        <w:fldChar w:fldCharType="begin"/>
      </w:r>
      <w:r>
        <w:instrText xml:space="preserve"> REF _Ref43978591 \r \h </w:instrText>
      </w:r>
      <w:r>
        <w:fldChar w:fldCharType="separate"/>
      </w:r>
      <w:r w:rsidR="001721C1">
        <w:t>4.2</w:t>
      </w:r>
      <w:r>
        <w:fldChar w:fldCharType="end"/>
      </w:r>
      <w:r w:rsidRPr="00132DCD">
        <w:t>) of any kind and following text</w:t>
      </w:r>
    </w:p>
    <w:p w14:paraId="4489D6F0" w14:textId="14208B92"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1721C1">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524" w:name="_xg74xrj1ejbr" w:colFirst="0" w:colLast="0"/>
      <w:bookmarkStart w:id="525" w:name="_Toc149917416"/>
      <w:bookmarkEnd w:id="524"/>
      <w:r w:rsidRPr="00DD7CCF">
        <w:t>Editorial hyphens and markup</w:t>
      </w:r>
      <w:bookmarkEnd w:id="525"/>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175A4E5"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1721C1">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526" w:name="_7ept2hrl5gak" w:colFirst="0" w:colLast="0"/>
      <w:bookmarkStart w:id="527" w:name="_Ref43978660"/>
      <w:bookmarkStart w:id="528" w:name="_Toc149917417"/>
      <w:bookmarkEnd w:id="526"/>
      <w:r w:rsidRPr="00DD7CCF">
        <w:t xml:space="preserve">Top to </w:t>
      </w:r>
      <w:r w:rsidR="006733B4" w:rsidRPr="00DD7CCF">
        <w:t>bottom hierarchy</w:t>
      </w:r>
      <w:bookmarkEnd w:id="527"/>
      <w:bookmarkEnd w:id="528"/>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529" w:name="_oo0c5sndse6h" w:colFirst="0" w:colLast="0"/>
      <w:bookmarkStart w:id="530" w:name="_Ref43979443"/>
      <w:bookmarkStart w:id="531" w:name="_Toc149917418"/>
      <w:bookmarkEnd w:id="529"/>
      <w:r w:rsidRPr="00644A27">
        <w:t>Tier 1, b</w:t>
      </w:r>
      <w:r w:rsidR="004D2E67" w:rsidRPr="00DD7CCF">
        <w:t>lock-level elements representing XML structure and extrinsic structure</w:t>
      </w:r>
      <w:bookmarkEnd w:id="530"/>
      <w:bookmarkEnd w:id="531"/>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7455667C"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532" w:name="_avslxtgod3of" w:colFirst="0" w:colLast="0"/>
      <w:bookmarkStart w:id="533" w:name="_Toc149917419"/>
      <w:bookmarkEnd w:id="532"/>
      <w:r w:rsidRPr="00644A27">
        <w:t>Tier 2, b</w:t>
      </w:r>
      <w:r w:rsidR="004D2E67" w:rsidRPr="00DD7CCF">
        <w:t>lock-level elements representing intrinsic structure</w:t>
      </w:r>
      <w:bookmarkEnd w:id="533"/>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21175673"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BBF4B3E" w14:textId="2BC2E699" w:rsidR="00C02B8C" w:rsidRPr="00DD7CCF" w:rsidRDefault="00644A27" w:rsidP="00EB2024">
      <w:pPr>
        <w:pStyle w:val="Cmsor3"/>
      </w:pPr>
      <w:bookmarkStart w:id="534" w:name="_b4084bcsknv2" w:colFirst="0" w:colLast="0"/>
      <w:bookmarkStart w:id="535" w:name="_Ref43979552"/>
      <w:bookmarkStart w:id="536" w:name="_Toc149917420"/>
      <w:bookmarkEnd w:id="534"/>
      <w:r w:rsidRPr="00644A27">
        <w:t>Tier 3, e</w:t>
      </w:r>
      <w:r w:rsidR="004D2E67" w:rsidRPr="00DD7CCF">
        <w:t>mpty elements representing extrinsic structure</w:t>
      </w:r>
      <w:bookmarkEnd w:id="535"/>
      <w:bookmarkEnd w:id="536"/>
    </w:p>
    <w:p w14:paraId="64B6605D" w14:textId="1CECF645"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 xml:space="preserve">), must normally be placed within </w:t>
      </w:r>
      <w:r w:rsidR="00644A27">
        <w:t>tier</w:t>
      </w:r>
      <w:r w:rsidRPr="00DD7CCF">
        <w:t>-2 elements</w:t>
      </w:r>
      <w:r w:rsidRPr="00F47381">
        <w:rPr>
          <w:rStyle w:val="Lbjegyzet-hivatkozs"/>
        </w:rPr>
        <w:footnoteReference w:id="49"/>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12F1A847"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which have no associated text</w:t>
      </w:r>
    </w:p>
    <w:p w14:paraId="09184C4F" w14:textId="0D34A9BB"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43431DE" w14:textId="3187BA18" w:rsidR="00C02B8C" w:rsidRPr="00DD7CCF" w:rsidRDefault="00644A27" w:rsidP="00EB2024">
      <w:pPr>
        <w:pStyle w:val="Cmsor3"/>
      </w:pPr>
      <w:bookmarkStart w:id="537" w:name="_6kukm0ycu92" w:colFirst="0" w:colLast="0"/>
      <w:bookmarkStart w:id="538" w:name="_Ref43979566"/>
      <w:bookmarkStart w:id="539" w:name="_Toc149917421"/>
      <w:bookmarkEnd w:id="537"/>
      <w:r w:rsidRPr="00644A27">
        <w:t>Tier 4, e</w:t>
      </w:r>
      <w:r w:rsidR="004D2E67" w:rsidRPr="00DD7CCF">
        <w:t>mpty elements representing local features</w:t>
      </w:r>
      <w:bookmarkEnd w:id="538"/>
      <w:bookmarkEnd w:id="539"/>
    </w:p>
    <w:p w14:paraId="6169C9D8" w14:textId="4B1DEFD8"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1721C1">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370E267"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29819F2A" w:rsidR="00DA6CDB" w:rsidRPr="00DD7CCF" w:rsidRDefault="00DA6CDB" w:rsidP="009F585E">
            <w:pPr>
              <w:pStyle w:val="Kpalrs"/>
            </w:pPr>
            <w:r w:rsidRPr="00DD7CCF">
              <w:t xml:space="preserve">Example </w:t>
            </w:r>
            <w:fldSimple w:instr=" STYLEREF 3 \s ">
              <w:r w:rsidR="001721C1">
                <w:rPr>
                  <w:noProof/>
                </w:rPr>
                <w:t>8.2.4</w:t>
              </w:r>
            </w:fldSimple>
            <w:r w:rsidRPr="00DD7CCF">
              <w:t>.</w:t>
            </w:r>
            <w:fldSimple w:instr=" SEQ Example \* ALPHABETIC \s 3 ">
              <w:r w:rsidR="001721C1">
                <w:rPr>
                  <w:noProof/>
                </w:rPr>
                <w:t>A</w:t>
              </w:r>
            </w:fldSimple>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540" w:name="_jr9td4xsvig6" w:colFirst="0" w:colLast="0"/>
      <w:bookmarkStart w:id="541" w:name="_Ref43987901"/>
      <w:bookmarkStart w:id="542" w:name="_Toc149917422"/>
      <w:bookmarkEnd w:id="540"/>
      <w:r w:rsidRPr="00644A27">
        <w:t>Tier 5, p</w:t>
      </w:r>
      <w:r w:rsidR="004D2E67" w:rsidRPr="00DD7CCF">
        <w:t>hrase-level elements</w:t>
      </w:r>
      <w:bookmarkEnd w:id="541"/>
      <w:bookmarkEnd w:id="542"/>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67412C1F"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w:t>
      </w:r>
    </w:p>
    <w:p w14:paraId="753E0D49" w14:textId="3146DA69"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1721C1">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w:t>
      </w:r>
    </w:p>
    <w:p w14:paraId="6890A4C6" w14:textId="10E66355"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F8981D8" w:rsidR="00DA6CDB" w:rsidRPr="00DD7CCF" w:rsidRDefault="00DA6CDB" w:rsidP="009F585E">
            <w:pPr>
              <w:pStyle w:val="Kpalrs"/>
            </w:pPr>
            <w:r w:rsidRPr="00DD7CCF">
              <w:t xml:space="preserve">Example </w:t>
            </w:r>
            <w:fldSimple w:instr=" STYLEREF 3 \s ">
              <w:r w:rsidR="001721C1">
                <w:rPr>
                  <w:noProof/>
                </w:rPr>
                <w:t>8.2.5</w:t>
              </w:r>
            </w:fldSimple>
            <w:r w:rsidRPr="00DD7CCF">
              <w:t>.</w:t>
            </w:r>
            <w:fldSimple w:instr=" SEQ Example \* ALPHABETIC \s 3 ">
              <w:r w:rsidR="001721C1">
                <w:rPr>
                  <w:noProof/>
                </w:rPr>
                <w:t>A</w:t>
              </w:r>
            </w:fldSimple>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2AC0EE2" w:rsidR="00DA6CDB" w:rsidRPr="00DD7CCF" w:rsidRDefault="00DA6CDB" w:rsidP="009F585E">
            <w:pPr>
              <w:pStyle w:val="Kpalrs"/>
            </w:pPr>
            <w:bookmarkStart w:id="543" w:name="_Ref44072089"/>
            <w:r w:rsidRPr="00DD7CCF">
              <w:t xml:space="preserve">Example </w:t>
            </w:r>
            <w:fldSimple w:instr=" STYLEREF 3 \s ">
              <w:r w:rsidR="001721C1">
                <w:rPr>
                  <w:noProof/>
                </w:rPr>
                <w:t>8.2.5</w:t>
              </w:r>
            </w:fldSimple>
            <w:r w:rsidRPr="00DD7CCF">
              <w:t>.</w:t>
            </w:r>
            <w:fldSimple w:instr=" SEQ Example \* ALPHABETIC \s 3 ">
              <w:r w:rsidR="001721C1">
                <w:rPr>
                  <w:noProof/>
                </w:rPr>
                <w:t>B</w:t>
              </w:r>
            </w:fldSimple>
            <w:bookmarkEnd w:id="543"/>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40123D7A"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B</w:t>
      </w:r>
      <w:r w:rsidRPr="00DD7CCF">
        <w:fldChar w:fldCharType="end"/>
      </w:r>
      <w:r w:rsidRPr="00DD7CCF">
        <w:t xml:space="preserve"> above</w:t>
      </w:r>
    </w:p>
    <w:p w14:paraId="75EF4EE9" w14:textId="4E97BDA6"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09D0F71D" w:rsidR="009F585E" w:rsidRPr="00DD7CCF" w:rsidRDefault="009F585E" w:rsidP="009F585E">
            <w:pPr>
              <w:pStyle w:val="Kpalrs"/>
            </w:pPr>
            <w:bookmarkStart w:id="544" w:name="_Ref44072159"/>
            <w:r w:rsidRPr="00DD7CCF">
              <w:lastRenderedPageBreak/>
              <w:t xml:space="preserve">Example </w:t>
            </w:r>
            <w:fldSimple w:instr=" STYLEREF 3 \s ">
              <w:r w:rsidR="001721C1">
                <w:rPr>
                  <w:noProof/>
                </w:rPr>
                <w:t>8.2.5</w:t>
              </w:r>
            </w:fldSimple>
            <w:r w:rsidRPr="00DD7CCF">
              <w:t>.</w:t>
            </w:r>
            <w:fldSimple w:instr=" SEQ Example \* ALPHABETIC \s 3 ">
              <w:r w:rsidR="001721C1">
                <w:rPr>
                  <w:noProof/>
                </w:rPr>
                <w:t>C</w:t>
              </w:r>
            </w:fldSimple>
            <w:bookmarkEnd w:id="544"/>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545" w:name="_k7hidbku03us" w:colFirst="0" w:colLast="0"/>
      <w:bookmarkStart w:id="546" w:name="_Ref43990429"/>
      <w:bookmarkStart w:id="547" w:name="_Toc149917423"/>
      <w:bookmarkEnd w:id="545"/>
      <w:r w:rsidRPr="00DD7CCF">
        <w:lastRenderedPageBreak/>
        <w:t xml:space="preserve">Additional </w:t>
      </w:r>
      <w:r w:rsidR="006733B4" w:rsidRPr="00DD7CCF">
        <w:t>content div</w:t>
      </w:r>
      <w:r w:rsidRPr="00DD7CCF">
        <w:t>isions</w:t>
      </w:r>
      <w:bookmarkEnd w:id="546"/>
      <w:bookmarkEnd w:id="547"/>
    </w:p>
    <w:p w14:paraId="0BB4B14A" w14:textId="508CF586" w:rsidR="00C02B8C" w:rsidRPr="00DD7CCF" w:rsidRDefault="004D2E67" w:rsidP="00EB2024">
      <w:pPr>
        <w:pStyle w:val="Cmsor2"/>
      </w:pPr>
      <w:bookmarkStart w:id="548" w:name="_c4m58vl65n98" w:colFirst="0" w:colLast="0"/>
      <w:bookmarkStart w:id="549" w:name="_Ref43978773"/>
      <w:bookmarkStart w:id="550" w:name="_Toc149917424"/>
      <w:bookmarkEnd w:id="548"/>
      <w:r w:rsidRPr="00DD7CCF">
        <w:t xml:space="preserve">The </w:t>
      </w:r>
      <w:r w:rsidR="006733B4" w:rsidRPr="00DD7CCF">
        <w:t>critical apparatus</w:t>
      </w:r>
      <w:bookmarkEnd w:id="549"/>
      <w:bookmarkEnd w:id="550"/>
    </w:p>
    <w:p w14:paraId="2E02273F" w14:textId="63498A22" w:rsidR="00C02B8C" w:rsidRPr="00DD7CCF" w:rsidRDefault="004D2E67" w:rsidP="00EB2024">
      <w:pPr>
        <w:pStyle w:val="Cmsor3"/>
      </w:pPr>
      <w:bookmarkStart w:id="551" w:name="_wvqmcsurv552" w:colFirst="0" w:colLast="0"/>
      <w:bookmarkStart w:id="552" w:name="_Ref43989643"/>
      <w:bookmarkStart w:id="553" w:name="_Toc149917425"/>
      <w:bookmarkEnd w:id="551"/>
      <w:r w:rsidRPr="00DD7CCF">
        <w:t>Overview</w:t>
      </w:r>
      <w:bookmarkEnd w:id="552"/>
      <w:bookmarkEnd w:id="553"/>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225FC0F"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1721C1">
        <w:t>9.1.2</w:t>
      </w:r>
      <w:r w:rsidR="0082156E" w:rsidRPr="00DD7CCF">
        <w:fldChar w:fldCharType="end"/>
      </w:r>
      <w:r w:rsidRPr="00DD7CCF">
        <w:t xml:space="preserve"> below</w:t>
      </w:r>
    </w:p>
    <w:p w14:paraId="231719B4" w14:textId="3C34590A"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below</w:t>
      </w:r>
    </w:p>
    <w:p w14:paraId="4841C5C3" w14:textId="5FD086DB"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 xml:space="preserve"> below</w:t>
      </w:r>
    </w:p>
    <w:p w14:paraId="1E4CAC99" w14:textId="6B435E2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xml:space="preserve"> below</w:t>
      </w:r>
    </w:p>
    <w:p w14:paraId="7E862C7D" w14:textId="38BD463F"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0AD959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1721C1">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40EC0A0A" w:rsidR="0044294E" w:rsidRPr="00DD7CCF" w:rsidRDefault="0044294E" w:rsidP="00837BA5">
            <w:pPr>
              <w:pStyle w:val="Kpalrs"/>
            </w:pPr>
            <w:r w:rsidRPr="00DD7CCF">
              <w:lastRenderedPageBreak/>
              <w:t xml:space="preserve">Example </w:t>
            </w:r>
            <w:fldSimple w:instr=" STYLEREF 3 \s ">
              <w:r w:rsidR="001721C1">
                <w:rPr>
                  <w:noProof/>
                </w:rPr>
                <w:t>9.1.1</w:t>
              </w:r>
            </w:fldSimple>
            <w:r w:rsidRPr="00DD7CCF">
              <w:t>.</w:t>
            </w:r>
            <w:fldSimple w:instr=" SEQ Example \* ALPHABETIC \s 3 ">
              <w:r w:rsidR="001721C1">
                <w:rPr>
                  <w:noProof/>
                </w:rPr>
                <w:t>A</w:t>
              </w:r>
            </w:fldSimple>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554" w:name="_ylrtvcd6yrbu" w:colFirst="0" w:colLast="0"/>
      <w:bookmarkStart w:id="555" w:name="_Ref43978538"/>
      <w:bookmarkStart w:id="556" w:name="_Toc149917426"/>
      <w:bookmarkEnd w:id="554"/>
      <w:r w:rsidRPr="00DD7CCF">
        <w:t>Indicating location</w:t>
      </w:r>
      <w:bookmarkEnd w:id="555"/>
      <w:bookmarkEnd w:id="556"/>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4372006E"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6EE20068"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1C8F1170"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557" w:name="_h4ndd3ziflyd" w:colFirst="0" w:colLast="0"/>
      <w:bookmarkStart w:id="558" w:name="_Ref61250887"/>
      <w:bookmarkStart w:id="559" w:name="_Toc149917427"/>
      <w:bookmarkEnd w:id="557"/>
      <w:r>
        <w:t>Lemmas</w:t>
      </w:r>
      <w:bookmarkEnd w:id="558"/>
      <w:bookmarkEnd w:id="559"/>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5065DB0B"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1721C1">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1721C1">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D5D8023"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69812AFA"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to show that </w:t>
      </w:r>
      <w:r w:rsidRPr="005D2B22">
        <w:rPr>
          <w:b/>
          <w:bCs/>
        </w:rPr>
        <w:t>a previous edition supports the reading adopted in your edition</w:t>
      </w:r>
    </w:p>
    <w:p w14:paraId="1D90B8FE" w14:textId="7DD2E26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3207D4D9"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54B7F36" w14:textId="77777777" w:rsidR="00C02B8C" w:rsidRPr="00DD7CCF" w:rsidRDefault="004D2E67" w:rsidP="00EB2024">
      <w:pPr>
        <w:pStyle w:val="Cmsor3"/>
      </w:pPr>
      <w:bookmarkStart w:id="560" w:name="_b7x6ivkmyvqo" w:colFirst="0" w:colLast="0"/>
      <w:bookmarkStart w:id="561" w:name="_Ref43989425"/>
      <w:bookmarkStart w:id="562" w:name="_Toc149917428"/>
      <w:bookmarkEnd w:id="560"/>
      <w:r w:rsidRPr="00DD7CCF">
        <w:t>Alternative readings, restorations and emendations</w:t>
      </w:r>
      <w:bookmarkEnd w:id="561"/>
      <w:bookmarkEnd w:id="562"/>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7133DE2E"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33C4460D"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643DE9E7"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for details</w:t>
      </w:r>
    </w:p>
    <w:p w14:paraId="313E819C" w14:textId="4A4DF22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1D030A6F"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1721C1">
        <w:t>9.1.1</w:t>
      </w:r>
      <w:r w:rsidR="0082156E" w:rsidRPr="00DD7CCF">
        <w:fldChar w:fldCharType="end"/>
      </w:r>
      <w:r w:rsidRPr="00DD7CCF">
        <w:t>)</w:t>
      </w:r>
    </w:p>
    <w:p w14:paraId="70A7B770" w14:textId="4D24AEE6"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D35484F" w14:textId="77777777" w:rsidR="00C02B8C" w:rsidRPr="00DD7CCF" w:rsidRDefault="004D2E67" w:rsidP="00EB2024">
      <w:pPr>
        <w:pStyle w:val="Cmsor3"/>
      </w:pPr>
      <w:bookmarkStart w:id="563" w:name="_wlnr5yx14afg" w:colFirst="0" w:colLast="0"/>
      <w:bookmarkStart w:id="564" w:name="_Ref43989583"/>
      <w:bookmarkStart w:id="565" w:name="_Toc149917429"/>
      <w:bookmarkEnd w:id="563"/>
      <w:r w:rsidRPr="00DD7CCF">
        <w:t>Identical lemmas, identical readings</w:t>
      </w:r>
      <w:bookmarkEnd w:id="564"/>
      <w:bookmarkEnd w:id="565"/>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7C861D7A"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1721C1">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04FDDDC7"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1721C1">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566" w:name="_qb0qotwuz8be" w:colFirst="0" w:colLast="0"/>
      <w:bookmarkStart w:id="567" w:name="_Ref43989517"/>
      <w:bookmarkStart w:id="568" w:name="_Toc149917430"/>
      <w:bookmarkEnd w:id="566"/>
      <w:r w:rsidRPr="00DD7CCF">
        <w:t>XML tags in lemmas and readings</w:t>
      </w:r>
      <w:bookmarkEnd w:id="567"/>
      <w:bookmarkEnd w:id="568"/>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27A5CE4"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1721C1">
        <w:t>3.3.5</w:t>
      </w:r>
      <w:r>
        <w:fldChar w:fldCharType="end"/>
      </w:r>
      <w:r>
        <w:t>) is present after a page break that intervenes in your lemma, then delete it (along with its contents) from the contents of the lemma pasted from your edition</w:t>
      </w:r>
    </w:p>
    <w:p w14:paraId="463F00DC" w14:textId="5BFD44EA"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1721C1">
        <w:t>9.1.2</w:t>
      </w:r>
      <w:r w:rsidR="00C76203">
        <w:fldChar w:fldCharType="end"/>
      </w:r>
    </w:p>
    <w:p w14:paraId="6A76DC1A" w14:textId="3E2AD99F"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1721C1">
        <w:t>4</w:t>
      </w:r>
      <w:r>
        <w:fldChar w:fldCharType="end"/>
      </w:r>
      <w:r>
        <w:t xml:space="preserve"> to §</w:t>
      </w:r>
      <w:r>
        <w:fldChar w:fldCharType="begin"/>
      </w:r>
      <w:r>
        <w:instrText xml:space="preserve"> REF _Ref43978565 \r \h </w:instrText>
      </w:r>
      <w:r>
        <w:fldChar w:fldCharType="separate"/>
      </w:r>
      <w:r w:rsidR="001721C1">
        <w:t>5.5</w:t>
      </w:r>
      <w:r>
        <w:fldChar w:fldCharType="end"/>
      </w:r>
      <w:r>
        <w:t>, except §</w:t>
      </w:r>
      <w:r>
        <w:fldChar w:fldCharType="begin"/>
      </w:r>
      <w:r>
        <w:instrText xml:space="preserve"> REF _Ref43989139 \r \h </w:instrText>
      </w:r>
      <w:r>
        <w:fldChar w:fldCharType="separate"/>
      </w:r>
      <w:r w:rsidR="001721C1">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54D9B75A"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1721C1">
        <w:t>6.4</w:t>
      </w:r>
      <w:r>
        <w:fldChar w:fldCharType="end"/>
      </w:r>
      <w:r>
        <w:t xml:space="preserve"> and §</w:t>
      </w:r>
      <w:r>
        <w:fldChar w:fldCharType="begin"/>
      </w:r>
      <w:r>
        <w:instrText xml:space="preserve"> REF _Ref43989139 \r \h </w:instrText>
      </w:r>
      <w:r>
        <w:fldChar w:fldCharType="separate"/>
      </w:r>
      <w:r w:rsidR="001721C1">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569" w:name="_1khg88862vrq" w:colFirst="0" w:colLast="0"/>
      <w:bookmarkStart w:id="570" w:name="_Ref43988104"/>
      <w:bookmarkStart w:id="571" w:name="_Toc149917431"/>
      <w:bookmarkEnd w:id="569"/>
      <w:r w:rsidRPr="00DD7CCF">
        <w:t>Freeform apparatus notes</w:t>
      </w:r>
      <w:bookmarkEnd w:id="570"/>
      <w:bookmarkEnd w:id="571"/>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447618E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lastRenderedPageBreak/>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572" w:name="_1vsssow7ypzu" w:colFirst="0" w:colLast="0"/>
      <w:bookmarkStart w:id="573" w:name="_pn0gltowrfhw" w:colFirst="0" w:colLast="0"/>
      <w:bookmarkStart w:id="574" w:name="_Ref43989464"/>
      <w:bookmarkStart w:id="575" w:name="_Toc149917432"/>
      <w:bookmarkEnd w:id="572"/>
      <w:bookmarkEnd w:id="573"/>
      <w:r w:rsidRPr="00DD7CCF">
        <w:t>Textpart divisions in the apparatus</w:t>
      </w:r>
      <w:bookmarkEnd w:id="574"/>
      <w:bookmarkEnd w:id="575"/>
    </w:p>
    <w:p w14:paraId="3DF0438B" w14:textId="7784A2A6"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1C9B8A1D" w:rsidR="0044294E" w:rsidRPr="00DD7CCF" w:rsidRDefault="0044294E" w:rsidP="00025303">
            <w:pPr>
              <w:pStyle w:val="Kpalrs"/>
            </w:pPr>
            <w:r w:rsidRPr="00DD7CCF">
              <w:t xml:space="preserve">Example </w:t>
            </w:r>
            <w:fldSimple w:instr=" STYLEREF 3 \s ">
              <w:r w:rsidR="001721C1">
                <w:rPr>
                  <w:noProof/>
                </w:rPr>
                <w:t>9.1.8</w:t>
              </w:r>
            </w:fldSimple>
            <w:r w:rsidRPr="00DD7CCF">
              <w:t>.</w:t>
            </w:r>
            <w:fldSimple w:instr=" SEQ Example \* ALPHABETIC \s 3 ">
              <w:r w:rsidR="001721C1">
                <w:rPr>
                  <w:noProof/>
                </w:rPr>
                <w:t>A</w:t>
              </w:r>
            </w:fldSimple>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76EEA7AE" w:rsidR="0044294E" w:rsidRPr="00DD7CCF" w:rsidRDefault="0044294E" w:rsidP="00025303">
            <w:pPr>
              <w:pStyle w:val="Kpalrs"/>
            </w:pPr>
            <w:r w:rsidRPr="00DD7CCF">
              <w:t xml:space="preserve">Example </w:t>
            </w:r>
            <w:fldSimple w:instr=" STYLEREF 3 \s ">
              <w:r w:rsidR="001721C1">
                <w:rPr>
                  <w:noProof/>
                </w:rPr>
                <w:t>9.1.8</w:t>
              </w:r>
            </w:fldSimple>
            <w:r w:rsidRPr="00DD7CCF">
              <w:t>.</w:t>
            </w:r>
            <w:fldSimple w:instr=" SEQ Example \* ALPHABETIC \s 3 ">
              <w:r w:rsidR="001721C1">
                <w:rPr>
                  <w:noProof/>
                </w:rPr>
                <w:t>B</w:t>
              </w:r>
            </w:fldSimple>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576" w:name="_95bkq7g4grjl" w:colFirst="0" w:colLast="0"/>
      <w:bookmarkStart w:id="577" w:name="_Ref43978780"/>
      <w:bookmarkStart w:id="578" w:name="_Toc149917433"/>
      <w:bookmarkEnd w:id="576"/>
      <w:r w:rsidRPr="00DD7CCF">
        <w:lastRenderedPageBreak/>
        <w:t xml:space="preserve">The </w:t>
      </w:r>
      <w:r w:rsidR="006733B4" w:rsidRPr="00DD7CCF">
        <w:t>translation</w:t>
      </w:r>
      <w:bookmarkEnd w:id="577"/>
      <w:bookmarkEnd w:id="578"/>
    </w:p>
    <w:p w14:paraId="7AEAB51F" w14:textId="5406E844" w:rsidR="00C02B8C" w:rsidRPr="00DD7CCF" w:rsidRDefault="004D2E67" w:rsidP="00EB2024">
      <w:pPr>
        <w:pStyle w:val="Cmsor3"/>
      </w:pPr>
      <w:bookmarkStart w:id="579" w:name="_pvxrutfvtymm" w:colFirst="0" w:colLast="0"/>
      <w:bookmarkStart w:id="580" w:name="_Ref43990036"/>
      <w:bookmarkStart w:id="581" w:name="_Toc149917434"/>
      <w:bookmarkEnd w:id="579"/>
      <w:r w:rsidRPr="00DD7CCF">
        <w:t>Overview</w:t>
      </w:r>
      <w:bookmarkEnd w:id="580"/>
      <w:bookmarkEnd w:id="581"/>
    </w:p>
    <w:p w14:paraId="1933554F" w14:textId="5D43C0AD" w:rsidR="00C02B8C" w:rsidRDefault="004D2E67" w:rsidP="00E2714A">
      <w:pPr>
        <w:pStyle w:val="Lista"/>
      </w:pPr>
      <w:r w:rsidRPr="00DD7CCF">
        <w:t>whenever possible, a translation should be included in your XML document along with your edition</w:t>
      </w:r>
    </w:p>
    <w:p w14:paraId="1985A5AD" w14:textId="72596868"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1721C1">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10EA698C"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1721C1">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498DD78"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7EF5C9D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1721C1">
        <w:t>10.3.2</w:t>
      </w:r>
      <w:r>
        <w:fldChar w:fldCharType="end"/>
      </w:r>
      <w:r w:rsidRPr="00371F9A">
        <w:t>)</w:t>
      </w:r>
    </w:p>
    <w:p w14:paraId="6C285C4E" w14:textId="400E5C4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1721C1">
        <w:t>9.2.7</w:t>
      </w:r>
      <w:r w:rsidR="00582A9C">
        <w:fldChar w:fldCharType="end"/>
      </w:r>
    </w:p>
    <w:p w14:paraId="636A1F15" w14:textId="7368D754"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2CCC6835"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1721C1">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32C9CB21"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1721C1">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582" w:name="_l9hrq46lm8f5" w:colFirst="0" w:colLast="0"/>
      <w:bookmarkStart w:id="583" w:name="_jki9tbn1nzqo" w:colFirst="0" w:colLast="0"/>
      <w:bookmarkStart w:id="584" w:name="_ikyv2ushnpo2" w:colFirst="0" w:colLast="0"/>
      <w:bookmarkStart w:id="585" w:name="_8oa8esure61" w:colFirst="0" w:colLast="0"/>
      <w:bookmarkStart w:id="586" w:name="_Ref63675776"/>
      <w:bookmarkStart w:id="587" w:name="_Toc149917438"/>
      <w:bookmarkEnd w:id="582"/>
      <w:bookmarkEnd w:id="583"/>
      <w:bookmarkEnd w:id="584"/>
      <w:bookmarkEnd w:id="585"/>
      <w:r w:rsidRPr="00DD7CCF">
        <w:lastRenderedPageBreak/>
        <w:t>Structural markup in translation</w:t>
      </w:r>
      <w:bookmarkEnd w:id="586"/>
      <w:bookmarkEnd w:id="587"/>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16E82B7"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0C09D6D9"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483DD71A"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shall not be replicated in the translation</w:t>
      </w:r>
    </w:p>
    <w:p w14:paraId="158BCB0A" w14:textId="357F77D0"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67C1C159"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1721C1">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588" w:name="_tofxidp3cso" w:colFirst="0" w:colLast="0"/>
      <w:bookmarkStart w:id="589" w:name="_Ref43989787"/>
      <w:bookmarkStart w:id="590" w:name="_Toc149917435"/>
      <w:bookmarkStart w:id="591" w:name="_Ref151372539"/>
      <w:bookmarkStart w:id="592" w:name="_Ref43990179"/>
      <w:bookmarkStart w:id="593" w:name="_Toc149917439"/>
      <w:bookmarkEnd w:id="588"/>
      <w:r>
        <w:t>Headings</w:t>
      </w:r>
      <w:r w:rsidRPr="00DD7CCF">
        <w:t xml:space="preserve"> </w:t>
      </w:r>
      <w:r>
        <w:t>in</w:t>
      </w:r>
      <w:r w:rsidRPr="00DD7CCF">
        <w:t xml:space="preserve"> translation</w:t>
      </w:r>
      <w:bookmarkEnd w:id="589"/>
      <w:r>
        <w:t>s</w:t>
      </w:r>
      <w:bookmarkEnd w:id="590"/>
      <w:bookmarkEnd w:id="591"/>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4029A0F0"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1721C1">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lastRenderedPageBreak/>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r w:rsidRPr="00DD7CCF">
        <w:t>Indicating correspondence to the original</w:t>
      </w:r>
      <w:bookmarkEnd w:id="592"/>
      <w:bookmarkEnd w:id="593"/>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lastRenderedPageBreak/>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5729E502" w:rsidR="0044294E" w:rsidRPr="00DD7CCF" w:rsidRDefault="0044294E" w:rsidP="00025303">
            <w:pPr>
              <w:pStyle w:val="Kpalrs"/>
            </w:pPr>
            <w:r w:rsidRPr="00DD7CCF">
              <w:t xml:space="preserve">Example </w:t>
            </w:r>
            <w:fldSimple w:instr=" STYLEREF 3 \s ">
              <w:r w:rsidR="001721C1">
                <w:rPr>
                  <w:noProof/>
                </w:rPr>
                <w:t>9.2.4</w:t>
              </w:r>
            </w:fldSimple>
            <w:r w:rsidRPr="00DD7CCF">
              <w:t>.</w:t>
            </w:r>
            <w:fldSimple w:instr=" SEQ Example \* ALPHABETIC \s 3 ">
              <w:r w:rsidR="001721C1">
                <w:rPr>
                  <w:noProof/>
                </w:rPr>
                <w:t>A</w:t>
              </w:r>
            </w:fldSimple>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594" w:name="_1959vvmyvc8" w:colFirst="0" w:colLast="0"/>
      <w:bookmarkStart w:id="595" w:name="_Toc149917440"/>
      <w:bookmarkStart w:id="596" w:name="_Ref151371819"/>
      <w:bookmarkEnd w:id="594"/>
      <w:r w:rsidRPr="00DD7CCF">
        <w:t>Phrase-level markup in translations</w:t>
      </w:r>
      <w:bookmarkEnd w:id="595"/>
      <w:bookmarkEnd w:id="596"/>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1D045605"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p>
    <w:p w14:paraId="383331B8" w14:textId="175C349B"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1721C1">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F47381">
        <w:rPr>
          <w:rStyle w:val="Lbjegyzet-hivatkozs"/>
        </w:rPr>
        <w:footnoteReference w:id="50"/>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5206362E" w:rsidR="0044294E" w:rsidRPr="00DD7CCF" w:rsidRDefault="0044294E" w:rsidP="00025303">
            <w:pPr>
              <w:pStyle w:val="Kpalrs"/>
            </w:pPr>
            <w:r w:rsidRPr="00DD7CCF">
              <w:t xml:space="preserve">Example </w:t>
            </w:r>
            <w:fldSimple w:instr=" STYLEREF 3 \s ">
              <w:r w:rsidR="001721C1">
                <w:rPr>
                  <w:noProof/>
                </w:rPr>
                <w:t>9.2.5</w:t>
              </w:r>
            </w:fldSimple>
            <w:r w:rsidRPr="00DD7CCF">
              <w:t>.</w:t>
            </w:r>
            <w:fldSimple w:instr=" SEQ Example \* ALPHABETIC \s 3 ">
              <w:r w:rsidR="001721C1">
                <w:rPr>
                  <w:noProof/>
                </w:rPr>
                <w:t>A</w:t>
              </w:r>
            </w:fldSimple>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597" w:name="_13vab39mftla" w:colFirst="0" w:colLast="0"/>
      <w:bookmarkStart w:id="598" w:name="_Toc149917441"/>
      <w:bookmarkEnd w:id="597"/>
      <w:r w:rsidRPr="00DD7CCF">
        <w:t>Foreign words</w:t>
      </w:r>
      <w:bookmarkEnd w:id="598"/>
    </w:p>
    <w:p w14:paraId="23A94882" w14:textId="29093ED3"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5D5EE4A3"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EF50055"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74DCDCDF" w14:textId="5683CCFA"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p>
    <w:p w14:paraId="58124096" w14:textId="63B7BD50"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599" w:name="_ch9cnmcz0pvb" w:colFirst="0" w:colLast="0"/>
      <w:bookmarkStart w:id="600" w:name="_Ref43990269"/>
      <w:bookmarkStart w:id="601" w:name="_Toc149917442"/>
      <w:bookmarkEnd w:id="599"/>
      <w:r w:rsidRPr="00DD7CCF">
        <w:t>Additions to the translation</w:t>
      </w:r>
      <w:bookmarkEnd w:id="600"/>
      <w:bookmarkEnd w:id="601"/>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1CCA78C9" w:rsidR="00C02B8C" w:rsidRPr="00DD7CCF" w:rsidRDefault="004D2E67" w:rsidP="009445B4">
      <w:pPr>
        <w:pStyle w:val="Lista2"/>
      </w:pPr>
      <w:r w:rsidRPr="00DD7CCF">
        <w:lastRenderedPageBreak/>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1721C1">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9445B4">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23F3DBF"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721C1">
        <w:t>5.1</w:t>
      </w:r>
      <w:r w:rsidR="0082156E" w:rsidRPr="00DD7CCF">
        <w:fldChar w:fldCharType="end"/>
      </w:r>
      <w:r w:rsidRPr="00DD7CCF">
        <w:t>)</w:t>
      </w:r>
    </w:p>
    <w:p w14:paraId="17129BB5" w14:textId="0B3ED531"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FBF98A3"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602" w:name="_lqyt4grwngxw" w:colFirst="0" w:colLast="0"/>
      <w:bookmarkStart w:id="603" w:name="_Ref43990290"/>
      <w:bookmarkStart w:id="604" w:name="_Toc149917443"/>
      <w:bookmarkEnd w:id="602"/>
      <w:r w:rsidRPr="00DD7CCF">
        <w:lastRenderedPageBreak/>
        <w:t>Indicating uncertainty</w:t>
      </w:r>
      <w:bookmarkEnd w:id="603"/>
      <w:bookmarkEnd w:id="604"/>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3520F7EB"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9445B4">
      <w:pPr>
        <w:pStyle w:val="Cmsor4"/>
      </w:pPr>
      <w:bookmarkStart w:id="605" w:name="_7koll7kvgjet" w:colFirst="0" w:colLast="0"/>
      <w:bookmarkStart w:id="606" w:name="_Ref43990147"/>
      <w:bookmarkStart w:id="607" w:name="_Toc149917444"/>
      <w:bookmarkEnd w:id="605"/>
      <w:r w:rsidRPr="00DD7CCF">
        <w:t>Indicating incorrect or unexpected text</w:t>
      </w:r>
      <w:bookmarkEnd w:id="606"/>
      <w:bookmarkEnd w:id="607"/>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608" w:name="_nmj09iowt53z" w:colFirst="0" w:colLast="0"/>
      <w:bookmarkStart w:id="609" w:name="_Ref43990112"/>
      <w:bookmarkStart w:id="610" w:name="_Toc149917445"/>
      <w:bookmarkEnd w:id="608"/>
      <w:r w:rsidRPr="00DD7CCF">
        <w:t>Gaps in the translation</w:t>
      </w:r>
      <w:bookmarkEnd w:id="609"/>
      <w:bookmarkEnd w:id="610"/>
    </w:p>
    <w:p w14:paraId="4A25E486" w14:textId="745984C5"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19FB2084"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73422E5"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1721C1">
        <w:t>10.1</w:t>
      </w:r>
      <w:r w:rsidR="00140B8F" w:rsidRPr="00DD7CCF">
        <w:fldChar w:fldCharType="end"/>
      </w:r>
    </w:p>
    <w:p w14:paraId="19F71853" w14:textId="77777777" w:rsidR="00C02B8C" w:rsidRPr="00DD7CCF" w:rsidRDefault="004D2E67" w:rsidP="009445B4">
      <w:pPr>
        <w:pStyle w:val="Lista3"/>
      </w:pPr>
      <w:r w:rsidRPr="00DD7CCF">
        <w:lastRenderedPageBreak/>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611" w:name="_Toc149917446"/>
      <w:r>
        <w:t>Blank space in the translation</w:t>
      </w:r>
      <w:bookmarkEnd w:id="611"/>
    </w:p>
    <w:p w14:paraId="0CB7C216" w14:textId="721F0D19" w:rsidR="001079C3" w:rsidRDefault="001079C3" w:rsidP="009445B4">
      <w:pPr>
        <w:pStyle w:val="Lista"/>
      </w:pPr>
      <w:r>
        <w:t>in general, spaces encoded in the edition (§</w:t>
      </w:r>
      <w:r>
        <w:fldChar w:fldCharType="begin"/>
      </w:r>
      <w:r>
        <w:instrText xml:space="preserve"> REF _Ref43989284 \r \h </w:instrText>
      </w:r>
      <w:r>
        <w:fldChar w:fldCharType="separate"/>
      </w:r>
      <w:r w:rsidR="001721C1">
        <w:t>4.3</w:t>
      </w:r>
      <w:r>
        <w:fldChar w:fldCharType="end"/>
      </w:r>
      <w:r>
        <w:t>) should not be preserved in the translation</w:t>
      </w:r>
    </w:p>
    <w:p w14:paraId="009D7CD8" w14:textId="22DB2460"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1721C1">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612" w:name="_uuedk8qhkcii" w:colFirst="0" w:colLast="0"/>
      <w:bookmarkStart w:id="613" w:name="_Toc149917447"/>
      <w:bookmarkEnd w:id="612"/>
      <w:r w:rsidRPr="00DD7CCF">
        <w:t>Indicating bitextuality</w:t>
      </w:r>
      <w:bookmarkEnd w:id="613"/>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B998AB2" w:rsidR="00F80E90" w:rsidRPr="00DD7CCF" w:rsidRDefault="00F80E90" w:rsidP="009445B4">
            <w:pPr>
              <w:pStyle w:val="Kpalrs"/>
            </w:pPr>
            <w:r w:rsidRPr="00DD7CCF">
              <w:t xml:space="preserve">Example </w:t>
            </w:r>
            <w:fldSimple w:instr=" STYLEREF 3 \s ">
              <w:r w:rsidR="001721C1">
                <w:rPr>
                  <w:noProof/>
                </w:rPr>
                <w:t>9.2.5</w:t>
              </w:r>
            </w:fldSimple>
            <w:r w:rsidRPr="00DD7CCF">
              <w:t>.</w:t>
            </w:r>
            <w:fldSimple w:instr=" SEQ Example \* ALPHABETIC \s 3 ">
              <w:r w:rsidR="001721C1">
                <w:rPr>
                  <w:noProof/>
                </w:rPr>
                <w:t>B</w:t>
              </w:r>
            </w:fldSimple>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F2375F8" w:rsidR="00F80E90" w:rsidRPr="00DD7CCF" w:rsidRDefault="00F80E90" w:rsidP="009445B4">
            <w:pPr>
              <w:pStyle w:val="Kpalrs"/>
            </w:pPr>
            <w:r w:rsidRPr="00DD7CCF">
              <w:t xml:space="preserve">Example </w:t>
            </w:r>
            <w:fldSimple w:instr=" STYLEREF 3 \s ">
              <w:r w:rsidR="001721C1">
                <w:rPr>
                  <w:noProof/>
                </w:rPr>
                <w:t>9.2.5</w:t>
              </w:r>
            </w:fldSimple>
            <w:r w:rsidRPr="00DD7CCF">
              <w:t>.</w:t>
            </w:r>
            <w:fldSimple w:instr=" SEQ Example \* ALPHABETIC \s 3 ">
              <w:r w:rsidR="001721C1">
                <w:rPr>
                  <w:noProof/>
                </w:rPr>
                <w:t>C</w:t>
              </w:r>
            </w:fldSimple>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614" w:name="_r5nlq6s8z4nw" w:colFirst="0" w:colLast="0"/>
      <w:bookmarkStart w:id="615" w:name="_Ref53128241"/>
      <w:bookmarkStart w:id="616" w:name="_Toc149917436"/>
      <w:bookmarkStart w:id="617" w:name="_Ref43978788"/>
      <w:bookmarkStart w:id="618" w:name="_Toc149917448"/>
      <w:bookmarkEnd w:id="614"/>
      <w:r w:rsidRPr="00DD7CCF">
        <w:t>Attaching multiple translations</w:t>
      </w:r>
      <w:bookmarkEnd w:id="615"/>
      <w:bookmarkEnd w:id="616"/>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6284BFFB"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1721C1">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30B13EFF" w:rsidR="009445B4" w:rsidRPr="00DD7CCF" w:rsidRDefault="009445B4" w:rsidP="00025303">
            <w:pPr>
              <w:pStyle w:val="Kpalrs"/>
            </w:pPr>
            <w:r w:rsidRPr="00DD7CCF">
              <w:t xml:space="preserve">Example </w:t>
            </w:r>
            <w:fldSimple w:instr=" STYLEREF 3 \s ">
              <w:r w:rsidR="001721C1">
                <w:rPr>
                  <w:noProof/>
                </w:rPr>
                <w:t>9.2.6</w:t>
              </w:r>
            </w:fldSimple>
            <w:r w:rsidRPr="00DD7CCF">
              <w:t>.</w:t>
            </w:r>
            <w:fldSimple w:instr=" SEQ Example \* ALPHABETIC \s 3 ">
              <w:r w:rsidR="001721C1">
                <w:rPr>
                  <w:noProof/>
                </w:rPr>
                <w:t>A</w:t>
              </w:r>
            </w:fldSimple>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619" w:name="_Ref43990725"/>
      <w:bookmarkStart w:id="620" w:name="_Toc149917437"/>
      <w:r w:rsidRPr="00DD7CCF">
        <w:t>Reproducing a published translation</w:t>
      </w:r>
      <w:bookmarkEnd w:id="619"/>
      <w:bookmarkEnd w:id="620"/>
    </w:p>
    <w:p w14:paraId="2F336FD8" w14:textId="65891FB1"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w:t>
      </w:r>
    </w:p>
    <w:p w14:paraId="63566F95" w14:textId="6BBB4DBB"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1721C1">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5FB49FAC"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1721C1">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5431CC05"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1721C1">
        <w:t>9.2.1</w:t>
      </w:r>
      <w:r w:rsidRPr="00DD7CCF">
        <w:fldChar w:fldCharType="end"/>
      </w:r>
      <w:r w:rsidRPr="00DD7CCF">
        <w:t>), therefore any notes that are not reproduced verbatim from the published translation must be attributed explicitly as follows:</w:t>
      </w:r>
    </w:p>
    <w:p w14:paraId="3638C7C8" w14:textId="088A084C"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on each such note to encode your authorship</w:t>
      </w:r>
    </w:p>
    <w:p w14:paraId="3B55243D" w14:textId="58E4CF9A" w:rsidR="009445B4" w:rsidRPr="00DD7CCF" w:rsidRDefault="009445B4" w:rsidP="009445B4">
      <w:pPr>
        <w:pStyle w:val="Lista3"/>
      </w:pPr>
      <w:r w:rsidRPr="00DD7CCF">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 to assign credit to a project member or to a publication, as applicable</w:t>
      </w:r>
    </w:p>
    <w:p w14:paraId="4C5C172B" w14:textId="75FF2F44"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7EAE59C1"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1721C1">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45C9CB35" w:rsidR="009445B4" w:rsidRPr="00DD7CCF" w:rsidRDefault="009445B4" w:rsidP="009445B4">
      <w:pPr>
        <w:pStyle w:val="Lista2"/>
      </w:pPr>
      <w:r w:rsidRPr="00DD7CCF">
        <w:lastRenderedPageBreak/>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1721C1">
        <w:t>9.2.5.4</w:t>
      </w:r>
      <w:r w:rsidRPr="00DD7CCF">
        <w:fldChar w:fldCharType="end"/>
      </w:r>
    </w:p>
    <w:p w14:paraId="168D774C" w14:textId="7E65B545" w:rsidR="00C02B8C" w:rsidRPr="00DD7CCF" w:rsidRDefault="004D2E67" w:rsidP="00EB2024">
      <w:pPr>
        <w:pStyle w:val="Cmsor2"/>
      </w:pPr>
      <w:r w:rsidRPr="00DD7CCF">
        <w:t xml:space="preserve">The </w:t>
      </w:r>
      <w:r w:rsidR="006733B4" w:rsidRPr="00DD7CCF">
        <w:t>commentary</w:t>
      </w:r>
      <w:bookmarkEnd w:id="617"/>
      <w:bookmarkEnd w:id="618"/>
    </w:p>
    <w:p w14:paraId="4C265382" w14:textId="41ACCC50" w:rsidR="00C02B8C" w:rsidRPr="00DD7CCF" w:rsidRDefault="004D2E67" w:rsidP="00EB2024">
      <w:pPr>
        <w:pStyle w:val="Cmsor3"/>
      </w:pPr>
      <w:bookmarkStart w:id="621" w:name="_5cjqjha8yozn" w:colFirst="0" w:colLast="0"/>
      <w:bookmarkStart w:id="622" w:name="_Toc149917449"/>
      <w:bookmarkEnd w:id="621"/>
      <w:r w:rsidRPr="00DD7CCF">
        <w:t>Overview</w:t>
      </w:r>
      <w:bookmarkEnd w:id="622"/>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0766CF93"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43F6D94D"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1721C1">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13C2351C"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p>
    <w:p w14:paraId="037BAB57" w14:textId="613707BC"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3A68CA19" w14:textId="77777777" w:rsidR="00C02B8C" w:rsidRPr="00DD7CCF" w:rsidRDefault="004D2E67" w:rsidP="00EB2024">
      <w:pPr>
        <w:pStyle w:val="Cmsor3"/>
      </w:pPr>
      <w:bookmarkStart w:id="623" w:name="_lvf2agfolatw" w:colFirst="0" w:colLast="0"/>
      <w:bookmarkStart w:id="624" w:name="_Toc149917450"/>
      <w:bookmarkEnd w:id="623"/>
      <w:r w:rsidRPr="00DD7CCF">
        <w:t>Structure of the commentary and correspondence to the text</w:t>
      </w:r>
      <w:bookmarkEnd w:id="624"/>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3FBAE0AD"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5B89F64C"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165CB6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1721C1">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lastRenderedPageBreak/>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625" w:name="_l90e8jlwm99j" w:colFirst="0" w:colLast="0"/>
      <w:bookmarkStart w:id="626" w:name="_Ref43978796"/>
      <w:bookmarkStart w:id="627" w:name="_Toc149917451"/>
      <w:bookmarkEnd w:id="625"/>
      <w:r w:rsidRPr="00DD7CCF">
        <w:t xml:space="preserve">The </w:t>
      </w:r>
      <w:r w:rsidR="006733B4" w:rsidRPr="00DD7CCF">
        <w:t>bibliography</w:t>
      </w:r>
      <w:bookmarkEnd w:id="626"/>
      <w:bookmarkEnd w:id="627"/>
    </w:p>
    <w:p w14:paraId="722A8353" w14:textId="1CB7A9BD" w:rsidR="00C02B8C" w:rsidRPr="00DD7CCF" w:rsidRDefault="004D2E67" w:rsidP="00EB2024">
      <w:pPr>
        <w:pStyle w:val="Cmsor3"/>
      </w:pPr>
      <w:bookmarkStart w:id="628" w:name="_h2xigwi2bqlf" w:colFirst="0" w:colLast="0"/>
      <w:bookmarkStart w:id="629" w:name="_Ref74728619"/>
      <w:bookmarkStart w:id="630" w:name="_Toc149917452"/>
      <w:bookmarkEnd w:id="628"/>
      <w:r w:rsidRPr="00DD7CCF">
        <w:t>Overview</w:t>
      </w:r>
      <w:bookmarkEnd w:id="629"/>
      <w:bookmarkEnd w:id="630"/>
    </w:p>
    <w:p w14:paraId="7CCE85FC" w14:textId="77777777" w:rsidR="00C76203" w:rsidRDefault="00C76203" w:rsidP="00C76203">
      <w:pPr>
        <w:pStyle w:val="Lista"/>
      </w:pPr>
      <w:r>
        <w:t>this Guide section is about the bibliography division in your XML editions</w:t>
      </w:r>
    </w:p>
    <w:p w14:paraId="19F70491" w14:textId="0866779D"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1721C1">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631" w:name="_hp16ctxmuxyv" w:colFirst="0" w:colLast="0"/>
      <w:bookmarkStart w:id="632" w:name="_Ref63676627"/>
      <w:bookmarkStart w:id="633" w:name="_Toc149917453"/>
      <w:bookmarkEnd w:id="631"/>
      <w:r w:rsidRPr="00DD7CCF">
        <w:t>The structured bibliography</w:t>
      </w:r>
      <w:bookmarkEnd w:id="632"/>
      <w:bookmarkEnd w:id="633"/>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22AD21E"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p>
    <w:p w14:paraId="4E10ADEB" w14:textId="65CC94B0"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1721C1">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634" w:name="_80cu70li1mlm" w:colFirst="0" w:colLast="0"/>
      <w:bookmarkStart w:id="635" w:name="_Ref43989610"/>
      <w:bookmarkStart w:id="636" w:name="_Toc149917454"/>
      <w:bookmarkEnd w:id="634"/>
      <w:r w:rsidRPr="00DD7CCF">
        <w:t>Bibliographic sigla</w:t>
      </w:r>
      <w:bookmarkEnd w:id="635"/>
      <w:bookmarkEnd w:id="636"/>
    </w:p>
    <w:p w14:paraId="4452E8BA" w14:textId="02805199"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1721C1">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1721C1">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lastRenderedPageBreak/>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0ACFB8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1721C1">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for names beginning with Sh,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01357F0" w:rsidR="00F80E90" w:rsidRPr="00DD7CCF" w:rsidRDefault="00F80E90" w:rsidP="00025303">
            <w:pPr>
              <w:pStyle w:val="Kpalrs"/>
            </w:pPr>
            <w:r w:rsidRPr="00DD7CCF">
              <w:t xml:space="preserve">Example </w:t>
            </w:r>
            <w:fldSimple w:instr=" STYLEREF 3 \s ">
              <w:r w:rsidR="001721C1">
                <w:rPr>
                  <w:noProof/>
                </w:rPr>
                <w:t>9.4.3</w:t>
              </w:r>
            </w:fldSimple>
            <w:r w:rsidRPr="00DD7CCF">
              <w:t>.</w:t>
            </w:r>
            <w:fldSimple w:instr=" SEQ Example \* ALPHABETIC \s 3 ">
              <w:r w:rsidR="001721C1">
                <w:rPr>
                  <w:noProof/>
                </w:rPr>
                <w:t>A</w:t>
              </w:r>
            </w:fldSimple>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37" w:name="_mjrrg3ve8nta" w:colFirst="0" w:colLast="0"/>
      <w:bookmarkEnd w:id="637"/>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41F1F02F" w:rsidR="00D17B6A" w:rsidRPr="00DD7CCF" w:rsidRDefault="00D17B6A" w:rsidP="006F3B68">
            <w:pPr>
              <w:pStyle w:val="Kpalrs"/>
            </w:pPr>
            <w:r w:rsidRPr="00DD7CCF">
              <w:t xml:space="preserve">Example </w:t>
            </w:r>
            <w:fldSimple w:instr=" STYLEREF 3 \s ">
              <w:r w:rsidR="001721C1">
                <w:rPr>
                  <w:noProof/>
                </w:rPr>
                <w:t>9.4.3</w:t>
              </w:r>
            </w:fldSimple>
            <w:r w:rsidRPr="00DD7CCF">
              <w:t>.</w:t>
            </w:r>
            <w:fldSimple w:instr=" SEQ Example \* ALPHABETIC \s 3 ">
              <w:r w:rsidR="001721C1">
                <w:rPr>
                  <w:noProof/>
                </w:rPr>
                <w:t>B</w:t>
              </w:r>
            </w:fldSimple>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638" w:name="_Ref63676587"/>
      <w:bookmarkStart w:id="639" w:name="_Toc149917455"/>
      <w:r w:rsidRPr="00DD7CCF">
        <w:t>The epigraphic lemma</w:t>
      </w:r>
      <w:bookmarkEnd w:id="638"/>
      <w:bookmarkEnd w:id="639"/>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5BA07895" w:rsidR="00C02B8C" w:rsidRPr="00DD7CCF" w:rsidRDefault="004D2E67" w:rsidP="00E2714A">
      <w:pPr>
        <w:pStyle w:val="Lista2"/>
      </w:pPr>
      <w:r w:rsidRPr="00DD7CCF">
        <w:lastRenderedPageBreak/>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22DB7A25" w:rsidR="0013797B" w:rsidRPr="00DD7CCF" w:rsidRDefault="0013797B" w:rsidP="0013797B">
      <w:pPr>
        <w:pStyle w:val="Lista2"/>
      </w:pPr>
      <w:r w:rsidRPr="0013797B">
        <w:t>notes (§</w:t>
      </w:r>
      <w:r>
        <w:fldChar w:fldCharType="begin"/>
      </w:r>
      <w:r>
        <w:instrText xml:space="preserve"> REF _Ref43989684 \r \h </w:instrText>
      </w:r>
      <w:r>
        <w:fldChar w:fldCharType="separate"/>
      </w:r>
      <w:r w:rsidR="001721C1">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1665F6A5"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p>
    <w:p w14:paraId="1D860451" w14:textId="77777777" w:rsidR="00C02B8C" w:rsidRPr="00DD7CCF" w:rsidRDefault="00F80E90" w:rsidP="00EB2024">
      <w:pPr>
        <w:pStyle w:val="Cmsor3"/>
      </w:pPr>
      <w:bookmarkStart w:id="640" w:name="_v37b3rvxgvz" w:colFirst="0" w:colLast="0"/>
      <w:bookmarkStart w:id="641" w:name="_Toc149917456"/>
      <w:bookmarkEnd w:id="640"/>
      <w:r w:rsidRPr="00DD7CCF">
        <w:t>Full markup example for the</w:t>
      </w:r>
      <w:r w:rsidR="004D2E67" w:rsidRPr="00DD7CCF">
        <w:t xml:space="preserve"> bibliography</w:t>
      </w:r>
      <w:bookmarkEnd w:id="641"/>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DE1AD1F" w:rsidR="00F80E90" w:rsidRPr="00DD7CCF" w:rsidRDefault="00F80E90" w:rsidP="00025303">
            <w:pPr>
              <w:pStyle w:val="Kpalrs"/>
            </w:pPr>
            <w:r w:rsidRPr="00DD7CCF">
              <w:t xml:space="preserve">Example </w:t>
            </w:r>
            <w:fldSimple w:instr=" STYLEREF 3 \s ">
              <w:r w:rsidR="001721C1">
                <w:rPr>
                  <w:noProof/>
                </w:rPr>
                <w:t>9.4.5</w:t>
              </w:r>
            </w:fldSimple>
            <w:r w:rsidRPr="00DD7CCF">
              <w:t>.</w:t>
            </w:r>
            <w:fldSimple w:instr=" SEQ Example \* ALPHABETIC \s 3 ">
              <w:r w:rsidR="001721C1">
                <w:rPr>
                  <w:noProof/>
                </w:rPr>
                <w:t>A</w:t>
              </w:r>
            </w:fldSimple>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642" w:name="_s2c4wh2r29fy" w:colFirst="0" w:colLast="0"/>
      <w:bookmarkStart w:id="643" w:name="_Ref43990225"/>
      <w:bookmarkStart w:id="644" w:name="_Toc149917457"/>
      <w:bookmarkEnd w:id="642"/>
      <w:r w:rsidRPr="00DD7CCF">
        <w:lastRenderedPageBreak/>
        <w:t xml:space="preserve">Globally </w:t>
      </w:r>
      <w:r w:rsidR="006733B4" w:rsidRPr="00DD7CCF">
        <w:t>available markup outside the edition</w:t>
      </w:r>
      <w:bookmarkEnd w:id="643"/>
      <w:bookmarkEnd w:id="644"/>
    </w:p>
    <w:p w14:paraId="1E387829" w14:textId="3FF05EC2" w:rsidR="00C02B8C" w:rsidRPr="00DD7CCF" w:rsidRDefault="004D2E67" w:rsidP="00EB2024">
      <w:pPr>
        <w:pStyle w:val="Cmsor2"/>
      </w:pPr>
      <w:bookmarkStart w:id="645" w:name="_vn3bfilgag1u" w:colFirst="0" w:colLast="0"/>
      <w:bookmarkStart w:id="646" w:name="_Ref43990337"/>
      <w:bookmarkStart w:id="647" w:name="_Toc149917458"/>
      <w:bookmarkEnd w:id="645"/>
      <w:r w:rsidRPr="00DD7CCF">
        <w:t xml:space="preserve">Editorial </w:t>
      </w:r>
      <w:r w:rsidR="006733B4" w:rsidRPr="00DD7CCF">
        <w:t>markup outside the edition</w:t>
      </w:r>
      <w:bookmarkEnd w:id="646"/>
      <w:bookmarkEnd w:id="647"/>
    </w:p>
    <w:p w14:paraId="77667F0E" w14:textId="34C6DE3D"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1721C1">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1721C1">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1721C1">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17BD3D36"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295CB167"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1CB30A27"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1721C1">
        <w:t>4</w:t>
      </w:r>
      <w:r w:rsidR="00140B8F" w:rsidRPr="00DD7CCF">
        <w:fldChar w:fldCharType="end"/>
      </w:r>
      <w:r w:rsidRPr="00DD7CCF">
        <w:t>)</w:t>
      </w:r>
    </w:p>
    <w:p w14:paraId="1A9E41D5" w14:textId="6261379B"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1721C1">
        <w:t>5</w:t>
      </w:r>
      <w:r w:rsidR="00140B8F" w:rsidRPr="00DD7CCF">
        <w:fldChar w:fldCharType="end"/>
      </w:r>
      <w:r w:rsidRPr="00DD7CCF">
        <w:t>)</w:t>
      </w:r>
    </w:p>
    <w:p w14:paraId="44505362" w14:textId="62900E62"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1721C1">
        <w:t>5.5</w:t>
      </w:r>
      <w:r w:rsidR="00140B8F" w:rsidRPr="00DD7CCF">
        <w:fldChar w:fldCharType="end"/>
      </w:r>
      <w:r w:rsidRPr="00DD7CCF">
        <w:t>)</w:t>
      </w:r>
    </w:p>
    <w:p w14:paraId="589BA99F" w14:textId="3DD95633"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1721C1">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2B65E82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648" w:name="_a0ie3m4iw2wx" w:colFirst="0" w:colLast="0"/>
      <w:bookmarkStart w:id="649" w:name="_Toc149917459"/>
      <w:bookmarkEnd w:id="648"/>
      <w:r w:rsidRPr="00DD7CCF">
        <w:t>Formatting</w:t>
      </w:r>
      <w:bookmarkEnd w:id="649"/>
    </w:p>
    <w:p w14:paraId="7EC6277E" w14:textId="2E03FB34" w:rsidR="00C02B8C" w:rsidRPr="00DD7CCF" w:rsidRDefault="004D2E67" w:rsidP="00EB2024">
      <w:pPr>
        <w:pStyle w:val="Cmsor3"/>
      </w:pPr>
      <w:bookmarkStart w:id="650" w:name="_79u3x92o5v7r" w:colFirst="0" w:colLast="0"/>
      <w:bookmarkStart w:id="651" w:name="_Toc149917460"/>
      <w:bookmarkEnd w:id="650"/>
      <w:r w:rsidRPr="00DD7CCF">
        <w:t>Character formatting</w:t>
      </w:r>
      <w:bookmarkEnd w:id="651"/>
    </w:p>
    <w:p w14:paraId="12E608C8" w14:textId="48A48BAF"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1721C1">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F47381">
        <w:rPr>
          <w:rStyle w:val="Lbjegyzet-hivatkozs"/>
        </w:rPr>
        <w:footnoteReference w:id="51"/>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F47381">
        <w:rPr>
          <w:rStyle w:val="Lbjegyzet-hivatkozs"/>
        </w:rPr>
        <w:footnoteReference w:id="52"/>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018A55A"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652" w:name="_w8m7jrrw5g8k" w:colFirst="0" w:colLast="0"/>
      <w:bookmarkStart w:id="653" w:name="_Ref56419954"/>
      <w:bookmarkStart w:id="654" w:name="_Toc149917461"/>
      <w:bookmarkEnd w:id="652"/>
      <w:r w:rsidRPr="00DD7CCF">
        <w:t>Lists</w:t>
      </w:r>
      <w:bookmarkEnd w:id="653"/>
      <w:bookmarkEnd w:id="654"/>
    </w:p>
    <w:p w14:paraId="1EC7478A" w14:textId="38FDCE58"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1721C1">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655" w:name="_4euu8urmvkq9" w:colFirst="0" w:colLast="0"/>
      <w:bookmarkStart w:id="656" w:name="_Ref43988770"/>
      <w:bookmarkStart w:id="657" w:name="_Toc149917462"/>
      <w:bookmarkEnd w:id="655"/>
      <w:r w:rsidRPr="00DD7CCF">
        <w:t xml:space="preserve">Encoding </w:t>
      </w:r>
      <w:r w:rsidR="006733B4" w:rsidRPr="00DD7CCF">
        <w:t>language</w:t>
      </w:r>
      <w:bookmarkEnd w:id="656"/>
      <w:bookmarkEnd w:id="657"/>
    </w:p>
    <w:p w14:paraId="69AD1C10" w14:textId="5E0CA162" w:rsidR="00C02B8C" w:rsidRPr="00DD7CCF" w:rsidRDefault="004D2E67" w:rsidP="00EB2024">
      <w:pPr>
        <w:pStyle w:val="Cmsor3"/>
      </w:pPr>
      <w:bookmarkStart w:id="658" w:name="_wp8hx3ov5ccr" w:colFirst="0" w:colLast="0"/>
      <w:bookmarkStart w:id="659" w:name="_Ref43988969"/>
      <w:bookmarkStart w:id="660" w:name="_Toc149917463"/>
      <w:bookmarkEnd w:id="658"/>
      <w:r w:rsidRPr="00DD7CCF">
        <w:t xml:space="preserve">Tagging language with </w:t>
      </w:r>
      <w:r w:rsidR="008525C6" w:rsidRPr="00B30777">
        <w:rPr>
          <w:rStyle w:val="Codeattribute"/>
        </w:rPr>
        <w:t>@xml:</w:t>
      </w:r>
      <w:r w:rsidRPr="00B30777">
        <w:rPr>
          <w:rStyle w:val="Codeattribute"/>
        </w:rPr>
        <w:t>lang</w:t>
      </w:r>
      <w:bookmarkEnd w:id="659"/>
      <w:bookmarkEnd w:id="660"/>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F47381">
        <w:rPr>
          <w:rStyle w:val="Lbjegyzet-hivatkozs"/>
        </w:rPr>
        <w:footnoteReference w:id="53"/>
      </w:r>
    </w:p>
    <w:p w14:paraId="5F726DDA" w14:textId="242E500B"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F47381">
        <w:rPr>
          <w:rStyle w:val="Lbjegyzet-hivatkozs"/>
        </w:rPr>
        <w:footnoteReference w:id="54"/>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5EBAE1CB"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1721C1">
        <w:t>7.5.5</w:t>
      </w:r>
      <w:r w:rsidR="00DD5901">
        <w:fldChar w:fldCharType="end"/>
      </w:r>
    </w:p>
    <w:p w14:paraId="2FA95BB7" w14:textId="77777777" w:rsidR="00C02B8C" w:rsidRPr="00DD7CCF" w:rsidRDefault="004D2E67" w:rsidP="00EB2024">
      <w:pPr>
        <w:pStyle w:val="Cmsor3"/>
      </w:pPr>
      <w:bookmarkStart w:id="661" w:name="_xs33sh2oghy" w:colFirst="0" w:colLast="0"/>
      <w:bookmarkStart w:id="662" w:name="_Ref43990600"/>
      <w:bookmarkStart w:id="663" w:name="_Toc149917464"/>
      <w:bookmarkEnd w:id="661"/>
      <w:r w:rsidRPr="00DD7CCF">
        <w:t>Tagging language in pre-existing containers</w:t>
      </w:r>
      <w:bookmarkEnd w:id="662"/>
      <w:bookmarkEnd w:id="663"/>
    </w:p>
    <w:p w14:paraId="0F304C68" w14:textId="207AA8F0"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1721C1">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1F7C465B"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1721C1">
        <w:t>7.2</w:t>
      </w:r>
      <w:r w:rsidR="00270CD8">
        <w:fldChar w:fldCharType="end"/>
      </w:r>
      <w:r w:rsidRPr="00DD5901">
        <w:t xml:space="preserve"> for detailed instructions on language encoding within the edition</w:t>
      </w:r>
    </w:p>
    <w:p w14:paraId="06E3AE14" w14:textId="13D092BB"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664" w:name="_6pkkdwn5pxyn" w:colFirst="0" w:colLast="0"/>
      <w:bookmarkStart w:id="665" w:name="_Ref43986658"/>
      <w:bookmarkStart w:id="666" w:name="_Toc149917465"/>
      <w:bookmarkEnd w:id="664"/>
      <w:r w:rsidRPr="00DD7CCF">
        <w:t>Tagging foreign languages outside the edition</w:t>
      </w:r>
      <w:bookmarkEnd w:id="665"/>
      <w:bookmarkEnd w:id="666"/>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7E2C5654"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 xml:space="preserve"> about tagging language within the edition</w:t>
      </w:r>
    </w:p>
    <w:p w14:paraId="0E61A26D" w14:textId="35C62B70"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398A89F"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1721C1">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BD71AED"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1721C1">
        <w:t>10.4.5</w:t>
      </w:r>
      <w:r>
        <w:fldChar w:fldCharType="end"/>
      </w:r>
      <w:r w:rsidRPr="00D3108A">
        <w:t>)</w:t>
      </w:r>
    </w:p>
    <w:p w14:paraId="53D408CF" w14:textId="59472020"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1721C1">
        <w:t>10.3.1</w:t>
      </w:r>
      <w:r>
        <w:fldChar w:fldCharType="end"/>
      </w:r>
    </w:p>
    <w:p w14:paraId="6106CE29" w14:textId="0D8E749A"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1721C1">
        <w:t>7.5.5</w:t>
      </w:r>
      <w:r>
        <w:fldChar w:fldCharType="end"/>
      </w:r>
      <w:r>
        <w:t>) should generally be avoided when citing text in a modern-language context</w:t>
      </w:r>
    </w:p>
    <w:p w14:paraId="3ED49332" w14:textId="2132164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1721C1">
        <w:t>10.1</w:t>
      </w:r>
      <w:r>
        <w:fldChar w:fldCharType="end"/>
      </w:r>
      <w:r>
        <w:t>), then such encoding may also be retained</w:t>
      </w:r>
    </w:p>
    <w:p w14:paraId="59EB29A8" w14:textId="282195D2" w:rsidR="00C02B8C" w:rsidRPr="00DD7CCF" w:rsidRDefault="004D2E67" w:rsidP="00EB2024">
      <w:pPr>
        <w:pStyle w:val="Cmsor2"/>
      </w:pPr>
      <w:bookmarkStart w:id="667" w:name="_yj9mfyez22i9" w:colFirst="0" w:colLast="0"/>
      <w:bookmarkStart w:id="668" w:name="_Toc149917466"/>
      <w:bookmarkEnd w:id="667"/>
      <w:r w:rsidRPr="00DD7CCF">
        <w:t xml:space="preserve">Notes, </w:t>
      </w:r>
      <w:r w:rsidR="006733B4" w:rsidRPr="00DD7CCF">
        <w:t>quotations and references</w:t>
      </w:r>
      <w:bookmarkEnd w:id="668"/>
    </w:p>
    <w:p w14:paraId="2DA9F7C9" w14:textId="178D1B15" w:rsidR="00C02B8C" w:rsidRPr="00DD7CCF" w:rsidRDefault="004D2E67" w:rsidP="00EB2024">
      <w:pPr>
        <w:pStyle w:val="Cmsor3"/>
      </w:pPr>
      <w:bookmarkStart w:id="669" w:name="_awz2oua7qthd" w:colFirst="0" w:colLast="0"/>
      <w:bookmarkStart w:id="670" w:name="_Ref43989684"/>
      <w:bookmarkStart w:id="671" w:name="_Toc149917467"/>
      <w:bookmarkEnd w:id="669"/>
      <w:r w:rsidRPr="00DD7CCF">
        <w:t>Encoding notes</w:t>
      </w:r>
      <w:bookmarkEnd w:id="670"/>
      <w:bookmarkEnd w:id="671"/>
    </w:p>
    <w:p w14:paraId="6C93A71E" w14:textId="46503316" w:rsidR="00C02B8C" w:rsidRPr="00DD7CCF" w:rsidRDefault="0013797B" w:rsidP="00E2714A">
      <w:pPr>
        <w:pStyle w:val="Lista"/>
      </w:pPr>
      <w:r w:rsidRPr="0013797B">
        <w:t>in our project’s XML files, notes may only be used in the following contexts:</w:t>
      </w:r>
    </w:p>
    <w:p w14:paraId="729F49D0" w14:textId="671701A1"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1721C1">
        <w:t>9.4.4</w:t>
      </w:r>
      <w:r>
        <w:fldChar w:fldCharType="end"/>
      </w:r>
      <w:r>
        <w:t>) within the bibliography</w:t>
      </w:r>
    </w:p>
    <w:p w14:paraId="63DFA081" w14:textId="2365012D"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1721C1">
        <w:t>9.1.7</w:t>
      </w:r>
      <w:r>
        <w:fldChar w:fldCharType="end"/>
      </w:r>
      <w:r>
        <w:t>), but not at any other place, for instance within the lemma or a particular reading</w:t>
      </w:r>
    </w:p>
    <w:p w14:paraId="151D5D17" w14:textId="734BD570"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1721C1">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AEF8A71"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Pr="00DD7CCF">
        <w:t>) if the note is by you and/or another project member</w:t>
      </w:r>
    </w:p>
    <w:p w14:paraId="1CE22B10" w14:textId="064F96E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if the note is adopted verbatim from a publication</w:t>
      </w:r>
    </w:p>
    <w:p w14:paraId="2B9ABE6F" w14:textId="774C6E03"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672" w:name="_wsjjvbttqmtg" w:colFirst="0" w:colLast="0"/>
      <w:bookmarkStart w:id="673" w:name="_Toc149917468"/>
      <w:bookmarkEnd w:id="672"/>
      <w:r w:rsidRPr="00DD7CCF">
        <w:t>Encoding titles</w:t>
      </w:r>
      <w:bookmarkEnd w:id="673"/>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198445B7"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1A9F7C5B"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674" w:name="_57tiei7g7b2r" w:colFirst="0" w:colLast="0"/>
      <w:bookmarkStart w:id="675" w:name="_Toc149917469"/>
      <w:bookmarkEnd w:id="674"/>
      <w:r w:rsidRPr="00DD7CCF">
        <w:t>Quotations without an encoded reference</w:t>
      </w:r>
      <w:bookmarkEnd w:id="675"/>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08E44BCC"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p>
    <w:p w14:paraId="73B513BD" w14:textId="636C2C81"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p>
    <w:p w14:paraId="3A3FEF9F" w14:textId="77777777" w:rsidR="00BD4ADC" w:rsidRDefault="00BD4ADC" w:rsidP="00BD4ADC">
      <w:pPr>
        <w:pStyle w:val="Lista"/>
      </w:pPr>
      <w:r>
        <w:t xml:space="preserve">to create a </w:t>
      </w:r>
      <w:r w:rsidRPr="00BD4ADC">
        <w:rPr>
          <w:b/>
          <w:bCs/>
        </w:rPr>
        <w:t>block quote</w:t>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676" w:name="_oux10a9n6xn3" w:colFirst="0" w:colLast="0"/>
      <w:bookmarkStart w:id="677" w:name="_Ref43990078"/>
      <w:bookmarkStart w:id="678" w:name="_Toc149917470"/>
      <w:bookmarkEnd w:id="676"/>
      <w:r w:rsidRPr="00DD7CCF">
        <w:lastRenderedPageBreak/>
        <w:t>Quoting published material</w:t>
      </w:r>
      <w:bookmarkEnd w:id="677"/>
      <w:bookmarkEnd w:id="678"/>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00E2A15B"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to specify the source of the quotation</w:t>
      </w:r>
      <w:r w:rsidRPr="00F47381">
        <w:rPr>
          <w:rStyle w:val="Lbjegyzet-hivatkozs"/>
        </w:rPr>
        <w:footnoteReference w:id="55"/>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679" w:name="_dx7skv6pu8qf" w:colFirst="0" w:colLast="0"/>
      <w:bookmarkStart w:id="680" w:name="_Ref43989849"/>
      <w:bookmarkStart w:id="681" w:name="_Toc149917471"/>
      <w:bookmarkEnd w:id="679"/>
      <w:r w:rsidRPr="00DD7CCF">
        <w:t>Bibliographic citations</w:t>
      </w:r>
      <w:bookmarkEnd w:id="680"/>
      <w:bookmarkEnd w:id="681"/>
    </w:p>
    <w:p w14:paraId="01AEED06" w14:textId="7C6C95A6"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1721C1">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lastRenderedPageBreak/>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numbered paragraphs 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1CD94049"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1297AAA"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wand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lastRenderedPageBreak/>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6BC7967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7646D97B"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928DC15"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A</w:t>
              </w:r>
            </w:fldSimple>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61B45BEF"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B</w:t>
              </w:r>
            </w:fldSimple>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58AD19D"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C</w:t>
              </w:r>
            </w:fldSimple>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0AE28B71" w:rsidR="00E67260" w:rsidRPr="00DD7CCF" w:rsidRDefault="00E67260" w:rsidP="00025303">
            <w:pPr>
              <w:pStyle w:val="Kpalrs"/>
            </w:pPr>
            <w:bookmarkStart w:id="682" w:name="_Ref44079069"/>
            <w:r w:rsidRPr="00DD7CCF">
              <w:t xml:space="preserve">Example </w:t>
            </w:r>
            <w:fldSimple w:instr=" STYLEREF 3 \s ">
              <w:r w:rsidR="001721C1">
                <w:rPr>
                  <w:noProof/>
                </w:rPr>
                <w:t>10.4.5</w:t>
              </w:r>
            </w:fldSimple>
            <w:r w:rsidRPr="00DD7CCF">
              <w:t>.</w:t>
            </w:r>
            <w:fldSimple w:instr=" SEQ Example \* ALPHABETIC \s 3 ">
              <w:r w:rsidR="001721C1">
                <w:rPr>
                  <w:noProof/>
                </w:rPr>
                <w:t>D</w:t>
              </w:r>
            </w:fldSimple>
            <w:bookmarkEnd w:id="682"/>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6ED80F51" w:rsidR="00E67260" w:rsidRPr="00DD7CCF" w:rsidRDefault="00E67260" w:rsidP="00025303">
            <w:pPr>
              <w:pStyle w:val="Kpalrs"/>
            </w:pPr>
            <w:bookmarkStart w:id="683" w:name="_Ref44079082"/>
            <w:r w:rsidRPr="00DD7CCF">
              <w:t xml:space="preserve">Example </w:t>
            </w:r>
            <w:fldSimple w:instr=" STYLEREF 3 \s ">
              <w:r w:rsidR="001721C1">
                <w:rPr>
                  <w:noProof/>
                </w:rPr>
                <w:t>10.4.5</w:t>
              </w:r>
            </w:fldSimple>
            <w:r w:rsidRPr="00DD7CCF">
              <w:t>.</w:t>
            </w:r>
            <w:fldSimple w:instr=" SEQ Example \* ALPHABETIC \s 3 ">
              <w:r w:rsidR="001721C1">
                <w:rPr>
                  <w:noProof/>
                </w:rPr>
                <w:t>E</w:t>
              </w:r>
            </w:fldSimple>
            <w:bookmarkEnd w:id="683"/>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E8C6C12" w:rsidR="00E67260" w:rsidRPr="00DD7CCF" w:rsidRDefault="00E67260" w:rsidP="00025303">
            <w:pPr>
              <w:pStyle w:val="Kpalrs"/>
            </w:pPr>
            <w:bookmarkStart w:id="684" w:name="_Ref44079042"/>
            <w:r w:rsidRPr="00DD7CCF">
              <w:t xml:space="preserve">Example </w:t>
            </w:r>
            <w:fldSimple w:instr=" STYLEREF 3 \s ">
              <w:r w:rsidR="001721C1">
                <w:rPr>
                  <w:noProof/>
                </w:rPr>
                <w:t>10.4.5</w:t>
              </w:r>
            </w:fldSimple>
            <w:r w:rsidRPr="00DD7CCF">
              <w:t>.</w:t>
            </w:r>
            <w:fldSimple w:instr=" SEQ Example \* ALPHABETIC \s 3 ">
              <w:r w:rsidR="001721C1">
                <w:rPr>
                  <w:noProof/>
                </w:rPr>
                <w:t>F</w:t>
              </w:r>
            </w:fldSimple>
            <w:bookmarkEnd w:id="684"/>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lastRenderedPageBreak/>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85" w:name="_7sk1okht0w4v" w:colFirst="0" w:colLast="0"/>
      <w:bookmarkStart w:id="686" w:name="_Ref43988648"/>
      <w:bookmarkEnd w:id="685"/>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36B1849D" w:rsidR="00F04F4C" w:rsidRPr="00DD7CCF" w:rsidRDefault="00F04F4C" w:rsidP="00F04F4C">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G</w:t>
              </w:r>
            </w:fldSimple>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687" w:name="_Ref148531705"/>
      <w:bookmarkStart w:id="688" w:name="_Toc149917472"/>
      <w:r w:rsidRPr="00DD7CCF">
        <w:t>Referring to inscriptions in the DHARMABase</w:t>
      </w:r>
      <w:bookmarkEnd w:id="686"/>
      <w:bookmarkEnd w:id="687"/>
      <w:bookmarkEnd w:id="688"/>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5560B640"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6C6448C7" w:rsidR="00C02B8C" w:rsidRPr="00DD7CCF" w:rsidRDefault="004D2E67" w:rsidP="00EB2024">
      <w:pPr>
        <w:pStyle w:val="Cmsor2"/>
      </w:pPr>
      <w:bookmarkStart w:id="689" w:name="_m34hlz9vjuhp" w:colFirst="0" w:colLast="0"/>
      <w:bookmarkStart w:id="690" w:name="_Toc149917473"/>
      <w:bookmarkEnd w:id="689"/>
      <w:r w:rsidRPr="00DD7CCF">
        <w:t xml:space="preserve">Encoding </w:t>
      </w:r>
      <w:r w:rsidR="006733B4" w:rsidRPr="00DD7CCF">
        <w:t>names</w:t>
      </w:r>
      <w:bookmarkEnd w:id="690"/>
    </w:p>
    <w:p w14:paraId="1F46300B" w14:textId="016C89F8"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1721C1">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5A398366"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1721C1">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691" w:name="_5n8o6akv2b3b" w:colFirst="0" w:colLast="0"/>
      <w:bookmarkStart w:id="692" w:name="_Ref43989951"/>
      <w:bookmarkStart w:id="693" w:name="_Toc149917474"/>
      <w:bookmarkEnd w:id="691"/>
      <w:r w:rsidRPr="00DD7CCF">
        <w:t>Tagging contemporary names</w:t>
      </w:r>
      <w:bookmarkEnd w:id="692"/>
      <w:bookmarkEnd w:id="693"/>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t>the value of this attribute shall be the personal identifier</w:t>
      </w:r>
      <w:r w:rsidRPr="00F47381">
        <w:rPr>
          <w:rStyle w:val="Lbjegyzet-hivatkozs"/>
        </w:rPr>
        <w:footnoteReference w:id="56"/>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221480BC" w:rsidR="00E67260" w:rsidRPr="00DD7CCF" w:rsidRDefault="00E67260" w:rsidP="00025303">
            <w:pPr>
              <w:pStyle w:val="Kpalrs"/>
            </w:pPr>
            <w:r w:rsidRPr="00DD7CCF">
              <w:t xml:space="preserve">Example </w:t>
            </w:r>
            <w:fldSimple w:instr=" STYLEREF 3 \s ">
              <w:r w:rsidR="001721C1">
                <w:rPr>
                  <w:noProof/>
                </w:rPr>
                <w:t>10.5.1</w:t>
              </w:r>
            </w:fldSimple>
            <w:r w:rsidRPr="00DD7CCF">
              <w:t>.</w:t>
            </w:r>
            <w:fldSimple w:instr=" SEQ Example \* ALPHABETIC \s 3 ">
              <w:r w:rsidR="001721C1">
                <w:rPr>
                  <w:noProof/>
                </w:rPr>
                <w:t>A</w:t>
              </w:r>
            </w:fldSimple>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694" w:name="_yz32t9xtry6d" w:colFirst="0" w:colLast="0"/>
      <w:bookmarkStart w:id="695" w:name="_Toc149917475"/>
      <w:bookmarkEnd w:id="694"/>
      <w:r w:rsidRPr="00DD7CCF">
        <w:t xml:space="preserve">Attributes as </w:t>
      </w:r>
      <w:r w:rsidR="006733B4" w:rsidRPr="00DD7CCF">
        <w:t>referencing sy</w:t>
      </w:r>
      <w:r w:rsidRPr="00DD7CCF">
        <w:t>stems</w:t>
      </w:r>
      <w:bookmarkEnd w:id="695"/>
    </w:p>
    <w:p w14:paraId="730E3BCB" w14:textId="3591910A" w:rsidR="008525C6" w:rsidRPr="008525C6" w:rsidRDefault="004D2E67" w:rsidP="00EB2024">
      <w:pPr>
        <w:pStyle w:val="Cmsor3"/>
      </w:pPr>
      <w:bookmarkStart w:id="696" w:name="_g75gsrc5lpm1" w:colFirst="0" w:colLast="0"/>
      <w:bookmarkStart w:id="697" w:name="_Ref43989765"/>
      <w:bookmarkStart w:id="698" w:name="_Toc149917476"/>
      <w:bookmarkEnd w:id="696"/>
      <w:r w:rsidRPr="00DD7CCF">
        <w:t xml:space="preserve">Encoding authorship with </w:t>
      </w:r>
      <w:bookmarkEnd w:id="697"/>
      <w:r w:rsidR="008525C6" w:rsidRPr="008525C6">
        <w:rPr>
          <w:rStyle w:val="Codeattribute"/>
        </w:rPr>
        <w:t>@resp</w:t>
      </w:r>
      <w:bookmarkEnd w:id="698"/>
    </w:p>
    <w:p w14:paraId="0418BF14" w14:textId="73F74413"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1721C1">
        <w:t>10.5.1</w:t>
      </w:r>
      <w:r w:rsidR="0082156E" w:rsidRPr="00DD7CCF">
        <w:fldChar w:fldCharType="end"/>
      </w:r>
      <w:r w:rsidR="0082156E" w:rsidRPr="00DD7CCF">
        <w:t>)</w:t>
      </w:r>
    </w:p>
    <w:p w14:paraId="44671E22" w14:textId="1EBD6970"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2A58A149"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7A2A2F05" w14:textId="47D26A3B"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1721C1">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F47381">
        <w:rPr>
          <w:rStyle w:val="Lbjegyzet-hivatkozs"/>
        </w:rPr>
        <w:footnoteReference w:id="57"/>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699" w:name="_5hzh3m6qj48r" w:colFirst="0" w:colLast="0"/>
      <w:bookmarkStart w:id="700" w:name="_Ref43989551"/>
      <w:bookmarkStart w:id="701" w:name="_Ref44490119"/>
      <w:bookmarkStart w:id="702" w:name="_Toc149917477"/>
      <w:bookmarkEnd w:id="699"/>
      <w:r w:rsidRPr="00DD7CCF">
        <w:t xml:space="preserve">Crediting publications with </w:t>
      </w:r>
      <w:bookmarkEnd w:id="700"/>
      <w:r w:rsidR="008525C6" w:rsidRPr="008525C6">
        <w:rPr>
          <w:rStyle w:val="Codeattribute"/>
        </w:rPr>
        <w:t>@source</w:t>
      </w:r>
      <w:bookmarkEnd w:id="701"/>
      <w:bookmarkEnd w:id="702"/>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0F353840"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w:t>
      </w:r>
    </w:p>
    <w:p w14:paraId="05C28581" w14:textId="433C384E"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w:t>
      </w:r>
    </w:p>
    <w:p w14:paraId="12885AB1" w14:textId="1E2B14C2"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15A8AD86"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1721C1">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703" w:name="_u75429ibco3" w:colFirst="0" w:colLast="0"/>
      <w:bookmarkStart w:id="704" w:name="_Ref44490073"/>
      <w:bookmarkStart w:id="705" w:name="_Toc149917478"/>
      <w:bookmarkEnd w:id="703"/>
      <w:r w:rsidRPr="00DD7CCF">
        <w:lastRenderedPageBreak/>
        <w:t xml:space="preserve">Identifying persons and places with </w:t>
      </w:r>
      <w:r w:rsidR="008525C6" w:rsidRPr="008525C6">
        <w:rPr>
          <w:rStyle w:val="Codeattribute"/>
        </w:rPr>
        <w:t>@key</w:t>
      </w:r>
      <w:bookmarkEnd w:id="704"/>
      <w:bookmarkEnd w:id="705"/>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706" w:name="_ydxlcq8ogmtp" w:colFirst="0" w:colLast="0"/>
      <w:bookmarkStart w:id="707" w:name="_Ref43988993"/>
      <w:bookmarkStart w:id="708" w:name="_Toc149917479"/>
      <w:bookmarkEnd w:id="706"/>
      <w:r w:rsidRPr="00DD7CCF">
        <w:t xml:space="preserve">Identifying elements with </w:t>
      </w:r>
      <w:r w:rsidR="008525C6" w:rsidRPr="00B30777">
        <w:rPr>
          <w:rStyle w:val="Codeattribute"/>
        </w:rPr>
        <w:t>@xml:</w:t>
      </w:r>
      <w:r w:rsidRPr="00B30777">
        <w:rPr>
          <w:rStyle w:val="Codeattribute"/>
        </w:rPr>
        <w:t>id</w:t>
      </w:r>
      <w:bookmarkEnd w:id="707"/>
      <w:bookmarkEnd w:id="708"/>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709" w:name="_ulwrsat15v9f" w:colFirst="0" w:colLast="0"/>
      <w:bookmarkStart w:id="710" w:name="_Toc149917480"/>
      <w:bookmarkEnd w:id="709"/>
      <w:r w:rsidRPr="00DD7CCF">
        <w:t xml:space="preserve">Punctuation and </w:t>
      </w:r>
      <w:r w:rsidR="006733B4" w:rsidRPr="00DD7CCF">
        <w:t>style in modern languages</w:t>
      </w:r>
      <w:bookmarkEnd w:id="710"/>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711" w:name="_k9hfjcx1f0k3" w:colFirst="0" w:colLast="0"/>
      <w:bookmarkStart w:id="712" w:name="_Ref43978719"/>
      <w:bookmarkStart w:id="713" w:name="_Toc149917481"/>
      <w:bookmarkEnd w:id="711"/>
      <w:r w:rsidRPr="00DD7CCF">
        <w:lastRenderedPageBreak/>
        <w:t>The TEI Header</w:t>
      </w:r>
      <w:bookmarkEnd w:id="712"/>
      <w:bookmarkEnd w:id="713"/>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F47381">
        <w:rPr>
          <w:rStyle w:val="Lbjegyzet-hivatkozs"/>
        </w:rPr>
        <w:footnoteReference w:id="58"/>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714" w:name="_23j65vxuxzj5" w:colFirst="0" w:colLast="0"/>
      <w:bookmarkStart w:id="715" w:name="_Toc149917482"/>
      <w:bookmarkEnd w:id="714"/>
      <w:r w:rsidRPr="00DD7CCF">
        <w:t xml:space="preserve">Describing the XML </w:t>
      </w:r>
      <w:r w:rsidR="006733B4" w:rsidRPr="00DD7CCF">
        <w:t>document</w:t>
      </w:r>
      <w:bookmarkEnd w:id="715"/>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716" w:name="_2jfs86ft37ax" w:colFirst="0" w:colLast="0"/>
      <w:bookmarkStart w:id="717" w:name="_Toc149917483"/>
      <w:bookmarkEnd w:id="716"/>
      <w:r w:rsidRPr="00DD7CCF">
        <w:t>The title</w:t>
      </w:r>
      <w:bookmarkEnd w:id="717"/>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70AEC35F"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1721C1">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718" w:name="_r3zbaj6a07eq" w:colFirst="0" w:colLast="0"/>
      <w:bookmarkStart w:id="719" w:name="_Ref43990001"/>
      <w:bookmarkStart w:id="720" w:name="_Toc149917484"/>
      <w:bookmarkEnd w:id="718"/>
      <w:r w:rsidRPr="00DD7CCF">
        <w:t>The responsibility statement</w:t>
      </w:r>
      <w:bookmarkEnd w:id="719"/>
      <w:bookmarkEnd w:id="720"/>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A2087CB"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1721C1">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F47381">
        <w:rPr>
          <w:rStyle w:val="Lbjegyzet-hivatkozs"/>
        </w:rPr>
        <w:footnoteReference w:id="59"/>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48400308" w:rsidR="00E67260" w:rsidRPr="00DD7CCF" w:rsidRDefault="00E67260" w:rsidP="00025303">
            <w:pPr>
              <w:pStyle w:val="Kpalrs"/>
            </w:pPr>
            <w:r w:rsidRPr="00DD7CCF">
              <w:lastRenderedPageBreak/>
              <w:t xml:space="preserve">Example </w:t>
            </w:r>
            <w:fldSimple w:instr=" STYLEREF 3 \s ">
              <w:r w:rsidR="001721C1">
                <w:rPr>
                  <w:noProof/>
                </w:rPr>
                <w:t>11.1.2</w:t>
              </w:r>
            </w:fldSimple>
            <w:r w:rsidRPr="00DD7CCF">
              <w:t>.</w:t>
            </w:r>
            <w:fldSimple w:instr=" SEQ Example \* ALPHABETIC \s 3 ">
              <w:r w:rsidR="001721C1">
                <w:rPr>
                  <w:noProof/>
                </w:rPr>
                <w:t>A</w:t>
              </w:r>
            </w:fldSimple>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721" w:name="_vner4ocywhk7" w:colFirst="0" w:colLast="0"/>
      <w:bookmarkStart w:id="722" w:name="_Toc149917485"/>
      <w:bookmarkEnd w:id="721"/>
      <w:r w:rsidRPr="00DD7CCF">
        <w:t>The publication statement</w:t>
      </w:r>
      <w:bookmarkEnd w:id="722"/>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02C83092" w:rsidR="00E67260" w:rsidRPr="00DD7CCF" w:rsidRDefault="00E67260" w:rsidP="00025303">
            <w:pPr>
              <w:pStyle w:val="Kpalrs"/>
            </w:pPr>
            <w:r w:rsidRPr="00DD7CCF">
              <w:t xml:space="preserve">Example </w:t>
            </w:r>
            <w:fldSimple w:instr=" STYLEREF 3 \s ">
              <w:r w:rsidR="001721C1">
                <w:rPr>
                  <w:noProof/>
                </w:rPr>
                <w:t>11.1.3</w:t>
              </w:r>
            </w:fldSimple>
            <w:r w:rsidRPr="00DD7CCF">
              <w:t>.</w:t>
            </w:r>
            <w:fldSimple w:instr=" SEQ Example \* ALPHABETIC \s 3 ">
              <w:r w:rsidR="001721C1">
                <w:rPr>
                  <w:noProof/>
                </w:rPr>
                <w:t>A</w:t>
              </w:r>
            </w:fldSimple>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723" w:name="_hettlvg4peby" w:colFirst="0" w:colLast="0"/>
      <w:bookmarkStart w:id="724" w:name="_Ref43978731"/>
      <w:bookmarkStart w:id="725" w:name="_Toc149917486"/>
      <w:bookmarkEnd w:id="723"/>
      <w:r w:rsidRPr="00DD7CCF">
        <w:t xml:space="preserve">Describing the </w:t>
      </w:r>
      <w:r w:rsidR="006733B4" w:rsidRPr="00DD7CCF">
        <w:t>original document</w:t>
      </w:r>
      <w:bookmarkEnd w:id="724"/>
      <w:bookmarkEnd w:id="725"/>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726" w:name="_l88w6yddwwcn" w:colFirst="0" w:colLast="0"/>
      <w:bookmarkStart w:id="727" w:name="_Ref43987455"/>
      <w:bookmarkStart w:id="728" w:name="_Toc149917487"/>
      <w:bookmarkEnd w:id="726"/>
      <w:r w:rsidRPr="00DD7CCF">
        <w:lastRenderedPageBreak/>
        <w:t xml:space="preserve">The </w:t>
      </w:r>
      <w:r w:rsidR="00547689">
        <w:t>h</w:t>
      </w:r>
      <w:r w:rsidRPr="00DD7CCF">
        <w:t xml:space="preserve">and </w:t>
      </w:r>
      <w:r w:rsidR="00547689">
        <w:t>d</w:t>
      </w:r>
      <w:r w:rsidRPr="00DD7CCF">
        <w:t>escription</w:t>
      </w:r>
      <w:bookmarkEnd w:id="727"/>
      <w:bookmarkEnd w:id="728"/>
    </w:p>
    <w:p w14:paraId="52650714" w14:textId="77777777" w:rsidR="00C02B8C" w:rsidRPr="00DD7CCF" w:rsidRDefault="004D2E67" w:rsidP="00E2714A">
      <w:pPr>
        <w:pStyle w:val="Lista"/>
      </w:pPr>
      <w:commentRangeStart w:id="729"/>
      <w:r w:rsidRPr="00DD7CCF">
        <w:t xml:space="preserve">basic designations of script names </w:t>
      </w:r>
      <w:commentRangeEnd w:id="729"/>
      <w:r w:rsidR="00A61239">
        <w:rPr>
          <w:rStyle w:val="Jegyzethivatkozs"/>
          <w:rFonts w:cs="Mangal"/>
        </w:rPr>
        <w:commentReference w:id="729"/>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635FEC7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6C8DBC4C"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33D19BB1"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F1F234D" w14:textId="2337A850" w:rsidR="00C02B8C" w:rsidRPr="00DD7CCF" w:rsidRDefault="004D2E67" w:rsidP="00EB2024">
      <w:pPr>
        <w:pStyle w:val="Cmsor2"/>
      </w:pPr>
      <w:bookmarkStart w:id="730" w:name="_wnsvz48xieus" w:colFirst="0" w:colLast="0"/>
      <w:bookmarkStart w:id="731" w:name="_Toc149917488"/>
      <w:bookmarkEnd w:id="730"/>
      <w:r w:rsidRPr="00DD7CCF">
        <w:t xml:space="preserve">Keeping </w:t>
      </w:r>
      <w:r w:rsidR="006733B4" w:rsidRPr="00DD7CCF">
        <w:t>track of file history</w:t>
      </w:r>
      <w:bookmarkEnd w:id="731"/>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F47381">
        <w:rPr>
          <w:rStyle w:val="Lbjegyzet-hivatkozs"/>
        </w:rPr>
        <w:footnoteReference w:id="60"/>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7321864" w:rsidR="00E67260" w:rsidRPr="00DD7CCF" w:rsidRDefault="00E67260" w:rsidP="00025303">
            <w:pPr>
              <w:pStyle w:val="Kpalrs"/>
            </w:pPr>
            <w:r w:rsidRPr="00DD7CCF">
              <w:t xml:space="preserve">Example </w:t>
            </w:r>
            <w:fldSimple w:instr=" STYLEREF 3 \s ">
              <w:r w:rsidR="001721C1">
                <w:rPr>
                  <w:noProof/>
                </w:rPr>
                <w:t>11.2.1</w:t>
              </w:r>
            </w:fldSimple>
            <w:r w:rsidRPr="00DD7CCF">
              <w:t>.</w:t>
            </w:r>
            <w:fldSimple w:instr=" SEQ Example \* ALPHABETIC \s 3 ">
              <w:r w:rsidR="001721C1">
                <w:rPr>
                  <w:noProof/>
                </w:rPr>
                <w:t>A</w:t>
              </w:r>
            </w:fldSimple>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32" w:name="_m394n9pgjwwz" w:colFirst="0" w:colLast="0"/>
      <w:bookmarkEnd w:id="732"/>
      <w:r w:rsidRPr="00DD7CCF">
        <w:lastRenderedPageBreak/>
        <w:t>Appendices</w:t>
      </w:r>
    </w:p>
    <w:p w14:paraId="73F64D53" w14:textId="46A1AD78" w:rsidR="00C02B8C" w:rsidRPr="00DD7CCF" w:rsidRDefault="004D2E67">
      <w:pPr>
        <w:pStyle w:val="Cmsor1"/>
        <w:numPr>
          <w:ilvl w:val="0"/>
          <w:numId w:val="7"/>
        </w:numPr>
      </w:pPr>
      <w:bookmarkStart w:id="733" w:name="_qidxc825gutk" w:colFirst="0" w:colLast="0"/>
      <w:bookmarkStart w:id="734" w:name="_Toc149917489"/>
      <w:bookmarkEnd w:id="733"/>
      <w:r w:rsidRPr="00DD7CCF">
        <w:lastRenderedPageBreak/>
        <w:t xml:space="preserve">Converting CII/EI </w:t>
      </w:r>
      <w:r w:rsidR="006733B4" w:rsidRPr="00DD7CCF">
        <w:t xml:space="preserve">markup conventions </w:t>
      </w:r>
      <w:r w:rsidRPr="00DD7CCF">
        <w:t>to EpiDoc</w:t>
      </w:r>
      <w:bookmarkEnd w:id="734"/>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4E9F4933"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F47381">
        <w:rPr>
          <w:rStyle w:val="Lbjegyzet-hivatkozs"/>
        </w:rPr>
        <w:footnoteReference w:id="61"/>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29E5015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5090664"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EB10933"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w:t>
      </w:r>
    </w:p>
    <w:p w14:paraId="1C6A2AAC" w14:textId="6BC10E8A"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1721C1">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07EEE19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6396A8D"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2EF6D55D"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1721C1">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72541E59"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p>
    <w:p w14:paraId="44A2C641" w14:textId="1B26F6D9"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1721C1">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5349E0F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20196DBF"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735" w:name="_qgilsms4nw42" w:colFirst="0" w:colLast="0"/>
      <w:bookmarkStart w:id="736" w:name="_Ref43980968"/>
      <w:bookmarkStart w:id="737" w:name="_Toc149917490"/>
      <w:bookmarkEnd w:id="735"/>
      <w:r w:rsidRPr="00DD7CCF">
        <w:lastRenderedPageBreak/>
        <w:t xml:space="preserve">Metre </w:t>
      </w:r>
      <w:r w:rsidRPr="00E24F87">
        <w:rPr>
          <w:noProof/>
        </w:rPr>
        <w:t>(</w:t>
      </w:r>
      <w:r w:rsidR="006733B4" w:rsidRPr="00DD7CCF">
        <w:t>prosody</w:t>
      </w:r>
      <w:r w:rsidRPr="00DD7CCF">
        <w:t>)</w:t>
      </w:r>
      <w:bookmarkEnd w:id="736"/>
      <w:bookmarkEnd w:id="737"/>
    </w:p>
    <w:p w14:paraId="157813F4" w14:textId="77777777" w:rsidR="00A15C19" w:rsidRDefault="00A15C19" w:rsidP="00A15C19">
      <w:bookmarkStart w:id="738" w:name="_3ig9fb4xl00q" w:colFirst="0" w:colLast="0"/>
      <w:bookmarkStart w:id="739" w:name="_Toc149917491"/>
      <w:bookmarkEnd w:id="738"/>
      <w:r>
        <w:t>This appendix will be deprecated in a future edition of the EGD. Its place will be taken over by the Prosodic Patterns xml file (https://github.com/erc-dharma/project-documentation/blob/master/DHARMA_prosodicPatterns_v01.xml) which can be displayed in a human-friendly way at https://erc-dharma.github.io/output-prosody/display-prosody.html</w:t>
      </w:r>
    </w:p>
    <w:p w14:paraId="76E303D3" w14:textId="3AA234C8" w:rsidR="00A15C19" w:rsidRDefault="00A15C19" w:rsidP="00A15C19">
      <w:r>
        <w:t>and will be documented and discussed in the Prosody and Verse Forms Guide (https://docs.google.com/document/d/16AZYeI_OyfUgtLhXpFG_-UloPlzv1p9wMykBrklKyHE/edit?usp=sharing), currently a raw draft.</w:t>
      </w:r>
    </w:p>
    <w:p w14:paraId="301D3376" w14:textId="6CFB11B3" w:rsidR="00C02B8C" w:rsidRPr="00DD7CCF" w:rsidRDefault="004D2E67">
      <w:pPr>
        <w:pStyle w:val="Cmsor2"/>
        <w:numPr>
          <w:ilvl w:val="1"/>
          <w:numId w:val="7"/>
        </w:numPr>
      </w:pPr>
      <w:r w:rsidRPr="00DD7CCF">
        <w:t>Looking up Sanskrit metres</w:t>
      </w:r>
      <w:bookmarkEnd w:id="739"/>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864A81A" w:rsidR="00C02B8C" w:rsidRPr="00DD7CCF" w:rsidRDefault="00000000" w:rsidP="006436FD">
      <w:pPr>
        <w:pStyle w:val="Lista2"/>
      </w:pPr>
      <w:hyperlink r:id="rId62">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0D4919AB" w:rsidR="00C02B8C" w:rsidRDefault="00000000" w:rsidP="006436FD">
      <w:pPr>
        <w:pStyle w:val="Lista2"/>
      </w:pPr>
      <w:hyperlink r:id="rId63"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3D913283" w:rsidR="00A23873" w:rsidRPr="00DD7CCF" w:rsidRDefault="00000000" w:rsidP="006436FD">
      <w:pPr>
        <w:pStyle w:val="Lista2"/>
      </w:pPr>
      <w:hyperlink r:id="rId64" w:history="1">
        <w:r w:rsidR="00F16CE9"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740" w:name="_orz8fxvyzur0" w:colFirst="0" w:colLast="0"/>
      <w:bookmarkStart w:id="741" w:name="_Toc149917492"/>
      <w:bookmarkEnd w:id="740"/>
      <w:r w:rsidRPr="00DD7CCF">
        <w:t>Syllable length</w:t>
      </w:r>
      <w:bookmarkEnd w:id="741"/>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3EE6D6AA"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E900F6F"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5BD0E46F"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57ED9A90" w14:textId="77777777" w:rsidR="00C02B8C" w:rsidRPr="00DD7CCF" w:rsidRDefault="004D2E67">
      <w:pPr>
        <w:pStyle w:val="Cmsor2"/>
        <w:numPr>
          <w:ilvl w:val="1"/>
          <w:numId w:val="7"/>
        </w:numPr>
      </w:pPr>
      <w:bookmarkStart w:id="742" w:name="_uiwqp6i2kceu" w:colFirst="0" w:colLast="0"/>
      <w:bookmarkStart w:id="743" w:name="_Ref43991811"/>
      <w:bookmarkStart w:id="744" w:name="_Toc149917493"/>
      <w:bookmarkEnd w:id="742"/>
      <w:r w:rsidRPr="00DD7CCF">
        <w:t>Prosodic code</w:t>
      </w:r>
      <w:bookmarkEnd w:id="743"/>
      <w:bookmarkEnd w:id="744"/>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43FD8519"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Pr="00DD7CCF">
        <w:t>)</w:t>
      </w:r>
    </w:p>
    <w:p w14:paraId="7676B26A" w14:textId="73AFE337"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w:t>
      </w:r>
    </w:p>
    <w:p w14:paraId="42A78837" w14:textId="24ACE976"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r w:rsidRPr="00836F9C">
        <w:rPr>
          <w:rStyle w:val="Codetext"/>
        </w:rPr>
        <w:t xml:space="preserve">yo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lastRenderedPageBreak/>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252E5DDE" w:rsidR="00177FFC" w:rsidRDefault="00177FFC" w:rsidP="006436FD">
      <w:pPr>
        <w:pStyle w:val="Kpalrs"/>
      </w:pPr>
      <w:bookmarkStart w:id="745" w:name="_Ref44134408"/>
      <w:bookmarkStart w:id="746" w:name="_Ref48034861"/>
      <w:r>
        <w:t xml:space="preserve">Table </w:t>
      </w:r>
      <w:fldSimple w:instr=" SEQ Table \* ARABIC ">
        <w:r w:rsidR="001721C1">
          <w:rPr>
            <w:noProof/>
          </w:rPr>
          <w:t>2</w:t>
        </w:r>
      </w:fldSimple>
      <w:bookmarkEnd w:id="745"/>
      <w:r>
        <w:t>. Prosodic notation</w:t>
      </w:r>
      <w:bookmarkEnd w:id="746"/>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F47381">
              <w:rPr>
                <w:rStyle w:val="Lbjegyzet-hivatkozs"/>
              </w:rPr>
              <w:footnoteReference w:id="62"/>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F47381">
              <w:rPr>
                <w:rStyle w:val="Lbjegyzet-hivatkozs"/>
              </w:rPr>
              <w:footnoteReference w:id="63"/>
            </w:r>
          </w:p>
        </w:tc>
      </w:tr>
    </w:tbl>
    <w:p w14:paraId="144EFB3F" w14:textId="50CBA417" w:rsidR="00C02B8C" w:rsidRDefault="004D2E67">
      <w:pPr>
        <w:pStyle w:val="Cmsor2"/>
        <w:numPr>
          <w:ilvl w:val="1"/>
          <w:numId w:val="7"/>
        </w:numPr>
      </w:pPr>
      <w:bookmarkStart w:id="747" w:name="_g11y2ljnx9av" w:colFirst="0" w:colLast="0"/>
      <w:bookmarkStart w:id="748" w:name="_Toc149917494"/>
      <w:bookmarkEnd w:id="747"/>
      <w:r w:rsidRPr="00DD7CCF">
        <w:t>Sanskrit</w:t>
      </w:r>
      <w:r w:rsidR="006436FD">
        <w:t>, Prakrit and Sanskrit-</w:t>
      </w:r>
      <w:r w:rsidR="006733B4">
        <w:t>based</w:t>
      </w:r>
      <w:r w:rsidR="006733B4" w:rsidRPr="00DD7CCF">
        <w:t xml:space="preserve"> </w:t>
      </w:r>
      <w:r w:rsidRPr="00DD7CCF">
        <w:t>metres</w:t>
      </w:r>
      <w:bookmarkEnd w:id="748"/>
    </w:p>
    <w:p w14:paraId="605C038A" w14:textId="7EF1EB85" w:rsidR="006436FD" w:rsidRPr="006436FD" w:rsidRDefault="006436FD">
      <w:pPr>
        <w:pStyle w:val="Cmsor3"/>
        <w:numPr>
          <w:ilvl w:val="2"/>
          <w:numId w:val="7"/>
        </w:numPr>
      </w:pPr>
      <w:bookmarkStart w:id="749" w:name="_Ref48034402"/>
      <w:bookmarkStart w:id="750" w:name="_Toc149917495"/>
      <w:r>
        <w:t>Syllabic metres (</w:t>
      </w:r>
      <w:r>
        <w:rPr>
          <w:rStyle w:val="Foreign"/>
        </w:rPr>
        <w:t>varṇav</w:t>
      </w:r>
      <w:r w:rsidRPr="00DD7CCF">
        <w:rPr>
          <w:rStyle w:val="Foreign"/>
        </w:rPr>
        <w:t>r̥tta</w:t>
      </w:r>
      <w:r>
        <w:t>)</w:t>
      </w:r>
      <w:bookmarkEnd w:id="749"/>
      <w:bookmarkEnd w:id="750"/>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4748B529"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1721C1">
        <w:rPr>
          <w:noProof/>
        </w:rPr>
        <w:t>151</w:t>
      </w:r>
      <w:r w:rsidR="006E2C5C" w:rsidRPr="00DD7CCF">
        <w:fldChar w:fldCharType="end"/>
      </w:r>
      <w:r w:rsidR="006E2C5C" w:rsidRPr="00DD7CCF">
        <w:t xml:space="preserve"> </w:t>
      </w:r>
      <w:r w:rsidRPr="00DD7CCF">
        <w:t>above</w:t>
      </w:r>
    </w:p>
    <w:p w14:paraId="244DC2D1" w14:textId="72ED874E"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563783E5" w14:textId="7762B7C8" w:rsidR="00263A70" w:rsidRPr="00DD7CCF" w:rsidRDefault="00177FFC" w:rsidP="006436FD">
      <w:pPr>
        <w:pStyle w:val="Kpalrs"/>
      </w:pPr>
      <w:bookmarkStart w:id="751" w:name="_Ref44134196"/>
      <w:bookmarkStart w:id="752" w:name="_Ref48035097"/>
      <w:r>
        <w:t xml:space="preserve">Table </w:t>
      </w:r>
      <w:fldSimple w:instr=" SEQ Table \* ARABIC ">
        <w:r w:rsidR="001721C1">
          <w:rPr>
            <w:noProof/>
          </w:rPr>
          <w:t>3</w:t>
        </w:r>
      </w:fldSimple>
      <w:bookmarkEnd w:id="751"/>
      <w:r>
        <w:t>. Sanskrit syllabic metres</w:t>
      </w:r>
      <w:bookmarkEnd w:id="752"/>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F47381">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F47381">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F47381">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F47381">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F47381">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F47381">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F47381">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F47381">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F47381">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F47381">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F47381">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F47381">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F47381">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F47381">
              <w:rPr>
                <w:rStyle w:val="Lbjegyzet-hivatkozs"/>
              </w:rPr>
              <w:footnoteReference w:id="77"/>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F47381">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F47381">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F47381">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F47381">
              <w:rPr>
                <w:rStyle w:val="Lbjegyzet-hivatkozs"/>
              </w:rPr>
              <w:footnoteReference w:id="81"/>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F47381">
              <w:rPr>
                <w:rStyle w:val="Lbjegyzet-hivatkozs"/>
              </w:rPr>
              <w:footnoteReference w:id="8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753" w:name="_2qn1tcnogd7u" w:colFirst="0" w:colLast="0"/>
      <w:bookmarkStart w:id="754" w:name="_Ref56418748"/>
      <w:bookmarkStart w:id="755" w:name="_Toc149917496"/>
      <w:bookmarkStart w:id="756" w:name="_Ref43991783"/>
      <w:bookmarkEnd w:id="753"/>
      <w:r>
        <w:t>M</w:t>
      </w:r>
      <w:r w:rsidRPr="00DD7CCF">
        <w:t>oraic metres</w:t>
      </w:r>
      <w:bookmarkEnd w:id="754"/>
      <w:bookmarkEnd w:id="755"/>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1DF9126C"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1721C1">
        <w:t xml:space="preserve">Table </w:t>
      </w:r>
      <w:r w:rsidR="001721C1">
        <w:rPr>
          <w:noProof/>
        </w:rPr>
        <w:t>5</w:t>
      </w:r>
      <w:r w:rsidR="009633E9">
        <w:fldChar w:fldCharType="end"/>
      </w:r>
      <w:r w:rsidR="009633E9" w:rsidRPr="00DD7CCF">
        <w:t xml:space="preserve"> below</w:t>
      </w:r>
    </w:p>
    <w:p w14:paraId="7D24F394" w14:textId="5F2DBCAE"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1721C1">
        <w:t xml:space="preserve">Table </w:t>
      </w:r>
      <w:r w:rsidR="001721C1">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1B97D89"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08E3E88" w14:textId="764F3A1B"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1721C1">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044E3924"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1721C1">
        <w:t xml:space="preserve">Table </w:t>
      </w:r>
      <w:r w:rsidR="001721C1">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6FC3893B"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1721C1">
        <w:t xml:space="preserve">Table </w:t>
      </w:r>
      <w:r w:rsidR="001721C1">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5927B6BD" w:rsidR="006024F5" w:rsidRPr="00DD7CCF" w:rsidRDefault="006024F5" w:rsidP="006024F5">
      <w:pPr>
        <w:pStyle w:val="Lista"/>
      </w:pPr>
      <w:r w:rsidRPr="00DD7CCF">
        <w:lastRenderedPageBreak/>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1721C1">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62919A0" w14:textId="2F4BD110"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1721C1">
        <w:t xml:space="preserve">Table </w:t>
      </w:r>
      <w:r w:rsidR="001721C1">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2486F4FF" w:rsidR="006436FD" w:rsidRDefault="006436FD" w:rsidP="006436FD">
      <w:pPr>
        <w:pStyle w:val="Kpalrs"/>
      </w:pPr>
      <w:bookmarkStart w:id="757" w:name="_Ref48034870"/>
      <w:r>
        <w:t xml:space="preserve">Table </w:t>
      </w:r>
      <w:fldSimple w:instr=" SEQ Table \* ARABIC ">
        <w:r w:rsidR="001721C1">
          <w:rPr>
            <w:noProof/>
          </w:rPr>
          <w:t>4</w:t>
        </w:r>
      </w:fldSimple>
      <w:bookmarkEnd w:id="757"/>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349F15F4"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1721C1">
              <w:t xml:space="preserve">Table </w:t>
            </w:r>
            <w:r w:rsidR="001721C1">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58" w:name="_Ref44134646"/>
    </w:p>
    <w:p w14:paraId="4380A4AD" w14:textId="4E15F2B3" w:rsidR="006436FD" w:rsidRDefault="006436FD" w:rsidP="006436FD">
      <w:pPr>
        <w:pStyle w:val="Kpalrs"/>
      </w:pPr>
      <w:bookmarkStart w:id="759" w:name="_Ref48034862"/>
      <w:r>
        <w:t xml:space="preserve">Table </w:t>
      </w:r>
      <w:fldSimple w:instr=" SEQ Table \* ARABIC ">
        <w:r w:rsidR="001721C1">
          <w:rPr>
            <w:noProof/>
          </w:rPr>
          <w:t>5</w:t>
        </w:r>
      </w:fldSimple>
      <w:bookmarkEnd w:id="758"/>
      <w:bookmarkEnd w:id="759"/>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lastRenderedPageBreak/>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760" w:name="_Ref48034509"/>
      <w:bookmarkStart w:id="761" w:name="_Toc149917497"/>
      <w:r>
        <w:rPr>
          <w:rStyle w:val="Foreign"/>
        </w:rPr>
        <w:t>A</w:t>
      </w:r>
      <w:r w:rsidR="004D2E67" w:rsidRPr="00ED5C86">
        <w:rPr>
          <w:rStyle w:val="Foreign"/>
        </w:rPr>
        <w:t>nuṣṭubh</w:t>
      </w:r>
      <w:bookmarkEnd w:id="756"/>
      <w:r w:rsidR="00991C8A">
        <w:t xml:space="preserve"> details</w:t>
      </w:r>
      <w:bookmarkEnd w:id="760"/>
      <w:bookmarkEnd w:id="761"/>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2A8637CD"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1721C1">
        <w:t xml:space="preserve">Table </w:t>
      </w:r>
      <w:r w:rsidR="001721C1">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5D05A99A"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1721C1" w:rsidRPr="00ED5C86">
        <w:t xml:space="preserve">Table </w:t>
      </w:r>
      <w:r w:rsidR="001721C1">
        <w:rPr>
          <w:noProof/>
        </w:rPr>
        <w:t>6</w:t>
      </w:r>
      <w:r w:rsidR="004C2A93">
        <w:fldChar w:fldCharType="end"/>
      </w:r>
      <w:r w:rsidR="004C2A93">
        <w:t xml:space="preserve"> </w:t>
      </w:r>
      <w:r w:rsidRPr="00DD7CCF">
        <w:t>below</w:t>
      </w:r>
    </w:p>
    <w:p w14:paraId="3F498E04" w14:textId="1ECA0A96"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3D9F36B" w14:textId="15B9B2A3"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1721C1" w:rsidRPr="00ED5C86">
        <w:t xml:space="preserve">Table </w:t>
      </w:r>
      <w:r w:rsidR="001721C1">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1721C1">
        <w:t>2.3.5</w:t>
      </w:r>
      <w:r w:rsidR="002F2410" w:rsidRPr="00DD7CCF">
        <w:fldChar w:fldCharType="end"/>
      </w:r>
      <w:r w:rsidRPr="00DD7CCF">
        <w:t>)</w:t>
      </w:r>
    </w:p>
    <w:p w14:paraId="5B5BF9AE" w14:textId="7B2E992F" w:rsidR="00177FFC" w:rsidRDefault="00177FFC" w:rsidP="006436FD">
      <w:pPr>
        <w:pStyle w:val="Kpalrs"/>
      </w:pPr>
      <w:bookmarkStart w:id="762" w:name="_Ref44134600"/>
      <w:r w:rsidRPr="00ED5C86">
        <w:t xml:space="preserve">Table </w:t>
      </w:r>
      <w:fldSimple w:instr=" SEQ Table \* ARABIC ">
        <w:r w:rsidR="001721C1">
          <w:rPr>
            <w:noProof/>
          </w:rPr>
          <w:t>6</w:t>
        </w:r>
      </w:fldSimple>
      <w:bookmarkEnd w:id="762"/>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501CC1E2" w:rsidR="00177FFC" w:rsidRDefault="00177FFC" w:rsidP="006436FD">
      <w:pPr>
        <w:pStyle w:val="Kpalrs"/>
      </w:pPr>
      <w:bookmarkStart w:id="763" w:name="_Ref48034860"/>
      <w:bookmarkStart w:id="764" w:name="_Ref48034859"/>
      <w:r w:rsidRPr="00ED5C86">
        <w:t xml:space="preserve">Table </w:t>
      </w:r>
      <w:fldSimple w:instr=" SEQ Table \* ARABIC ">
        <w:r w:rsidR="001721C1">
          <w:rPr>
            <w:noProof/>
          </w:rPr>
          <w:t>7</w:t>
        </w:r>
      </w:fldSimple>
      <w:bookmarkEnd w:id="763"/>
      <w:r w:rsidRPr="00ED5C86">
        <w:t xml:space="preserve">. Recognised </w:t>
      </w:r>
      <w:r w:rsidRPr="00ED5C86">
        <w:rPr>
          <w:rStyle w:val="Foreign"/>
        </w:rPr>
        <w:t>vipulā anuṣṭubh</w:t>
      </w:r>
      <w:r w:rsidRPr="00ED5C86">
        <w:t xml:space="preserve"> patterns (even lines only)</w:t>
      </w:r>
      <w:bookmarkEnd w:id="764"/>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765" w:name="_n2qlg5gxi1qw" w:colFirst="0" w:colLast="0"/>
      <w:bookmarkStart w:id="766" w:name="_Ref43991920"/>
      <w:bookmarkStart w:id="767" w:name="_Toc149917498"/>
      <w:bookmarkEnd w:id="765"/>
      <w:r>
        <w:t>T</w:t>
      </w:r>
      <w:r w:rsidR="004D2E67" w:rsidRPr="00DD7CCF">
        <w:t xml:space="preserve">he </w:t>
      </w:r>
      <w:r w:rsidR="004D2E67" w:rsidRPr="00ED5C86">
        <w:rPr>
          <w:rStyle w:val="Foreign"/>
        </w:rPr>
        <w:t>upajāti</w:t>
      </w:r>
      <w:r w:rsidR="004D2E67" w:rsidRPr="00DD7CCF">
        <w:t xml:space="preserve"> family</w:t>
      </w:r>
      <w:bookmarkEnd w:id="766"/>
      <w:bookmarkEnd w:id="767"/>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lastRenderedPageBreak/>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768" w:name="_n8vla59yhjha" w:colFirst="0" w:colLast="0"/>
      <w:bookmarkStart w:id="769" w:name="_Ref43991854"/>
      <w:bookmarkStart w:id="770" w:name="_Toc149917499"/>
      <w:bookmarkEnd w:id="768"/>
      <w:r>
        <w:t>T</w:t>
      </w:r>
      <w:r w:rsidR="004D2E67" w:rsidRPr="00DD7CCF">
        <w:t xml:space="preserve">he </w:t>
      </w:r>
      <w:r w:rsidR="004D2E67" w:rsidRPr="00ED5C86">
        <w:rPr>
          <w:rStyle w:val="Foreign"/>
        </w:rPr>
        <w:t>vaitālīya</w:t>
      </w:r>
      <w:r w:rsidR="004D2E67" w:rsidRPr="00DD7CCF">
        <w:t xml:space="preserve"> family</w:t>
      </w:r>
      <w:bookmarkEnd w:id="769"/>
      <w:bookmarkEnd w:id="770"/>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71A8E393"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771" w:name="_4rj5tl9kxhaa" w:colFirst="0" w:colLast="0"/>
      <w:bookmarkStart w:id="772" w:name="_Ref43991879"/>
      <w:bookmarkStart w:id="773" w:name="_Toc149917500"/>
      <w:bookmarkEnd w:id="771"/>
      <w:r w:rsidRPr="00DD7CCF">
        <w:t>Vedic trimeter</w:t>
      </w:r>
      <w:bookmarkEnd w:id="772"/>
      <w:bookmarkEnd w:id="773"/>
    </w:p>
    <w:p w14:paraId="2EBBE361" w14:textId="39451EC3"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lastRenderedPageBreak/>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74" w:name="_uk4ukgks9biu" w:colFirst="0" w:colLast="0"/>
      <w:bookmarkEnd w:id="774"/>
    </w:p>
    <w:p w14:paraId="7F9E4B3B" w14:textId="7D982462" w:rsidR="00F132CC" w:rsidRDefault="00F132CC">
      <w:pPr>
        <w:pStyle w:val="Cmsor3"/>
        <w:numPr>
          <w:ilvl w:val="2"/>
          <w:numId w:val="7"/>
        </w:numPr>
      </w:pPr>
      <w:bookmarkStart w:id="775" w:name="_Toc149917501"/>
      <w:r>
        <w:t>Other semi-syllabic metres</w:t>
      </w:r>
      <w:bookmarkEnd w:id="775"/>
    </w:p>
    <w:p w14:paraId="72157A83" w14:textId="3B714FF2" w:rsidR="009505BE" w:rsidRDefault="00E96DB6" w:rsidP="00F132CC">
      <w:pPr>
        <w:pStyle w:val="Lista"/>
      </w:pPr>
      <w:r>
        <w:t xml:space="preserve">a rare epigraphic metre provisionally named </w:t>
      </w:r>
      <w:bookmarkStart w:id="776" w:name="_Hlk47542365"/>
      <w:r w:rsidRPr="00E96DB6">
        <w:rPr>
          <w:rStyle w:val="Foreign"/>
        </w:rPr>
        <w:t>gītikā</w:t>
      </w:r>
      <w:bookmarkEnd w:id="776"/>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777" w:name="_zhjmnze98hpp" w:colFirst="0" w:colLast="0"/>
      <w:bookmarkStart w:id="778" w:name="_Toc149917502"/>
      <w:bookmarkEnd w:id="777"/>
      <w:r w:rsidRPr="00DD7CCF">
        <w:t>Tamil metres</w:t>
      </w:r>
      <w:bookmarkEnd w:id="778"/>
    </w:p>
    <w:p w14:paraId="5CD28D50" w14:textId="3DD665C5"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1721C1">
        <w:t xml:space="preserve">Table </w:t>
      </w:r>
      <w:r w:rsidR="001721C1">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D656285" w:rsidR="00C02B8C" w:rsidRPr="00DD7CCF" w:rsidRDefault="00177FFC" w:rsidP="006436FD">
      <w:pPr>
        <w:pStyle w:val="Kpalrs"/>
      </w:pPr>
      <w:bookmarkStart w:id="779" w:name="_Ref44134715"/>
      <w:r>
        <w:t xml:space="preserve">Table </w:t>
      </w:r>
      <w:fldSimple w:instr=" SEQ Table \* ARABIC ">
        <w:r w:rsidR="001721C1">
          <w:rPr>
            <w:noProof/>
          </w:rPr>
          <w:t>8</w:t>
        </w:r>
      </w:fldSimple>
      <w:bookmarkEnd w:id="779"/>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F47381">
              <w:rPr>
                <w:rStyle w:val="Lbjegyzet-hivatkozs"/>
              </w:rPr>
              <w:footnoteReference w:id="8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F47381">
              <w:rPr>
                <w:rStyle w:val="Lbjegyzet-hivatkozs"/>
              </w:rPr>
              <w:footnoteReference w:id="8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780" w:name="_9d8e21ca9gia" w:colFirst="0" w:colLast="0"/>
      <w:bookmarkStart w:id="781" w:name="_Ref43985466"/>
      <w:bookmarkStart w:id="782" w:name="_Toc149917503"/>
      <w:bookmarkEnd w:id="780"/>
      <w:r w:rsidRPr="00DD7CCF">
        <w:lastRenderedPageBreak/>
        <w:t xml:space="preserve">“Case Studies” in </w:t>
      </w:r>
      <w:r w:rsidR="006733B4" w:rsidRPr="00DD7CCF">
        <w:t>encoding complex layout</w:t>
      </w:r>
      <w:bookmarkEnd w:id="781"/>
      <w:bookmarkEnd w:id="782"/>
    </w:p>
    <w:p w14:paraId="11FAF6C2" w14:textId="77777777" w:rsidR="00C02B8C" w:rsidRPr="00DD7CCF" w:rsidRDefault="00847076" w:rsidP="00A15C19">
      <w:pPr>
        <w:pStyle w:val="Cmsor2"/>
        <w:numPr>
          <w:ilvl w:val="0"/>
          <w:numId w:val="0"/>
        </w:numPr>
      </w:pPr>
      <w:bookmarkStart w:id="783" w:name="_fxhw8prafv6z" w:colFirst="0" w:colLast="0"/>
      <w:bookmarkStart w:id="784" w:name="_Toc149917504"/>
      <w:bookmarkEnd w:id="783"/>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84"/>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5E7A8DA6"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6EE52AE4"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7B01F462" w14:textId="77777777" w:rsidR="00C02B8C" w:rsidRPr="00DD7CCF" w:rsidRDefault="00C02B8C" w:rsidP="006436FD"/>
    <w:p w14:paraId="15094EDD" w14:textId="13BEFADE"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18F3104"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BF54272"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785" w:name="_mqsd94x1tblc" w:colFirst="0" w:colLast="0"/>
      <w:bookmarkStart w:id="786" w:name="_Toc149917505"/>
      <w:bookmarkEnd w:id="785"/>
      <w:r w:rsidRPr="00DD7CCF">
        <w:t>Case study 2A: copperplate charter with seal and other goodies</w:t>
      </w:r>
      <w:bookmarkEnd w:id="786"/>
    </w:p>
    <w:p w14:paraId="5AC3E24B" w14:textId="27CD332F" w:rsidR="00920964" w:rsidRPr="00920964" w:rsidRDefault="00920964" w:rsidP="00920964">
      <w:pPr>
        <w:pStyle w:val="Block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4AF1A651"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10ED9595" w14:textId="443B67C5"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08ABDC14"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1B455270"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w:t>
      </w:r>
    </w:p>
    <w:p w14:paraId="5164A6BD" w14:textId="194E14C3"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each attached to the relevant page</w:t>
      </w:r>
    </w:p>
    <w:p w14:paraId="1D5D7901" w14:textId="224D9B03"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1721C1">
        <w:t>7.5.3</w:t>
      </w:r>
      <w:r w:rsidR="00B670B4" w:rsidRPr="00DD7CCF">
        <w:fldChar w:fldCharType="end"/>
      </w:r>
      <w:r w:rsidRPr="00DD7CCF">
        <w:t>)</w:t>
      </w:r>
    </w:p>
    <w:p w14:paraId="25F7D4C3" w14:textId="77777777" w:rsidR="00C02B8C" w:rsidRPr="00DD7CCF" w:rsidRDefault="00C02B8C" w:rsidP="006436FD"/>
    <w:p w14:paraId="2FA9F590" w14:textId="438ED30D"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2B0D5F0A"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1AD5462C"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787" w:name="_q8mje15sbli5" w:colFirst="0" w:colLast="0"/>
      <w:bookmarkStart w:id="788" w:name="_Toc149917506"/>
      <w:bookmarkEnd w:id="787"/>
      <w:r w:rsidRPr="00DD7CCF">
        <w:t>Case study 2B: copperplate charter with a lost plate reconstructed</w:t>
      </w:r>
      <w:bookmarkEnd w:id="788"/>
    </w:p>
    <w:p w14:paraId="62FEAE34" w14:textId="5F6DE6F1" w:rsidR="00920964" w:rsidRPr="00920964" w:rsidRDefault="00920964" w:rsidP="00920964">
      <w:pPr>
        <w:pStyle w:val="Block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0E64B58B"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5DFC4BAE"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1721C1">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1721C1">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lastRenderedPageBreak/>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789" w:name="_91l5g3c4663p" w:colFirst="0" w:colLast="0"/>
      <w:bookmarkStart w:id="790" w:name="_Toc149917507"/>
      <w:bookmarkEnd w:id="789"/>
      <w:r w:rsidRPr="00A15C19">
        <w:t>Case study 2C: copperplate charter with a lost plate not</w:t>
      </w:r>
      <w:r w:rsidRPr="00DD7CCF">
        <w:t xml:space="preserve"> reconstructed</w:t>
      </w:r>
      <w:bookmarkEnd w:id="790"/>
    </w:p>
    <w:p w14:paraId="1E621527" w14:textId="05BAFBB2" w:rsidR="00F92F9D" w:rsidRPr="00F92F9D" w:rsidRDefault="00F92F9D" w:rsidP="00F92F9D">
      <w:pPr>
        <w:pStyle w:val="Block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43E2145E"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14B862B7"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7777777" w:rsidR="0098269A" w:rsidRDefault="0098269A" w:rsidP="00A15C19">
      <w:pPr>
        <w:pStyle w:val="Cmsor2"/>
        <w:numPr>
          <w:ilvl w:val="0"/>
          <w:numId w:val="0"/>
        </w:numPr>
      </w:pPr>
      <w:bookmarkStart w:id="791" w:name="_1h8zsds4qdsf" w:colFirst="0" w:colLast="0"/>
      <w:bookmarkStart w:id="792" w:name="_Toc149917508"/>
      <w:bookmarkStart w:id="793" w:name="_Ref43989726"/>
      <w:bookmarkEnd w:id="791"/>
      <w:r w:rsidRPr="00DD7CCF">
        <w:t xml:space="preserve">Case study </w:t>
      </w:r>
      <w:r>
        <w:t>3</w:t>
      </w:r>
      <w:r w:rsidRPr="00DD7CCF">
        <w:t xml:space="preserve">: </w:t>
      </w:r>
      <w:r>
        <w:t>stele with two inscribed faces, an incipit and columns</w:t>
      </w:r>
      <w:bookmarkEnd w:id="792"/>
    </w:p>
    <w:p w14:paraId="5F07901A" w14:textId="77777777" w:rsidR="0098269A" w:rsidRPr="002047CC" w:rsidRDefault="0098269A" w:rsidP="0098269A">
      <w:pPr>
        <w:pStyle w:val="BlockImage"/>
      </w:pPr>
      <w:r>
        <w:drawing>
          <wp:inline distT="0" distB="0" distL="0" distR="0" wp14:anchorId="0ACAC4C2" wp14:editId="651E6F4E">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Phnom Sandak inscription, Preah Vihear province (K. 191, 1032 śaka)</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lastRenderedPageBreak/>
        <w:t>encoding the physical and logical arrangement with complete accuracy would be very complex without any tangible gain, so it has been decided that</w:t>
      </w:r>
    </w:p>
    <w:p w14:paraId="6D6AEC1B" w14:textId="2232E9BB"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1721C1">
        <w:t>3.5</w:t>
      </w:r>
      <w:r>
        <w:fldChar w:fldCharType="end"/>
      </w:r>
      <w:r>
        <w:t>), as for similar stelae without an incipit on the second face</w:t>
      </w:r>
    </w:p>
    <w:p w14:paraId="39F0A88B" w14:textId="4F1BC89F"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1721C1">
        <w:t>3.3.3</w:t>
      </w:r>
      <w:r>
        <w:fldChar w:fldCharType="end"/>
      </w:r>
      <w:r>
        <w:t>), without regard for the fact that the second incipit is not part of the logical flow</w:t>
      </w:r>
    </w:p>
    <w:p w14:paraId="607EA327" w14:textId="413DBF60"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1721C1">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794" w:name="_Toc149917509"/>
      <w:r w:rsidR="004D2E67" w:rsidRPr="00DD7CCF">
        <w:t xml:space="preserve">Language </w:t>
      </w:r>
      <w:bookmarkEnd w:id="793"/>
      <w:r w:rsidR="006733B4">
        <w:t>tags</w:t>
      </w:r>
      <w:bookmarkEnd w:id="794"/>
    </w:p>
    <w:p w14:paraId="52EFBEDD" w14:textId="05754ED7" w:rsidR="0072673D" w:rsidRDefault="0072673D" w:rsidP="00DD7CCF">
      <w:pPr>
        <w:pStyle w:val="Lista"/>
      </w:pPr>
      <w:ins w:id="795" w:author="Dániel Balogh [2]" w:date="2024-01-08T09:54:00Z">
        <w:r>
          <w:t xml:space="preserve">the language codes list is now maintained at </w:t>
        </w:r>
        <w:r>
          <w:fldChar w:fldCharType="begin"/>
        </w:r>
        <w:r>
          <w:instrText>HYPERLINK "</w:instrText>
        </w:r>
        <w:r w:rsidRPr="0072673D">
          <w:instrText>https://github.com/erc-dharma/project-documentation/blob/master/DHARMA_languages.tsv</w:instrText>
        </w:r>
        <w:r>
          <w:instrText>"</w:instrText>
        </w:r>
        <w:r>
          <w:fldChar w:fldCharType="separate"/>
        </w:r>
        <w:r w:rsidRPr="00175995">
          <w:rPr>
            <w:rStyle w:val="Hiperhivatkozs"/>
          </w:rPr>
          <w:t>https://github.com/erc-dharma/project-documentation/blob/master/DHARMA_languages.tsv</w:t>
        </w:r>
        <w:r>
          <w:fldChar w:fldCharType="end"/>
        </w:r>
        <w:r>
          <w:t>, replacing this appendix</w:t>
        </w:r>
      </w:ins>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1FC55FBF" w:rsidR="00C02B8C" w:rsidRPr="00DD7CCF" w:rsidRDefault="00177FFC" w:rsidP="00177FFC">
      <w:pPr>
        <w:pStyle w:val="Kpalrs"/>
      </w:pPr>
      <w:r>
        <w:t xml:space="preserve">Table </w:t>
      </w:r>
      <w:fldSimple w:instr=" SEQ Table \* ARABIC ">
        <w:r w:rsidR="001721C1">
          <w:rPr>
            <w:noProof/>
          </w:rPr>
          <w:t>9</w:t>
        </w:r>
      </w:fldSimple>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796" w:name="_jalh6cgsei8" w:colFirst="0" w:colLast="0"/>
      <w:bookmarkStart w:id="797" w:name="_Ref43990834"/>
      <w:bookmarkStart w:id="798" w:name="_Toc149917510"/>
      <w:bookmarkEnd w:id="796"/>
      <w:r w:rsidRPr="00DD7CCF">
        <w:lastRenderedPageBreak/>
        <w:t xml:space="preserve">Titling </w:t>
      </w:r>
      <w:r w:rsidR="006733B4" w:rsidRPr="00DD7CCF">
        <w:t>conventions</w:t>
      </w:r>
      <w:bookmarkEnd w:id="797"/>
      <w:bookmarkEnd w:id="798"/>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pPr>
        <w:numPr>
          <w:ilvl w:val="1"/>
          <w:numId w:val="6"/>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3296C8AC" w:rsidR="00C02B8C" w:rsidRPr="008608D1" w:rsidRDefault="004D2E67">
      <w:pPr>
        <w:pStyle w:val="Cmsor1"/>
        <w:numPr>
          <w:ilvl w:val="0"/>
          <w:numId w:val="8"/>
        </w:numPr>
      </w:pPr>
      <w:bookmarkStart w:id="799" w:name="_fkfiw4gv3nvf" w:colFirst="0" w:colLast="0"/>
      <w:bookmarkStart w:id="800" w:name="_Ref43988536"/>
      <w:bookmarkStart w:id="801" w:name="_Toc149917511"/>
      <w:bookmarkEnd w:id="799"/>
      <w:r w:rsidRPr="008608D1">
        <w:lastRenderedPageBreak/>
        <w:t xml:space="preserve">Normalisation </w:t>
      </w:r>
      <w:bookmarkEnd w:id="800"/>
      <w:r w:rsidR="006733B4">
        <w:t>suggestions</w:t>
      </w:r>
      <w:bookmarkEnd w:id="801"/>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26CA81B3"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1721C1">
        <w:t>6.1.4</w:t>
      </w:r>
      <w:r w:rsidR="009A6168" w:rsidRPr="00DD7CCF">
        <w:fldChar w:fldCharType="end"/>
      </w:r>
      <w:r w:rsidRPr="00DD7CCF">
        <w:t xml:space="preserve"> overrule the suggestions listed below</w:t>
      </w:r>
    </w:p>
    <w:p w14:paraId="56F05FA9" w14:textId="7C47158F" w:rsidR="00177FFC" w:rsidRPr="00DD7CCF" w:rsidRDefault="00177FFC" w:rsidP="00177FFC">
      <w:pPr>
        <w:pStyle w:val="Kpalrs"/>
      </w:pPr>
      <w:r>
        <w:t xml:space="preserve">Table </w:t>
      </w:r>
      <w:fldSimple w:instr=" SEQ Table \* ARABIC ">
        <w:r w:rsidR="001721C1">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F47381">
              <w:rPr>
                <w:rStyle w:val="Lbjegyzet-hivatkozs"/>
              </w:rPr>
              <w:footnoteReference w:id="8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F47381">
              <w:rPr>
                <w:rStyle w:val="Lbjegyzet-hivatkozs"/>
              </w:rPr>
              <w:footnoteReference w:id="8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802" w:name="_td0xcb1s1fvx" w:colFirst="0" w:colLast="0"/>
      <w:bookmarkStart w:id="803" w:name="_Toc149917512"/>
      <w:bookmarkEnd w:id="802"/>
      <w:r w:rsidRPr="00DD7CCF">
        <w:lastRenderedPageBreak/>
        <w:t>References</w:t>
      </w:r>
      <w:bookmarkEnd w:id="803"/>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‘DHARMA Transliteration Guide’. Project documentation. Paris; Berlin: Centre d’Études de l’Inde et de l’Asie du Sud; École française d’Extrême-Orient; Humboldt-Universität.</w:t>
      </w:r>
    </w:p>
    <w:p w14:paraId="36022B6D" w14:textId="4A6980A3" w:rsidR="00624516" w:rsidRDefault="00624516" w:rsidP="006E2C5C">
      <w:pPr>
        <w:pStyle w:val="Irodalomjegyzk"/>
      </w:pPr>
      <w:r w:rsidRPr="00624516">
        <w:t>Balogh, Dániel, and Arlo Griffiths. 2020</w:t>
      </w:r>
      <w:r>
        <w:t>b</w:t>
      </w:r>
      <w:r w:rsidRPr="00624516">
        <w:t>. ‘DHARMA Encoding Guide for Diplomatic Editions’. Project documentation version 1. Paris, Berlin: Centre d’Études de l’Inde et de l’Asie du Sud; École française d’Extrême-Orient; Humboldt-Universität.</w:t>
      </w:r>
    </w:p>
    <w:p w14:paraId="1025B346" w14:textId="4BE8A089"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70" w:history="1">
        <w:r w:rsidR="00AB6AAB" w:rsidRPr="00AB6AAB">
          <w:t>http://dh.obdurodon.org/what-is-xml.xhtml</w:t>
        </w:r>
      </w:hyperlink>
      <w:r w:rsidR="00AB6AAB" w:rsidRPr="00AB6AAB">
        <w:t xml:space="preserve"> </w:t>
      </w:r>
    </w:p>
    <w:p w14:paraId="115B4432" w14:textId="2375A394"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71">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5D91641C"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Griffiths, Arlo, and Axelle Janiak. 2023. ‘DHARMA Encoding Guide for Critical Editions’. Paris: École française d’Extrême-Orient ; CASE - Centre Asie du Sud-Est ; CESAH - Centre d’études sud asiatiques et himalayennes.</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3152619"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72">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3B0E2ADC"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73"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5252F3">
      <w:footerReference w:type="even" r:id="rId74"/>
      <w:footerReference w:type="default" r:id="rId75"/>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6" w:author="Dániel Balogh" w:date="2023-10-31T17:03:00Z" w:initials="DB">
    <w:p w14:paraId="42101D05" w14:textId="77777777" w:rsidR="00AD56A0" w:rsidRDefault="00AD56A0">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AD56A0" w:rsidRDefault="00AD56A0">
      <w:pPr>
        <w:pStyle w:val="Jegyzetszveg"/>
      </w:pPr>
      <w:r>
        <w:t>If retain, ask Michaël to read and improve?</w:t>
      </w:r>
    </w:p>
  </w:comment>
  <w:comment w:id="41" w:author="Dániel Balogh [2]" w:date="2023-11-03T15:35:00Z" w:initials="DB">
    <w:p w14:paraId="004C2435" w14:textId="53E27F0F" w:rsidR="00D82BB6" w:rsidRDefault="00D82BB6">
      <w:pPr>
        <w:pStyle w:val="Jegyzetszveg"/>
      </w:pPr>
      <w:r>
        <w:rPr>
          <w:rStyle w:val="Jegyzethivatkozs"/>
        </w:rPr>
        <w:annotationRef/>
      </w:r>
      <w:r>
        <w:t>As for 1.3.3: do we want to retain this or can we now assume that participants have the basic idea?</w:t>
      </w:r>
    </w:p>
  </w:comment>
  <w:comment w:id="45" w:author="Dániel Balogh [2]" w:date="2023-11-03T15:36:00Z" w:initials="DB">
    <w:p w14:paraId="33314907" w14:textId="18E6A6C7" w:rsidR="00D82BB6" w:rsidRDefault="00D82BB6">
      <w:pPr>
        <w:pStyle w:val="Jegyzetszveg"/>
      </w:pPr>
      <w:r>
        <w:rPr>
          <w:rStyle w:val="Jegyzethivatkozs"/>
        </w:rPr>
        <w:annotationRef/>
      </w:r>
      <w:r>
        <w:t>I now doubt the usefulness of this section.</w:t>
      </w:r>
    </w:p>
  </w:comment>
  <w:comment w:id="71" w:author="Dániel Balogh [2]" w:date="2023-11-03T16:44:00Z" w:initials="DB">
    <w:p w14:paraId="3BFC8A99" w14:textId="386A11EE" w:rsidR="00044CFB" w:rsidRDefault="00044CFB">
      <w:pPr>
        <w:pStyle w:val="Jegyzetszveg"/>
      </w:pPr>
      <w:r>
        <w:rPr>
          <w:rStyle w:val="Jegyzethivatkozs"/>
        </w:rPr>
        <w:annotationRef/>
      </w:r>
      <w:r>
        <w:t>Reconsider getting rid of &lt;ab&gt; altogether and just using &lt;p&gt; all the time?</w:t>
      </w:r>
    </w:p>
  </w:comment>
  <w:comment w:id="494" w:author="Dániel Balogh [2]" w:date="2023-11-03T15:22:00Z" w:initials="DB">
    <w:p w14:paraId="5C9C3E63" w14:textId="75A7627C" w:rsidR="00A61239" w:rsidRDefault="00A61239">
      <w:pPr>
        <w:pStyle w:val="Jegyzetszveg"/>
      </w:pPr>
      <w:r>
        <w:rPr>
          <w:rStyle w:val="Jegyzethivatkozs"/>
        </w:rPr>
        <w:annotationRef/>
      </w:r>
      <w:r>
        <w:rPr>
          <w:rStyle w:val="Jegyzethivatkozs"/>
        </w:rPr>
        <w:t>Change to a higher-level section next to Script?</w:t>
      </w:r>
    </w:p>
  </w:comment>
  <w:comment w:id="506" w:author="Dániel Balogh [2]" w:date="2023-11-03T15:23:00Z" w:initials="DB">
    <w:p w14:paraId="317A268F" w14:textId="7D776069" w:rsidR="00A61239" w:rsidRDefault="00A61239">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729" w:author="Dániel Balogh [2]" w:date="2023-11-03T15:27:00Z" w:initials="DB">
    <w:p w14:paraId="37370799" w14:textId="07525639" w:rsidR="00A61239" w:rsidRDefault="00A61239">
      <w:pPr>
        <w:pStyle w:val="Jegyzetszveg"/>
      </w:pPr>
      <w:r>
        <w:rPr>
          <w:rStyle w:val="Jegyzethivatkozs"/>
        </w:rPr>
        <w:annotationRef/>
      </w:r>
      <w:r>
        <w:rPr>
          <w:rStyle w:val="Jegyzethivatkozs"/>
        </w:rPr>
        <w:t>Revise</w:t>
      </w:r>
      <w:r w:rsidRPr="00A61239">
        <w:t xml:space="preserve"> with a reference to the encoding of script with opentheso tokens</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8F7D671" w15:done="0"/>
  <w15:commentEx w15:paraId="004C2435" w15:done="0"/>
  <w15:commentEx w15:paraId="33314907" w15:done="0"/>
  <w15:commentEx w15:paraId="3BFC8A99" w15:done="0"/>
  <w15:commentEx w15:paraId="5C9C3E63" w15:done="0"/>
  <w15:commentEx w15:paraId="317A268F" w15:done="0"/>
  <w15:commentEx w15:paraId="373707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234F541" w16cex:dateUtc="2023-11-03T14:35:00Z"/>
  <w16cex:commentExtensible w16cex:durableId="1C108A43" w16cex:dateUtc="2023-11-03T14:36:00Z"/>
  <w16cex:commentExtensible w16cex:durableId="029D5336" w16cex:dateUtc="2023-11-03T15:44:00Z"/>
  <w16cex:commentExtensible w16cex:durableId="6C542943" w16cex:dateUtc="2023-11-03T14:22:00Z"/>
  <w16cex:commentExtensible w16cex:durableId="017FAFA4" w16cex:dateUtc="2023-11-03T14:23:00Z"/>
  <w16cex:commentExtensible w16cex:durableId="300FED3E" w16cex:dateUtc="2023-11-03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8F7D671" w16cid:durableId="28EBB1CE"/>
  <w16cid:commentId w16cid:paraId="004C2435" w16cid:durableId="2234F541"/>
  <w16cid:commentId w16cid:paraId="33314907" w16cid:durableId="1C108A43"/>
  <w16cid:commentId w16cid:paraId="3BFC8A99" w16cid:durableId="029D5336"/>
  <w16cid:commentId w16cid:paraId="5C9C3E63" w16cid:durableId="6C542943"/>
  <w16cid:commentId w16cid:paraId="317A268F" w16cid:durableId="017FAFA4"/>
  <w16cid:commentId w16cid:paraId="37370799" w16cid:durableId="300FED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05837" w14:textId="77777777" w:rsidR="002F0A0B" w:rsidRDefault="002F0A0B">
      <w:pPr>
        <w:spacing w:line="240" w:lineRule="auto"/>
      </w:pPr>
      <w:r>
        <w:separator/>
      </w:r>
    </w:p>
  </w:endnote>
  <w:endnote w:type="continuationSeparator" w:id="0">
    <w:p w14:paraId="1E870DC7" w14:textId="77777777" w:rsidR="002F0A0B" w:rsidRDefault="002F0A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7CC2F" w14:textId="77777777" w:rsidR="00216AC5" w:rsidRDefault="00216AC5">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3E38B" w14:textId="77777777" w:rsidR="00216AC5" w:rsidRDefault="00216AC5">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17EFD3" w14:textId="77777777" w:rsidR="002F0A0B" w:rsidRDefault="002F0A0B">
      <w:pPr>
        <w:spacing w:line="240" w:lineRule="auto"/>
      </w:pPr>
      <w:r>
        <w:separator/>
      </w:r>
    </w:p>
  </w:footnote>
  <w:footnote w:type="continuationSeparator" w:id="0">
    <w:p w14:paraId="2AD29335" w14:textId="77777777" w:rsidR="002F0A0B" w:rsidRDefault="002F0A0B">
      <w:pPr>
        <w:spacing w:line="240" w:lineRule="auto"/>
      </w:pPr>
      <w:r>
        <w:continuationSeparator/>
      </w:r>
    </w:p>
  </w:footnote>
  <w:footnote w:id="1">
    <w:p w14:paraId="51AC8031" w14:textId="64BB5E07" w:rsidR="00624516" w:rsidRDefault="00624516">
      <w:pPr>
        <w:pStyle w:val="Lbjegyzetszveg"/>
      </w:pPr>
      <w:r>
        <w:tab/>
      </w:r>
      <w:r>
        <w:rPr>
          <w:rStyle w:val="Lbjegyzet-hivatkozs"/>
        </w:rPr>
        <w:footnoteRef/>
      </w:r>
      <w:r>
        <w:tab/>
      </w:r>
      <w:hyperlink r:id="rId1" w:history="1">
        <w:r w:rsidRPr="00127736">
          <w:rPr>
            <w:rStyle w:val="Hiperhivatkozs"/>
          </w:rPr>
          <w:t>https://docs.google.com/document/d/1hjWrrwRZQp4hmEqw4jBhhqoXdwJvRlw3EWboJteOPw0</w:t>
        </w:r>
      </w:hyperlink>
      <w:r>
        <w:t>.</w:t>
      </w:r>
    </w:p>
  </w:footnote>
  <w:footnote w:id="2">
    <w:p w14:paraId="5CF64D43" w14:textId="03131C0C" w:rsidR="00AB6AAB" w:rsidRDefault="00AB6AAB" w:rsidP="00AB6AAB">
      <w:pPr>
        <w:pStyle w:val="Lbjegyzetszveg"/>
      </w:pPr>
      <w:r>
        <w:tab/>
      </w:r>
      <w:r>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216AC5" w:rsidRPr="00CF217C" w:rsidRDefault="00216AC5" w:rsidP="00CF217C">
      <w:pPr>
        <w:pStyle w:val="Lbjegyzetszveg"/>
        <w:rPr>
          <w:lang w:val="hu-HU"/>
        </w:rPr>
      </w:pPr>
      <w:r w:rsidRPr="00F47381">
        <w:rPr>
          <w:rStyle w:val="Lbjegyzet-hivatkozs"/>
        </w:rPr>
        <w:tab/>
      </w:r>
      <w:r>
        <w:rPr>
          <w:rStyle w:val="Lbjegyzet-hivatkozs"/>
        </w:rPr>
        <w:footnoteRef/>
      </w:r>
      <w:r>
        <w:tab/>
      </w:r>
      <w:r w:rsidR="00D30A51">
        <w:t xml:space="preserve">Griffiths and Janiak (2023). Online draft at </w:t>
      </w:r>
      <w:hyperlink r:id="rId3" w:history="1">
        <w:r w:rsidR="00D30A51" w:rsidRPr="00127736">
          <w:rPr>
            <w:rStyle w:val="Hiperhivatkozs"/>
          </w:rPr>
          <w:t>https://docs.google.com/document/d/15HFxHJTOzIU1UDyVrB2yQYJ5wI6JyEshEkYgg5qwj8M</w:t>
        </w:r>
      </w:hyperlink>
      <w:r w:rsidR="00D30A51">
        <w:t xml:space="preserve">; </w:t>
      </w:r>
      <w:r w:rsidR="00624516">
        <w:t xml:space="preserve">latest internal release at </w:t>
      </w:r>
      <w:hyperlink r:id="rId4" w:history="1">
        <w:r w:rsidR="00624516" w:rsidRPr="00127736">
          <w:rPr>
            <w:rStyle w:val="Hiperhivatkozs"/>
          </w:rPr>
          <w:t>https://github.com/erc-dharma/project-documentation/tree/master/docs/encoding-critical</w:t>
        </w:r>
      </w:hyperlink>
      <w:r w:rsidR="00624516">
        <w:t>.</w:t>
      </w:r>
    </w:p>
  </w:footnote>
  <w:footnote w:id="4">
    <w:p w14:paraId="72B3CD61" w14:textId="2646D119" w:rsidR="00216AC5" w:rsidRPr="00CF217C" w:rsidRDefault="00216AC5">
      <w:pPr>
        <w:pStyle w:val="Lbjegyzetszveg"/>
        <w:rPr>
          <w:lang w:val="hu-HU"/>
        </w:rPr>
      </w:pPr>
      <w:r>
        <w:tab/>
      </w:r>
      <w:r w:rsidRPr="00F47381">
        <w:rPr>
          <w:rStyle w:val="Lbjegyzet-hivatkozs"/>
        </w:rPr>
        <w:footnoteRef/>
      </w:r>
      <w:r>
        <w:tab/>
      </w:r>
      <w:r w:rsidR="00624516">
        <w:t>See §</w:t>
      </w:r>
      <w:r w:rsidR="00624516">
        <w:fldChar w:fldCharType="begin"/>
      </w:r>
      <w:r w:rsidR="00624516">
        <w:instrText xml:space="preserve"> REF _Ref149662927 \r \h </w:instrText>
      </w:r>
      <w:r w:rsidR="00624516">
        <w:fldChar w:fldCharType="separate"/>
      </w:r>
      <w:r w:rsidR="00624516">
        <w:t>1.1.1</w:t>
      </w:r>
      <w:r w:rsidR="00624516">
        <w:fldChar w:fldCharType="end"/>
      </w:r>
      <w:r w:rsidR="00624516">
        <w:t xml:space="preserve"> about versions and their availability.</w:t>
      </w:r>
    </w:p>
  </w:footnote>
  <w:footnote w:id="5">
    <w:p w14:paraId="7AD35DA1" w14:textId="328C698D" w:rsidR="00216AC5" w:rsidRDefault="00216AC5" w:rsidP="002519B3">
      <w:pPr>
        <w:pStyle w:val="Lbjegyzetszveg"/>
      </w:pPr>
      <w:r>
        <w:tab/>
      </w:r>
      <w:r w:rsidRPr="00F47381">
        <w:rPr>
          <w:rStyle w:val="Lbjegyzet-hivatkozs"/>
        </w:rPr>
        <w:footnoteRef/>
      </w:r>
      <w:r>
        <w:tab/>
      </w:r>
      <w:r w:rsidR="00D30A51">
        <w:t>Balogh and Griffiths (2020</w:t>
      </w:r>
      <w:r w:rsidR="00624516">
        <w:t>a</w:t>
      </w:r>
      <w:r w:rsidR="00D30A51">
        <w:t xml:space="preserve">). </w:t>
      </w:r>
      <w:r w:rsidR="00624516">
        <w:t xml:space="preserve">Latest internal release at </w:t>
      </w:r>
      <w:hyperlink r:id="rId5" w:history="1">
        <w:r w:rsidR="00624516" w:rsidRPr="00127736">
          <w:rPr>
            <w:rStyle w:val="Hiperhivatkozs"/>
          </w:rPr>
          <w:t>https://github.com/erc-dharma/project-documentation/tree/master/docs/transliteration</w:t>
        </w:r>
      </w:hyperlink>
      <w:r w:rsidR="00624516">
        <w:t xml:space="preserve">. </w:t>
      </w:r>
      <w:r>
        <w:t xml:space="preserve">The references to the TG in this document pertain to TG version </w:t>
      </w:r>
      <w:r w:rsidR="00624516">
        <w:t>###</w:t>
      </w:r>
      <w:r>
        <w:t xml:space="preserve">3, released </w:t>
      </w:r>
      <w:r w:rsidR="00624516">
        <w:t>###</w:t>
      </w:r>
      <w:r>
        <w:t xml:space="preserve">simultaneously with EGD version </w:t>
      </w:r>
      <w:r w:rsidR="00624516">
        <w:t>2</w:t>
      </w:r>
      <w:r>
        <w:t>.</w:t>
      </w:r>
    </w:p>
  </w:footnote>
  <w:footnote w:id="6">
    <w:p w14:paraId="19BBD3BD" w14:textId="609A2518" w:rsidR="00216AC5" w:rsidRDefault="00216AC5" w:rsidP="002519B3">
      <w:pPr>
        <w:pStyle w:val="Lbjegyzetszveg"/>
      </w:pPr>
      <w:r>
        <w:tab/>
      </w:r>
      <w:r w:rsidRPr="00F47381">
        <w:rPr>
          <w:rStyle w:val="Lbjegyzet-hivatkozs"/>
        </w:rPr>
        <w:footnoteRef/>
      </w:r>
      <w:r>
        <w:tab/>
      </w:r>
      <w:r w:rsidR="00624516">
        <w:t xml:space="preserve">Internal release version at </w:t>
      </w:r>
      <w:hyperlink r:id="rId6" w:history="1">
        <w:r w:rsidR="00624516" w:rsidRPr="00127736">
          <w:rPr>
            <w:rStyle w:val="Hiperhivatkozs"/>
          </w:rPr>
          <w:t>https://github.com/erc-dharma/project-documentation/tree/master/docs/zotero</w:t>
        </w:r>
      </w:hyperlink>
      <w:r w:rsidR="00624516">
        <w:t xml:space="preserve">; online draft at </w:t>
      </w:r>
      <w:hyperlink r:id="rId7" w:history="1">
        <w:r w:rsidR="00624516" w:rsidRPr="00127736">
          <w:rPr>
            <w:rStyle w:val="Hiperhivatkozs"/>
          </w:rPr>
          <w:t>https://docs.google.com/document/d/1V_AJzCtQ8KCnFm2dcE9D31gDd9jWpsWyvWwOCZuIcGY</w:t>
        </w:r>
      </w:hyperlink>
      <w:r w:rsidR="00624516">
        <w:t>.</w:t>
      </w:r>
    </w:p>
  </w:footnote>
  <w:footnote w:id="7">
    <w:p w14:paraId="55B6C304" w14:textId="27CBC185" w:rsidR="00216AC5" w:rsidRDefault="00216AC5" w:rsidP="002519B3">
      <w:pPr>
        <w:pStyle w:val="Lbjegyzetszveg"/>
      </w:pPr>
      <w:r>
        <w:tab/>
      </w:r>
      <w:r w:rsidRPr="00F47381">
        <w:rPr>
          <w:rStyle w:val="Lbjegyzet-hivatkozs"/>
        </w:rPr>
        <w:footnoteRef/>
      </w:r>
      <w:r>
        <w:tab/>
      </w:r>
      <w:r w:rsidR="00AD56A0">
        <w:t>TEI Consortium (2023, §</w:t>
      </w:r>
      <w:r w:rsidR="00AD56A0" w:rsidRPr="00AD56A0">
        <w:t>v</w:t>
      </w:r>
      <w:r w:rsidR="00AD56A0">
        <w:t>).</w:t>
      </w:r>
    </w:p>
  </w:footnote>
  <w:footnote w:id="8">
    <w:p w14:paraId="5F64439F" w14:textId="77777777" w:rsidR="00216AC5" w:rsidRDefault="00216AC5" w:rsidP="002519B3">
      <w:pPr>
        <w:pStyle w:val="Lbjegyzetszveg"/>
      </w:pPr>
      <w:r>
        <w:tab/>
      </w:r>
      <w:r w:rsidRPr="00F47381">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216AC5" w:rsidRDefault="00216AC5" w:rsidP="002519B3">
      <w:pPr>
        <w:pStyle w:val="Lbjegyzetszveg"/>
      </w:pPr>
      <w:r>
        <w:tab/>
      </w:r>
      <w:r w:rsidRPr="00F47381">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216AC5" w:rsidRDefault="00216AC5" w:rsidP="002519B3">
      <w:pPr>
        <w:pStyle w:val="Lbjegyzetszveg"/>
      </w:pPr>
      <w:r>
        <w:tab/>
      </w:r>
      <w:r w:rsidRPr="00F47381">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040E4317" w14:textId="77777777" w:rsidR="00216AC5" w:rsidRDefault="00216AC5" w:rsidP="002519B3">
      <w:pPr>
        <w:pStyle w:val="Lbjegyzetszveg"/>
      </w:pPr>
      <w:r>
        <w:tab/>
      </w:r>
      <w:r w:rsidRPr="00F47381">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2">
    <w:p w14:paraId="32308DC4" w14:textId="77777777" w:rsidR="00216AC5" w:rsidRDefault="00216AC5" w:rsidP="002519B3">
      <w:pPr>
        <w:pStyle w:val="Lbjegyzetszveg"/>
      </w:pPr>
      <w:r>
        <w:tab/>
      </w:r>
      <w:r w:rsidRPr="00F47381">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3">
    <w:p w14:paraId="0BBB6BD4" w14:textId="77777777" w:rsidR="00216AC5" w:rsidRDefault="00216AC5" w:rsidP="002519B3">
      <w:pPr>
        <w:pStyle w:val="Lbjegyzetszveg"/>
      </w:pPr>
      <w:r>
        <w:tab/>
      </w:r>
      <w:r w:rsidRPr="00F47381">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4">
    <w:p w14:paraId="30244C67" w14:textId="77777777" w:rsidR="00216AC5" w:rsidRDefault="00216AC5" w:rsidP="002519B3">
      <w:pPr>
        <w:pStyle w:val="Lbjegyzetszveg"/>
      </w:pPr>
      <w:r>
        <w:tab/>
      </w:r>
      <w:r w:rsidRPr="00F47381">
        <w:rPr>
          <w:rStyle w:val="Lbjegyzet-hivatkozs"/>
        </w:rPr>
        <w:footnoteRef/>
      </w:r>
      <w:r>
        <w:tab/>
        <w:t>Should you come across a multi-line foliation mark, contact the authors and the XML-TEI Data Manager with the details to devise a solution.</w:t>
      </w:r>
    </w:p>
  </w:footnote>
  <w:footnote w:id="15">
    <w:p w14:paraId="7B93E195" w14:textId="3C81539E" w:rsidR="00216AC5" w:rsidRDefault="00216AC5" w:rsidP="002519B3">
      <w:pPr>
        <w:pStyle w:val="Lbjegyzetszveg"/>
      </w:pPr>
      <w:r>
        <w:tab/>
      </w:r>
      <w:r w:rsidRPr="00F47381">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rsidR="005343B3">
        <w:fldChar w:fldCharType="begin"/>
      </w:r>
      <w:r w:rsidR="005343B3">
        <w:instrText xml:space="preserve"> REF _Ref149918878 \r \h </w:instrText>
      </w:r>
      <w:r w:rsidR="005343B3">
        <w:fldChar w:fldCharType="separate"/>
      </w:r>
      <w:r w:rsidR="005343B3">
        <w:t>5.4.8.3</w:t>
      </w:r>
      <w:r w:rsidR="005343B3">
        <w:fldChar w:fldCharType="end"/>
      </w:r>
      <w:r>
        <w:t>). Another theoretically possible scenario might be two sets of copper plates bound with a single ring and edited as a single text.</w:t>
      </w:r>
    </w:p>
  </w:footnote>
  <w:footnote w:id="16">
    <w:p w14:paraId="73420CFC" w14:textId="77777777" w:rsidR="00216AC5" w:rsidRDefault="00216AC5" w:rsidP="002519B3">
      <w:pPr>
        <w:pStyle w:val="Lbjegyzetszveg"/>
      </w:pPr>
      <w:r>
        <w:tab/>
      </w:r>
      <w:r w:rsidRPr="00F47381">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7">
    <w:p w14:paraId="36F9CBE6" w14:textId="77777777" w:rsidR="00216AC5" w:rsidRDefault="00216AC5" w:rsidP="002519B3">
      <w:pPr>
        <w:pStyle w:val="Lbjegyzetszveg"/>
      </w:pPr>
      <w:r>
        <w:tab/>
      </w:r>
      <w:r w:rsidRPr="00F47381">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8">
    <w:p w14:paraId="28101843" w14:textId="77777777" w:rsidR="00216AC5" w:rsidRDefault="00216AC5" w:rsidP="002519B3">
      <w:pPr>
        <w:pStyle w:val="Lbjegyzetszveg"/>
      </w:pPr>
      <w:r>
        <w:tab/>
      </w:r>
      <w:r w:rsidRPr="00F47381">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9">
    <w:p w14:paraId="0C7F96CA" w14:textId="1437DF11" w:rsidR="00216AC5" w:rsidRDefault="00216AC5" w:rsidP="002519B3">
      <w:pPr>
        <w:pStyle w:val="Lbjegyzetszveg"/>
      </w:pPr>
      <w:r>
        <w:tab/>
      </w:r>
      <w:r w:rsidRPr="00F47381">
        <w:rPr>
          <w:rStyle w:val="Lbjegyzet-hivatkozs"/>
        </w:rPr>
        <w:footnoteRef/>
      </w:r>
      <w:r>
        <w:tab/>
      </w:r>
      <w:hyperlink r:id="rId8">
        <w:r>
          <w:rPr>
            <w:color w:val="1155CC"/>
            <w:u w:val="single"/>
          </w:rPr>
          <w:t>https://en.wiktionary.org/wiki/gaiji</w:t>
        </w:r>
      </w:hyperlink>
      <w:r>
        <w:t xml:space="preserve"> </w:t>
      </w:r>
    </w:p>
  </w:footnote>
  <w:footnote w:id="20">
    <w:p w14:paraId="15C86BB2" w14:textId="77777777" w:rsidR="00216AC5" w:rsidRDefault="00216AC5" w:rsidP="002519B3">
      <w:pPr>
        <w:pStyle w:val="Lbjegyzetszveg"/>
      </w:pPr>
      <w:r>
        <w:tab/>
      </w:r>
      <w:r w:rsidRPr="00F47381">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1">
    <w:p w14:paraId="44D85ADD" w14:textId="3E7554C9" w:rsidR="00216AC5" w:rsidRDefault="00216AC5" w:rsidP="002519B3">
      <w:pPr>
        <w:pStyle w:val="Lbjegyzetszveg"/>
      </w:pPr>
      <w:r>
        <w:tab/>
      </w:r>
      <w:r w:rsidRPr="00F47381">
        <w:rPr>
          <w:rStyle w:val="Lbjegyzet-hivatkozs"/>
        </w:rPr>
        <w:footnoteRef/>
      </w:r>
      <w:r>
        <w:tab/>
      </w:r>
      <w:hyperlink r:id="rId9">
        <w:r>
          <w:rPr>
            <w:color w:val="1155CC"/>
            <w:u w:val="single"/>
          </w:rPr>
          <w:t>https://docs.google.com/document/d/1glfyQnFqPrbVOYzegfjKIOVrc-vMgznEQ1iNsFf7DE8/edit?usp=sharing</w:t>
        </w:r>
      </w:hyperlink>
    </w:p>
  </w:footnote>
  <w:footnote w:id="22">
    <w:p w14:paraId="3B22A9E6" w14:textId="3642730B" w:rsidR="00216AC5" w:rsidRDefault="00216AC5" w:rsidP="002519B3">
      <w:pPr>
        <w:pStyle w:val="Lbjegyzetszveg"/>
      </w:pPr>
      <w:r>
        <w:tab/>
      </w:r>
      <w:r w:rsidRPr="00F47381">
        <w:rPr>
          <w:rStyle w:val="Lbjegyzet-hivatkozs"/>
        </w:rPr>
        <w:footnoteRef/>
      </w:r>
      <w:r>
        <w:tab/>
      </w:r>
      <w:hyperlink r:id="rId10">
        <w:r>
          <w:rPr>
            <w:color w:val="1155CC"/>
            <w:u w:val="single"/>
          </w:rPr>
          <w:t>https://docs.google.com/document/d/1glfyQnFqPrbVOYzegfjKIOVrc-vMgznEQ1iNsFf7DE8/edit?usp=sharing</w:t>
        </w:r>
      </w:hyperlink>
    </w:p>
  </w:footnote>
  <w:footnote w:id="23">
    <w:p w14:paraId="3BDCBFAF" w14:textId="77777777" w:rsidR="00216AC5" w:rsidRDefault="00216AC5" w:rsidP="002519B3">
      <w:pPr>
        <w:pStyle w:val="Lbjegyzetszveg"/>
      </w:pPr>
      <w:r>
        <w:tab/>
      </w:r>
      <w:r w:rsidRPr="00F47381">
        <w:rPr>
          <w:rStyle w:val="Lbjegyzet-hivatkozs"/>
        </w:rPr>
        <w:footnoteRef/>
      </w:r>
      <w:r>
        <w:tab/>
        <w:t>TEI allows the semantic tagging of characters as punctuation marks. We may at a later stage decide to add such tags automatically, but at present we see no advantage to doing so.</w:t>
      </w:r>
    </w:p>
  </w:footnote>
  <w:footnote w:id="24">
    <w:p w14:paraId="1EB28254" w14:textId="2E444689" w:rsidR="00216AC5" w:rsidRDefault="00216AC5" w:rsidP="002519B3">
      <w:pPr>
        <w:pStyle w:val="Lbjegyzetszveg"/>
      </w:pPr>
      <w:r>
        <w:tab/>
      </w:r>
      <w:r w:rsidRPr="00F47381">
        <w:rPr>
          <w:rStyle w:val="Lbjegyzet-hivatkozs"/>
        </w:rPr>
        <w:footnoteRef/>
      </w:r>
      <w:r>
        <w:tab/>
      </w:r>
      <w:hyperlink r:id="rId11" w:anchor="PHSP">
        <w:r>
          <w:rPr>
            <w:color w:val="1155CC"/>
            <w:u w:val="single"/>
          </w:rPr>
          <w:t>https://www.tei-c.org/release/doc/tei-p5-doc/en/html/PH.html#PHSP</w:t>
        </w:r>
      </w:hyperlink>
    </w:p>
  </w:footnote>
  <w:footnote w:id="25">
    <w:p w14:paraId="1A318CB8" w14:textId="604C8155" w:rsidR="00216AC5" w:rsidRDefault="00216AC5" w:rsidP="002519B3">
      <w:pPr>
        <w:pStyle w:val="Lbjegyzetszveg"/>
      </w:pPr>
      <w:r>
        <w:tab/>
      </w:r>
      <w:r w:rsidRPr="00F47381">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6">
    <w:p w14:paraId="79F02BE8" w14:textId="720A8CF7" w:rsidR="00216AC5" w:rsidRDefault="00216AC5" w:rsidP="002519B3">
      <w:pPr>
        <w:pStyle w:val="Lbjegyzetszveg"/>
      </w:pPr>
      <w:r>
        <w:tab/>
      </w:r>
      <w:r w:rsidRPr="00F47381">
        <w:rPr>
          <w:rStyle w:val="Lbjegyzet-hivatkozs"/>
        </w:rPr>
        <w:footnoteRef/>
      </w:r>
      <w:r>
        <w:tab/>
      </w:r>
      <w:hyperlink r:id="rId12">
        <w:r>
          <w:rPr>
            <w:color w:val="1155CC"/>
            <w:u w:val="single"/>
          </w:rPr>
          <w:t>http://www.stoa.org/epidoc/gl/latest/trans-ambiguous.html</w:t>
        </w:r>
      </w:hyperlink>
      <w:r>
        <w:t xml:space="preserve"> accessed May 2020</w:t>
      </w:r>
    </w:p>
  </w:footnote>
  <w:footnote w:id="27">
    <w:p w14:paraId="0DD164E9" w14:textId="77777777" w:rsidR="00216AC5" w:rsidRDefault="00216AC5" w:rsidP="002519B3">
      <w:pPr>
        <w:pStyle w:val="Lbjegyzetszveg"/>
      </w:pPr>
      <w:r>
        <w:tab/>
      </w:r>
      <w:r w:rsidRPr="00F47381">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8">
    <w:p w14:paraId="3518FB6A" w14:textId="19CEDFEF" w:rsidR="00216AC5" w:rsidRDefault="00216AC5" w:rsidP="002519B3">
      <w:pPr>
        <w:pStyle w:val="Lbjegyzetszveg"/>
      </w:pPr>
      <w:r>
        <w:tab/>
      </w:r>
      <w:r w:rsidRPr="00F47381">
        <w:rPr>
          <w:rStyle w:val="Lbjegyzet-hivatkozs"/>
        </w:rPr>
        <w:footnoteRef/>
      </w:r>
      <w:r>
        <w:tab/>
      </w:r>
      <w:hyperlink r:id="rId13">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9">
    <w:p w14:paraId="1A71D0E6" w14:textId="77777777" w:rsidR="00216AC5" w:rsidRPr="00EF69A7" w:rsidRDefault="00216AC5">
      <w:pPr>
        <w:pStyle w:val="Lbjegyzetszveg"/>
      </w:pPr>
      <w:r>
        <w:tab/>
      </w:r>
      <w:r w:rsidRPr="00F47381">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0">
    <w:p w14:paraId="1B67D4A9" w14:textId="36A67C4D" w:rsidR="00216AC5" w:rsidRDefault="00216AC5" w:rsidP="002519B3">
      <w:pPr>
        <w:pStyle w:val="Lbjegyzetszveg"/>
      </w:pPr>
      <w:r>
        <w:tab/>
      </w:r>
      <w:r w:rsidRPr="00F47381">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1">
    <w:p w14:paraId="79560758" w14:textId="77777777" w:rsidR="00216AC5" w:rsidRDefault="00216AC5" w:rsidP="002519B3">
      <w:pPr>
        <w:pStyle w:val="Lbjegyzetszveg"/>
      </w:pPr>
      <w:r>
        <w:tab/>
      </w:r>
      <w:r w:rsidRPr="00F47381">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2">
    <w:p w14:paraId="7464C4C2" w14:textId="77777777" w:rsidR="00216AC5" w:rsidRDefault="00216AC5" w:rsidP="002519B3">
      <w:pPr>
        <w:pStyle w:val="Lbjegyzetszveg"/>
      </w:pPr>
      <w:r>
        <w:tab/>
      </w:r>
      <w:r w:rsidRPr="00F47381">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3">
    <w:p w14:paraId="58DD482D" w14:textId="77777777" w:rsidR="00216AC5" w:rsidRDefault="00216AC5" w:rsidP="003A541C">
      <w:pPr>
        <w:pStyle w:val="Lbjegyzetszveg"/>
      </w:pPr>
      <w:r>
        <w:tab/>
      </w:r>
      <w:r w:rsidRPr="00F47381">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4">
    <w:p w14:paraId="3C26D05F" w14:textId="08980D2B" w:rsidR="00216AC5" w:rsidRDefault="00216AC5" w:rsidP="002519B3">
      <w:pPr>
        <w:pStyle w:val="Lbjegyzetszveg"/>
      </w:pPr>
      <w:r>
        <w:tab/>
      </w:r>
      <w:r w:rsidRPr="00F47381">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5">
    <w:p w14:paraId="40921C17" w14:textId="7EF97A2B" w:rsidR="00216AC5" w:rsidRPr="00FF5EF5" w:rsidRDefault="00216AC5">
      <w:pPr>
        <w:pStyle w:val="Lbjegyzetszveg"/>
        <w:rPr>
          <w:lang w:val="hu-HU"/>
        </w:rPr>
      </w:pPr>
      <w:r>
        <w:tab/>
      </w:r>
      <w:r w:rsidRPr="00F47381">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6">
    <w:p w14:paraId="3814A72D" w14:textId="77777777" w:rsidR="00216AC5" w:rsidRDefault="00216AC5" w:rsidP="002519B3">
      <w:pPr>
        <w:pStyle w:val="Lbjegyzetszveg"/>
      </w:pPr>
      <w:r>
        <w:tab/>
      </w:r>
      <w:r w:rsidRPr="00F47381">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7">
    <w:p w14:paraId="0B5E3AF3" w14:textId="77777777" w:rsidR="00216AC5" w:rsidRDefault="00216AC5" w:rsidP="002519B3">
      <w:pPr>
        <w:pStyle w:val="Lbjegyzetszveg"/>
      </w:pPr>
      <w:r>
        <w:tab/>
      </w:r>
      <w:r w:rsidRPr="00F47381">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8">
    <w:p w14:paraId="39082856" w14:textId="77777777" w:rsidR="00216AC5" w:rsidRDefault="00216AC5" w:rsidP="002519B3">
      <w:pPr>
        <w:pStyle w:val="Lbjegyzetszveg"/>
      </w:pPr>
      <w:r>
        <w:tab/>
      </w:r>
      <w:r w:rsidRPr="00F47381">
        <w:rPr>
          <w:rStyle w:val="Lbjegyzet-hivatkozs"/>
        </w:rPr>
        <w:footnoteRef/>
      </w:r>
      <w:r>
        <w:tab/>
        <w:t>Whichever method you use, possible values and their relative probabilities may be elaborated in your commentary to the edition.</w:t>
      </w:r>
    </w:p>
  </w:footnote>
  <w:footnote w:id="39">
    <w:p w14:paraId="09003D98" w14:textId="43D0CD57" w:rsidR="00216AC5" w:rsidRDefault="00216AC5" w:rsidP="002519B3">
      <w:pPr>
        <w:pStyle w:val="Lbjegyzetszveg"/>
      </w:pPr>
      <w:r>
        <w:tab/>
      </w:r>
      <w:r w:rsidRPr="00F47381">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4">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0">
    <w:p w14:paraId="59798215" w14:textId="77777777" w:rsidR="00216AC5" w:rsidRDefault="00216AC5" w:rsidP="00094A21">
      <w:pPr>
        <w:pStyle w:val="Lbjegyzetszveg"/>
      </w:pPr>
      <w:r>
        <w:tab/>
      </w:r>
      <w:r w:rsidRPr="00F47381">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1">
    <w:p w14:paraId="61EFE79D" w14:textId="1BA800D7" w:rsidR="00216AC5" w:rsidRDefault="00216AC5">
      <w:pPr>
        <w:pStyle w:val="Lbjegyzetszveg"/>
      </w:pPr>
      <w:r>
        <w:tab/>
      </w:r>
      <w:r w:rsidRPr="00F47381">
        <w:rPr>
          <w:rStyle w:val="Lbjegyzet-hivatkozs"/>
        </w:rPr>
        <w:footnoteRef/>
      </w:r>
      <w:r>
        <w:tab/>
      </w:r>
      <w:r w:rsidRPr="00094A21">
        <w:t xml:space="preserve"> If you have a project-relevant example, contact the authors of this guide to include it here.</w:t>
      </w:r>
    </w:p>
  </w:footnote>
  <w:footnote w:id="42">
    <w:p w14:paraId="4356C7FA" w14:textId="77777777" w:rsidR="00216AC5" w:rsidRDefault="00216AC5" w:rsidP="00926092">
      <w:pPr>
        <w:pStyle w:val="Lbjegyzetszveg"/>
      </w:pPr>
      <w:r>
        <w:tab/>
      </w:r>
      <w:r w:rsidRPr="00F47381">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3">
    <w:p w14:paraId="6947953B" w14:textId="3C62570D" w:rsidR="00216AC5" w:rsidRDefault="00216AC5" w:rsidP="002519B3">
      <w:pPr>
        <w:pStyle w:val="Lbjegyzetszveg"/>
      </w:pPr>
      <w:r>
        <w:tab/>
      </w:r>
      <w:r w:rsidRPr="00F47381">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5">
        <w:r>
          <w:rPr>
            <w:color w:val="1155CC"/>
            <w:u w:val="single"/>
          </w:rPr>
          <w:t>http://www.stoa.org/epidoc/gl/latest/trans-linebreak.html</w:t>
        </w:r>
      </w:hyperlink>
      <w:r>
        <w:t>.)</w:t>
      </w:r>
    </w:p>
  </w:footnote>
  <w:footnote w:id="44">
    <w:p w14:paraId="7A34EE4B" w14:textId="0C8F8442" w:rsidR="00216AC5" w:rsidRDefault="00216AC5" w:rsidP="002519B3">
      <w:pPr>
        <w:pStyle w:val="Lbjegyzetszveg"/>
      </w:pPr>
      <w:r>
        <w:tab/>
      </w:r>
      <w:r w:rsidRPr="00F47381">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6">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7">
        <w:r>
          <w:rPr>
            <w:color w:val="1155CC"/>
            <w:u w:val="single"/>
          </w:rPr>
          <w:t>http://www.stoa.org/epidoc/gl/latest/trans-charactershighlighted.html</w:t>
        </w:r>
      </w:hyperlink>
      <w:r>
        <w:t>).</w:t>
      </w:r>
    </w:p>
  </w:footnote>
  <w:footnote w:id="45">
    <w:p w14:paraId="5BA6A8BB" w14:textId="78D18B39" w:rsidR="00216AC5" w:rsidRDefault="00216AC5" w:rsidP="002519B3">
      <w:pPr>
        <w:pStyle w:val="Lbjegyzetszveg"/>
      </w:pPr>
      <w:r>
        <w:tab/>
      </w:r>
      <w:r w:rsidRPr="00F47381">
        <w:rPr>
          <w:rStyle w:val="Lbjegyzet-hivatkozs"/>
        </w:rPr>
        <w:footnoteRef/>
      </w:r>
      <w:r>
        <w:tab/>
        <w:t xml:space="preserve">Although the TEI guidelines </w:t>
      </w:r>
      <w:r w:rsidRPr="00E24F87">
        <w:rPr>
          <w:noProof/>
        </w:rPr>
        <w:t>(</w:t>
      </w:r>
      <w:hyperlink r:id="rId18"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6">
    <w:p w14:paraId="1B9197EE" w14:textId="25FAECDC" w:rsidR="00216AC5" w:rsidRDefault="00216AC5">
      <w:pPr>
        <w:pStyle w:val="Lbjegyzetszveg"/>
      </w:pPr>
      <w:r>
        <w:tab/>
      </w:r>
      <w:r w:rsidRPr="00F47381">
        <w:rPr>
          <w:rStyle w:val="Lbjegyzet-hivatkozs"/>
        </w:rPr>
        <w:footnoteRef/>
      </w:r>
      <w:r>
        <w:tab/>
      </w:r>
      <w:hyperlink r:id="rId19" w:history="1">
        <w:r w:rsidRPr="007434B4">
          <w:rPr>
            <w:rStyle w:val="Hiperhivatkozs"/>
          </w:rPr>
          <w:t>https://opentheso5.mom.fr/opentheso5/?idg=G593&amp;idt=th52</w:t>
        </w:r>
      </w:hyperlink>
      <w:r>
        <w:t xml:space="preserve"> </w:t>
      </w:r>
    </w:p>
  </w:footnote>
  <w:footnote w:id="47">
    <w:p w14:paraId="041FE0E7" w14:textId="381E6746" w:rsidR="00216AC5" w:rsidRDefault="00216AC5">
      <w:pPr>
        <w:pStyle w:val="Lbjegyzetszveg"/>
      </w:pPr>
      <w:r>
        <w:tab/>
      </w:r>
      <w:r w:rsidRPr="00F47381">
        <w:rPr>
          <w:rStyle w:val="Lbjegyzet-hivatkozs"/>
        </w:rPr>
        <w:footnoteRef/>
      </w:r>
      <w:r>
        <w:tab/>
      </w:r>
      <w:hyperlink r:id="rId20" w:history="1">
        <w:r w:rsidRPr="007434B4">
          <w:rPr>
            <w:rStyle w:val="Hiperhivatkozs"/>
          </w:rPr>
          <w:t>https://opentheso5.mom.fr/opentheso5/?idg=G812&amp;idt=th52</w:t>
        </w:r>
      </w:hyperlink>
      <w:r>
        <w:t xml:space="preserve"> </w:t>
      </w:r>
    </w:p>
  </w:footnote>
  <w:footnote w:id="48">
    <w:p w14:paraId="23A406F2" w14:textId="19D71334" w:rsidR="00216AC5" w:rsidRDefault="00216AC5" w:rsidP="002519B3">
      <w:pPr>
        <w:pStyle w:val="Lbjegyzetszveg"/>
      </w:pPr>
      <w:r>
        <w:tab/>
      </w:r>
      <w:r w:rsidRPr="00F47381">
        <w:rPr>
          <w:rStyle w:val="Lbjegyzet-hivatkozs"/>
        </w:rPr>
        <w:footnoteRef/>
      </w:r>
      <w:r>
        <w:tab/>
        <w:t xml:space="preserve">See </w:t>
      </w:r>
      <w:hyperlink r:id="rId21">
        <w:r>
          <w:rPr>
            <w:color w:val="1155CC"/>
            <w:u w:val="single"/>
          </w:rPr>
          <w:t>https://wiki.tei-c.org/index.php/XML_Whitespace</w:t>
        </w:r>
      </w:hyperlink>
      <w:r>
        <w:t xml:space="preserve"> for a more detailed discussion of white space in XML.</w:t>
      </w:r>
    </w:p>
  </w:footnote>
  <w:footnote w:id="49">
    <w:p w14:paraId="66AB32CD" w14:textId="77777777" w:rsidR="00216AC5" w:rsidRDefault="00216AC5" w:rsidP="002519B3">
      <w:pPr>
        <w:pStyle w:val="Lbjegyzetszveg"/>
      </w:pPr>
      <w:r>
        <w:tab/>
      </w:r>
      <w:r w:rsidRPr="00F47381">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0">
    <w:p w14:paraId="41A7C6D2" w14:textId="77777777" w:rsidR="00216AC5" w:rsidRDefault="00216AC5" w:rsidP="002519B3">
      <w:pPr>
        <w:pStyle w:val="Lbjegyzetszveg"/>
      </w:pPr>
      <w:r>
        <w:tab/>
      </w:r>
      <w:r w:rsidRPr="00F47381">
        <w:rPr>
          <w:rStyle w:val="Lbjegyzet-hivatkozs"/>
        </w:rPr>
        <w:footnoteRef/>
      </w:r>
      <w:r>
        <w:tab/>
        <w:t>If you feel your translation needs any further markup, please consult the authors of the Guide and the project’s XML-TEI Data Manager.</w:t>
      </w:r>
    </w:p>
  </w:footnote>
  <w:footnote w:id="51">
    <w:p w14:paraId="5C832AD9" w14:textId="3DF18421" w:rsidR="00216AC5" w:rsidRDefault="00216AC5" w:rsidP="002519B3">
      <w:pPr>
        <w:pStyle w:val="Lbjegyzetszveg"/>
      </w:pPr>
      <w:r>
        <w:tab/>
      </w:r>
      <w:r w:rsidRPr="00F47381">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2">
    <w:p w14:paraId="2F0FA864" w14:textId="00BA86A0" w:rsidR="00216AC5" w:rsidRDefault="00216AC5" w:rsidP="002519B3">
      <w:pPr>
        <w:pStyle w:val="Lbjegyzetszveg"/>
      </w:pPr>
      <w:r>
        <w:tab/>
      </w:r>
      <w:r w:rsidRPr="00F47381">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3">
    <w:p w14:paraId="06BBCAD7" w14:textId="0ECB516A" w:rsidR="00216AC5" w:rsidRDefault="00216AC5" w:rsidP="002519B3">
      <w:pPr>
        <w:pStyle w:val="Lbjegyzetszveg"/>
      </w:pPr>
      <w:r>
        <w:tab/>
      </w:r>
      <w:r w:rsidRPr="00F47381">
        <w:rPr>
          <w:rStyle w:val="Lbjegyzet-hivatkozs"/>
        </w:rPr>
        <w:footnoteRef/>
      </w:r>
      <w:r>
        <w:tab/>
      </w:r>
      <w:hyperlink r:id="rId22">
        <w:r>
          <w:rPr>
            <w:color w:val="1155CC"/>
            <w:u w:val="single"/>
          </w:rPr>
          <w:t>https://iso639-3.sil.org/</w:t>
        </w:r>
      </w:hyperlink>
    </w:p>
  </w:footnote>
  <w:footnote w:id="54">
    <w:p w14:paraId="6D614AA8" w14:textId="28FF0635" w:rsidR="00216AC5" w:rsidRDefault="00216AC5" w:rsidP="002519B3">
      <w:pPr>
        <w:pStyle w:val="Lbjegyzetszveg"/>
        <w:rPr>
          <w:b/>
        </w:rPr>
      </w:pPr>
      <w:r>
        <w:tab/>
      </w:r>
      <w:r w:rsidRPr="00F47381">
        <w:rPr>
          <w:rStyle w:val="Lbjegyzet-hivatkozs"/>
        </w:rPr>
        <w:footnoteRef/>
      </w:r>
      <w:r>
        <w:tab/>
      </w:r>
      <w:hyperlink r:id="rId23">
        <w:r>
          <w:rPr>
            <w:color w:val="1155CC"/>
            <w:u w:val="single"/>
          </w:rPr>
          <w:t>https://en.wikipedia.org/wiki/ISO_15924</w:t>
        </w:r>
      </w:hyperlink>
    </w:p>
  </w:footnote>
  <w:footnote w:id="55">
    <w:p w14:paraId="487A03D8" w14:textId="78D2F62D" w:rsidR="00216AC5" w:rsidRDefault="00216AC5" w:rsidP="002519B3">
      <w:pPr>
        <w:pStyle w:val="Lbjegyzetszveg"/>
      </w:pPr>
      <w:r>
        <w:tab/>
      </w:r>
      <w:r w:rsidRPr="00F47381">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6">
    <w:p w14:paraId="0BF25634" w14:textId="09D7C6D2" w:rsidR="00216AC5" w:rsidRDefault="00216AC5" w:rsidP="002519B3">
      <w:pPr>
        <w:pStyle w:val="Lbjegyzetszveg"/>
      </w:pPr>
      <w:r>
        <w:tab/>
      </w:r>
      <w:r w:rsidRPr="00F47381">
        <w:rPr>
          <w:rStyle w:val="Lbjegyzet-hivatkozs"/>
        </w:rPr>
        <w:footnoteRef/>
      </w:r>
      <w:r>
        <w:tab/>
        <w:t xml:space="preserve">Our personal identifiers are available at </w:t>
      </w:r>
      <w:hyperlink r:id="rId24" w:history="1">
        <w:r w:rsidRPr="00A46F02">
          <w:rPr>
            <w:rStyle w:val="Hiperhivatkozs"/>
          </w:rPr>
          <w:t>https://github.com/erc-dharma/project-documentation/blob/master/DHARMA_idListMembers_v01.xml</w:t>
        </w:r>
      </w:hyperlink>
    </w:p>
  </w:footnote>
  <w:footnote w:id="57">
    <w:p w14:paraId="6AE1CF79" w14:textId="077DF67E" w:rsidR="00216AC5" w:rsidRDefault="00216AC5" w:rsidP="002519B3">
      <w:pPr>
        <w:pStyle w:val="Lbjegyzetszveg"/>
      </w:pPr>
      <w:r>
        <w:tab/>
      </w:r>
      <w:r w:rsidRPr="00F47381">
        <w:rPr>
          <w:rStyle w:val="Lbjegyzet-hivatkozs"/>
        </w:rPr>
        <w:footnoteRef/>
      </w:r>
      <w:r>
        <w:tab/>
        <w:t xml:space="preserve">Our personal identifiers are available at </w:t>
      </w:r>
      <w:hyperlink r:id="rId25">
        <w:r>
          <w:rPr>
            <w:color w:val="1155CC"/>
            <w:u w:val="single"/>
          </w:rPr>
          <w:t>https://github.com/erc-dharma/project-documentation/blob/master/DHARMA_IdListMembers_v01.xml</w:t>
        </w:r>
      </w:hyperlink>
    </w:p>
  </w:footnote>
  <w:footnote w:id="58">
    <w:p w14:paraId="73E132D7" w14:textId="0665F37A" w:rsidR="00216AC5" w:rsidRDefault="00216AC5" w:rsidP="002519B3">
      <w:pPr>
        <w:pStyle w:val="Lbjegyzetszveg"/>
      </w:pPr>
      <w:r>
        <w:tab/>
      </w:r>
      <w:r w:rsidRPr="00F47381">
        <w:rPr>
          <w:rStyle w:val="Lbjegyzet-hivatkozs"/>
        </w:rPr>
        <w:footnoteRef/>
      </w:r>
      <w:r>
        <w:tab/>
        <w:t xml:space="preserve">Available under </w:t>
      </w:r>
      <w:hyperlink r:id="rId26">
        <w:r>
          <w:rPr>
            <w:color w:val="1155CC"/>
            <w:u w:val="single"/>
          </w:rPr>
          <w:t>https://github.com/erc-dharma/project-documentation/tree/master/templates</w:t>
        </w:r>
      </w:hyperlink>
    </w:p>
  </w:footnote>
  <w:footnote w:id="59">
    <w:p w14:paraId="216852E0" w14:textId="77777777" w:rsidR="00216AC5" w:rsidRDefault="00216AC5" w:rsidP="002519B3">
      <w:pPr>
        <w:pStyle w:val="Lbjegyzetszveg"/>
      </w:pPr>
      <w:r>
        <w:tab/>
      </w:r>
      <w:r w:rsidRPr="00F47381">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0">
    <w:p w14:paraId="3A401D16" w14:textId="103A4F89" w:rsidR="00216AC5" w:rsidRDefault="00216AC5" w:rsidP="002519B3">
      <w:pPr>
        <w:pStyle w:val="Lbjegyzetszveg"/>
      </w:pPr>
      <w:r>
        <w:tab/>
      </w:r>
      <w:r w:rsidRPr="00F47381">
        <w:rPr>
          <w:rStyle w:val="Lbjegyzet-hivatkozs"/>
        </w:rPr>
        <w:footnoteRef/>
      </w:r>
      <w:r>
        <w:tab/>
        <w:t xml:space="preserve">Our personal identifiers are available at </w:t>
      </w:r>
      <w:hyperlink r:id="rId27">
        <w:r>
          <w:rPr>
            <w:color w:val="1155CC"/>
            <w:u w:val="single"/>
          </w:rPr>
          <w:t>https://github.com/erc-dharma/project-documentation/blob/master/DHARMA_IdListMembers_v01.xml</w:t>
        </w:r>
      </w:hyperlink>
    </w:p>
  </w:footnote>
  <w:footnote w:id="61">
    <w:p w14:paraId="48A8BA4C" w14:textId="77777777" w:rsidR="00216AC5" w:rsidRDefault="00216AC5" w:rsidP="002519B3">
      <w:pPr>
        <w:pStyle w:val="Lbjegyzetszveg"/>
      </w:pPr>
      <w:r>
        <w:tab/>
      </w:r>
      <w:r w:rsidRPr="00F47381">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2">
    <w:p w14:paraId="0BFFBF44" w14:textId="77777777" w:rsidR="00216AC5" w:rsidRDefault="00216AC5" w:rsidP="002519B3">
      <w:pPr>
        <w:pStyle w:val="Lbjegyzetszveg"/>
      </w:pPr>
      <w:r>
        <w:tab/>
      </w:r>
      <w:r w:rsidRPr="00F47381">
        <w:rPr>
          <w:rStyle w:val="Lbjegyzet-hivatkozs"/>
        </w:rPr>
        <w:footnoteRef/>
      </w:r>
      <w:r>
        <w:tab/>
        <w:t>Two iterations of | [U+007C Vertical Line], not a ‖ double vertical bar character.</w:t>
      </w:r>
    </w:p>
  </w:footnote>
  <w:footnote w:id="63">
    <w:p w14:paraId="6D595C62" w14:textId="77777777" w:rsidR="00216AC5" w:rsidRDefault="00216AC5" w:rsidP="002519B3">
      <w:pPr>
        <w:pStyle w:val="Lbjegyzetszveg"/>
      </w:pPr>
      <w:r>
        <w:tab/>
      </w:r>
      <w:r w:rsidRPr="00F47381">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4">
    <w:p w14:paraId="1839FCC9" w14:textId="77777777" w:rsidR="00216AC5" w:rsidRDefault="00216AC5" w:rsidP="002519B3">
      <w:pPr>
        <w:pStyle w:val="Lbjegyzetszveg"/>
      </w:pPr>
      <w:r>
        <w:tab/>
      </w:r>
      <w:r w:rsidRPr="00F47381">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5">
    <w:p w14:paraId="03A37521" w14:textId="23D9EC76" w:rsidR="00216AC5" w:rsidRDefault="00216AC5" w:rsidP="002519B3">
      <w:pPr>
        <w:pStyle w:val="Lbjegyzetszveg"/>
      </w:pPr>
      <w:r>
        <w:tab/>
      </w:r>
      <w:r w:rsidRPr="00F47381">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6">
    <w:p w14:paraId="30D118C1" w14:textId="1713EFFA" w:rsidR="00216AC5" w:rsidRDefault="00216AC5" w:rsidP="002519B3">
      <w:pPr>
        <w:pStyle w:val="Lbjegyzetszveg"/>
      </w:pPr>
      <w:r>
        <w:tab/>
      </w:r>
      <w:r w:rsidRPr="00F47381">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7">
    <w:p w14:paraId="60AF6C91" w14:textId="178FC84C" w:rsidR="00216AC5" w:rsidRDefault="00216AC5" w:rsidP="002519B3">
      <w:pPr>
        <w:pStyle w:val="Lbjegyzetszveg"/>
      </w:pPr>
      <w:r>
        <w:tab/>
      </w:r>
      <w:r w:rsidRPr="00F47381">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8">
    <w:p w14:paraId="70796AD0" w14:textId="68F3D08D" w:rsidR="00216AC5" w:rsidRDefault="00216AC5" w:rsidP="007245BB">
      <w:pPr>
        <w:pStyle w:val="Lbjegyzetszveg"/>
      </w:pPr>
      <w:r>
        <w:tab/>
      </w:r>
      <w:r w:rsidRPr="00F47381">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9">
    <w:p w14:paraId="1CD79ED2" w14:textId="77777777" w:rsidR="00216AC5" w:rsidRDefault="00216AC5" w:rsidP="002519B3">
      <w:pPr>
        <w:pStyle w:val="Lbjegyzetszveg"/>
      </w:pPr>
      <w:r>
        <w:tab/>
      </w:r>
      <w:r w:rsidRPr="00F47381">
        <w:rPr>
          <w:rStyle w:val="Lbjegyzet-hivatkozs"/>
        </w:rPr>
        <w:footnoteRef/>
      </w:r>
      <w:r>
        <w:tab/>
        <w:t>All lines contain 11 syllables, but the rhythm of the odd lines is different from the rhythm of the even lines.</w:t>
      </w:r>
    </w:p>
  </w:footnote>
  <w:footnote w:id="70">
    <w:p w14:paraId="16F4A254" w14:textId="77777777" w:rsidR="00216AC5" w:rsidRDefault="00216AC5" w:rsidP="002519B3">
      <w:pPr>
        <w:pStyle w:val="Lbjegyzetszveg"/>
      </w:pPr>
      <w:r>
        <w:tab/>
      </w:r>
      <w:r w:rsidRPr="00F47381">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1">
    <w:p w14:paraId="4204214B" w14:textId="30BFEDF4" w:rsidR="00216AC5" w:rsidRDefault="00216AC5" w:rsidP="002519B3">
      <w:pPr>
        <w:pStyle w:val="Lbjegyzetszveg"/>
      </w:pPr>
      <w:r>
        <w:tab/>
      </w:r>
      <w:r w:rsidRPr="00F47381">
        <w:rPr>
          <w:rStyle w:val="Lbjegyzet-hivatkozs"/>
        </w:rPr>
        <w:footnoteRef/>
      </w:r>
      <w:r>
        <w:tab/>
        <w:t xml:space="preserve">If the whole of a stanza matches this template, do not classify it as </w:t>
      </w:r>
      <w:r w:rsidRPr="00BE1CA8">
        <w:rPr>
          <w:rStyle w:val="Foreign"/>
        </w:rPr>
        <w:t>aupacchandasika</w:t>
      </w:r>
      <w:r>
        <w:t>.</w:t>
      </w:r>
    </w:p>
  </w:footnote>
  <w:footnote w:id="72">
    <w:p w14:paraId="4DD722E8" w14:textId="1F8FC977" w:rsidR="00216AC5" w:rsidRDefault="00216AC5" w:rsidP="007245BB">
      <w:pPr>
        <w:pStyle w:val="Lbjegyzetszveg"/>
      </w:pPr>
      <w:r>
        <w:tab/>
      </w:r>
      <w:r w:rsidRPr="00F47381">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3">
    <w:p w14:paraId="243C827B" w14:textId="652919DF" w:rsidR="00216AC5" w:rsidRDefault="00216AC5" w:rsidP="007245BB">
      <w:pPr>
        <w:pStyle w:val="Lbjegyzetszveg"/>
      </w:pPr>
      <w:r>
        <w:tab/>
      </w:r>
      <w:r w:rsidRPr="00F47381">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406669B9" w14:textId="77777777" w:rsidR="00216AC5" w:rsidRDefault="00216AC5" w:rsidP="007245BB">
      <w:pPr>
        <w:pStyle w:val="Lbjegyzetszveg"/>
      </w:pPr>
      <w:r>
        <w:tab/>
      </w:r>
      <w:r w:rsidRPr="00F47381">
        <w:rPr>
          <w:rStyle w:val="Lbjegyzet-hivatkozs"/>
        </w:rPr>
        <w:footnoteRef/>
      </w:r>
      <w:r>
        <w:tab/>
        <w:t xml:space="preserve">Also known as </w:t>
      </w:r>
      <w:r w:rsidRPr="00BE1CA8">
        <w:rPr>
          <w:rStyle w:val="Foreign"/>
        </w:rPr>
        <w:t>vaṁśasthavila</w:t>
      </w:r>
      <w:r>
        <w:t>.</w:t>
      </w:r>
    </w:p>
  </w:footnote>
  <w:footnote w:id="75">
    <w:p w14:paraId="7BE1EDFC" w14:textId="22B21033" w:rsidR="00216AC5" w:rsidRPr="006A7CCA" w:rsidRDefault="00216AC5">
      <w:pPr>
        <w:pStyle w:val="Lbjegyzetszveg"/>
        <w:rPr>
          <w:lang w:val="hu-HU"/>
        </w:rPr>
      </w:pPr>
      <w:r>
        <w:tab/>
      </w:r>
      <w:r w:rsidRPr="00F47381">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6">
    <w:p w14:paraId="105299C9" w14:textId="77777777" w:rsidR="00216AC5" w:rsidRDefault="00216AC5" w:rsidP="002519B3">
      <w:pPr>
        <w:pStyle w:val="Lbjegyzetszveg"/>
      </w:pPr>
      <w:r>
        <w:tab/>
      </w:r>
      <w:r w:rsidRPr="00F47381">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7">
    <w:p w14:paraId="4BE26699" w14:textId="77777777" w:rsidR="00216AC5" w:rsidRDefault="00216AC5" w:rsidP="002519B3">
      <w:pPr>
        <w:pStyle w:val="Lbjegyzetszveg"/>
      </w:pPr>
      <w:r>
        <w:tab/>
      </w:r>
      <w:r w:rsidRPr="00F47381">
        <w:rPr>
          <w:rStyle w:val="Lbjegyzet-hivatkozs"/>
        </w:rPr>
        <w:footnoteRef/>
      </w:r>
      <w:r>
        <w:tab/>
        <w:t xml:space="preserve">The caesura in </w:t>
      </w:r>
      <w:r w:rsidRPr="00BE1CA8">
        <w:rPr>
          <w:rStyle w:val="Foreign"/>
        </w:rPr>
        <w:t>pr̥thvī</w:t>
      </w:r>
      <w:r>
        <w:t xml:space="preserve"> is not observed by all poets.</w:t>
      </w:r>
    </w:p>
  </w:footnote>
  <w:footnote w:id="78">
    <w:p w14:paraId="0C2BED85" w14:textId="609DA24D" w:rsidR="00216AC5" w:rsidRPr="00D955CA" w:rsidRDefault="00216AC5">
      <w:pPr>
        <w:pStyle w:val="Lbjegyzetszveg"/>
        <w:rPr>
          <w:lang w:val="hu-HU"/>
        </w:rPr>
      </w:pPr>
      <w:r>
        <w:tab/>
      </w:r>
      <w:r w:rsidRPr="00F47381">
        <w:rPr>
          <w:rStyle w:val="Lbjegyzet-hivatkozs"/>
        </w:rPr>
        <w:footnoteRef/>
      </w:r>
      <w:r>
        <w:tab/>
      </w:r>
      <w:r w:rsidRPr="00D955CA">
        <w:t xml:space="preserve">Called </w:t>
      </w:r>
      <w:r w:rsidRPr="00D955CA">
        <w:rPr>
          <w:rStyle w:val="Foreign"/>
        </w:rPr>
        <w:t>viśvalalita</w:t>
      </w:r>
      <w:r w:rsidRPr="00D955CA">
        <w:t xml:space="preserve"> in Old Javanese.</w:t>
      </w:r>
    </w:p>
  </w:footnote>
  <w:footnote w:id="79">
    <w:p w14:paraId="48B93D2F" w14:textId="3891BA8B" w:rsidR="00216AC5" w:rsidRPr="00D955CA" w:rsidRDefault="00216AC5">
      <w:pPr>
        <w:pStyle w:val="Lbjegyzetszveg"/>
      </w:pPr>
      <w:r>
        <w:tab/>
      </w:r>
      <w:r w:rsidRPr="00F47381">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0">
    <w:p w14:paraId="63372360" w14:textId="614A4457" w:rsidR="00216AC5" w:rsidRPr="00D955CA" w:rsidRDefault="00216AC5">
      <w:pPr>
        <w:pStyle w:val="Lbjegyzetszveg"/>
        <w:rPr>
          <w:lang w:val="hu-HU"/>
        </w:rPr>
      </w:pPr>
      <w:r>
        <w:tab/>
      </w:r>
      <w:r w:rsidRPr="00F47381">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1">
    <w:p w14:paraId="697EFAD2" w14:textId="16A7D333" w:rsidR="00216AC5" w:rsidRDefault="00216AC5">
      <w:pPr>
        <w:pStyle w:val="Lbjegyzetszveg"/>
      </w:pPr>
      <w:r>
        <w:tab/>
      </w:r>
      <w:r w:rsidRPr="00F47381">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2">
    <w:p w14:paraId="2F825771" w14:textId="7B244FF5" w:rsidR="00216AC5" w:rsidRPr="00F11F32" w:rsidRDefault="00216AC5">
      <w:pPr>
        <w:pStyle w:val="Lbjegyzetszveg"/>
      </w:pPr>
      <w:r>
        <w:tab/>
      </w:r>
      <w:r w:rsidRPr="00F47381">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3">
    <w:p w14:paraId="4786C65C" w14:textId="77777777" w:rsidR="00216AC5" w:rsidRDefault="00216AC5" w:rsidP="002519B3">
      <w:pPr>
        <w:pStyle w:val="Lbjegyzetszveg"/>
      </w:pPr>
      <w:r>
        <w:tab/>
      </w:r>
      <w:r w:rsidRPr="00F47381">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4">
    <w:p w14:paraId="18749BE7" w14:textId="77777777" w:rsidR="00216AC5" w:rsidRDefault="00216AC5" w:rsidP="002519B3">
      <w:pPr>
        <w:pStyle w:val="Lbjegyzetszveg"/>
      </w:pPr>
      <w:r>
        <w:tab/>
      </w:r>
      <w:r w:rsidRPr="00F47381">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5">
    <w:p w14:paraId="4C8DB6A6" w14:textId="77777777" w:rsidR="00216AC5" w:rsidRDefault="00216AC5" w:rsidP="002519B3">
      <w:pPr>
        <w:pStyle w:val="Lbjegyzetszveg"/>
      </w:pPr>
      <w:r>
        <w:tab/>
      </w:r>
      <w:r w:rsidRPr="00F47381">
        <w:rPr>
          <w:rStyle w:val="Lbjegyzet-hivatkozs"/>
        </w:rPr>
        <w:footnoteRef/>
      </w:r>
      <w:r>
        <w:tab/>
        <w:t xml:space="preserve">To be represented as </w:t>
      </w:r>
      <w:r w:rsidRPr="00BE1CA8">
        <w:rPr>
          <w:rStyle w:val="Foreign"/>
        </w:rPr>
        <w:t>ǝ:</w:t>
      </w:r>
      <w:r>
        <w:t xml:space="preserve"> as per TG §3.3.6.</w:t>
      </w:r>
    </w:p>
  </w:footnote>
  <w:footnote w:id="86">
    <w:p w14:paraId="73A4CDF3" w14:textId="462C8217" w:rsidR="00216AC5" w:rsidRDefault="00216AC5" w:rsidP="002519B3">
      <w:pPr>
        <w:pStyle w:val="Lbjegyzetszveg"/>
      </w:pPr>
      <w:r>
        <w:tab/>
      </w:r>
      <w:r w:rsidRPr="00F47381">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16cid:durableId="1581908417">
    <w:abstractNumId w:val="3"/>
  </w:num>
  <w:num w:numId="2" w16cid:durableId="426658075">
    <w:abstractNumId w:val="1"/>
  </w:num>
  <w:num w:numId="3" w16cid:durableId="14116766">
    <w:abstractNumId w:val="6"/>
  </w:num>
  <w:num w:numId="4" w16cid:durableId="220481582">
    <w:abstractNumId w:val="0"/>
  </w:num>
  <w:num w:numId="5" w16cid:durableId="580212412">
    <w:abstractNumId w:val="5"/>
  </w:num>
  <w:num w:numId="6" w16cid:durableId="560411824">
    <w:abstractNumId w:val="7"/>
  </w:num>
  <w:num w:numId="7" w16cid:durableId="1434013137">
    <w:abstractNumId w:val="2"/>
  </w:num>
  <w:num w:numId="8" w16cid:durableId="501630059">
    <w:abstractNumId w:val="8"/>
  </w:num>
  <w:num w:numId="9" w16cid:durableId="862716248">
    <w:abstractNumId w:val="4"/>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1"/>
    <w:docVar w:name="varZoom" w:val="140"/>
  </w:docVars>
  <w:rsids>
    <w:rsidRoot w:val="00C02B8C"/>
    <w:rsid w:val="00002B07"/>
    <w:rsid w:val="00011B8A"/>
    <w:rsid w:val="000123EA"/>
    <w:rsid w:val="00024BFF"/>
    <w:rsid w:val="00025303"/>
    <w:rsid w:val="00034950"/>
    <w:rsid w:val="00040B2F"/>
    <w:rsid w:val="00043915"/>
    <w:rsid w:val="00044CFB"/>
    <w:rsid w:val="00047E9A"/>
    <w:rsid w:val="00051701"/>
    <w:rsid w:val="00060C45"/>
    <w:rsid w:val="00062C66"/>
    <w:rsid w:val="00070594"/>
    <w:rsid w:val="000725A4"/>
    <w:rsid w:val="00074E9C"/>
    <w:rsid w:val="00086DD8"/>
    <w:rsid w:val="000931D1"/>
    <w:rsid w:val="00094A21"/>
    <w:rsid w:val="00095A6A"/>
    <w:rsid w:val="00095CCC"/>
    <w:rsid w:val="00097A6F"/>
    <w:rsid w:val="000A1304"/>
    <w:rsid w:val="000A421D"/>
    <w:rsid w:val="000B047B"/>
    <w:rsid w:val="000B1132"/>
    <w:rsid w:val="000B26E4"/>
    <w:rsid w:val="000B4450"/>
    <w:rsid w:val="000C46BE"/>
    <w:rsid w:val="000D1ACC"/>
    <w:rsid w:val="000D443E"/>
    <w:rsid w:val="000E1BB0"/>
    <w:rsid w:val="000E2953"/>
    <w:rsid w:val="000E6595"/>
    <w:rsid w:val="000E77DD"/>
    <w:rsid w:val="000E7CD4"/>
    <w:rsid w:val="000F2AF9"/>
    <w:rsid w:val="000F3114"/>
    <w:rsid w:val="000F7351"/>
    <w:rsid w:val="001001F6"/>
    <w:rsid w:val="0010288F"/>
    <w:rsid w:val="001079C3"/>
    <w:rsid w:val="00111256"/>
    <w:rsid w:val="00113DD6"/>
    <w:rsid w:val="001207D5"/>
    <w:rsid w:val="00123FF7"/>
    <w:rsid w:val="001240A6"/>
    <w:rsid w:val="001250A0"/>
    <w:rsid w:val="00132DCD"/>
    <w:rsid w:val="001362F9"/>
    <w:rsid w:val="0013797B"/>
    <w:rsid w:val="00140B8F"/>
    <w:rsid w:val="001431A8"/>
    <w:rsid w:val="00143547"/>
    <w:rsid w:val="00143A4A"/>
    <w:rsid w:val="001663CE"/>
    <w:rsid w:val="00167D32"/>
    <w:rsid w:val="001721C1"/>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E4B96"/>
    <w:rsid w:val="001F11CA"/>
    <w:rsid w:val="001F5F16"/>
    <w:rsid w:val="00203C04"/>
    <w:rsid w:val="00203DC6"/>
    <w:rsid w:val="0020644F"/>
    <w:rsid w:val="0021054A"/>
    <w:rsid w:val="00211133"/>
    <w:rsid w:val="00216AC5"/>
    <w:rsid w:val="0024051C"/>
    <w:rsid w:val="002519B3"/>
    <w:rsid w:val="00251E0D"/>
    <w:rsid w:val="0025691E"/>
    <w:rsid w:val="002573BE"/>
    <w:rsid w:val="00257C8C"/>
    <w:rsid w:val="00263A70"/>
    <w:rsid w:val="00267571"/>
    <w:rsid w:val="00270CD8"/>
    <w:rsid w:val="00284D70"/>
    <w:rsid w:val="00294FDB"/>
    <w:rsid w:val="002A2387"/>
    <w:rsid w:val="002A24E4"/>
    <w:rsid w:val="002D1DE4"/>
    <w:rsid w:val="002E030E"/>
    <w:rsid w:val="002E3FB1"/>
    <w:rsid w:val="002E7083"/>
    <w:rsid w:val="002F0A0B"/>
    <w:rsid w:val="002F1369"/>
    <w:rsid w:val="002F1C97"/>
    <w:rsid w:val="002F2410"/>
    <w:rsid w:val="002F7CFA"/>
    <w:rsid w:val="00303844"/>
    <w:rsid w:val="0033220F"/>
    <w:rsid w:val="00333B39"/>
    <w:rsid w:val="00335EA3"/>
    <w:rsid w:val="00364120"/>
    <w:rsid w:val="00371412"/>
    <w:rsid w:val="00371F9A"/>
    <w:rsid w:val="00377CCF"/>
    <w:rsid w:val="003802C1"/>
    <w:rsid w:val="00387EA0"/>
    <w:rsid w:val="003A541C"/>
    <w:rsid w:val="003A5A77"/>
    <w:rsid w:val="003B5E4F"/>
    <w:rsid w:val="003C329F"/>
    <w:rsid w:val="003C3D87"/>
    <w:rsid w:val="003C75BD"/>
    <w:rsid w:val="003D0FD0"/>
    <w:rsid w:val="003E62E2"/>
    <w:rsid w:val="003F08AC"/>
    <w:rsid w:val="003F2742"/>
    <w:rsid w:val="003F3732"/>
    <w:rsid w:val="003F5E63"/>
    <w:rsid w:val="00403216"/>
    <w:rsid w:val="004071B1"/>
    <w:rsid w:val="0041246A"/>
    <w:rsid w:val="004217C2"/>
    <w:rsid w:val="00435F8C"/>
    <w:rsid w:val="0044294E"/>
    <w:rsid w:val="0044366B"/>
    <w:rsid w:val="0045293E"/>
    <w:rsid w:val="0046000E"/>
    <w:rsid w:val="00461FC6"/>
    <w:rsid w:val="00464C07"/>
    <w:rsid w:val="004678DF"/>
    <w:rsid w:val="004735D3"/>
    <w:rsid w:val="00482D20"/>
    <w:rsid w:val="00487280"/>
    <w:rsid w:val="004920E9"/>
    <w:rsid w:val="0049640D"/>
    <w:rsid w:val="004A54F9"/>
    <w:rsid w:val="004B08F9"/>
    <w:rsid w:val="004B6305"/>
    <w:rsid w:val="004B66AB"/>
    <w:rsid w:val="004C2A93"/>
    <w:rsid w:val="004C2E1A"/>
    <w:rsid w:val="004D145A"/>
    <w:rsid w:val="004D2E67"/>
    <w:rsid w:val="004E0F4A"/>
    <w:rsid w:val="004E103D"/>
    <w:rsid w:val="004F125D"/>
    <w:rsid w:val="004F36E5"/>
    <w:rsid w:val="004F4805"/>
    <w:rsid w:val="004F4C63"/>
    <w:rsid w:val="004F69EF"/>
    <w:rsid w:val="00503032"/>
    <w:rsid w:val="00517D87"/>
    <w:rsid w:val="005252F3"/>
    <w:rsid w:val="0053341E"/>
    <w:rsid w:val="005343B3"/>
    <w:rsid w:val="00542B51"/>
    <w:rsid w:val="00543A88"/>
    <w:rsid w:val="00547335"/>
    <w:rsid w:val="00547689"/>
    <w:rsid w:val="0057218C"/>
    <w:rsid w:val="00575BEF"/>
    <w:rsid w:val="00581CF1"/>
    <w:rsid w:val="00582A9C"/>
    <w:rsid w:val="00592239"/>
    <w:rsid w:val="00593A37"/>
    <w:rsid w:val="005A173B"/>
    <w:rsid w:val="005A3370"/>
    <w:rsid w:val="005C339A"/>
    <w:rsid w:val="005D2AC3"/>
    <w:rsid w:val="005D2B22"/>
    <w:rsid w:val="005D4F65"/>
    <w:rsid w:val="005E54AD"/>
    <w:rsid w:val="00601B76"/>
    <w:rsid w:val="006024F5"/>
    <w:rsid w:val="0061037D"/>
    <w:rsid w:val="006112BA"/>
    <w:rsid w:val="0062102A"/>
    <w:rsid w:val="00621999"/>
    <w:rsid w:val="00624516"/>
    <w:rsid w:val="006354A9"/>
    <w:rsid w:val="006436FD"/>
    <w:rsid w:val="00644243"/>
    <w:rsid w:val="00644A27"/>
    <w:rsid w:val="006733B4"/>
    <w:rsid w:val="006762C0"/>
    <w:rsid w:val="00681126"/>
    <w:rsid w:val="00695285"/>
    <w:rsid w:val="006A05BF"/>
    <w:rsid w:val="006A7CCA"/>
    <w:rsid w:val="006B29E3"/>
    <w:rsid w:val="006C5664"/>
    <w:rsid w:val="006D5583"/>
    <w:rsid w:val="006D6AD5"/>
    <w:rsid w:val="006E1074"/>
    <w:rsid w:val="006E2C5C"/>
    <w:rsid w:val="006E6496"/>
    <w:rsid w:val="006F0FAF"/>
    <w:rsid w:val="006F3B68"/>
    <w:rsid w:val="00701662"/>
    <w:rsid w:val="00703543"/>
    <w:rsid w:val="0070755A"/>
    <w:rsid w:val="007245BB"/>
    <w:rsid w:val="0072673D"/>
    <w:rsid w:val="00726C8B"/>
    <w:rsid w:val="007346F4"/>
    <w:rsid w:val="00760457"/>
    <w:rsid w:val="007611CD"/>
    <w:rsid w:val="00772317"/>
    <w:rsid w:val="00780A5D"/>
    <w:rsid w:val="007859E3"/>
    <w:rsid w:val="00786A51"/>
    <w:rsid w:val="00787182"/>
    <w:rsid w:val="00792581"/>
    <w:rsid w:val="00792A73"/>
    <w:rsid w:val="0079360D"/>
    <w:rsid w:val="00796BEE"/>
    <w:rsid w:val="007A3AE5"/>
    <w:rsid w:val="007B25A7"/>
    <w:rsid w:val="007B3E42"/>
    <w:rsid w:val="007C2BAA"/>
    <w:rsid w:val="007D7C37"/>
    <w:rsid w:val="007E3164"/>
    <w:rsid w:val="007F02C3"/>
    <w:rsid w:val="007F33EF"/>
    <w:rsid w:val="007F3E53"/>
    <w:rsid w:val="00817FFE"/>
    <w:rsid w:val="0082156E"/>
    <w:rsid w:val="0082423C"/>
    <w:rsid w:val="00836F9C"/>
    <w:rsid w:val="00837BA5"/>
    <w:rsid w:val="00842BEA"/>
    <w:rsid w:val="00847076"/>
    <w:rsid w:val="00850812"/>
    <w:rsid w:val="008525C6"/>
    <w:rsid w:val="008608D1"/>
    <w:rsid w:val="00860A9D"/>
    <w:rsid w:val="00866C8A"/>
    <w:rsid w:val="00871865"/>
    <w:rsid w:val="00871D92"/>
    <w:rsid w:val="0087638F"/>
    <w:rsid w:val="00876E54"/>
    <w:rsid w:val="008840DC"/>
    <w:rsid w:val="008876BA"/>
    <w:rsid w:val="008876C7"/>
    <w:rsid w:val="00894E6E"/>
    <w:rsid w:val="00895A8E"/>
    <w:rsid w:val="008A501C"/>
    <w:rsid w:val="008C4BD1"/>
    <w:rsid w:val="008D294D"/>
    <w:rsid w:val="008D585D"/>
    <w:rsid w:val="008E1E02"/>
    <w:rsid w:val="008E24A9"/>
    <w:rsid w:val="008F3C3F"/>
    <w:rsid w:val="008F5492"/>
    <w:rsid w:val="00900BF7"/>
    <w:rsid w:val="009023B1"/>
    <w:rsid w:val="00907FC8"/>
    <w:rsid w:val="009119AC"/>
    <w:rsid w:val="00912CDD"/>
    <w:rsid w:val="00920964"/>
    <w:rsid w:val="00920D08"/>
    <w:rsid w:val="00926092"/>
    <w:rsid w:val="009279F6"/>
    <w:rsid w:val="009337FE"/>
    <w:rsid w:val="00934AD5"/>
    <w:rsid w:val="00934E01"/>
    <w:rsid w:val="00935813"/>
    <w:rsid w:val="009407D8"/>
    <w:rsid w:val="00940A9B"/>
    <w:rsid w:val="009430EC"/>
    <w:rsid w:val="009445B4"/>
    <w:rsid w:val="0094785D"/>
    <w:rsid w:val="009505BE"/>
    <w:rsid w:val="00951194"/>
    <w:rsid w:val="009633E9"/>
    <w:rsid w:val="009713F4"/>
    <w:rsid w:val="009803C2"/>
    <w:rsid w:val="0098269A"/>
    <w:rsid w:val="00987CEC"/>
    <w:rsid w:val="00991C8A"/>
    <w:rsid w:val="009A1A4A"/>
    <w:rsid w:val="009A6168"/>
    <w:rsid w:val="009D3F9D"/>
    <w:rsid w:val="009D6CED"/>
    <w:rsid w:val="009F2799"/>
    <w:rsid w:val="009F585E"/>
    <w:rsid w:val="009F5B97"/>
    <w:rsid w:val="00A15C19"/>
    <w:rsid w:val="00A21B99"/>
    <w:rsid w:val="00A23873"/>
    <w:rsid w:val="00A25D88"/>
    <w:rsid w:val="00A30A7D"/>
    <w:rsid w:val="00A3613C"/>
    <w:rsid w:val="00A40FB9"/>
    <w:rsid w:val="00A45C53"/>
    <w:rsid w:val="00A61239"/>
    <w:rsid w:val="00A67081"/>
    <w:rsid w:val="00A77327"/>
    <w:rsid w:val="00A849C7"/>
    <w:rsid w:val="00A938E4"/>
    <w:rsid w:val="00AA170B"/>
    <w:rsid w:val="00AA2B07"/>
    <w:rsid w:val="00AA796A"/>
    <w:rsid w:val="00AA7B2B"/>
    <w:rsid w:val="00AB1EB2"/>
    <w:rsid w:val="00AB6AAB"/>
    <w:rsid w:val="00AC3DB3"/>
    <w:rsid w:val="00AC6975"/>
    <w:rsid w:val="00AD56A0"/>
    <w:rsid w:val="00AD797B"/>
    <w:rsid w:val="00AE1029"/>
    <w:rsid w:val="00AE1C19"/>
    <w:rsid w:val="00AE23C3"/>
    <w:rsid w:val="00AE5296"/>
    <w:rsid w:val="00AF17D6"/>
    <w:rsid w:val="00AF2DF5"/>
    <w:rsid w:val="00AF54D4"/>
    <w:rsid w:val="00AF7A33"/>
    <w:rsid w:val="00AF7C48"/>
    <w:rsid w:val="00B015E6"/>
    <w:rsid w:val="00B134CA"/>
    <w:rsid w:val="00B22A90"/>
    <w:rsid w:val="00B2626B"/>
    <w:rsid w:val="00B26C65"/>
    <w:rsid w:val="00B30777"/>
    <w:rsid w:val="00B3351B"/>
    <w:rsid w:val="00B34641"/>
    <w:rsid w:val="00B36E2E"/>
    <w:rsid w:val="00B44F11"/>
    <w:rsid w:val="00B45DBE"/>
    <w:rsid w:val="00B63A76"/>
    <w:rsid w:val="00B670B4"/>
    <w:rsid w:val="00B706F5"/>
    <w:rsid w:val="00B72C12"/>
    <w:rsid w:val="00B734FA"/>
    <w:rsid w:val="00B74614"/>
    <w:rsid w:val="00B802DC"/>
    <w:rsid w:val="00B81CD5"/>
    <w:rsid w:val="00BA13EC"/>
    <w:rsid w:val="00BA2FFB"/>
    <w:rsid w:val="00BA4DF0"/>
    <w:rsid w:val="00BB504D"/>
    <w:rsid w:val="00BD4ADC"/>
    <w:rsid w:val="00BE1CA8"/>
    <w:rsid w:val="00BE45D5"/>
    <w:rsid w:val="00C00308"/>
    <w:rsid w:val="00C011E1"/>
    <w:rsid w:val="00C02B8C"/>
    <w:rsid w:val="00C15DAE"/>
    <w:rsid w:val="00C22BBD"/>
    <w:rsid w:val="00C41868"/>
    <w:rsid w:val="00C5363C"/>
    <w:rsid w:val="00C53BF3"/>
    <w:rsid w:val="00C6268C"/>
    <w:rsid w:val="00C677AE"/>
    <w:rsid w:val="00C76203"/>
    <w:rsid w:val="00C87D94"/>
    <w:rsid w:val="00C927BB"/>
    <w:rsid w:val="00CA38BD"/>
    <w:rsid w:val="00CC33B4"/>
    <w:rsid w:val="00CD25A4"/>
    <w:rsid w:val="00CD2B3A"/>
    <w:rsid w:val="00CE4CAF"/>
    <w:rsid w:val="00CF217C"/>
    <w:rsid w:val="00CF3484"/>
    <w:rsid w:val="00CF633F"/>
    <w:rsid w:val="00D00746"/>
    <w:rsid w:val="00D05501"/>
    <w:rsid w:val="00D17B6A"/>
    <w:rsid w:val="00D22BA6"/>
    <w:rsid w:val="00D30A51"/>
    <w:rsid w:val="00D3108A"/>
    <w:rsid w:val="00D35E03"/>
    <w:rsid w:val="00D35F43"/>
    <w:rsid w:val="00D4342A"/>
    <w:rsid w:val="00D52C89"/>
    <w:rsid w:val="00D64EE1"/>
    <w:rsid w:val="00D67DA5"/>
    <w:rsid w:val="00D701A6"/>
    <w:rsid w:val="00D71C0D"/>
    <w:rsid w:val="00D73AD0"/>
    <w:rsid w:val="00D7565D"/>
    <w:rsid w:val="00D772C1"/>
    <w:rsid w:val="00D82BB6"/>
    <w:rsid w:val="00D955CA"/>
    <w:rsid w:val="00DA3359"/>
    <w:rsid w:val="00DA49DF"/>
    <w:rsid w:val="00DA61F4"/>
    <w:rsid w:val="00DA6CDB"/>
    <w:rsid w:val="00DB4D2B"/>
    <w:rsid w:val="00DB65A6"/>
    <w:rsid w:val="00DC1E87"/>
    <w:rsid w:val="00DD0596"/>
    <w:rsid w:val="00DD5901"/>
    <w:rsid w:val="00DD7CCF"/>
    <w:rsid w:val="00DE03A2"/>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51559"/>
    <w:rsid w:val="00E527DC"/>
    <w:rsid w:val="00E5306D"/>
    <w:rsid w:val="00E61AB0"/>
    <w:rsid w:val="00E65EF9"/>
    <w:rsid w:val="00E67260"/>
    <w:rsid w:val="00E74574"/>
    <w:rsid w:val="00E83110"/>
    <w:rsid w:val="00E863A6"/>
    <w:rsid w:val="00E873A7"/>
    <w:rsid w:val="00E90D07"/>
    <w:rsid w:val="00E90DCD"/>
    <w:rsid w:val="00E96DB6"/>
    <w:rsid w:val="00EA17FA"/>
    <w:rsid w:val="00EA37AC"/>
    <w:rsid w:val="00EB2024"/>
    <w:rsid w:val="00EB3547"/>
    <w:rsid w:val="00ED3579"/>
    <w:rsid w:val="00ED5C86"/>
    <w:rsid w:val="00ED719E"/>
    <w:rsid w:val="00EE0E78"/>
    <w:rsid w:val="00EE57DB"/>
    <w:rsid w:val="00EE683E"/>
    <w:rsid w:val="00EE6E30"/>
    <w:rsid w:val="00EE7E86"/>
    <w:rsid w:val="00EF3A98"/>
    <w:rsid w:val="00EF69A7"/>
    <w:rsid w:val="00F04F4C"/>
    <w:rsid w:val="00F11F32"/>
    <w:rsid w:val="00F11F52"/>
    <w:rsid w:val="00F132CC"/>
    <w:rsid w:val="00F14096"/>
    <w:rsid w:val="00F16CE9"/>
    <w:rsid w:val="00F305BD"/>
    <w:rsid w:val="00F422F8"/>
    <w:rsid w:val="00F47381"/>
    <w:rsid w:val="00F57F31"/>
    <w:rsid w:val="00F62461"/>
    <w:rsid w:val="00F62939"/>
    <w:rsid w:val="00F65272"/>
    <w:rsid w:val="00F66DE4"/>
    <w:rsid w:val="00F67963"/>
    <w:rsid w:val="00F80E90"/>
    <w:rsid w:val="00F87A56"/>
    <w:rsid w:val="00F92F9D"/>
    <w:rsid w:val="00F948A9"/>
    <w:rsid w:val="00F94D39"/>
    <w:rsid w:val="00FA0F72"/>
    <w:rsid w:val="00FA11ED"/>
    <w:rsid w:val="00FA7791"/>
    <w:rsid w:val="00FB0167"/>
    <w:rsid w:val="00FB11E9"/>
    <w:rsid w:val="00FB5DD1"/>
    <w:rsid w:val="00FC1483"/>
    <w:rsid w:val="00FC2F40"/>
    <w:rsid w:val="00FC6961"/>
    <w:rsid w:val="00FD2F17"/>
    <w:rsid w:val="00FD390F"/>
    <w:rsid w:val="00FE4C29"/>
    <w:rsid w:val="00FE7AC5"/>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72673D"/>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72673D"/>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72673D"/>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72673D"/>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72673D"/>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72673D"/>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72673D"/>
    <w:pPr>
      <w:keepNext/>
      <w:keepLines/>
      <w:spacing w:before="200" w:after="40"/>
      <w:outlineLvl w:val="5"/>
    </w:pPr>
    <w:rPr>
      <w:b/>
      <w:sz w:val="20"/>
      <w:szCs w:val="20"/>
    </w:rPr>
  </w:style>
  <w:style w:type="character" w:default="1" w:styleId="Bekezdsalapbettpusa">
    <w:name w:val="Default Paragraph Font"/>
    <w:uiPriority w:val="1"/>
    <w:unhideWhenUsed/>
    <w:rsid w:val="0072673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72673D"/>
  </w:style>
  <w:style w:type="character" w:customStyle="1" w:styleId="Cmsor1Char">
    <w:name w:val="Címsor 1 Char"/>
    <w:basedOn w:val="Bekezdsalapbettpusa"/>
    <w:link w:val="Cmsor1"/>
    <w:uiPriority w:val="4"/>
    <w:rsid w:val="0072673D"/>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72673D"/>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72673D"/>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72673D"/>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72673D"/>
    <w:rPr>
      <w:rFonts w:ascii="Tahoma" w:eastAsia="Arial Unicode MS" w:hAnsi="Tahoma" w:cs="Arial Unicode MS"/>
      <w:sz w:val="22"/>
      <w:szCs w:val="22"/>
      <w:lang w:val="hu-HU" w:eastAsia="en-US" w:bidi="ar-SA"/>
    </w:rPr>
  </w:style>
  <w:style w:type="table" w:customStyle="1" w:styleId="TableNormal">
    <w:name w:val="Table Normal"/>
    <w:rsid w:val="0072673D"/>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72673D"/>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72673D"/>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72673D"/>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72673D"/>
    <w:rPr>
      <w:rFonts w:ascii="Calibri" w:eastAsia="Arial Unicode MS" w:hAnsi="Calibri" w:cs="Arial Unicode MS"/>
      <w:sz w:val="28"/>
      <w:szCs w:val="26"/>
      <w:lang w:eastAsia="en-US" w:bidi="ar-SA"/>
    </w:rPr>
  </w:style>
  <w:style w:type="table" w:customStyle="1" w:styleId="84">
    <w:name w:val="84"/>
    <w:basedOn w:val="TableNormal"/>
    <w:rsid w:val="0072673D"/>
    <w:tblPr>
      <w:tblStyleRowBandSize w:val="1"/>
      <w:tblStyleColBandSize w:val="1"/>
      <w:tblCellMar>
        <w:top w:w="100" w:type="dxa"/>
        <w:left w:w="100" w:type="dxa"/>
        <w:bottom w:w="100" w:type="dxa"/>
        <w:right w:w="100" w:type="dxa"/>
      </w:tblCellMar>
    </w:tblPr>
  </w:style>
  <w:style w:type="table" w:customStyle="1" w:styleId="83">
    <w:name w:val="83"/>
    <w:basedOn w:val="TableNormal"/>
    <w:rsid w:val="0072673D"/>
    <w:tblPr>
      <w:tblStyleRowBandSize w:val="1"/>
      <w:tblStyleColBandSize w:val="1"/>
      <w:tblCellMar>
        <w:top w:w="100" w:type="dxa"/>
        <w:left w:w="100" w:type="dxa"/>
        <w:bottom w:w="100" w:type="dxa"/>
        <w:right w:w="100" w:type="dxa"/>
      </w:tblCellMar>
    </w:tblPr>
  </w:style>
  <w:style w:type="table" w:customStyle="1" w:styleId="82">
    <w:name w:val="82"/>
    <w:basedOn w:val="TableNormal"/>
    <w:rsid w:val="0072673D"/>
    <w:tblPr>
      <w:tblStyleRowBandSize w:val="1"/>
      <w:tblStyleColBandSize w:val="1"/>
      <w:tblCellMar>
        <w:top w:w="100" w:type="dxa"/>
        <w:left w:w="100" w:type="dxa"/>
        <w:bottom w:w="100" w:type="dxa"/>
        <w:right w:w="100" w:type="dxa"/>
      </w:tblCellMar>
    </w:tblPr>
  </w:style>
  <w:style w:type="table" w:customStyle="1" w:styleId="81">
    <w:name w:val="81"/>
    <w:basedOn w:val="TableNormal"/>
    <w:rsid w:val="0072673D"/>
    <w:tblPr>
      <w:tblStyleRowBandSize w:val="1"/>
      <w:tblStyleColBandSize w:val="1"/>
      <w:tblCellMar>
        <w:top w:w="100" w:type="dxa"/>
        <w:left w:w="100" w:type="dxa"/>
        <w:bottom w:w="100" w:type="dxa"/>
        <w:right w:w="100" w:type="dxa"/>
      </w:tblCellMar>
    </w:tblPr>
  </w:style>
  <w:style w:type="table" w:customStyle="1" w:styleId="80">
    <w:name w:val="80"/>
    <w:basedOn w:val="TableNormal"/>
    <w:rsid w:val="0072673D"/>
    <w:tblPr>
      <w:tblStyleRowBandSize w:val="1"/>
      <w:tblStyleColBandSize w:val="1"/>
      <w:tblCellMar>
        <w:top w:w="100" w:type="dxa"/>
        <w:left w:w="100" w:type="dxa"/>
        <w:bottom w:w="100" w:type="dxa"/>
        <w:right w:w="100" w:type="dxa"/>
      </w:tblCellMar>
    </w:tblPr>
  </w:style>
  <w:style w:type="table" w:customStyle="1" w:styleId="79">
    <w:name w:val="79"/>
    <w:basedOn w:val="TableNormal"/>
    <w:rsid w:val="0072673D"/>
    <w:tblPr>
      <w:tblStyleRowBandSize w:val="1"/>
      <w:tblStyleColBandSize w:val="1"/>
      <w:tblCellMar>
        <w:top w:w="100" w:type="dxa"/>
        <w:left w:w="100" w:type="dxa"/>
        <w:bottom w:w="100" w:type="dxa"/>
        <w:right w:w="100" w:type="dxa"/>
      </w:tblCellMar>
    </w:tblPr>
  </w:style>
  <w:style w:type="table" w:customStyle="1" w:styleId="78">
    <w:name w:val="78"/>
    <w:basedOn w:val="TableNormal"/>
    <w:rsid w:val="0072673D"/>
    <w:tblPr>
      <w:tblStyleRowBandSize w:val="1"/>
      <w:tblStyleColBandSize w:val="1"/>
      <w:tblCellMar>
        <w:top w:w="100" w:type="dxa"/>
        <w:left w:w="100" w:type="dxa"/>
        <w:bottom w:w="100" w:type="dxa"/>
        <w:right w:w="100" w:type="dxa"/>
      </w:tblCellMar>
    </w:tblPr>
  </w:style>
  <w:style w:type="table" w:customStyle="1" w:styleId="77">
    <w:name w:val="77"/>
    <w:basedOn w:val="TableNormal"/>
    <w:rsid w:val="0072673D"/>
    <w:tblPr>
      <w:tblStyleRowBandSize w:val="1"/>
      <w:tblStyleColBandSize w:val="1"/>
      <w:tblCellMar>
        <w:top w:w="100" w:type="dxa"/>
        <w:left w:w="100" w:type="dxa"/>
        <w:bottom w:w="100" w:type="dxa"/>
        <w:right w:w="100" w:type="dxa"/>
      </w:tblCellMar>
    </w:tblPr>
  </w:style>
  <w:style w:type="table" w:customStyle="1" w:styleId="76">
    <w:name w:val="76"/>
    <w:basedOn w:val="TableNormal"/>
    <w:rsid w:val="0072673D"/>
    <w:tblPr>
      <w:tblStyleRowBandSize w:val="1"/>
      <w:tblStyleColBandSize w:val="1"/>
      <w:tblCellMar>
        <w:top w:w="100" w:type="dxa"/>
        <w:left w:w="100" w:type="dxa"/>
        <w:bottom w:w="100" w:type="dxa"/>
        <w:right w:w="100" w:type="dxa"/>
      </w:tblCellMar>
    </w:tblPr>
  </w:style>
  <w:style w:type="table" w:customStyle="1" w:styleId="75">
    <w:name w:val="75"/>
    <w:basedOn w:val="TableNormal"/>
    <w:rsid w:val="0072673D"/>
    <w:tblPr>
      <w:tblStyleRowBandSize w:val="1"/>
      <w:tblStyleColBandSize w:val="1"/>
      <w:tblCellMar>
        <w:top w:w="100" w:type="dxa"/>
        <w:left w:w="100" w:type="dxa"/>
        <w:bottom w:w="100" w:type="dxa"/>
        <w:right w:w="100" w:type="dxa"/>
      </w:tblCellMar>
    </w:tblPr>
  </w:style>
  <w:style w:type="table" w:customStyle="1" w:styleId="74">
    <w:name w:val="74"/>
    <w:basedOn w:val="TableNormal"/>
    <w:rsid w:val="0072673D"/>
    <w:tblPr>
      <w:tblStyleRowBandSize w:val="1"/>
      <w:tblStyleColBandSize w:val="1"/>
      <w:tblCellMar>
        <w:top w:w="100" w:type="dxa"/>
        <w:left w:w="100" w:type="dxa"/>
        <w:bottom w:w="100" w:type="dxa"/>
        <w:right w:w="100" w:type="dxa"/>
      </w:tblCellMar>
    </w:tblPr>
  </w:style>
  <w:style w:type="table" w:customStyle="1" w:styleId="73">
    <w:name w:val="73"/>
    <w:basedOn w:val="TableNormal"/>
    <w:rsid w:val="0072673D"/>
    <w:tblPr>
      <w:tblStyleRowBandSize w:val="1"/>
      <w:tblStyleColBandSize w:val="1"/>
      <w:tblCellMar>
        <w:top w:w="100" w:type="dxa"/>
        <w:left w:w="100" w:type="dxa"/>
        <w:bottom w:w="100" w:type="dxa"/>
        <w:right w:w="100" w:type="dxa"/>
      </w:tblCellMar>
    </w:tblPr>
  </w:style>
  <w:style w:type="table" w:customStyle="1" w:styleId="72">
    <w:name w:val="72"/>
    <w:basedOn w:val="TableNormal"/>
    <w:rsid w:val="0072673D"/>
    <w:tblPr>
      <w:tblStyleRowBandSize w:val="1"/>
      <w:tblStyleColBandSize w:val="1"/>
      <w:tblCellMar>
        <w:top w:w="100" w:type="dxa"/>
        <w:left w:w="100" w:type="dxa"/>
        <w:bottom w:w="100" w:type="dxa"/>
        <w:right w:w="100" w:type="dxa"/>
      </w:tblCellMar>
    </w:tblPr>
  </w:style>
  <w:style w:type="table" w:customStyle="1" w:styleId="71">
    <w:name w:val="71"/>
    <w:basedOn w:val="TableNormal"/>
    <w:rsid w:val="0072673D"/>
    <w:tblPr>
      <w:tblStyleRowBandSize w:val="1"/>
      <w:tblStyleColBandSize w:val="1"/>
      <w:tblCellMar>
        <w:top w:w="100" w:type="dxa"/>
        <w:left w:w="100" w:type="dxa"/>
        <w:bottom w:w="100" w:type="dxa"/>
        <w:right w:w="100" w:type="dxa"/>
      </w:tblCellMar>
    </w:tblPr>
  </w:style>
  <w:style w:type="table" w:customStyle="1" w:styleId="70">
    <w:name w:val="70"/>
    <w:basedOn w:val="TableNormal"/>
    <w:rsid w:val="0072673D"/>
    <w:tblPr>
      <w:tblStyleRowBandSize w:val="1"/>
      <w:tblStyleColBandSize w:val="1"/>
      <w:tblCellMar>
        <w:top w:w="100" w:type="dxa"/>
        <w:left w:w="100" w:type="dxa"/>
        <w:bottom w:w="100" w:type="dxa"/>
        <w:right w:w="100" w:type="dxa"/>
      </w:tblCellMar>
    </w:tblPr>
  </w:style>
  <w:style w:type="table" w:customStyle="1" w:styleId="69">
    <w:name w:val="69"/>
    <w:basedOn w:val="TableNormal"/>
    <w:rsid w:val="0072673D"/>
    <w:tblPr>
      <w:tblStyleRowBandSize w:val="1"/>
      <w:tblStyleColBandSize w:val="1"/>
      <w:tblCellMar>
        <w:top w:w="100" w:type="dxa"/>
        <w:left w:w="100" w:type="dxa"/>
        <w:bottom w:w="100" w:type="dxa"/>
        <w:right w:w="100" w:type="dxa"/>
      </w:tblCellMar>
    </w:tblPr>
  </w:style>
  <w:style w:type="table" w:customStyle="1" w:styleId="68">
    <w:name w:val="68"/>
    <w:basedOn w:val="TableNormal"/>
    <w:rsid w:val="0072673D"/>
    <w:tblPr>
      <w:tblStyleRowBandSize w:val="1"/>
      <w:tblStyleColBandSize w:val="1"/>
      <w:tblCellMar>
        <w:top w:w="100" w:type="dxa"/>
        <w:left w:w="100" w:type="dxa"/>
        <w:bottom w:w="100" w:type="dxa"/>
        <w:right w:w="100" w:type="dxa"/>
      </w:tblCellMar>
    </w:tblPr>
  </w:style>
  <w:style w:type="table" w:customStyle="1" w:styleId="67">
    <w:name w:val="67"/>
    <w:basedOn w:val="TableNormal"/>
    <w:rsid w:val="0072673D"/>
    <w:tblPr>
      <w:tblStyleRowBandSize w:val="1"/>
      <w:tblStyleColBandSize w:val="1"/>
      <w:tblCellMar>
        <w:top w:w="100" w:type="dxa"/>
        <w:left w:w="100" w:type="dxa"/>
        <w:bottom w:w="100" w:type="dxa"/>
        <w:right w:w="100" w:type="dxa"/>
      </w:tblCellMar>
    </w:tblPr>
  </w:style>
  <w:style w:type="table" w:customStyle="1" w:styleId="66">
    <w:name w:val="66"/>
    <w:basedOn w:val="TableNormal"/>
    <w:rsid w:val="0072673D"/>
    <w:tblPr>
      <w:tblStyleRowBandSize w:val="1"/>
      <w:tblStyleColBandSize w:val="1"/>
      <w:tblCellMar>
        <w:top w:w="100" w:type="dxa"/>
        <w:left w:w="100" w:type="dxa"/>
        <w:bottom w:w="100" w:type="dxa"/>
        <w:right w:w="100" w:type="dxa"/>
      </w:tblCellMar>
    </w:tblPr>
  </w:style>
  <w:style w:type="table" w:customStyle="1" w:styleId="65">
    <w:name w:val="65"/>
    <w:basedOn w:val="TableNormal"/>
    <w:rsid w:val="0072673D"/>
    <w:tblPr>
      <w:tblStyleRowBandSize w:val="1"/>
      <w:tblStyleColBandSize w:val="1"/>
      <w:tblCellMar>
        <w:top w:w="100" w:type="dxa"/>
        <w:left w:w="100" w:type="dxa"/>
        <w:bottom w:w="100" w:type="dxa"/>
        <w:right w:w="100" w:type="dxa"/>
      </w:tblCellMar>
    </w:tblPr>
  </w:style>
  <w:style w:type="table" w:customStyle="1" w:styleId="64">
    <w:name w:val="64"/>
    <w:basedOn w:val="TableNormal"/>
    <w:rsid w:val="0072673D"/>
    <w:tblPr>
      <w:tblStyleRowBandSize w:val="1"/>
      <w:tblStyleColBandSize w:val="1"/>
      <w:tblCellMar>
        <w:top w:w="100" w:type="dxa"/>
        <w:left w:w="100" w:type="dxa"/>
        <w:bottom w:w="100" w:type="dxa"/>
        <w:right w:w="100" w:type="dxa"/>
      </w:tblCellMar>
    </w:tblPr>
  </w:style>
  <w:style w:type="table" w:customStyle="1" w:styleId="63">
    <w:name w:val="63"/>
    <w:basedOn w:val="TableNormal"/>
    <w:rsid w:val="0072673D"/>
    <w:tblPr>
      <w:tblStyleRowBandSize w:val="1"/>
      <w:tblStyleColBandSize w:val="1"/>
      <w:tblCellMar>
        <w:top w:w="100" w:type="dxa"/>
        <w:left w:w="100" w:type="dxa"/>
        <w:bottom w:w="100" w:type="dxa"/>
        <w:right w:w="100" w:type="dxa"/>
      </w:tblCellMar>
    </w:tblPr>
  </w:style>
  <w:style w:type="table" w:customStyle="1" w:styleId="62">
    <w:name w:val="62"/>
    <w:basedOn w:val="TableNormal"/>
    <w:rsid w:val="0072673D"/>
    <w:tblPr>
      <w:tblStyleRowBandSize w:val="1"/>
      <w:tblStyleColBandSize w:val="1"/>
      <w:tblCellMar>
        <w:top w:w="100" w:type="dxa"/>
        <w:left w:w="100" w:type="dxa"/>
        <w:bottom w:w="100" w:type="dxa"/>
        <w:right w:w="100" w:type="dxa"/>
      </w:tblCellMar>
    </w:tblPr>
  </w:style>
  <w:style w:type="table" w:customStyle="1" w:styleId="61">
    <w:name w:val="61"/>
    <w:basedOn w:val="TableNormal"/>
    <w:rsid w:val="0072673D"/>
    <w:tblPr>
      <w:tblStyleRowBandSize w:val="1"/>
      <w:tblStyleColBandSize w:val="1"/>
      <w:tblCellMar>
        <w:top w:w="100" w:type="dxa"/>
        <w:left w:w="100" w:type="dxa"/>
        <w:bottom w:w="100" w:type="dxa"/>
        <w:right w:w="100" w:type="dxa"/>
      </w:tblCellMar>
    </w:tblPr>
  </w:style>
  <w:style w:type="table" w:customStyle="1" w:styleId="60">
    <w:name w:val="60"/>
    <w:basedOn w:val="TableNormal"/>
    <w:rsid w:val="0072673D"/>
    <w:tblPr>
      <w:tblStyleRowBandSize w:val="1"/>
      <w:tblStyleColBandSize w:val="1"/>
      <w:tblCellMar>
        <w:top w:w="100" w:type="dxa"/>
        <w:left w:w="100" w:type="dxa"/>
        <w:bottom w:w="100" w:type="dxa"/>
        <w:right w:w="100" w:type="dxa"/>
      </w:tblCellMar>
    </w:tblPr>
  </w:style>
  <w:style w:type="table" w:customStyle="1" w:styleId="59">
    <w:name w:val="59"/>
    <w:basedOn w:val="TableNormal"/>
    <w:rsid w:val="0072673D"/>
    <w:tblPr>
      <w:tblStyleRowBandSize w:val="1"/>
      <w:tblStyleColBandSize w:val="1"/>
      <w:tblCellMar>
        <w:top w:w="100" w:type="dxa"/>
        <w:left w:w="100" w:type="dxa"/>
        <w:bottom w:w="100" w:type="dxa"/>
        <w:right w:w="100" w:type="dxa"/>
      </w:tblCellMar>
    </w:tblPr>
  </w:style>
  <w:style w:type="table" w:customStyle="1" w:styleId="58">
    <w:name w:val="58"/>
    <w:basedOn w:val="TableNormal"/>
    <w:rsid w:val="0072673D"/>
    <w:tblPr>
      <w:tblStyleRowBandSize w:val="1"/>
      <w:tblStyleColBandSize w:val="1"/>
      <w:tblCellMar>
        <w:top w:w="100" w:type="dxa"/>
        <w:left w:w="100" w:type="dxa"/>
        <w:bottom w:w="100" w:type="dxa"/>
        <w:right w:w="100" w:type="dxa"/>
      </w:tblCellMar>
    </w:tblPr>
  </w:style>
  <w:style w:type="table" w:customStyle="1" w:styleId="57">
    <w:name w:val="57"/>
    <w:basedOn w:val="TableNormal"/>
    <w:rsid w:val="0072673D"/>
    <w:tblPr>
      <w:tblStyleRowBandSize w:val="1"/>
      <w:tblStyleColBandSize w:val="1"/>
      <w:tblCellMar>
        <w:top w:w="100" w:type="dxa"/>
        <w:left w:w="100" w:type="dxa"/>
        <w:bottom w:w="100" w:type="dxa"/>
        <w:right w:w="100" w:type="dxa"/>
      </w:tblCellMar>
    </w:tblPr>
  </w:style>
  <w:style w:type="table" w:customStyle="1" w:styleId="56">
    <w:name w:val="56"/>
    <w:basedOn w:val="TableNormal"/>
    <w:rsid w:val="0072673D"/>
    <w:tblPr>
      <w:tblStyleRowBandSize w:val="1"/>
      <w:tblStyleColBandSize w:val="1"/>
      <w:tblCellMar>
        <w:top w:w="100" w:type="dxa"/>
        <w:left w:w="100" w:type="dxa"/>
        <w:bottom w:w="100" w:type="dxa"/>
        <w:right w:w="100" w:type="dxa"/>
      </w:tblCellMar>
    </w:tblPr>
  </w:style>
  <w:style w:type="table" w:customStyle="1" w:styleId="55">
    <w:name w:val="55"/>
    <w:basedOn w:val="TableNormal"/>
    <w:rsid w:val="0072673D"/>
    <w:tblPr>
      <w:tblStyleRowBandSize w:val="1"/>
      <w:tblStyleColBandSize w:val="1"/>
      <w:tblCellMar>
        <w:top w:w="100" w:type="dxa"/>
        <w:left w:w="100" w:type="dxa"/>
        <w:bottom w:w="100" w:type="dxa"/>
        <w:right w:w="100" w:type="dxa"/>
      </w:tblCellMar>
    </w:tblPr>
  </w:style>
  <w:style w:type="table" w:customStyle="1" w:styleId="54">
    <w:name w:val="54"/>
    <w:basedOn w:val="TableNormal"/>
    <w:rsid w:val="0072673D"/>
    <w:tblPr>
      <w:tblStyleRowBandSize w:val="1"/>
      <w:tblStyleColBandSize w:val="1"/>
      <w:tblCellMar>
        <w:top w:w="100" w:type="dxa"/>
        <w:left w:w="100" w:type="dxa"/>
        <w:bottom w:w="100" w:type="dxa"/>
        <w:right w:w="100" w:type="dxa"/>
      </w:tblCellMar>
    </w:tblPr>
  </w:style>
  <w:style w:type="table" w:customStyle="1" w:styleId="53">
    <w:name w:val="53"/>
    <w:basedOn w:val="TableNormal"/>
    <w:rsid w:val="0072673D"/>
    <w:tblPr>
      <w:tblStyleRowBandSize w:val="1"/>
      <w:tblStyleColBandSize w:val="1"/>
      <w:tblCellMar>
        <w:top w:w="100" w:type="dxa"/>
        <w:left w:w="100" w:type="dxa"/>
        <w:bottom w:w="100" w:type="dxa"/>
        <w:right w:w="100" w:type="dxa"/>
      </w:tblCellMar>
    </w:tblPr>
  </w:style>
  <w:style w:type="table" w:customStyle="1" w:styleId="52">
    <w:name w:val="52"/>
    <w:basedOn w:val="TableNormal"/>
    <w:rsid w:val="0072673D"/>
    <w:tblPr>
      <w:tblStyleRowBandSize w:val="1"/>
      <w:tblStyleColBandSize w:val="1"/>
      <w:tblCellMar>
        <w:top w:w="100" w:type="dxa"/>
        <w:left w:w="100" w:type="dxa"/>
        <w:bottom w:w="100" w:type="dxa"/>
        <w:right w:w="100" w:type="dxa"/>
      </w:tblCellMar>
    </w:tblPr>
  </w:style>
  <w:style w:type="table" w:customStyle="1" w:styleId="51">
    <w:name w:val="51"/>
    <w:basedOn w:val="TableNormal"/>
    <w:rsid w:val="0072673D"/>
    <w:tblPr>
      <w:tblStyleRowBandSize w:val="1"/>
      <w:tblStyleColBandSize w:val="1"/>
      <w:tblCellMar>
        <w:top w:w="100" w:type="dxa"/>
        <w:left w:w="100" w:type="dxa"/>
        <w:bottom w:w="100" w:type="dxa"/>
        <w:right w:w="100" w:type="dxa"/>
      </w:tblCellMar>
    </w:tblPr>
  </w:style>
  <w:style w:type="table" w:customStyle="1" w:styleId="50">
    <w:name w:val="50"/>
    <w:basedOn w:val="TableNormal"/>
    <w:rsid w:val="0072673D"/>
    <w:tblPr>
      <w:tblStyleRowBandSize w:val="1"/>
      <w:tblStyleColBandSize w:val="1"/>
      <w:tblCellMar>
        <w:top w:w="100" w:type="dxa"/>
        <w:left w:w="100" w:type="dxa"/>
        <w:bottom w:w="100" w:type="dxa"/>
        <w:right w:w="100" w:type="dxa"/>
      </w:tblCellMar>
    </w:tblPr>
  </w:style>
  <w:style w:type="table" w:customStyle="1" w:styleId="49">
    <w:name w:val="49"/>
    <w:basedOn w:val="TableNormal"/>
    <w:rsid w:val="0072673D"/>
    <w:tblPr>
      <w:tblStyleRowBandSize w:val="1"/>
      <w:tblStyleColBandSize w:val="1"/>
      <w:tblCellMar>
        <w:top w:w="100" w:type="dxa"/>
        <w:left w:w="100" w:type="dxa"/>
        <w:bottom w:w="100" w:type="dxa"/>
        <w:right w:w="100" w:type="dxa"/>
      </w:tblCellMar>
    </w:tblPr>
  </w:style>
  <w:style w:type="table" w:customStyle="1" w:styleId="48">
    <w:name w:val="48"/>
    <w:basedOn w:val="TableNormal"/>
    <w:rsid w:val="0072673D"/>
    <w:tblPr>
      <w:tblStyleRowBandSize w:val="1"/>
      <w:tblStyleColBandSize w:val="1"/>
      <w:tblCellMar>
        <w:top w:w="100" w:type="dxa"/>
        <w:left w:w="100" w:type="dxa"/>
        <w:bottom w:w="100" w:type="dxa"/>
        <w:right w:w="100" w:type="dxa"/>
      </w:tblCellMar>
    </w:tblPr>
  </w:style>
  <w:style w:type="table" w:customStyle="1" w:styleId="47">
    <w:name w:val="47"/>
    <w:basedOn w:val="TableNormal"/>
    <w:rsid w:val="0072673D"/>
    <w:tblPr>
      <w:tblStyleRowBandSize w:val="1"/>
      <w:tblStyleColBandSize w:val="1"/>
      <w:tblCellMar>
        <w:top w:w="100" w:type="dxa"/>
        <w:left w:w="100" w:type="dxa"/>
        <w:bottom w:w="100" w:type="dxa"/>
        <w:right w:w="100" w:type="dxa"/>
      </w:tblCellMar>
    </w:tblPr>
  </w:style>
  <w:style w:type="table" w:customStyle="1" w:styleId="46">
    <w:name w:val="46"/>
    <w:basedOn w:val="TableNormal"/>
    <w:rsid w:val="0072673D"/>
    <w:tblPr>
      <w:tblStyleRowBandSize w:val="1"/>
      <w:tblStyleColBandSize w:val="1"/>
      <w:tblCellMar>
        <w:top w:w="100" w:type="dxa"/>
        <w:left w:w="100" w:type="dxa"/>
        <w:bottom w:w="100" w:type="dxa"/>
        <w:right w:w="100" w:type="dxa"/>
      </w:tblCellMar>
    </w:tblPr>
  </w:style>
  <w:style w:type="table" w:customStyle="1" w:styleId="45">
    <w:name w:val="45"/>
    <w:basedOn w:val="TableNormal"/>
    <w:rsid w:val="0072673D"/>
    <w:tblPr>
      <w:tblStyleRowBandSize w:val="1"/>
      <w:tblStyleColBandSize w:val="1"/>
      <w:tblCellMar>
        <w:top w:w="100" w:type="dxa"/>
        <w:left w:w="100" w:type="dxa"/>
        <w:bottom w:w="100" w:type="dxa"/>
        <w:right w:w="100" w:type="dxa"/>
      </w:tblCellMar>
    </w:tblPr>
  </w:style>
  <w:style w:type="table" w:customStyle="1" w:styleId="44">
    <w:name w:val="44"/>
    <w:basedOn w:val="TableNormal"/>
    <w:rsid w:val="0072673D"/>
    <w:tblPr>
      <w:tblStyleRowBandSize w:val="1"/>
      <w:tblStyleColBandSize w:val="1"/>
      <w:tblCellMar>
        <w:top w:w="100" w:type="dxa"/>
        <w:left w:w="100" w:type="dxa"/>
        <w:bottom w:w="100" w:type="dxa"/>
        <w:right w:w="100" w:type="dxa"/>
      </w:tblCellMar>
    </w:tblPr>
  </w:style>
  <w:style w:type="table" w:customStyle="1" w:styleId="43">
    <w:name w:val="43"/>
    <w:basedOn w:val="TableNormal"/>
    <w:rsid w:val="0072673D"/>
    <w:tblPr>
      <w:tblStyleRowBandSize w:val="1"/>
      <w:tblStyleColBandSize w:val="1"/>
      <w:tblCellMar>
        <w:top w:w="100" w:type="dxa"/>
        <w:left w:w="100" w:type="dxa"/>
        <w:bottom w:w="100" w:type="dxa"/>
        <w:right w:w="100" w:type="dxa"/>
      </w:tblCellMar>
    </w:tblPr>
  </w:style>
  <w:style w:type="table" w:customStyle="1" w:styleId="42">
    <w:name w:val="42"/>
    <w:basedOn w:val="TableNormal"/>
    <w:rsid w:val="0072673D"/>
    <w:tblPr>
      <w:tblStyleRowBandSize w:val="1"/>
      <w:tblStyleColBandSize w:val="1"/>
      <w:tblCellMar>
        <w:top w:w="100" w:type="dxa"/>
        <w:left w:w="100" w:type="dxa"/>
        <w:bottom w:w="100" w:type="dxa"/>
        <w:right w:w="100" w:type="dxa"/>
      </w:tblCellMar>
    </w:tblPr>
  </w:style>
  <w:style w:type="table" w:customStyle="1" w:styleId="41">
    <w:name w:val="41"/>
    <w:basedOn w:val="TableNormal"/>
    <w:rsid w:val="0072673D"/>
    <w:tblPr>
      <w:tblStyleRowBandSize w:val="1"/>
      <w:tblStyleColBandSize w:val="1"/>
      <w:tblCellMar>
        <w:top w:w="100" w:type="dxa"/>
        <w:left w:w="100" w:type="dxa"/>
        <w:bottom w:w="100" w:type="dxa"/>
        <w:right w:w="100" w:type="dxa"/>
      </w:tblCellMar>
    </w:tblPr>
  </w:style>
  <w:style w:type="table" w:customStyle="1" w:styleId="40">
    <w:name w:val="40"/>
    <w:basedOn w:val="TableNormal"/>
    <w:rsid w:val="0072673D"/>
    <w:tblPr>
      <w:tblStyleRowBandSize w:val="1"/>
      <w:tblStyleColBandSize w:val="1"/>
      <w:tblCellMar>
        <w:top w:w="100" w:type="dxa"/>
        <w:left w:w="100" w:type="dxa"/>
        <w:bottom w:w="100" w:type="dxa"/>
        <w:right w:w="100" w:type="dxa"/>
      </w:tblCellMar>
    </w:tblPr>
  </w:style>
  <w:style w:type="table" w:customStyle="1" w:styleId="39">
    <w:name w:val="39"/>
    <w:basedOn w:val="TableNormal"/>
    <w:rsid w:val="0072673D"/>
    <w:tblPr>
      <w:tblStyleRowBandSize w:val="1"/>
      <w:tblStyleColBandSize w:val="1"/>
      <w:tblCellMar>
        <w:top w:w="100" w:type="dxa"/>
        <w:left w:w="100" w:type="dxa"/>
        <w:bottom w:w="100" w:type="dxa"/>
        <w:right w:w="100" w:type="dxa"/>
      </w:tblCellMar>
    </w:tblPr>
  </w:style>
  <w:style w:type="table" w:customStyle="1" w:styleId="38">
    <w:name w:val="38"/>
    <w:basedOn w:val="TableNormal"/>
    <w:rsid w:val="0072673D"/>
    <w:tblPr>
      <w:tblStyleRowBandSize w:val="1"/>
      <w:tblStyleColBandSize w:val="1"/>
      <w:tblCellMar>
        <w:top w:w="100" w:type="dxa"/>
        <w:left w:w="100" w:type="dxa"/>
        <w:bottom w:w="100" w:type="dxa"/>
        <w:right w:w="100" w:type="dxa"/>
      </w:tblCellMar>
    </w:tblPr>
  </w:style>
  <w:style w:type="table" w:customStyle="1" w:styleId="37">
    <w:name w:val="37"/>
    <w:basedOn w:val="TableNormal"/>
    <w:rsid w:val="0072673D"/>
    <w:tblPr>
      <w:tblStyleRowBandSize w:val="1"/>
      <w:tblStyleColBandSize w:val="1"/>
      <w:tblCellMar>
        <w:top w:w="100" w:type="dxa"/>
        <w:left w:w="100" w:type="dxa"/>
        <w:bottom w:w="100" w:type="dxa"/>
        <w:right w:w="100" w:type="dxa"/>
      </w:tblCellMar>
    </w:tblPr>
  </w:style>
  <w:style w:type="table" w:customStyle="1" w:styleId="36">
    <w:name w:val="36"/>
    <w:basedOn w:val="TableNormal"/>
    <w:rsid w:val="0072673D"/>
    <w:tblPr>
      <w:tblStyleRowBandSize w:val="1"/>
      <w:tblStyleColBandSize w:val="1"/>
      <w:tblCellMar>
        <w:top w:w="100" w:type="dxa"/>
        <w:left w:w="100" w:type="dxa"/>
        <w:bottom w:w="100" w:type="dxa"/>
        <w:right w:w="100" w:type="dxa"/>
      </w:tblCellMar>
    </w:tblPr>
  </w:style>
  <w:style w:type="table" w:customStyle="1" w:styleId="35">
    <w:name w:val="35"/>
    <w:basedOn w:val="TableNormal"/>
    <w:rsid w:val="0072673D"/>
    <w:tblPr>
      <w:tblStyleRowBandSize w:val="1"/>
      <w:tblStyleColBandSize w:val="1"/>
      <w:tblCellMar>
        <w:top w:w="100" w:type="dxa"/>
        <w:left w:w="100" w:type="dxa"/>
        <w:bottom w:w="100" w:type="dxa"/>
        <w:right w:w="100" w:type="dxa"/>
      </w:tblCellMar>
    </w:tblPr>
  </w:style>
  <w:style w:type="table" w:customStyle="1" w:styleId="34">
    <w:name w:val="34"/>
    <w:basedOn w:val="TableNormal"/>
    <w:rsid w:val="0072673D"/>
    <w:tblPr>
      <w:tblStyleRowBandSize w:val="1"/>
      <w:tblStyleColBandSize w:val="1"/>
      <w:tblCellMar>
        <w:top w:w="100" w:type="dxa"/>
        <w:left w:w="100" w:type="dxa"/>
        <w:bottom w:w="100" w:type="dxa"/>
        <w:right w:w="100" w:type="dxa"/>
      </w:tblCellMar>
    </w:tblPr>
  </w:style>
  <w:style w:type="table" w:customStyle="1" w:styleId="33">
    <w:name w:val="33"/>
    <w:basedOn w:val="TableNormal"/>
    <w:rsid w:val="0072673D"/>
    <w:tblPr>
      <w:tblStyleRowBandSize w:val="1"/>
      <w:tblStyleColBandSize w:val="1"/>
      <w:tblCellMar>
        <w:top w:w="100" w:type="dxa"/>
        <w:left w:w="100" w:type="dxa"/>
        <w:bottom w:w="100" w:type="dxa"/>
        <w:right w:w="100" w:type="dxa"/>
      </w:tblCellMar>
    </w:tblPr>
  </w:style>
  <w:style w:type="table" w:customStyle="1" w:styleId="32">
    <w:name w:val="32"/>
    <w:basedOn w:val="TableNormal"/>
    <w:rsid w:val="0072673D"/>
    <w:tblPr>
      <w:tblStyleRowBandSize w:val="1"/>
      <w:tblStyleColBandSize w:val="1"/>
      <w:tblCellMar>
        <w:top w:w="100" w:type="dxa"/>
        <w:left w:w="100" w:type="dxa"/>
        <w:bottom w:w="100" w:type="dxa"/>
        <w:right w:w="100" w:type="dxa"/>
      </w:tblCellMar>
    </w:tblPr>
  </w:style>
  <w:style w:type="table" w:customStyle="1" w:styleId="31">
    <w:name w:val="31"/>
    <w:basedOn w:val="TableNormal"/>
    <w:rsid w:val="0072673D"/>
    <w:tblPr>
      <w:tblStyleRowBandSize w:val="1"/>
      <w:tblStyleColBandSize w:val="1"/>
      <w:tblCellMar>
        <w:top w:w="100" w:type="dxa"/>
        <w:left w:w="100" w:type="dxa"/>
        <w:bottom w:w="100" w:type="dxa"/>
        <w:right w:w="100" w:type="dxa"/>
      </w:tblCellMar>
    </w:tblPr>
  </w:style>
  <w:style w:type="table" w:customStyle="1" w:styleId="30">
    <w:name w:val="30"/>
    <w:basedOn w:val="TableNormal"/>
    <w:rsid w:val="0072673D"/>
    <w:tblPr>
      <w:tblStyleRowBandSize w:val="1"/>
      <w:tblStyleColBandSize w:val="1"/>
      <w:tblCellMar>
        <w:top w:w="100" w:type="dxa"/>
        <w:left w:w="100" w:type="dxa"/>
        <w:bottom w:w="100" w:type="dxa"/>
        <w:right w:w="100" w:type="dxa"/>
      </w:tblCellMar>
    </w:tblPr>
  </w:style>
  <w:style w:type="table" w:customStyle="1" w:styleId="29">
    <w:name w:val="29"/>
    <w:basedOn w:val="TableNormal"/>
    <w:rsid w:val="0072673D"/>
    <w:tblPr>
      <w:tblStyleRowBandSize w:val="1"/>
      <w:tblStyleColBandSize w:val="1"/>
      <w:tblCellMar>
        <w:top w:w="100" w:type="dxa"/>
        <w:left w:w="100" w:type="dxa"/>
        <w:bottom w:w="100" w:type="dxa"/>
        <w:right w:w="100" w:type="dxa"/>
      </w:tblCellMar>
    </w:tblPr>
  </w:style>
  <w:style w:type="table" w:customStyle="1" w:styleId="28">
    <w:name w:val="28"/>
    <w:basedOn w:val="TableNormal"/>
    <w:rsid w:val="0072673D"/>
    <w:tblPr>
      <w:tblStyleRowBandSize w:val="1"/>
      <w:tblStyleColBandSize w:val="1"/>
      <w:tblCellMar>
        <w:top w:w="100" w:type="dxa"/>
        <w:left w:w="100" w:type="dxa"/>
        <w:bottom w:w="100" w:type="dxa"/>
        <w:right w:w="100" w:type="dxa"/>
      </w:tblCellMar>
    </w:tblPr>
  </w:style>
  <w:style w:type="table" w:customStyle="1" w:styleId="27">
    <w:name w:val="27"/>
    <w:basedOn w:val="TableNormal"/>
    <w:rsid w:val="0072673D"/>
    <w:tblPr>
      <w:tblStyleRowBandSize w:val="1"/>
      <w:tblStyleColBandSize w:val="1"/>
      <w:tblCellMar>
        <w:top w:w="100" w:type="dxa"/>
        <w:left w:w="100" w:type="dxa"/>
        <w:bottom w:w="100" w:type="dxa"/>
        <w:right w:w="100" w:type="dxa"/>
      </w:tblCellMar>
    </w:tblPr>
  </w:style>
  <w:style w:type="table" w:customStyle="1" w:styleId="26">
    <w:name w:val="26"/>
    <w:basedOn w:val="TableNormal"/>
    <w:rsid w:val="0072673D"/>
    <w:tblPr>
      <w:tblStyleRowBandSize w:val="1"/>
      <w:tblStyleColBandSize w:val="1"/>
      <w:tblCellMar>
        <w:top w:w="100" w:type="dxa"/>
        <w:left w:w="100" w:type="dxa"/>
        <w:bottom w:w="100" w:type="dxa"/>
        <w:right w:w="100" w:type="dxa"/>
      </w:tblCellMar>
    </w:tblPr>
  </w:style>
  <w:style w:type="table" w:customStyle="1" w:styleId="25">
    <w:name w:val="25"/>
    <w:basedOn w:val="TableNormal"/>
    <w:rsid w:val="0072673D"/>
    <w:tblPr>
      <w:tblStyleRowBandSize w:val="1"/>
      <w:tblStyleColBandSize w:val="1"/>
      <w:tblCellMar>
        <w:top w:w="100" w:type="dxa"/>
        <w:left w:w="100" w:type="dxa"/>
        <w:bottom w:w="100" w:type="dxa"/>
        <w:right w:w="100" w:type="dxa"/>
      </w:tblCellMar>
    </w:tblPr>
  </w:style>
  <w:style w:type="table" w:customStyle="1" w:styleId="24">
    <w:name w:val="24"/>
    <w:basedOn w:val="TableNormal"/>
    <w:rsid w:val="0072673D"/>
    <w:tblPr>
      <w:tblStyleRowBandSize w:val="1"/>
      <w:tblStyleColBandSize w:val="1"/>
      <w:tblCellMar>
        <w:top w:w="100" w:type="dxa"/>
        <w:left w:w="100" w:type="dxa"/>
        <w:bottom w:w="100" w:type="dxa"/>
        <w:right w:w="100" w:type="dxa"/>
      </w:tblCellMar>
    </w:tblPr>
  </w:style>
  <w:style w:type="table" w:customStyle="1" w:styleId="23">
    <w:name w:val="23"/>
    <w:basedOn w:val="TableNormal"/>
    <w:rsid w:val="0072673D"/>
    <w:tblPr>
      <w:tblStyleRowBandSize w:val="1"/>
      <w:tblStyleColBandSize w:val="1"/>
      <w:tblCellMar>
        <w:top w:w="100" w:type="dxa"/>
        <w:left w:w="100" w:type="dxa"/>
        <w:bottom w:w="100" w:type="dxa"/>
        <w:right w:w="100" w:type="dxa"/>
      </w:tblCellMar>
    </w:tblPr>
  </w:style>
  <w:style w:type="table" w:customStyle="1" w:styleId="22">
    <w:name w:val="22"/>
    <w:basedOn w:val="TableNormal"/>
    <w:rsid w:val="0072673D"/>
    <w:tblPr>
      <w:tblStyleRowBandSize w:val="1"/>
      <w:tblStyleColBandSize w:val="1"/>
      <w:tblCellMar>
        <w:top w:w="100" w:type="dxa"/>
        <w:left w:w="100" w:type="dxa"/>
        <w:bottom w:w="100" w:type="dxa"/>
        <w:right w:w="100" w:type="dxa"/>
      </w:tblCellMar>
    </w:tblPr>
  </w:style>
  <w:style w:type="table" w:customStyle="1" w:styleId="21">
    <w:name w:val="21"/>
    <w:basedOn w:val="TableNormal"/>
    <w:rsid w:val="0072673D"/>
    <w:tblPr>
      <w:tblStyleRowBandSize w:val="1"/>
      <w:tblStyleColBandSize w:val="1"/>
      <w:tblCellMar>
        <w:top w:w="100" w:type="dxa"/>
        <w:left w:w="100" w:type="dxa"/>
        <w:bottom w:w="100" w:type="dxa"/>
        <w:right w:w="100" w:type="dxa"/>
      </w:tblCellMar>
    </w:tblPr>
  </w:style>
  <w:style w:type="table" w:customStyle="1" w:styleId="20">
    <w:name w:val="20"/>
    <w:basedOn w:val="TableNormal"/>
    <w:rsid w:val="0072673D"/>
    <w:tblPr>
      <w:tblStyleRowBandSize w:val="1"/>
      <w:tblStyleColBandSize w:val="1"/>
      <w:tblCellMar>
        <w:top w:w="100" w:type="dxa"/>
        <w:left w:w="100" w:type="dxa"/>
        <w:bottom w:w="100" w:type="dxa"/>
        <w:right w:w="100" w:type="dxa"/>
      </w:tblCellMar>
    </w:tblPr>
  </w:style>
  <w:style w:type="table" w:customStyle="1" w:styleId="19">
    <w:name w:val="19"/>
    <w:basedOn w:val="TableNormal"/>
    <w:rsid w:val="0072673D"/>
    <w:tblPr>
      <w:tblStyleRowBandSize w:val="1"/>
      <w:tblStyleColBandSize w:val="1"/>
      <w:tblCellMar>
        <w:top w:w="100" w:type="dxa"/>
        <w:left w:w="100" w:type="dxa"/>
        <w:bottom w:w="100" w:type="dxa"/>
        <w:right w:w="100" w:type="dxa"/>
      </w:tblCellMar>
    </w:tblPr>
  </w:style>
  <w:style w:type="table" w:customStyle="1" w:styleId="18">
    <w:name w:val="18"/>
    <w:basedOn w:val="TableNormal"/>
    <w:rsid w:val="0072673D"/>
    <w:tblPr>
      <w:tblStyleRowBandSize w:val="1"/>
      <w:tblStyleColBandSize w:val="1"/>
      <w:tblCellMar>
        <w:top w:w="100" w:type="dxa"/>
        <w:left w:w="100" w:type="dxa"/>
        <w:bottom w:w="100" w:type="dxa"/>
        <w:right w:w="100" w:type="dxa"/>
      </w:tblCellMar>
    </w:tblPr>
  </w:style>
  <w:style w:type="table" w:customStyle="1" w:styleId="17">
    <w:name w:val="17"/>
    <w:basedOn w:val="TableNormal"/>
    <w:rsid w:val="0072673D"/>
    <w:tblPr>
      <w:tblStyleRowBandSize w:val="1"/>
      <w:tblStyleColBandSize w:val="1"/>
      <w:tblCellMar>
        <w:top w:w="100" w:type="dxa"/>
        <w:left w:w="100" w:type="dxa"/>
        <w:bottom w:w="100" w:type="dxa"/>
        <w:right w:w="100" w:type="dxa"/>
      </w:tblCellMar>
    </w:tblPr>
  </w:style>
  <w:style w:type="table" w:customStyle="1" w:styleId="16">
    <w:name w:val="16"/>
    <w:basedOn w:val="TableNormal"/>
    <w:rsid w:val="0072673D"/>
    <w:tblPr>
      <w:tblStyleRowBandSize w:val="1"/>
      <w:tblStyleColBandSize w:val="1"/>
      <w:tblCellMar>
        <w:top w:w="100" w:type="dxa"/>
        <w:left w:w="100" w:type="dxa"/>
        <w:bottom w:w="100" w:type="dxa"/>
        <w:right w:w="100" w:type="dxa"/>
      </w:tblCellMar>
    </w:tblPr>
  </w:style>
  <w:style w:type="table" w:customStyle="1" w:styleId="15">
    <w:name w:val="15"/>
    <w:basedOn w:val="TableNormal"/>
    <w:rsid w:val="0072673D"/>
    <w:tblPr>
      <w:tblStyleRowBandSize w:val="1"/>
      <w:tblStyleColBandSize w:val="1"/>
      <w:tblCellMar>
        <w:top w:w="100" w:type="dxa"/>
        <w:left w:w="100" w:type="dxa"/>
        <w:bottom w:w="100" w:type="dxa"/>
        <w:right w:w="100" w:type="dxa"/>
      </w:tblCellMar>
    </w:tblPr>
  </w:style>
  <w:style w:type="table" w:customStyle="1" w:styleId="14">
    <w:name w:val="14"/>
    <w:basedOn w:val="TableNormal"/>
    <w:rsid w:val="0072673D"/>
    <w:tblPr>
      <w:tblStyleRowBandSize w:val="1"/>
      <w:tblStyleColBandSize w:val="1"/>
      <w:tblCellMar>
        <w:top w:w="100" w:type="dxa"/>
        <w:left w:w="100" w:type="dxa"/>
        <w:bottom w:w="100" w:type="dxa"/>
        <w:right w:w="100" w:type="dxa"/>
      </w:tblCellMar>
    </w:tblPr>
  </w:style>
  <w:style w:type="table" w:customStyle="1" w:styleId="13">
    <w:name w:val="13"/>
    <w:basedOn w:val="TableNormal"/>
    <w:rsid w:val="0072673D"/>
    <w:tblPr>
      <w:tblStyleRowBandSize w:val="1"/>
      <w:tblStyleColBandSize w:val="1"/>
      <w:tblCellMar>
        <w:top w:w="100" w:type="dxa"/>
        <w:left w:w="100" w:type="dxa"/>
        <w:bottom w:w="100" w:type="dxa"/>
        <w:right w:w="100" w:type="dxa"/>
      </w:tblCellMar>
    </w:tblPr>
  </w:style>
  <w:style w:type="table" w:customStyle="1" w:styleId="12">
    <w:name w:val="12"/>
    <w:basedOn w:val="TableNormal"/>
    <w:rsid w:val="0072673D"/>
    <w:tblPr>
      <w:tblStyleRowBandSize w:val="1"/>
      <w:tblStyleColBandSize w:val="1"/>
      <w:tblCellMar>
        <w:top w:w="100" w:type="dxa"/>
        <w:left w:w="100" w:type="dxa"/>
        <w:bottom w:w="100" w:type="dxa"/>
        <w:right w:w="100" w:type="dxa"/>
      </w:tblCellMar>
    </w:tblPr>
  </w:style>
  <w:style w:type="table" w:customStyle="1" w:styleId="11">
    <w:name w:val="11"/>
    <w:basedOn w:val="TableNormal"/>
    <w:rsid w:val="0072673D"/>
    <w:tblPr>
      <w:tblStyleRowBandSize w:val="1"/>
      <w:tblStyleColBandSize w:val="1"/>
      <w:tblCellMar>
        <w:top w:w="100" w:type="dxa"/>
        <w:left w:w="100" w:type="dxa"/>
        <w:bottom w:w="100" w:type="dxa"/>
        <w:right w:w="100" w:type="dxa"/>
      </w:tblCellMar>
    </w:tblPr>
  </w:style>
  <w:style w:type="table" w:customStyle="1" w:styleId="10">
    <w:name w:val="10"/>
    <w:basedOn w:val="TableNormal"/>
    <w:rsid w:val="0072673D"/>
    <w:tblPr>
      <w:tblStyleRowBandSize w:val="1"/>
      <w:tblStyleColBandSize w:val="1"/>
      <w:tblCellMar>
        <w:top w:w="100" w:type="dxa"/>
        <w:left w:w="100" w:type="dxa"/>
        <w:bottom w:w="100" w:type="dxa"/>
        <w:right w:w="100" w:type="dxa"/>
      </w:tblCellMar>
    </w:tblPr>
  </w:style>
  <w:style w:type="table" w:customStyle="1" w:styleId="9">
    <w:name w:val="9"/>
    <w:basedOn w:val="TableNormal"/>
    <w:rsid w:val="0072673D"/>
    <w:tblPr>
      <w:tblStyleRowBandSize w:val="1"/>
      <w:tblStyleColBandSize w:val="1"/>
      <w:tblCellMar>
        <w:top w:w="100" w:type="dxa"/>
        <w:left w:w="100" w:type="dxa"/>
        <w:bottom w:w="100" w:type="dxa"/>
        <w:right w:w="100" w:type="dxa"/>
      </w:tblCellMar>
    </w:tblPr>
  </w:style>
  <w:style w:type="table" w:customStyle="1" w:styleId="8">
    <w:name w:val="8"/>
    <w:basedOn w:val="TableNormal"/>
    <w:rsid w:val="0072673D"/>
    <w:tblPr>
      <w:tblStyleRowBandSize w:val="1"/>
      <w:tblStyleColBandSize w:val="1"/>
      <w:tblCellMar>
        <w:top w:w="100" w:type="dxa"/>
        <w:left w:w="100" w:type="dxa"/>
        <w:bottom w:w="100" w:type="dxa"/>
        <w:right w:w="100" w:type="dxa"/>
      </w:tblCellMar>
    </w:tblPr>
  </w:style>
  <w:style w:type="table" w:customStyle="1" w:styleId="7">
    <w:name w:val="7"/>
    <w:basedOn w:val="TableNormal"/>
    <w:rsid w:val="0072673D"/>
    <w:tblPr>
      <w:tblStyleRowBandSize w:val="1"/>
      <w:tblStyleColBandSize w:val="1"/>
      <w:tblCellMar>
        <w:top w:w="100" w:type="dxa"/>
        <w:left w:w="100" w:type="dxa"/>
        <w:bottom w:w="100" w:type="dxa"/>
        <w:right w:w="100" w:type="dxa"/>
      </w:tblCellMar>
    </w:tblPr>
  </w:style>
  <w:style w:type="table" w:customStyle="1" w:styleId="6">
    <w:name w:val="6"/>
    <w:basedOn w:val="TableNormal"/>
    <w:rsid w:val="0072673D"/>
    <w:tblPr>
      <w:tblStyleRowBandSize w:val="1"/>
      <w:tblStyleColBandSize w:val="1"/>
      <w:tblCellMar>
        <w:top w:w="100" w:type="dxa"/>
        <w:left w:w="100" w:type="dxa"/>
        <w:bottom w:w="100" w:type="dxa"/>
        <w:right w:w="100" w:type="dxa"/>
      </w:tblCellMar>
    </w:tblPr>
  </w:style>
  <w:style w:type="table" w:customStyle="1" w:styleId="5">
    <w:name w:val="5"/>
    <w:basedOn w:val="TableNormal"/>
    <w:rsid w:val="0072673D"/>
    <w:tblPr>
      <w:tblStyleRowBandSize w:val="1"/>
      <w:tblStyleColBandSize w:val="1"/>
      <w:tblCellMar>
        <w:top w:w="100" w:type="dxa"/>
        <w:left w:w="100" w:type="dxa"/>
        <w:bottom w:w="100" w:type="dxa"/>
        <w:right w:w="100" w:type="dxa"/>
      </w:tblCellMar>
    </w:tblPr>
  </w:style>
  <w:style w:type="table" w:customStyle="1" w:styleId="4">
    <w:name w:val="4"/>
    <w:basedOn w:val="TableNormal"/>
    <w:rsid w:val="0072673D"/>
    <w:tblPr>
      <w:tblStyleRowBandSize w:val="1"/>
      <w:tblStyleColBandSize w:val="1"/>
      <w:tblCellMar>
        <w:top w:w="100" w:type="dxa"/>
        <w:left w:w="100" w:type="dxa"/>
        <w:bottom w:w="100" w:type="dxa"/>
        <w:right w:w="100" w:type="dxa"/>
      </w:tblCellMar>
    </w:tblPr>
  </w:style>
  <w:style w:type="table" w:customStyle="1" w:styleId="3">
    <w:name w:val="3"/>
    <w:basedOn w:val="TableNormal"/>
    <w:rsid w:val="0072673D"/>
    <w:tblPr>
      <w:tblStyleRowBandSize w:val="1"/>
      <w:tblStyleColBandSize w:val="1"/>
      <w:tblCellMar>
        <w:top w:w="100" w:type="dxa"/>
        <w:left w:w="100" w:type="dxa"/>
        <w:bottom w:w="100" w:type="dxa"/>
        <w:right w:w="100" w:type="dxa"/>
      </w:tblCellMar>
    </w:tblPr>
  </w:style>
  <w:style w:type="table" w:customStyle="1" w:styleId="2">
    <w:name w:val="2"/>
    <w:basedOn w:val="TableNormal"/>
    <w:rsid w:val="0072673D"/>
    <w:tblPr>
      <w:tblStyleRowBandSize w:val="1"/>
      <w:tblStyleColBandSize w:val="1"/>
      <w:tblCellMar>
        <w:top w:w="100" w:type="dxa"/>
        <w:left w:w="100" w:type="dxa"/>
        <w:bottom w:w="100" w:type="dxa"/>
        <w:right w:w="100" w:type="dxa"/>
      </w:tblCellMar>
    </w:tblPr>
  </w:style>
  <w:style w:type="table" w:customStyle="1" w:styleId="1">
    <w:name w:val="1"/>
    <w:basedOn w:val="TableNormal"/>
    <w:rsid w:val="0072673D"/>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72673D"/>
    <w:rPr>
      <w:rFonts w:cs="Mangal"/>
      <w:sz w:val="20"/>
      <w:szCs w:val="18"/>
    </w:rPr>
  </w:style>
  <w:style w:type="character" w:customStyle="1" w:styleId="JegyzetszvegChar">
    <w:name w:val="Jegyzetszöveg Char"/>
    <w:basedOn w:val="Bekezdsalapbettpusa"/>
    <w:link w:val="Jegyzetszveg"/>
    <w:uiPriority w:val="99"/>
    <w:rsid w:val="0072673D"/>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72673D"/>
    <w:rPr>
      <w:sz w:val="16"/>
      <w:szCs w:val="16"/>
    </w:rPr>
  </w:style>
  <w:style w:type="paragraph" w:styleId="Buborkszveg">
    <w:name w:val="Balloon Text"/>
    <w:basedOn w:val="Norml"/>
    <w:link w:val="BuborkszvegChar"/>
    <w:uiPriority w:val="99"/>
    <w:semiHidden/>
    <w:unhideWhenUsed/>
    <w:rsid w:val="0072673D"/>
    <w:rPr>
      <w:rFonts w:ascii="Segoe UI" w:hAnsi="Segoe UI" w:cs="Mangal"/>
      <w:sz w:val="18"/>
      <w:szCs w:val="16"/>
    </w:rPr>
  </w:style>
  <w:style w:type="character" w:customStyle="1" w:styleId="BuborkszvegChar">
    <w:name w:val="Buborékszöveg Char"/>
    <w:basedOn w:val="Bekezdsalapbettpusa"/>
    <w:link w:val="Buborkszveg"/>
    <w:uiPriority w:val="99"/>
    <w:semiHidden/>
    <w:rsid w:val="0072673D"/>
    <w:rPr>
      <w:rFonts w:ascii="Segoe UI" w:eastAsia="Arial Unicode MS" w:hAnsi="Segoe UI" w:cs="Mangal"/>
      <w:sz w:val="18"/>
      <w:szCs w:val="16"/>
      <w:lang w:eastAsia="en-US" w:bidi="ar-SA"/>
    </w:rPr>
  </w:style>
  <w:style w:type="paragraph" w:styleId="llb">
    <w:name w:val="footer"/>
    <w:basedOn w:val="Norml"/>
    <w:link w:val="llbChar"/>
    <w:uiPriority w:val="24"/>
    <w:rsid w:val="0072673D"/>
    <w:pPr>
      <w:tabs>
        <w:tab w:val="center" w:pos="4536"/>
        <w:tab w:val="right" w:pos="9072"/>
      </w:tabs>
    </w:pPr>
  </w:style>
  <w:style w:type="character" w:customStyle="1" w:styleId="llbChar">
    <w:name w:val="Élőláb Char"/>
    <w:basedOn w:val="Bekezdsalapbettpusa"/>
    <w:link w:val="llb"/>
    <w:uiPriority w:val="24"/>
    <w:rsid w:val="0072673D"/>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72673D"/>
    <w:rPr>
      <w:i/>
      <w:noProof/>
    </w:rPr>
  </w:style>
  <w:style w:type="paragraph" w:styleId="Lista">
    <w:name w:val="List"/>
    <w:basedOn w:val="Norml"/>
    <w:uiPriority w:val="7"/>
    <w:qFormat/>
    <w:rsid w:val="0072673D"/>
    <w:pPr>
      <w:keepLines/>
      <w:widowControl/>
      <w:numPr>
        <w:numId w:val="2"/>
      </w:numPr>
    </w:pPr>
  </w:style>
  <w:style w:type="paragraph" w:styleId="Lista2">
    <w:name w:val="List 2"/>
    <w:basedOn w:val="Lista"/>
    <w:uiPriority w:val="7"/>
    <w:rsid w:val="0072673D"/>
    <w:pPr>
      <w:numPr>
        <w:ilvl w:val="1"/>
      </w:numPr>
    </w:pPr>
  </w:style>
  <w:style w:type="paragraph" w:styleId="Lista3">
    <w:name w:val="List 3"/>
    <w:basedOn w:val="Lista"/>
    <w:uiPriority w:val="7"/>
    <w:rsid w:val="0072673D"/>
    <w:pPr>
      <w:numPr>
        <w:ilvl w:val="2"/>
      </w:numPr>
    </w:pPr>
  </w:style>
  <w:style w:type="paragraph" w:styleId="Lista4">
    <w:name w:val="List 4"/>
    <w:basedOn w:val="Lista"/>
    <w:uiPriority w:val="7"/>
    <w:rsid w:val="0072673D"/>
    <w:pPr>
      <w:numPr>
        <w:ilvl w:val="3"/>
      </w:numPr>
    </w:pPr>
  </w:style>
  <w:style w:type="paragraph" w:styleId="Lista5">
    <w:name w:val="List 5"/>
    <w:basedOn w:val="Lista"/>
    <w:uiPriority w:val="7"/>
    <w:rsid w:val="0072673D"/>
    <w:pPr>
      <w:numPr>
        <w:ilvl w:val="4"/>
      </w:numPr>
    </w:pPr>
  </w:style>
  <w:style w:type="character" w:customStyle="1" w:styleId="Nv">
    <w:name w:val="Név"/>
    <w:basedOn w:val="Bekezdsalapbettpusa"/>
    <w:uiPriority w:val="1"/>
    <w:rsid w:val="0072673D"/>
    <w:rPr>
      <w:smallCaps/>
      <w:noProof/>
    </w:rPr>
  </w:style>
  <w:style w:type="paragraph" w:styleId="lfej">
    <w:name w:val="header"/>
    <w:basedOn w:val="Norml"/>
    <w:link w:val="lfejChar"/>
    <w:uiPriority w:val="24"/>
    <w:qFormat/>
    <w:rsid w:val="0072673D"/>
    <w:pPr>
      <w:tabs>
        <w:tab w:val="center" w:pos="4536"/>
        <w:tab w:val="right" w:pos="9072"/>
      </w:tabs>
    </w:pPr>
  </w:style>
  <w:style w:type="character" w:customStyle="1" w:styleId="lfejChar">
    <w:name w:val="Élőfej Char"/>
    <w:basedOn w:val="Bekezdsalapbettpusa"/>
    <w:link w:val="lfej"/>
    <w:uiPriority w:val="24"/>
    <w:rsid w:val="0072673D"/>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72673D"/>
    <w:pPr>
      <w:ind w:left="720" w:hanging="720"/>
    </w:pPr>
  </w:style>
  <w:style w:type="character" w:customStyle="1" w:styleId="Code">
    <w:name w:val="Code"/>
    <w:uiPriority w:val="1"/>
    <w:qFormat/>
    <w:rsid w:val="0072673D"/>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72673D"/>
    <w:rPr>
      <w:rFonts w:ascii="Tahoma" w:hAnsi="Tahoma"/>
      <w:noProof/>
      <w:color w:val="00B050"/>
      <w:sz w:val="20"/>
      <w:lang w:val="en-GB"/>
    </w:rPr>
  </w:style>
  <w:style w:type="paragraph" w:styleId="Lbjegyzetszveg">
    <w:name w:val="footnote text"/>
    <w:basedOn w:val="Norml"/>
    <w:link w:val="LbjegyzetszvegChar"/>
    <w:uiPriority w:val="99"/>
    <w:unhideWhenUsed/>
    <w:rsid w:val="0072673D"/>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72673D"/>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72673D"/>
    <w:rPr>
      <w:vertAlign w:val="superscript"/>
    </w:rPr>
  </w:style>
  <w:style w:type="character" w:customStyle="1" w:styleId="ForeignKannadaScript">
    <w:name w:val="Foreign: KannadaScript"/>
    <w:basedOn w:val="Foreign"/>
    <w:uiPriority w:val="1"/>
    <w:qFormat/>
    <w:rsid w:val="0072673D"/>
    <w:rPr>
      <w:rFonts w:ascii="Gentium Plus" w:hAnsi="Gentium Plus" w:cs="Arial Unicode MS"/>
      <w:b w:val="0"/>
      <w:i w:val="0"/>
      <w:noProof/>
    </w:rPr>
  </w:style>
  <w:style w:type="character" w:customStyle="1" w:styleId="ForeignTamilScript">
    <w:name w:val="Foreign: TamilScript"/>
    <w:basedOn w:val="Foreign"/>
    <w:uiPriority w:val="1"/>
    <w:qFormat/>
    <w:rsid w:val="0072673D"/>
    <w:rPr>
      <w:rFonts w:ascii="Gentium Plus" w:hAnsi="Gentium Plus" w:cs="Nirmala UI"/>
      <w:b w:val="0"/>
      <w:i w:val="0"/>
      <w:noProof/>
      <w:szCs w:val="24"/>
    </w:rPr>
  </w:style>
  <w:style w:type="character" w:customStyle="1" w:styleId="ForeignBalineseScript">
    <w:name w:val="Foreign: BalineseScript"/>
    <w:basedOn w:val="Foreign"/>
    <w:uiPriority w:val="1"/>
    <w:qFormat/>
    <w:rsid w:val="0072673D"/>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72673D"/>
    <w:rPr>
      <w:rFonts w:ascii="Leelawadee UI" w:hAnsi="Leelawadee UI" w:cs="Leelawadee UI"/>
      <w:i w:val="0"/>
      <w:noProof/>
    </w:rPr>
  </w:style>
  <w:style w:type="character" w:customStyle="1" w:styleId="ForeignBrahmiScript">
    <w:name w:val="Foreign: BrahmiScript"/>
    <w:basedOn w:val="Foreign"/>
    <w:uiPriority w:val="1"/>
    <w:qFormat/>
    <w:rsid w:val="0072673D"/>
    <w:rPr>
      <w:rFonts w:ascii="Segoe UI Historic" w:hAnsi="Segoe UI Historic" w:cs="Segoe UI Historic"/>
      <w:i w:val="0"/>
      <w:noProof/>
    </w:rPr>
  </w:style>
  <w:style w:type="character" w:customStyle="1" w:styleId="ForeignOriyaScript">
    <w:name w:val="Foreign: OriyaScript"/>
    <w:basedOn w:val="Foreign"/>
    <w:uiPriority w:val="1"/>
    <w:qFormat/>
    <w:rsid w:val="0072673D"/>
    <w:rPr>
      <w:rFonts w:ascii="Arial Unicode MS" w:hAnsi="Arial Unicode MS" w:cs="Nirmala UI"/>
      <w:i w:val="0"/>
      <w:noProof/>
    </w:rPr>
  </w:style>
  <w:style w:type="paragraph" w:styleId="NormlWeb">
    <w:name w:val="Normal (Web)"/>
    <w:basedOn w:val="Norml"/>
    <w:uiPriority w:val="99"/>
    <w:semiHidden/>
    <w:unhideWhenUsed/>
    <w:rsid w:val="0072673D"/>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72673D"/>
    <w:pPr>
      <w:tabs>
        <w:tab w:val="right" w:pos="851"/>
        <w:tab w:val="left" w:pos="1134"/>
      </w:tabs>
    </w:pPr>
    <w:rPr>
      <w:lang w:eastAsia="en-GB" w:bidi="hi-IN"/>
    </w:rPr>
  </w:style>
  <w:style w:type="character" w:styleId="Hiperhivatkozs">
    <w:name w:val="Hyperlink"/>
    <w:basedOn w:val="Bekezdsalapbettpusa"/>
    <w:uiPriority w:val="99"/>
    <w:unhideWhenUsed/>
    <w:rsid w:val="0072673D"/>
    <w:rPr>
      <w:color w:val="0000FF" w:themeColor="hyperlink"/>
      <w:u w:val="single"/>
    </w:rPr>
  </w:style>
  <w:style w:type="character" w:styleId="Feloldatlanmegemlts">
    <w:name w:val="Unresolved Mention"/>
    <w:basedOn w:val="Bekezdsalapbettpusa"/>
    <w:uiPriority w:val="99"/>
    <w:semiHidden/>
    <w:unhideWhenUsed/>
    <w:rsid w:val="0072673D"/>
    <w:rPr>
      <w:color w:val="605E5C"/>
      <w:shd w:val="clear" w:color="auto" w:fill="E1DFDD"/>
    </w:rPr>
  </w:style>
  <w:style w:type="character" w:styleId="Mrltotthiperhivatkozs">
    <w:name w:val="FollowedHyperlink"/>
    <w:basedOn w:val="Bekezdsalapbettpusa"/>
    <w:uiPriority w:val="99"/>
    <w:semiHidden/>
    <w:unhideWhenUsed/>
    <w:rsid w:val="0072673D"/>
    <w:rPr>
      <w:color w:val="800080" w:themeColor="followedHyperlink"/>
      <w:u w:val="single"/>
    </w:rPr>
  </w:style>
  <w:style w:type="table" w:styleId="Rcsostblzat">
    <w:name w:val="Table Grid"/>
    <w:basedOn w:val="Normltblzat"/>
    <w:uiPriority w:val="39"/>
    <w:rsid w:val="0072673D"/>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72673D"/>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72673D"/>
    <w:rPr>
      <w:noProof/>
      <w:position w:val="-10"/>
      <w:lang w:val="en-GB" w:eastAsia="fr-FR"/>
    </w:rPr>
  </w:style>
  <w:style w:type="character" w:customStyle="1" w:styleId="ForeignKhmerScript">
    <w:name w:val="Foreign: KhmerScript"/>
    <w:basedOn w:val="Bekezdsalapbettpusa"/>
    <w:uiPriority w:val="1"/>
    <w:qFormat/>
    <w:rsid w:val="0072673D"/>
    <w:rPr>
      <w:rFonts w:ascii="Gentium Plus" w:hAnsi="Gentium Plus" w:cs="DaunPenh"/>
      <w:szCs w:val="36"/>
      <w:lang w:bidi="km-KH"/>
    </w:rPr>
  </w:style>
  <w:style w:type="character" w:customStyle="1" w:styleId="MetreCode">
    <w:name w:val="MetreCode"/>
    <w:basedOn w:val="Bekezdsalapbettpusa"/>
    <w:uiPriority w:val="1"/>
    <w:qFormat/>
    <w:rsid w:val="0072673D"/>
    <w:rPr>
      <w:rFonts w:ascii="Cardo" w:eastAsia="Arial Unicode MS" w:hAnsi="Cardo" w:cs="Arial Unicode MS"/>
      <w:spacing w:val="30"/>
    </w:rPr>
  </w:style>
  <w:style w:type="paragraph" w:styleId="Tartalomjegyzkcmsora">
    <w:name w:val="TOC Heading"/>
    <w:basedOn w:val="Cmsor1"/>
    <w:next w:val="Norml"/>
    <w:uiPriority w:val="39"/>
    <w:unhideWhenUsed/>
    <w:qFormat/>
    <w:rsid w:val="0072673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72673D"/>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72673D"/>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72673D"/>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72673D"/>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72673D"/>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72673D"/>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72673D"/>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72673D"/>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72673D"/>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72673D"/>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72673D"/>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72673D"/>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72673D"/>
    <w:pPr>
      <w:widowControl/>
      <w:numPr>
        <w:numId w:val="4"/>
      </w:numPr>
      <w:spacing w:before="60"/>
      <w:contextualSpacing/>
    </w:pPr>
  </w:style>
  <w:style w:type="character" w:customStyle="1" w:styleId="ForeignTamilGrantha">
    <w:name w:val="Foreign:TamilGrantha"/>
    <w:basedOn w:val="ForeignTamilScript"/>
    <w:uiPriority w:val="1"/>
    <w:qFormat/>
    <w:rsid w:val="0072673D"/>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72673D"/>
    <w:rPr>
      <w:rFonts w:ascii="Gentium Plus" w:hAnsi="Gentium Plus" w:cs="Arial Unicode MS"/>
      <w:b w:val="0"/>
      <w:i w:val="0"/>
      <w:noProof/>
    </w:rPr>
  </w:style>
  <w:style w:type="paragraph" w:styleId="TJ4">
    <w:name w:val="toc 4"/>
    <w:basedOn w:val="TJ3"/>
    <w:next w:val="Norml"/>
    <w:autoRedefine/>
    <w:uiPriority w:val="39"/>
    <w:unhideWhenUsed/>
    <w:rsid w:val="0072673D"/>
    <w:pPr>
      <w:widowControl/>
      <w:tabs>
        <w:tab w:val="clear" w:pos="1134"/>
      </w:tabs>
      <w:autoSpaceDE/>
      <w:autoSpaceDN/>
      <w:ind w:left="1021"/>
    </w:pPr>
    <w:rPr>
      <w:lang w:eastAsia="zh-CN" w:bidi="hi-IN"/>
    </w:rPr>
  </w:style>
  <w:style w:type="paragraph" w:styleId="TJ5">
    <w:name w:val="toc 5"/>
    <w:basedOn w:val="Norml"/>
    <w:next w:val="Norml"/>
    <w:autoRedefine/>
    <w:uiPriority w:val="39"/>
    <w:unhideWhenUsed/>
    <w:rsid w:val="0072673D"/>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72673D"/>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72673D"/>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72673D"/>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72673D"/>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72673D"/>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72673D"/>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72673D"/>
    <w:rPr>
      <w:rFonts w:ascii="Gentium Plus" w:eastAsia="Arial Unicode MS" w:hAnsi="Gentium Plus" w:cs="Arial Unicode MS"/>
      <w:b/>
      <w:bCs/>
      <w:sz w:val="20"/>
      <w:szCs w:val="20"/>
      <w:lang w:eastAsia="en-US" w:bidi="ar-SA"/>
    </w:rPr>
  </w:style>
  <w:style w:type="character" w:customStyle="1" w:styleId="Metrum">
    <w:name w:val="Metrum"/>
    <w:rsid w:val="0072673D"/>
    <w:rPr>
      <w:rFonts w:ascii="Cardo" w:hAnsi="Cardo"/>
      <w:noProof/>
      <w:lang w:val="en-GB"/>
    </w:rPr>
  </w:style>
  <w:style w:type="character" w:customStyle="1" w:styleId="ForeignBurmeseScript">
    <w:name w:val="Foreign: BurmeseScript"/>
    <w:basedOn w:val="Foreign"/>
    <w:uiPriority w:val="1"/>
    <w:qFormat/>
    <w:rsid w:val="0072673D"/>
    <w:rPr>
      <w:rFonts w:ascii="Myanmar Text" w:hAnsi="Myanmar Text" w:cs="Myanmar Text"/>
      <w:i w:val="0"/>
      <w:noProof/>
    </w:rPr>
  </w:style>
  <w:style w:type="character" w:styleId="Vgjegyzet-hivatkozs">
    <w:name w:val="endnote reference"/>
    <w:basedOn w:val="Bekezdsalapbettpusa"/>
    <w:uiPriority w:val="99"/>
    <w:semiHidden/>
    <w:unhideWhenUsed/>
    <w:rsid w:val="0072673D"/>
    <w:rPr>
      <w:vertAlign w:val="superscript"/>
    </w:rPr>
  </w:style>
  <w:style w:type="paragraph" w:customStyle="1" w:styleId="BlockImage">
    <w:name w:val="BlockImage"/>
    <w:basedOn w:val="Norml"/>
    <w:qFormat/>
    <w:rsid w:val="0072673D"/>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microsoft.com/office/2016/09/relationships/commentsIds" Target="commentsIds.xml"/><Relationship Id="rId42" Type="http://schemas.openxmlformats.org/officeDocument/2006/relationships/image" Target="media/image21.jpg"/><Relationship Id="rId47" Type="http://schemas.openxmlformats.org/officeDocument/2006/relationships/image" Target="media/image26.jpeg"/><Relationship Id="rId63" Type="http://schemas.openxmlformats.org/officeDocument/2006/relationships/hyperlink" Target="http://sanskritlibrary.org:8080/MeterIdentification/" TargetMode="External"/><Relationship Id="rId68" Type="http://schemas.openxmlformats.org/officeDocument/2006/relationships/image" Target="media/image44.jpeg"/><Relationship Id="rId16" Type="http://schemas.openxmlformats.org/officeDocument/2006/relationships/hyperlink" Target="https://github.com/erc-dharma/project-documentation/blob/66167c20f4be621256460be1640cb7a727104854/schema/README.md" TargetMode="External"/><Relationship Id="rId11" Type="http://schemas.openxmlformats.org/officeDocument/2006/relationships/hyperlink" Target="http://dh.obdurodon.org/what-is-xml.xhtml" TargetMode="Externa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2.jpe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0.jpeg"/><Relationship Id="rId19" Type="http://schemas.openxmlformats.org/officeDocument/2006/relationships/comments" Target="comments.xml"/><Relationship Id="rId14" Type="http://schemas.openxmlformats.org/officeDocument/2006/relationships/hyperlink" Target="http://www.stoa.org/epidoc/gl/latest/index.html" TargetMode="External"/><Relationship Id="rId22" Type="http://schemas.microsoft.com/office/2018/08/relationships/commentsExtensible" Target="commentsExtensible.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www.skrutable.info/" TargetMode="External"/><Relationship Id="rId69" Type="http://schemas.openxmlformats.org/officeDocument/2006/relationships/image" Target="media/image45.jpeg"/><Relationship Id="rId77" Type="http://schemas.microsoft.com/office/2011/relationships/people" Target="people.xml"/><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hyperlink" Target="http://www.stoa.org/epidoc/gl/latest/intro-eps.html"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master/stylesheets/README.md"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jpg"/><Relationship Id="rId46" Type="http://schemas.openxmlformats.org/officeDocument/2006/relationships/image" Target="media/image25.jpeg"/><Relationship Id="rId59" Type="http://schemas.openxmlformats.org/officeDocument/2006/relationships/image" Target="media/image38.jpeg"/><Relationship Id="rId67" Type="http://schemas.openxmlformats.org/officeDocument/2006/relationships/image" Target="media/image43.jpeg"/><Relationship Id="rId20" Type="http://schemas.microsoft.com/office/2011/relationships/commentsExtended" Target="commentsExtended.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yperlink" Target="https://sanskritmetres.appspot.com/" TargetMode="External"/><Relationship Id="rId70" Type="http://schemas.openxmlformats.org/officeDocument/2006/relationships/hyperlink" Target="http://dh.obdurodon.org/what-is-xml.xhtml"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hyperlink" Target="https://github.com/erc-dharma/project-documentation/blob/master/templates/DHARMA_EncodingTemplateInscription_v02.xml"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www.stoa.org/epidoc/gl/latest/intro-eps.html" TargetMode="External"/><Relationship Id="rId31" Type="http://schemas.openxmlformats.org/officeDocument/2006/relationships/image" Target="media/image10.png"/><Relationship Id="rId44" Type="http://schemas.openxmlformats.org/officeDocument/2006/relationships/image" Target="media/image23.jpe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1.png"/><Relationship Id="rId73" Type="http://schemas.openxmlformats.org/officeDocument/2006/relationships/hyperlink" Target="http://www.tei-c.org/Guidelines/P5/"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erc-dharma.github.io/project-documentation/visual-code/UsingVS_v01"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stoa.org/wordpress/wp-content/uploads/2010/09/Chapter05_EpiDoc_Bodard.pdf" TargetMode="External"/><Relationship Id="rId2" Type="http://schemas.openxmlformats.org/officeDocument/2006/relationships/numbering" Target="numbering.xml"/><Relationship Id="rId29" Type="http://schemas.openxmlformats.org/officeDocument/2006/relationships/image" Target="media/image8.png"/></Relationships>
</file>

<file path=word/_rels/footnotes.xml.rels><?xml version="1.0" encoding="UTF-8" standalone="yes"?>
<Relationships xmlns="http://schemas.openxmlformats.org/package/2006/relationships"><Relationship Id="rId8" Type="http://schemas.openxmlformats.org/officeDocument/2006/relationships/hyperlink" Target="https://en.wiktionary.org/wiki/gaiji" TargetMode="External"/><Relationship Id="rId13" Type="http://schemas.openxmlformats.org/officeDocument/2006/relationships/hyperlink" Target="https://www.tei-c.org/release/doc/tei-p5-doc/en/html/ref-gap.html" TargetMode="External"/><Relationship Id="rId18" Type="http://schemas.openxmlformats.org/officeDocument/2006/relationships/hyperlink" Target="https://www.tei-c.org/release/doc/tei-p5-doc/en/html/WD.html" TargetMode="External"/><Relationship Id="rId26" Type="http://schemas.openxmlformats.org/officeDocument/2006/relationships/hyperlink" Target="https://github.com/erc-dharma/project-documentation/tree/master/templates"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wiki.tei-c.org/index.php/XML_Whitespace"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www.stoa.org/epidoc/gl/latest/trans-ambiguous.html" TargetMode="External"/><Relationship Id="rId17" Type="http://schemas.openxmlformats.org/officeDocument/2006/relationships/hyperlink" Target="http://www.stoa.org/epidoc/gl/latest/trans-charactershighlighted.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s://www.tei-c.org/release/doc/tei-p5-doc/en/html/ref-hi.html" TargetMode="External"/><Relationship Id="rId20" Type="http://schemas.openxmlformats.org/officeDocument/2006/relationships/hyperlink" Target="https://opentheso5.mom.fr/opentheso5/?idg=G812&amp;idt=th52"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www.tei-c.org/release/doc/tei-p5-doc/en/html/PH.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linebreak.html" TargetMode="External"/><Relationship Id="rId23" Type="http://schemas.openxmlformats.org/officeDocument/2006/relationships/hyperlink" Target="https://en.wikipedia.org/wiki/ISO_15924" TargetMode="External"/><Relationship Id="rId10" Type="http://schemas.openxmlformats.org/officeDocument/2006/relationships/hyperlink" Target="https://docs.google.com/document/d/1glfyQnFqPrbVOYzegfjKIOVrc-vMgznEQ1iNsFf7DE8/edit?usp=sharing" TargetMode="External"/><Relationship Id="rId19" Type="http://schemas.openxmlformats.org/officeDocument/2006/relationships/hyperlink" Target="https://opentheso5.mom.fr/opentheso5/?idg=G593&amp;idt=th52"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numnoncongruent.html" TargetMode="External"/><Relationship Id="rId22" Type="http://schemas.openxmlformats.org/officeDocument/2006/relationships/hyperlink" Target="https://iso639-3.sil.org/" TargetMode="External"/><Relationship Id="rId27"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8C91A-780B-4733-9D2D-D9C336B7F1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80</TotalTime>
  <Pages>174</Pages>
  <Words>67717</Words>
  <Characters>467253</Characters>
  <Application>Microsoft Office Word</Application>
  <DocSecurity>0</DocSecurity>
  <Lines>3893</Lines>
  <Paragraphs>1067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533903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28</cp:revision>
  <cp:lastPrinted>2020-06-29T07:48:00Z</cp:lastPrinted>
  <dcterms:created xsi:type="dcterms:W3CDTF">2023-10-31T14:02:00Z</dcterms:created>
  <dcterms:modified xsi:type="dcterms:W3CDTF">2024-01-08T09:21:00Z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id="Dk3Q6lIs"/&gt;&lt;style id="" hasBibliography="0" bibliographyStyleHasBeenSet="0"/&gt;&lt;prefs/&gt;&lt;/data&gt;</vt:lpwstr>
  </property>
</Properties>
</file>